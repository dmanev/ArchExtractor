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tc>
          <w:tcPr>
            <w:tcW w:w="1690" w:type="dxa"/>
            <w:vAlign w:val="center"/>
          </w:tcPr>
          <w:bookmarkStart w:id="0" w:name="_GoBack"/>
          <w:bookmarkEnd w:id="0"/>
          <w:p w:rsidR="0072379D" w:rsidRPr="005345B6" w:rsidRDefault="0072379D" w:rsidP="00016265">
            <w:pPr>
              <w:jc w:val="center"/>
            </w:pPr>
            <w:r>
              <w:object w:dxaOrig="3137" w:dyaOrig="3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8pt;height:81.2pt" o:ole="" fillcolor="window">
                  <v:imagedata r:id="rId9" o:title=""/>
                </v:shape>
                <o:OLEObject Type="Embed" ProgID="Word.Picture.8" ShapeID="_x0000_i1025" DrawAspect="Content" ObjectID="_1485802066" r:id="rId10"/>
              </w:object>
            </w:r>
          </w:p>
        </w:tc>
        <w:tc>
          <w:tcPr>
            <w:tcW w:w="5940" w:type="dxa"/>
            <w:vAlign w:val="center"/>
          </w:tcPr>
          <w:p w:rsidR="0072379D" w:rsidRPr="005345B6" w:rsidRDefault="0072379D" w:rsidP="00016265">
            <w:pPr>
              <w:spacing w:before="240" w:after="240"/>
              <w:jc w:val="center"/>
              <w:rPr>
                <w:b/>
                <w:sz w:val="28"/>
                <w:szCs w:val="28"/>
              </w:rPr>
            </w:pPr>
            <w:r w:rsidRPr="005345B6">
              <w:rPr>
                <w:b/>
                <w:sz w:val="28"/>
                <w:szCs w:val="28"/>
              </w:rPr>
              <w:t>Софийски университет</w:t>
            </w:r>
            <w:r w:rsidRPr="00016265">
              <w:rPr>
                <w:b/>
                <w:sz w:val="28"/>
                <w:szCs w:val="28"/>
              </w:rPr>
              <w:t xml:space="preserve"> </w:t>
            </w:r>
            <w:r w:rsidRPr="005345B6">
              <w:rPr>
                <w:b/>
                <w:sz w:val="28"/>
                <w:szCs w:val="28"/>
              </w:rPr>
              <w:t>„Св</w:t>
            </w:r>
            <w:r w:rsidRPr="00016265">
              <w:rPr>
                <w:b/>
                <w:sz w:val="28"/>
                <w:szCs w:val="28"/>
              </w:rPr>
              <w:t>. Кл. Охридски”</w:t>
            </w:r>
          </w:p>
          <w:p w:rsidR="0072379D" w:rsidRPr="00016265" w:rsidRDefault="0072379D" w:rsidP="00016265">
            <w:pPr>
              <w:spacing w:before="240" w:after="240"/>
              <w:jc w:val="center"/>
              <w:rPr>
                <w:sz w:val="28"/>
                <w:szCs w:val="28"/>
              </w:rPr>
            </w:pPr>
            <w:r w:rsidRPr="005345B6">
              <w:rPr>
                <w:sz w:val="28"/>
                <w:szCs w:val="28"/>
              </w:rPr>
              <w:t>Факултет по</w:t>
            </w:r>
            <w:r w:rsidRPr="00016265">
              <w:rPr>
                <w:sz w:val="28"/>
                <w:szCs w:val="28"/>
              </w:rPr>
              <w:t xml:space="preserve"> математика и информатика </w:t>
            </w:r>
          </w:p>
          <w:p w:rsidR="0072379D" w:rsidRPr="00016265" w:rsidRDefault="0072379D" w:rsidP="00016265">
            <w:pPr>
              <w:spacing w:before="240" w:after="240"/>
              <w:jc w:val="center"/>
              <w:rPr>
                <w:i/>
                <w:sz w:val="28"/>
                <w:szCs w:val="28"/>
              </w:rPr>
            </w:pPr>
            <w:r w:rsidRPr="00016265">
              <w:rPr>
                <w:i/>
                <w:sz w:val="28"/>
                <w:szCs w:val="28"/>
              </w:rPr>
              <w:t>Катедра „Софтуерни технологии”</w:t>
            </w:r>
          </w:p>
        </w:tc>
        <w:tc>
          <w:tcPr>
            <w:tcW w:w="1440" w:type="dxa"/>
            <w:vAlign w:val="center"/>
          </w:tcPr>
          <w:p w:rsidR="0072379D" w:rsidRPr="006B7D48" w:rsidRDefault="004440B4" w:rsidP="00016265">
            <w:pPr>
              <w:spacing w:before="240" w:after="240"/>
              <w:jc w:val="center"/>
              <w:rPr>
                <w:caps/>
                <w:sz w:val="28"/>
                <w:szCs w:val="28"/>
                <w:lang w:val="ru-RU"/>
              </w:rPr>
            </w:pPr>
            <w:r w:rsidRPr="006B7D48">
              <w:rPr>
                <w:caps/>
              </w:rPr>
              <w:object w:dxaOrig="1176" w:dyaOrig="1056">
                <v:shape id="_x0000_i1026" type="#_x0000_t75" style="width:60.5pt;height:63.95pt" o:ole="">
                  <v:imagedata r:id="rId11" o:title=""/>
                </v:shape>
                <o:OLEObject Type="Embed" ProgID="PBrush" ShapeID="_x0000_i1026" DrawAspect="Content" ObjectID="_1485802067" r:id="rId12"/>
              </w:object>
            </w:r>
          </w:p>
        </w:tc>
      </w:tr>
    </w:tbl>
    <w:p w:rsidR="00B548AF" w:rsidRPr="00152C5E" w:rsidRDefault="00B548AF" w:rsidP="00152C5E"/>
    <w:p w:rsidR="00B548AF" w:rsidRPr="00236AE6" w:rsidRDefault="00B548AF" w:rsidP="00B548AF">
      <w:pPr>
        <w:spacing w:before="120"/>
        <w:jc w:val="center"/>
        <w:rPr>
          <w:b/>
          <w:sz w:val="32"/>
          <w:szCs w:val="32"/>
        </w:rPr>
      </w:pPr>
    </w:p>
    <w:p w:rsidR="00B548AF" w:rsidRPr="00236AE6" w:rsidRDefault="00B548AF" w:rsidP="00B548AF">
      <w:pPr>
        <w:spacing w:before="120"/>
        <w:jc w:val="center"/>
      </w:pPr>
    </w:p>
    <w:p w:rsidR="00B548AF" w:rsidRPr="00DF2930" w:rsidRDefault="00B548AF" w:rsidP="00B548AF">
      <w:pPr>
        <w:spacing w:before="120"/>
        <w:jc w:val="center"/>
        <w:rPr>
          <w:b/>
          <w:sz w:val="64"/>
          <w:szCs w:val="64"/>
        </w:rPr>
      </w:pPr>
      <w:r w:rsidRPr="00DF2930">
        <w:rPr>
          <w:b/>
          <w:sz w:val="64"/>
          <w:szCs w:val="64"/>
        </w:rPr>
        <w:t>ДИПЛОМНА РАБОТА</w:t>
      </w:r>
    </w:p>
    <w:p w:rsidR="00B548AF" w:rsidRPr="00B548AF" w:rsidRDefault="00B548AF" w:rsidP="00B548AF">
      <w:pPr>
        <w:spacing w:before="120"/>
        <w:jc w:val="center"/>
        <w:rPr>
          <w:lang w:val="ru-RU"/>
        </w:rPr>
      </w:pPr>
    </w:p>
    <w:p w:rsidR="00B548AF" w:rsidRPr="00B548AF" w:rsidRDefault="00B548AF" w:rsidP="00B548AF">
      <w:pPr>
        <w:spacing w:before="120"/>
        <w:jc w:val="center"/>
        <w:rPr>
          <w:lang w:val="ru-RU"/>
        </w:rPr>
      </w:pPr>
    </w:p>
    <w:p w:rsidR="00B548AF" w:rsidRDefault="00B548AF" w:rsidP="00B548AF">
      <w:pPr>
        <w:spacing w:before="120"/>
        <w:jc w:val="center"/>
        <w:rPr>
          <w:sz w:val="32"/>
          <w:szCs w:val="32"/>
        </w:rPr>
      </w:pPr>
      <w:r>
        <w:rPr>
          <w:sz w:val="32"/>
          <w:szCs w:val="32"/>
        </w:rPr>
        <w:t>на тема</w:t>
      </w:r>
    </w:p>
    <w:p w:rsidR="00B548AF" w:rsidRDefault="00B548AF" w:rsidP="00B548AF">
      <w:pPr>
        <w:spacing w:before="120"/>
        <w:jc w:val="center"/>
        <w:rPr>
          <w:sz w:val="32"/>
          <w:szCs w:val="32"/>
        </w:rPr>
      </w:pPr>
    </w:p>
    <w:p w:rsidR="00B548AF" w:rsidRPr="00DF2930" w:rsidRDefault="00B548AF" w:rsidP="00B548AF">
      <w:pPr>
        <w:spacing w:before="120"/>
        <w:jc w:val="center"/>
        <w:rPr>
          <w:sz w:val="48"/>
          <w:szCs w:val="48"/>
        </w:rPr>
      </w:pPr>
      <w:r w:rsidRPr="00DF2930">
        <w:rPr>
          <w:sz w:val="48"/>
          <w:szCs w:val="48"/>
        </w:rPr>
        <w:t>„</w:t>
      </w:r>
      <w:r w:rsidR="004E71A0" w:rsidRPr="004E71A0">
        <w:rPr>
          <w:b/>
          <w:bCs/>
        </w:rPr>
        <w:t xml:space="preserve"> </w:t>
      </w:r>
      <w:r w:rsidR="005345B6" w:rsidRPr="008743F9">
        <w:rPr>
          <w:sz w:val="48"/>
          <w:szCs w:val="48"/>
        </w:rPr>
        <w:t>Моделно</w:t>
      </w:r>
      <w:r w:rsidR="004E71A0" w:rsidRPr="008743F9">
        <w:rPr>
          <w:sz w:val="48"/>
          <w:szCs w:val="48"/>
        </w:rPr>
        <w:t xml:space="preserve"> базирана разработка на софтуер за вградена софтуерна система чрез автоматично извличане на архитектурна информация</w:t>
      </w:r>
      <w:r w:rsidRPr="00DF2930">
        <w:rPr>
          <w:sz w:val="48"/>
          <w:szCs w:val="48"/>
        </w:rPr>
        <w:t>”</w:t>
      </w:r>
    </w:p>
    <w:p w:rsidR="00B548AF" w:rsidRDefault="00B548AF" w:rsidP="00B548AF">
      <w:pPr>
        <w:spacing w:before="120"/>
        <w:jc w:val="center"/>
        <w:rPr>
          <w:sz w:val="32"/>
          <w:szCs w:val="32"/>
        </w:rPr>
      </w:pPr>
    </w:p>
    <w:p w:rsidR="00B548AF" w:rsidRDefault="00B548AF" w:rsidP="00B548AF">
      <w:pPr>
        <w:spacing w:before="120"/>
        <w:jc w:val="center"/>
        <w:rPr>
          <w:sz w:val="32"/>
          <w:szCs w:val="32"/>
        </w:rPr>
      </w:pPr>
    </w:p>
    <w:p w:rsidR="00B548AF" w:rsidRPr="00236AE6" w:rsidRDefault="00B548AF" w:rsidP="00B548AF">
      <w:pPr>
        <w:spacing w:before="120"/>
        <w:jc w:val="center"/>
        <w:rPr>
          <w:sz w:val="32"/>
          <w:szCs w:val="32"/>
        </w:rPr>
      </w:pPr>
    </w:p>
    <w:p w:rsidR="00B548AF" w:rsidRPr="00DF2930" w:rsidRDefault="00B548AF" w:rsidP="00B548AF">
      <w:pPr>
        <w:spacing w:before="120"/>
        <w:rPr>
          <w:sz w:val="28"/>
          <w:szCs w:val="28"/>
        </w:rPr>
      </w:pPr>
      <w:r w:rsidRPr="00DF2930">
        <w:rPr>
          <w:sz w:val="28"/>
          <w:szCs w:val="28"/>
        </w:rPr>
        <w:t xml:space="preserve">Дипломант: </w:t>
      </w:r>
      <w:r w:rsidR="0067115E" w:rsidRPr="0067115E">
        <w:rPr>
          <w:b/>
          <w:sz w:val="28"/>
          <w:szCs w:val="28"/>
        </w:rPr>
        <w:t xml:space="preserve">Димитър </w:t>
      </w:r>
      <w:r w:rsidR="0067115E">
        <w:rPr>
          <w:b/>
          <w:sz w:val="28"/>
          <w:szCs w:val="28"/>
        </w:rPr>
        <w:t xml:space="preserve">Делянов </w:t>
      </w:r>
      <w:r w:rsidR="0067115E" w:rsidRPr="0067115E">
        <w:rPr>
          <w:b/>
          <w:sz w:val="28"/>
          <w:szCs w:val="28"/>
        </w:rPr>
        <w:t>Манев</w:t>
      </w:r>
    </w:p>
    <w:p w:rsidR="00B548AF" w:rsidRPr="00DF2930" w:rsidRDefault="00B548AF" w:rsidP="00B548AF">
      <w:pPr>
        <w:spacing w:before="120"/>
        <w:rPr>
          <w:sz w:val="28"/>
          <w:szCs w:val="28"/>
        </w:rPr>
      </w:pPr>
      <w:r w:rsidRPr="00DF2930">
        <w:rPr>
          <w:sz w:val="28"/>
          <w:szCs w:val="28"/>
        </w:rPr>
        <w:t xml:space="preserve">Специалност: </w:t>
      </w:r>
      <w:r>
        <w:rPr>
          <w:b/>
          <w:sz w:val="28"/>
          <w:szCs w:val="28"/>
        </w:rPr>
        <w:t>Софтуерни технологии</w:t>
      </w:r>
    </w:p>
    <w:p w:rsidR="00B548AF" w:rsidRPr="00B548AF" w:rsidRDefault="00B548AF" w:rsidP="00B548AF">
      <w:pPr>
        <w:spacing w:before="120"/>
        <w:rPr>
          <w:sz w:val="28"/>
          <w:szCs w:val="28"/>
          <w:lang w:val="ru-RU"/>
        </w:rPr>
      </w:pPr>
      <w:r w:rsidRPr="00DF2930">
        <w:rPr>
          <w:sz w:val="28"/>
          <w:szCs w:val="28"/>
        </w:rPr>
        <w:t xml:space="preserve">Факултетен номер:  </w:t>
      </w:r>
      <w:r>
        <w:rPr>
          <w:b/>
          <w:sz w:val="28"/>
          <w:szCs w:val="28"/>
        </w:rPr>
        <w:t>M</w:t>
      </w:r>
      <w:r w:rsidR="0067115E" w:rsidRPr="0067115E">
        <w:rPr>
          <w:b/>
          <w:sz w:val="28"/>
          <w:szCs w:val="28"/>
          <w:lang w:val="ru-RU"/>
        </w:rPr>
        <w:t>22499</w:t>
      </w:r>
    </w:p>
    <w:p w:rsidR="00B548AF" w:rsidRPr="00DF2930" w:rsidRDefault="00B548AF" w:rsidP="00B548AF">
      <w:pPr>
        <w:spacing w:before="120"/>
        <w:jc w:val="right"/>
        <w:rPr>
          <w:sz w:val="28"/>
          <w:szCs w:val="28"/>
        </w:rPr>
      </w:pPr>
    </w:p>
    <w:p w:rsidR="00B548AF" w:rsidRPr="00DF2930" w:rsidRDefault="00B548AF" w:rsidP="00B548AF">
      <w:pPr>
        <w:spacing w:before="120"/>
        <w:jc w:val="right"/>
        <w:rPr>
          <w:sz w:val="28"/>
          <w:szCs w:val="28"/>
        </w:rPr>
      </w:pPr>
    </w:p>
    <w:p w:rsidR="00B548AF" w:rsidRPr="00DF2930" w:rsidRDefault="00B548AF" w:rsidP="00B548AF">
      <w:pPr>
        <w:spacing w:before="240"/>
        <w:jc w:val="right"/>
        <w:rPr>
          <w:sz w:val="28"/>
          <w:szCs w:val="28"/>
        </w:rPr>
      </w:pPr>
      <w:r>
        <w:rPr>
          <w:sz w:val="28"/>
          <w:szCs w:val="28"/>
        </w:rPr>
        <w:t>Научен ръководител:</w:t>
      </w:r>
    </w:p>
    <w:p w:rsidR="00B548AF" w:rsidRPr="00E82AC4" w:rsidRDefault="00B548AF" w:rsidP="00B548AF">
      <w:pPr>
        <w:spacing w:before="120"/>
        <w:jc w:val="right"/>
        <w:rPr>
          <w:b/>
          <w:sz w:val="28"/>
          <w:szCs w:val="28"/>
        </w:rPr>
      </w:pPr>
      <w:r w:rsidRPr="008743F9">
        <w:rPr>
          <w:b/>
          <w:color w:val="auto"/>
          <w:sz w:val="28"/>
          <w:szCs w:val="28"/>
        </w:rPr>
        <w:t xml:space="preserve">доц. д-р </w:t>
      </w:r>
      <w:r w:rsidR="008743F9" w:rsidRPr="008743F9">
        <w:rPr>
          <w:b/>
          <w:sz w:val="28"/>
          <w:szCs w:val="28"/>
        </w:rPr>
        <w:t>Александър Димов</w:t>
      </w:r>
    </w:p>
    <w:p w:rsidR="00B548AF" w:rsidRPr="00B548AF" w:rsidRDefault="00B548AF" w:rsidP="00B548AF">
      <w:pPr>
        <w:jc w:val="center"/>
        <w:rPr>
          <w:sz w:val="28"/>
          <w:szCs w:val="28"/>
          <w:lang w:val="ru-RU"/>
        </w:rPr>
      </w:pPr>
    </w:p>
    <w:p w:rsidR="00B548AF" w:rsidRPr="00B548AF" w:rsidRDefault="00B548AF" w:rsidP="00B548AF">
      <w:pPr>
        <w:jc w:val="center"/>
        <w:rPr>
          <w:lang w:val="ru-RU"/>
        </w:rPr>
      </w:pPr>
      <w:r w:rsidRPr="00DF2930">
        <w:rPr>
          <w:sz w:val="28"/>
          <w:szCs w:val="28"/>
        </w:rPr>
        <w:t xml:space="preserve">София, </w:t>
      </w:r>
      <w:del w:id="1" w:author="mitko" w:date="2015-02-16T21:10:00Z">
        <w:r w:rsidRPr="00DF2930" w:rsidDel="004A26D0">
          <w:rPr>
            <w:sz w:val="28"/>
            <w:szCs w:val="28"/>
          </w:rPr>
          <w:delText>20</w:delText>
        </w:r>
        <w:r w:rsidR="008743F9" w:rsidDel="004A26D0">
          <w:rPr>
            <w:sz w:val="28"/>
            <w:szCs w:val="28"/>
          </w:rPr>
          <w:delText>14</w:delText>
        </w:r>
        <w:r w:rsidRPr="00DF2930" w:rsidDel="004A26D0">
          <w:rPr>
            <w:sz w:val="28"/>
            <w:szCs w:val="28"/>
          </w:rPr>
          <w:delText xml:space="preserve"> </w:delText>
        </w:r>
      </w:del>
      <w:ins w:id="2" w:author="mitko" w:date="2015-02-16T21:10:00Z">
        <w:r w:rsidR="004A26D0" w:rsidRPr="00DF2930">
          <w:rPr>
            <w:sz w:val="28"/>
            <w:szCs w:val="28"/>
          </w:rPr>
          <w:t>20</w:t>
        </w:r>
        <w:r w:rsidR="004A26D0">
          <w:rPr>
            <w:sz w:val="28"/>
            <w:szCs w:val="28"/>
          </w:rPr>
          <w:t>1</w:t>
        </w:r>
        <w:r w:rsidR="004A26D0">
          <w:rPr>
            <w:sz w:val="28"/>
            <w:szCs w:val="28"/>
            <w:lang w:val="en-US"/>
          </w:rPr>
          <w:t>5</w:t>
        </w:r>
        <w:r w:rsidR="004A26D0" w:rsidRPr="00DF2930">
          <w:rPr>
            <w:sz w:val="28"/>
            <w:szCs w:val="28"/>
          </w:rPr>
          <w:t xml:space="preserve"> </w:t>
        </w:r>
      </w:ins>
      <w:r w:rsidRPr="00DF2930">
        <w:rPr>
          <w:sz w:val="28"/>
          <w:szCs w:val="28"/>
        </w:rPr>
        <w:t>г.</w:t>
      </w:r>
    </w:p>
    <w:p w:rsidR="00C3793A" w:rsidRPr="006B7D48" w:rsidRDefault="00B548AF" w:rsidP="00803DE5">
      <w:pPr>
        <w:rPr>
          <w:caps/>
        </w:rPr>
      </w:pPr>
      <w:r w:rsidRPr="00B548AF">
        <w:rPr>
          <w:lang w:val="ru-RU"/>
        </w:rPr>
        <w:br w:type="page"/>
      </w:r>
      <w:r w:rsidR="00C3793A" w:rsidRPr="00E71B0C">
        <w:lastRenderedPageBreak/>
        <w:t>Съдържание</w:t>
      </w:r>
    </w:p>
    <w:p w:rsidR="00245837" w:rsidRDefault="00C1729F">
      <w:pPr>
        <w:pStyle w:val="TOC1"/>
        <w:rPr>
          <w:ins w:id="3" w:author="mitko" w:date="2015-02-18T22:01:00Z"/>
          <w:rFonts w:asciiTheme="minorHAnsi" w:eastAsiaTheme="minorEastAsia" w:hAnsiTheme="minorHAnsi" w:cstheme="minorBidi"/>
          <w:b w:val="0"/>
          <w:bCs w:val="0"/>
          <w:caps w:val="0"/>
          <w:color w:val="auto"/>
          <w:sz w:val="22"/>
          <w:szCs w:val="22"/>
          <w:lang w:val="en-US" w:eastAsia="en-US"/>
        </w:rPr>
      </w:pPr>
      <w:r w:rsidRPr="00726BC6">
        <w:rPr>
          <w:b w:val="0"/>
          <w:sz w:val="40"/>
          <w:szCs w:val="40"/>
        </w:rPr>
        <w:fldChar w:fldCharType="begin"/>
      </w:r>
      <w:r>
        <w:rPr>
          <w:b w:val="0"/>
          <w:sz w:val="40"/>
          <w:szCs w:val="40"/>
        </w:rPr>
        <w:instrText xml:space="preserve"> TOC \o "1-3" \h \z \u </w:instrText>
      </w:r>
      <w:r w:rsidRPr="00726BC6">
        <w:rPr>
          <w:b w:val="0"/>
          <w:sz w:val="40"/>
          <w:szCs w:val="40"/>
        </w:rPr>
        <w:fldChar w:fldCharType="separate"/>
      </w:r>
      <w:ins w:id="4" w:author="mitko" w:date="2015-02-18T22:01:00Z">
        <w:r w:rsidR="00245837" w:rsidRPr="00636BDD">
          <w:rPr>
            <w:rStyle w:val="Hyperlink"/>
          </w:rPr>
          <w:fldChar w:fldCharType="begin"/>
        </w:r>
        <w:r w:rsidR="00245837" w:rsidRPr="00636BDD">
          <w:rPr>
            <w:rStyle w:val="Hyperlink"/>
          </w:rPr>
          <w:instrText xml:space="preserve"> </w:instrText>
        </w:r>
        <w:r w:rsidR="00245837">
          <w:instrText>HYPERLINK \l "_Toc412060210"</w:instrText>
        </w:r>
        <w:r w:rsidR="00245837" w:rsidRPr="00636BDD">
          <w:rPr>
            <w:rStyle w:val="Hyperlink"/>
          </w:rPr>
          <w:instrText xml:space="preserve"> </w:instrText>
        </w:r>
        <w:r w:rsidR="00245837" w:rsidRPr="00636BDD">
          <w:rPr>
            <w:rStyle w:val="Hyperlink"/>
          </w:rPr>
        </w:r>
        <w:r w:rsidR="00245837" w:rsidRPr="00636BDD">
          <w:rPr>
            <w:rStyle w:val="Hyperlink"/>
          </w:rPr>
          <w:fldChar w:fldCharType="separate"/>
        </w:r>
        <w:r w:rsidR="00245837" w:rsidRPr="00636BDD">
          <w:rPr>
            <w:rStyle w:val="Hyperlink"/>
            <w:lang w:val="en-US"/>
          </w:rPr>
          <w:t>1.</w:t>
        </w:r>
        <w:r w:rsidR="00245837">
          <w:rPr>
            <w:rFonts w:asciiTheme="minorHAnsi" w:eastAsiaTheme="minorEastAsia" w:hAnsiTheme="minorHAnsi" w:cstheme="minorBidi"/>
            <w:b w:val="0"/>
            <w:bCs w:val="0"/>
            <w:caps w:val="0"/>
            <w:color w:val="auto"/>
            <w:sz w:val="22"/>
            <w:szCs w:val="22"/>
            <w:lang w:val="en-US" w:eastAsia="en-US"/>
          </w:rPr>
          <w:tab/>
        </w:r>
        <w:r w:rsidR="00245837" w:rsidRPr="00636BDD">
          <w:rPr>
            <w:rStyle w:val="Hyperlink"/>
          </w:rPr>
          <w:t>Увод</w:t>
        </w:r>
        <w:r w:rsidR="00245837">
          <w:rPr>
            <w:webHidden/>
          </w:rPr>
          <w:tab/>
        </w:r>
        <w:r w:rsidR="00245837">
          <w:rPr>
            <w:webHidden/>
          </w:rPr>
          <w:fldChar w:fldCharType="begin"/>
        </w:r>
        <w:r w:rsidR="00245837">
          <w:rPr>
            <w:webHidden/>
          </w:rPr>
          <w:instrText xml:space="preserve"> PAGEREF _Toc412060210 \h </w:instrText>
        </w:r>
        <w:r w:rsidR="00245837">
          <w:rPr>
            <w:webHidden/>
          </w:rPr>
        </w:r>
      </w:ins>
      <w:r w:rsidR="00245837">
        <w:rPr>
          <w:webHidden/>
        </w:rPr>
        <w:fldChar w:fldCharType="separate"/>
      </w:r>
      <w:ins w:id="5" w:author="mitko" w:date="2015-02-18T22:01:00Z">
        <w:r w:rsidR="00245837">
          <w:rPr>
            <w:webHidden/>
          </w:rPr>
          <w:t>5</w:t>
        </w:r>
        <w:r w:rsidR="00245837">
          <w:rPr>
            <w:webHidden/>
          </w:rPr>
          <w:fldChar w:fldCharType="end"/>
        </w:r>
        <w:r w:rsidR="00245837" w:rsidRPr="00636BDD">
          <w:rPr>
            <w:rStyle w:val="Hyperlink"/>
          </w:rPr>
          <w:fldChar w:fldCharType="end"/>
        </w:r>
      </w:ins>
    </w:p>
    <w:p w:rsidR="00245837" w:rsidRDefault="00245837">
      <w:pPr>
        <w:pStyle w:val="TOC2"/>
        <w:tabs>
          <w:tab w:val="left" w:pos="800"/>
          <w:tab w:val="right" w:leader="dot" w:pos="8296"/>
        </w:tabs>
        <w:rPr>
          <w:ins w:id="6" w:author="mitko" w:date="2015-02-18T22:01:00Z"/>
          <w:rFonts w:asciiTheme="minorHAnsi" w:eastAsiaTheme="minorEastAsia" w:hAnsiTheme="minorHAnsi" w:cstheme="minorBidi"/>
          <w:smallCaps w:val="0"/>
          <w:noProof/>
          <w:color w:val="auto"/>
          <w:sz w:val="22"/>
          <w:szCs w:val="22"/>
          <w:lang w:val="en-US" w:eastAsia="en-US"/>
        </w:rPr>
      </w:pPr>
      <w:ins w:id="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1.1</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Състояние на индустрията</w:t>
        </w:r>
        <w:r>
          <w:rPr>
            <w:noProof/>
            <w:webHidden/>
          </w:rPr>
          <w:tab/>
        </w:r>
        <w:r>
          <w:rPr>
            <w:noProof/>
            <w:webHidden/>
          </w:rPr>
          <w:fldChar w:fldCharType="begin"/>
        </w:r>
        <w:r>
          <w:rPr>
            <w:noProof/>
            <w:webHidden/>
          </w:rPr>
          <w:instrText xml:space="preserve"> PAGEREF _Toc412060211 \h </w:instrText>
        </w:r>
        <w:r>
          <w:rPr>
            <w:noProof/>
            <w:webHidden/>
          </w:rPr>
        </w:r>
      </w:ins>
      <w:r>
        <w:rPr>
          <w:noProof/>
          <w:webHidden/>
        </w:rPr>
        <w:fldChar w:fldCharType="separate"/>
      </w:r>
      <w:ins w:id="8" w:author="mitko" w:date="2015-02-18T22:01:00Z">
        <w:r>
          <w:rPr>
            <w:noProof/>
            <w:webHidden/>
          </w:rPr>
          <w:t>5</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9" w:author="mitko" w:date="2015-02-18T22:01:00Z"/>
          <w:rFonts w:asciiTheme="minorHAnsi" w:eastAsiaTheme="minorEastAsia" w:hAnsiTheme="minorHAnsi" w:cstheme="minorBidi"/>
          <w:smallCaps w:val="0"/>
          <w:noProof/>
          <w:color w:val="auto"/>
          <w:sz w:val="22"/>
          <w:szCs w:val="22"/>
          <w:lang w:val="en-US" w:eastAsia="en-US"/>
        </w:rPr>
      </w:pPr>
      <w:ins w:id="1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1.2</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Софтуер за вградени системи</w:t>
        </w:r>
        <w:r>
          <w:rPr>
            <w:noProof/>
            <w:webHidden/>
          </w:rPr>
          <w:tab/>
        </w:r>
        <w:r>
          <w:rPr>
            <w:noProof/>
            <w:webHidden/>
          </w:rPr>
          <w:fldChar w:fldCharType="begin"/>
        </w:r>
        <w:r>
          <w:rPr>
            <w:noProof/>
            <w:webHidden/>
          </w:rPr>
          <w:instrText xml:space="preserve"> PAGEREF _Toc412060212 \h </w:instrText>
        </w:r>
        <w:r>
          <w:rPr>
            <w:noProof/>
            <w:webHidden/>
          </w:rPr>
        </w:r>
      </w:ins>
      <w:r>
        <w:rPr>
          <w:noProof/>
          <w:webHidden/>
        </w:rPr>
        <w:fldChar w:fldCharType="separate"/>
      </w:r>
      <w:ins w:id="11" w:author="mitko" w:date="2015-02-18T22:01:00Z">
        <w:r>
          <w:rPr>
            <w:noProof/>
            <w:webHidden/>
          </w:rPr>
          <w:t>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2" w:author="mitko" w:date="2015-02-18T22:01:00Z"/>
          <w:rFonts w:asciiTheme="minorHAnsi" w:eastAsiaTheme="minorEastAsia" w:hAnsiTheme="minorHAnsi" w:cstheme="minorBidi"/>
          <w:smallCaps w:val="0"/>
          <w:noProof/>
          <w:color w:val="auto"/>
          <w:sz w:val="22"/>
          <w:szCs w:val="22"/>
          <w:lang w:val="en-US" w:eastAsia="en-US"/>
        </w:rPr>
      </w:pPr>
      <w:ins w:id="1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Софтуерна архитектура</w:t>
        </w:r>
        <w:r>
          <w:rPr>
            <w:noProof/>
            <w:webHidden/>
          </w:rPr>
          <w:tab/>
        </w:r>
        <w:r>
          <w:rPr>
            <w:noProof/>
            <w:webHidden/>
          </w:rPr>
          <w:fldChar w:fldCharType="begin"/>
        </w:r>
        <w:r>
          <w:rPr>
            <w:noProof/>
            <w:webHidden/>
          </w:rPr>
          <w:instrText xml:space="preserve"> PAGEREF _Toc412060213 \h </w:instrText>
        </w:r>
        <w:r>
          <w:rPr>
            <w:noProof/>
            <w:webHidden/>
          </w:rPr>
        </w:r>
      </w:ins>
      <w:r>
        <w:rPr>
          <w:noProof/>
          <w:webHidden/>
        </w:rPr>
        <w:fldChar w:fldCharType="separate"/>
      </w:r>
      <w:ins w:id="14" w:author="mitko" w:date="2015-02-18T22:01:00Z">
        <w:r>
          <w:rPr>
            <w:noProof/>
            <w:webHidden/>
          </w:rPr>
          <w:t>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5" w:author="mitko" w:date="2015-02-18T22:01:00Z"/>
          <w:rFonts w:asciiTheme="minorHAnsi" w:eastAsiaTheme="minorEastAsia" w:hAnsiTheme="minorHAnsi" w:cstheme="minorBidi"/>
          <w:smallCaps w:val="0"/>
          <w:noProof/>
          <w:color w:val="auto"/>
          <w:sz w:val="22"/>
          <w:szCs w:val="22"/>
          <w:lang w:val="en-US" w:eastAsia="en-US"/>
        </w:rPr>
      </w:pPr>
      <w:ins w:id="1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1.4</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Мотивация за решението</w:t>
        </w:r>
        <w:r>
          <w:rPr>
            <w:noProof/>
            <w:webHidden/>
          </w:rPr>
          <w:tab/>
        </w:r>
        <w:r>
          <w:rPr>
            <w:noProof/>
            <w:webHidden/>
          </w:rPr>
          <w:fldChar w:fldCharType="begin"/>
        </w:r>
        <w:r>
          <w:rPr>
            <w:noProof/>
            <w:webHidden/>
          </w:rPr>
          <w:instrText xml:space="preserve"> PAGEREF _Toc412060214 \h </w:instrText>
        </w:r>
        <w:r>
          <w:rPr>
            <w:noProof/>
            <w:webHidden/>
          </w:rPr>
        </w:r>
      </w:ins>
      <w:r>
        <w:rPr>
          <w:noProof/>
          <w:webHidden/>
        </w:rPr>
        <w:fldChar w:fldCharType="separate"/>
      </w:r>
      <w:ins w:id="17" w:author="mitko" w:date="2015-02-18T22:01:00Z">
        <w:r>
          <w:rPr>
            <w:noProof/>
            <w:webHidden/>
          </w:rPr>
          <w:t>7</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8" w:author="mitko" w:date="2015-02-18T22:01:00Z"/>
          <w:rFonts w:asciiTheme="minorHAnsi" w:eastAsiaTheme="minorEastAsia" w:hAnsiTheme="minorHAnsi" w:cstheme="minorBidi"/>
          <w:smallCaps w:val="0"/>
          <w:noProof/>
          <w:color w:val="auto"/>
          <w:sz w:val="22"/>
          <w:szCs w:val="22"/>
          <w:lang w:val="en-US" w:eastAsia="en-US"/>
        </w:rPr>
      </w:pPr>
      <w:ins w:id="1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1.5</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Цел и задачи на дипломната работа</w:t>
        </w:r>
        <w:r>
          <w:rPr>
            <w:noProof/>
            <w:webHidden/>
          </w:rPr>
          <w:tab/>
        </w:r>
        <w:r>
          <w:rPr>
            <w:noProof/>
            <w:webHidden/>
          </w:rPr>
          <w:fldChar w:fldCharType="begin"/>
        </w:r>
        <w:r>
          <w:rPr>
            <w:noProof/>
            <w:webHidden/>
          </w:rPr>
          <w:instrText xml:space="preserve"> PAGEREF _Toc412060215 \h </w:instrText>
        </w:r>
        <w:r>
          <w:rPr>
            <w:noProof/>
            <w:webHidden/>
          </w:rPr>
        </w:r>
      </w:ins>
      <w:r>
        <w:rPr>
          <w:noProof/>
          <w:webHidden/>
        </w:rPr>
        <w:fldChar w:fldCharType="separate"/>
      </w:r>
      <w:ins w:id="20" w:author="mitko" w:date="2015-02-18T22:01:00Z">
        <w:r>
          <w:rPr>
            <w:noProof/>
            <w:webHidden/>
          </w:rPr>
          <w:t>7</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1" w:author="mitko" w:date="2015-02-18T22:01:00Z"/>
          <w:rFonts w:asciiTheme="minorHAnsi" w:eastAsiaTheme="minorEastAsia" w:hAnsiTheme="minorHAnsi" w:cstheme="minorBidi"/>
          <w:smallCaps w:val="0"/>
          <w:noProof/>
          <w:color w:val="auto"/>
          <w:sz w:val="22"/>
          <w:szCs w:val="22"/>
          <w:lang w:val="en-US" w:eastAsia="en-US"/>
        </w:rPr>
      </w:pPr>
      <w:ins w:id="2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1.6</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Очаквани ползи от реализацията</w:t>
        </w:r>
        <w:r>
          <w:rPr>
            <w:noProof/>
            <w:webHidden/>
          </w:rPr>
          <w:tab/>
        </w:r>
        <w:r>
          <w:rPr>
            <w:noProof/>
            <w:webHidden/>
          </w:rPr>
          <w:fldChar w:fldCharType="begin"/>
        </w:r>
        <w:r>
          <w:rPr>
            <w:noProof/>
            <w:webHidden/>
          </w:rPr>
          <w:instrText xml:space="preserve"> PAGEREF _Toc412060216 \h </w:instrText>
        </w:r>
        <w:r>
          <w:rPr>
            <w:noProof/>
            <w:webHidden/>
          </w:rPr>
        </w:r>
      </w:ins>
      <w:r>
        <w:rPr>
          <w:noProof/>
          <w:webHidden/>
        </w:rPr>
        <w:fldChar w:fldCharType="separate"/>
      </w:r>
      <w:ins w:id="23" w:author="mitko" w:date="2015-02-18T22:01:00Z">
        <w:r>
          <w:rPr>
            <w:noProof/>
            <w:webHidden/>
          </w:rPr>
          <w:t>8</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4" w:author="mitko" w:date="2015-02-18T22:01:00Z"/>
          <w:rFonts w:asciiTheme="minorHAnsi" w:eastAsiaTheme="minorEastAsia" w:hAnsiTheme="minorHAnsi" w:cstheme="minorBidi"/>
          <w:smallCaps w:val="0"/>
          <w:noProof/>
          <w:color w:val="auto"/>
          <w:sz w:val="22"/>
          <w:szCs w:val="22"/>
          <w:lang w:val="en-US" w:eastAsia="en-US"/>
        </w:rPr>
      </w:pPr>
      <w:ins w:id="2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1.7</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Структура на дипломната работа</w:t>
        </w:r>
        <w:r>
          <w:rPr>
            <w:noProof/>
            <w:webHidden/>
          </w:rPr>
          <w:tab/>
        </w:r>
        <w:r>
          <w:rPr>
            <w:noProof/>
            <w:webHidden/>
          </w:rPr>
          <w:fldChar w:fldCharType="begin"/>
        </w:r>
        <w:r>
          <w:rPr>
            <w:noProof/>
            <w:webHidden/>
          </w:rPr>
          <w:instrText xml:space="preserve"> PAGEREF _Toc412060217 \h </w:instrText>
        </w:r>
        <w:r>
          <w:rPr>
            <w:noProof/>
            <w:webHidden/>
          </w:rPr>
        </w:r>
      </w:ins>
      <w:r>
        <w:rPr>
          <w:noProof/>
          <w:webHidden/>
        </w:rPr>
        <w:fldChar w:fldCharType="separate"/>
      </w:r>
      <w:ins w:id="26" w:author="mitko" w:date="2015-02-18T22:01:00Z">
        <w:r>
          <w:rPr>
            <w:noProof/>
            <w:webHidden/>
          </w:rPr>
          <w:t>8</w:t>
        </w:r>
        <w:r>
          <w:rPr>
            <w:noProof/>
            <w:webHidden/>
          </w:rPr>
          <w:fldChar w:fldCharType="end"/>
        </w:r>
        <w:r w:rsidRPr="00636BDD">
          <w:rPr>
            <w:rStyle w:val="Hyperlink"/>
            <w:noProof/>
          </w:rPr>
          <w:fldChar w:fldCharType="end"/>
        </w:r>
      </w:ins>
    </w:p>
    <w:p w:rsidR="00245837" w:rsidRDefault="00245837">
      <w:pPr>
        <w:pStyle w:val="TOC1"/>
        <w:rPr>
          <w:ins w:id="27" w:author="mitko" w:date="2015-02-18T22:01:00Z"/>
          <w:rFonts w:asciiTheme="minorHAnsi" w:eastAsiaTheme="minorEastAsia" w:hAnsiTheme="minorHAnsi" w:cstheme="minorBidi"/>
          <w:b w:val="0"/>
          <w:bCs w:val="0"/>
          <w:caps w:val="0"/>
          <w:color w:val="auto"/>
          <w:sz w:val="22"/>
          <w:szCs w:val="22"/>
          <w:lang w:val="en-US" w:eastAsia="en-US"/>
        </w:rPr>
      </w:pPr>
      <w:ins w:id="28" w:author="mitko" w:date="2015-02-18T22:01:00Z">
        <w:r w:rsidRPr="00636BDD">
          <w:rPr>
            <w:rStyle w:val="Hyperlink"/>
          </w:rPr>
          <w:fldChar w:fldCharType="begin"/>
        </w:r>
        <w:r w:rsidRPr="00636BDD">
          <w:rPr>
            <w:rStyle w:val="Hyperlink"/>
          </w:rPr>
          <w:instrText xml:space="preserve"> </w:instrText>
        </w:r>
        <w:r>
          <w:instrText>HYPERLINK \l "_Toc412060218"</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2.</w:t>
        </w:r>
        <w:r>
          <w:rPr>
            <w:rFonts w:asciiTheme="minorHAnsi" w:eastAsiaTheme="minorEastAsia" w:hAnsiTheme="minorHAnsi" w:cstheme="minorBidi"/>
            <w:b w:val="0"/>
            <w:bCs w:val="0"/>
            <w:caps w:val="0"/>
            <w:color w:val="auto"/>
            <w:sz w:val="22"/>
            <w:szCs w:val="22"/>
            <w:lang w:val="en-US" w:eastAsia="en-US"/>
          </w:rPr>
          <w:tab/>
        </w:r>
        <w:r w:rsidRPr="00636BDD">
          <w:rPr>
            <w:rStyle w:val="Hyperlink"/>
          </w:rPr>
          <w:t>Реверсивен инж</w:t>
        </w:r>
        <w:r w:rsidRPr="00636BDD">
          <w:rPr>
            <w:rStyle w:val="Hyperlink"/>
            <w:lang w:val="en-US"/>
          </w:rPr>
          <w:t>е</w:t>
        </w:r>
        <w:r w:rsidRPr="00636BDD">
          <w:rPr>
            <w:rStyle w:val="Hyperlink"/>
          </w:rPr>
          <w:t>неринг</w:t>
        </w:r>
        <w:r>
          <w:rPr>
            <w:webHidden/>
          </w:rPr>
          <w:tab/>
        </w:r>
        <w:r>
          <w:rPr>
            <w:webHidden/>
          </w:rPr>
          <w:fldChar w:fldCharType="begin"/>
        </w:r>
        <w:r>
          <w:rPr>
            <w:webHidden/>
          </w:rPr>
          <w:instrText xml:space="preserve"> PAGEREF _Toc412060218 \h </w:instrText>
        </w:r>
        <w:r>
          <w:rPr>
            <w:webHidden/>
          </w:rPr>
        </w:r>
      </w:ins>
      <w:r>
        <w:rPr>
          <w:webHidden/>
        </w:rPr>
        <w:fldChar w:fldCharType="separate"/>
      </w:r>
      <w:ins w:id="29" w:author="mitko" w:date="2015-02-18T22:01:00Z">
        <w:r>
          <w:rPr>
            <w:webHidden/>
          </w:rPr>
          <w:t>10</w:t>
        </w:r>
        <w:r>
          <w:rPr>
            <w:webHidden/>
          </w:rPr>
          <w:fldChar w:fldCharType="end"/>
        </w:r>
        <w:r w:rsidRPr="00636BDD">
          <w:rPr>
            <w:rStyle w:val="Hyperlink"/>
          </w:rPr>
          <w:fldChar w:fldCharType="end"/>
        </w:r>
      </w:ins>
    </w:p>
    <w:p w:rsidR="00245837" w:rsidRDefault="00245837">
      <w:pPr>
        <w:pStyle w:val="TOC2"/>
        <w:tabs>
          <w:tab w:val="left" w:pos="800"/>
          <w:tab w:val="right" w:leader="dot" w:pos="8296"/>
        </w:tabs>
        <w:rPr>
          <w:ins w:id="30" w:author="mitko" w:date="2015-02-18T22:01:00Z"/>
          <w:rFonts w:asciiTheme="minorHAnsi" w:eastAsiaTheme="minorEastAsia" w:hAnsiTheme="minorHAnsi" w:cstheme="minorBidi"/>
          <w:smallCaps w:val="0"/>
          <w:noProof/>
          <w:color w:val="auto"/>
          <w:sz w:val="22"/>
          <w:szCs w:val="22"/>
          <w:lang w:val="en-US" w:eastAsia="en-US"/>
        </w:rPr>
      </w:pPr>
      <w:ins w:id="3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"_Toc412060219"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2.1</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Основни дефиниции</w:t>
        </w:r>
        <w:r>
          <w:rPr>
            <w:noProof/>
            <w:webHidden/>
          </w:rPr>
          <w:tab/>
        </w:r>
        <w:r>
          <w:rPr>
            <w:noProof/>
            <w:webHidden/>
          </w:rPr>
          <w:fldChar w:fldCharType="begin"/>
        </w:r>
        <w:r>
          <w:rPr>
            <w:noProof/>
            <w:webHidden/>
          </w:rPr>
          <w:instrText xml:space="preserve"> PAGEREF _Toc412060219 \h </w:instrText>
        </w:r>
        <w:r>
          <w:rPr>
            <w:noProof/>
            <w:webHidden/>
          </w:rPr>
        </w:r>
      </w:ins>
      <w:r>
        <w:rPr>
          <w:noProof/>
          <w:webHidden/>
        </w:rPr>
        <w:fldChar w:fldCharType="separate"/>
      </w:r>
      <w:ins w:id="32" w:author="mitko" w:date="2015-02-18T22:01:00Z">
        <w:r>
          <w:rPr>
            <w:noProof/>
            <w:webHidden/>
          </w:rPr>
          <w:t>10</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33" w:author="mitko" w:date="2015-02-18T22:01:00Z"/>
          <w:rFonts w:asciiTheme="minorHAnsi" w:eastAsiaTheme="minorEastAsia" w:hAnsiTheme="minorHAnsi" w:cstheme="minorBidi"/>
          <w:i w:val="0"/>
          <w:iCs w:val="0"/>
          <w:noProof/>
          <w:color w:val="auto"/>
          <w:sz w:val="22"/>
          <w:szCs w:val="22"/>
          <w:lang w:val="en-US" w:eastAsia="en-US"/>
        </w:rPr>
      </w:pPr>
      <w:ins w:id="3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2.1.1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Терминология на реинженеринга и софтуерната поддръжка</w:t>
        </w:r>
        <w:r>
          <w:rPr>
            <w:noProof/>
            <w:webHidden/>
          </w:rPr>
          <w:tab/>
        </w:r>
        <w:r>
          <w:rPr>
            <w:noProof/>
            <w:webHidden/>
          </w:rPr>
          <w:fldChar w:fldCharType="begin"/>
        </w:r>
        <w:r>
          <w:rPr>
            <w:noProof/>
            <w:webHidden/>
          </w:rPr>
          <w:instrText xml:space="preserve"> PAGEREF _Toc412060220 \h </w:instrText>
        </w:r>
        <w:r>
          <w:rPr>
            <w:noProof/>
            <w:webHidden/>
          </w:rPr>
        </w:r>
      </w:ins>
      <w:r>
        <w:rPr>
          <w:noProof/>
          <w:webHidden/>
        </w:rPr>
        <w:fldChar w:fldCharType="separate"/>
      </w:r>
      <w:ins w:id="35" w:author="mitko" w:date="2015-02-18T22:01:00Z">
        <w:r>
          <w:rPr>
            <w:noProof/>
            <w:webHidden/>
          </w:rPr>
          <w:t>10</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36" w:author="mitko" w:date="2015-02-18T22:01:00Z"/>
          <w:rFonts w:asciiTheme="minorHAnsi" w:eastAsiaTheme="minorEastAsia" w:hAnsiTheme="minorHAnsi" w:cstheme="minorBidi"/>
          <w:i w:val="0"/>
          <w:iCs w:val="0"/>
          <w:noProof/>
          <w:color w:val="auto"/>
          <w:sz w:val="22"/>
          <w:szCs w:val="22"/>
          <w:lang w:val="en-US" w:eastAsia="en-US"/>
        </w:rPr>
      </w:pPr>
      <w:ins w:id="3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2.1.2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Терминология в софтуерната архитектура</w:t>
        </w:r>
        <w:r>
          <w:rPr>
            <w:noProof/>
            <w:webHidden/>
          </w:rPr>
          <w:tab/>
        </w:r>
        <w:r>
          <w:rPr>
            <w:noProof/>
            <w:webHidden/>
          </w:rPr>
          <w:fldChar w:fldCharType="begin"/>
        </w:r>
        <w:r>
          <w:rPr>
            <w:noProof/>
            <w:webHidden/>
          </w:rPr>
          <w:instrText xml:space="preserve"> PAGEREF _Toc412060221 \h </w:instrText>
        </w:r>
        <w:r>
          <w:rPr>
            <w:noProof/>
            <w:webHidden/>
          </w:rPr>
        </w:r>
      </w:ins>
      <w:r>
        <w:rPr>
          <w:noProof/>
          <w:webHidden/>
        </w:rPr>
        <w:fldChar w:fldCharType="separate"/>
      </w:r>
      <w:ins w:id="38" w:author="mitko" w:date="2015-02-18T22:01:00Z">
        <w:r>
          <w:rPr>
            <w:noProof/>
            <w:webHidden/>
          </w:rPr>
          <w:t>11</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39" w:author="mitko" w:date="2015-02-18T22:01:00Z"/>
          <w:rFonts w:asciiTheme="minorHAnsi" w:eastAsiaTheme="minorEastAsia" w:hAnsiTheme="minorHAnsi" w:cstheme="minorBidi"/>
          <w:smallCaps w:val="0"/>
          <w:noProof/>
          <w:color w:val="auto"/>
          <w:sz w:val="22"/>
          <w:szCs w:val="22"/>
          <w:lang w:val="en-US" w:eastAsia="en-US"/>
        </w:rPr>
      </w:pPr>
      <w:ins w:id="4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2.2</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Реинженеринг на компонентно-базиран софтуер и среда за изпълнението му</w:t>
        </w:r>
        <w:r>
          <w:rPr>
            <w:noProof/>
            <w:webHidden/>
          </w:rPr>
          <w:tab/>
        </w:r>
        <w:r>
          <w:rPr>
            <w:noProof/>
            <w:webHidden/>
          </w:rPr>
          <w:fldChar w:fldCharType="begin"/>
        </w:r>
        <w:r>
          <w:rPr>
            <w:noProof/>
            <w:webHidden/>
          </w:rPr>
          <w:instrText xml:space="preserve"> PAGEREF _Toc412060222 \h </w:instrText>
        </w:r>
        <w:r>
          <w:rPr>
            <w:noProof/>
            <w:webHidden/>
          </w:rPr>
        </w:r>
      </w:ins>
      <w:r>
        <w:rPr>
          <w:noProof/>
          <w:webHidden/>
        </w:rPr>
        <w:fldChar w:fldCharType="separate"/>
      </w:r>
      <w:ins w:id="41" w:author="mitko" w:date="2015-02-18T22:01:00Z">
        <w:r>
          <w:rPr>
            <w:noProof/>
            <w:webHidden/>
          </w:rPr>
          <w:t>14</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42" w:author="mitko" w:date="2015-02-18T22:01:00Z"/>
          <w:rFonts w:asciiTheme="minorHAnsi" w:eastAsiaTheme="minorEastAsia" w:hAnsiTheme="minorHAnsi" w:cstheme="minorBidi"/>
          <w:i w:val="0"/>
          <w:iCs w:val="0"/>
          <w:noProof/>
          <w:color w:val="auto"/>
          <w:sz w:val="22"/>
          <w:szCs w:val="22"/>
          <w:lang w:val="en-US" w:eastAsia="en-US"/>
        </w:rPr>
      </w:pPr>
      <w:ins w:id="4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2.2.1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Реинженеринг и компонентно-базиран софтуер</w:t>
        </w:r>
        <w:r>
          <w:rPr>
            <w:noProof/>
            <w:webHidden/>
          </w:rPr>
          <w:tab/>
        </w:r>
        <w:r>
          <w:rPr>
            <w:noProof/>
            <w:webHidden/>
          </w:rPr>
          <w:fldChar w:fldCharType="begin"/>
        </w:r>
        <w:r>
          <w:rPr>
            <w:noProof/>
            <w:webHidden/>
          </w:rPr>
          <w:instrText xml:space="preserve"> PAGEREF _Toc412060223 \h </w:instrText>
        </w:r>
        <w:r>
          <w:rPr>
            <w:noProof/>
            <w:webHidden/>
          </w:rPr>
        </w:r>
      </w:ins>
      <w:r>
        <w:rPr>
          <w:noProof/>
          <w:webHidden/>
        </w:rPr>
        <w:fldChar w:fldCharType="separate"/>
      </w:r>
      <w:ins w:id="44" w:author="mitko" w:date="2015-02-18T22:01:00Z">
        <w:r>
          <w:rPr>
            <w:noProof/>
            <w:webHidden/>
          </w:rPr>
          <w:t>14</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45" w:author="mitko" w:date="2015-02-18T22:01:00Z"/>
          <w:rFonts w:asciiTheme="minorHAnsi" w:eastAsiaTheme="minorEastAsia" w:hAnsiTheme="minorHAnsi" w:cstheme="minorBidi"/>
          <w:i w:val="0"/>
          <w:iCs w:val="0"/>
          <w:noProof/>
          <w:color w:val="auto"/>
          <w:sz w:val="22"/>
          <w:szCs w:val="22"/>
          <w:lang w:val="en-US" w:eastAsia="en-US"/>
        </w:rPr>
      </w:pPr>
      <w:ins w:id="4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2.2.2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Среда за архитектурна реконструкция</w:t>
        </w:r>
        <w:r>
          <w:rPr>
            <w:noProof/>
            <w:webHidden/>
          </w:rPr>
          <w:tab/>
        </w:r>
        <w:r>
          <w:rPr>
            <w:noProof/>
            <w:webHidden/>
          </w:rPr>
          <w:fldChar w:fldCharType="begin"/>
        </w:r>
        <w:r>
          <w:rPr>
            <w:noProof/>
            <w:webHidden/>
          </w:rPr>
          <w:instrText xml:space="preserve"> PAGEREF _Toc412060224 \h </w:instrText>
        </w:r>
        <w:r>
          <w:rPr>
            <w:noProof/>
            <w:webHidden/>
          </w:rPr>
        </w:r>
      </w:ins>
      <w:r>
        <w:rPr>
          <w:noProof/>
          <w:webHidden/>
        </w:rPr>
        <w:fldChar w:fldCharType="separate"/>
      </w:r>
      <w:ins w:id="47" w:author="mitko" w:date="2015-02-18T22:01:00Z">
        <w:r>
          <w:rPr>
            <w:noProof/>
            <w:webHidden/>
          </w:rPr>
          <w:t>16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48" w:author="mitko" w:date="2015-02-18T22:01:00Z"/>
          <w:rFonts w:asciiTheme="minorHAnsi" w:eastAsiaTheme="minorEastAsia" w:hAnsiTheme="minorHAnsi" w:cstheme="minorBidi"/>
          <w:smallCaps w:val="0"/>
          <w:noProof/>
          <w:color w:val="auto"/>
          <w:sz w:val="22"/>
          <w:szCs w:val="22"/>
          <w:lang w:val="en-US" w:eastAsia="en-US"/>
        </w:rPr>
      </w:pPr>
      <w:ins w:id="4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Съществуващи инструменти за реинженеринг</w:t>
        </w:r>
        <w:r>
          <w:rPr>
            <w:noProof/>
            <w:webHidden/>
          </w:rPr>
          <w:tab/>
        </w:r>
        <w:r>
          <w:rPr>
            <w:noProof/>
            <w:webHidden/>
          </w:rPr>
          <w:fldChar w:fldCharType="begin"/>
        </w:r>
        <w:r>
          <w:rPr>
            <w:noProof/>
            <w:webHidden/>
          </w:rPr>
          <w:instrText xml:space="preserve"> PAGEREF _Toc412060225 \h </w:instrText>
        </w:r>
        <w:r>
          <w:rPr>
            <w:noProof/>
            <w:webHidden/>
          </w:rPr>
        </w:r>
      </w:ins>
      <w:r>
        <w:rPr>
          <w:noProof/>
          <w:webHidden/>
        </w:rPr>
        <w:fldChar w:fldCharType="separate"/>
      </w:r>
      <w:ins w:id="50" w:author="mitko" w:date="2015-02-18T22:01:00Z">
        <w:r>
          <w:rPr>
            <w:noProof/>
            <w:webHidden/>
          </w:rPr>
          <w:t>17</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51" w:author="mitko" w:date="2015-02-18T22:01:00Z"/>
          <w:rFonts w:asciiTheme="minorHAnsi" w:eastAsiaTheme="minorEastAsia" w:hAnsiTheme="minorHAnsi" w:cstheme="minorBidi"/>
          <w:i w:val="0"/>
          <w:iCs w:val="0"/>
          <w:noProof/>
          <w:color w:val="auto"/>
          <w:sz w:val="22"/>
          <w:szCs w:val="22"/>
          <w:lang w:val="en-US" w:eastAsia="en-US"/>
        </w:rPr>
      </w:pPr>
      <w:ins w:id="5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2.3.1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Оркестрирана много-изгледна среда за софтуерно архитектурна реконструкция [R14]</w:t>
        </w:r>
        <w:r>
          <w:rPr>
            <w:noProof/>
            <w:webHidden/>
          </w:rPr>
          <w:tab/>
        </w:r>
        <w:r>
          <w:rPr>
            <w:noProof/>
            <w:webHidden/>
          </w:rPr>
          <w:fldChar w:fldCharType="begin"/>
        </w:r>
        <w:r>
          <w:rPr>
            <w:noProof/>
            <w:webHidden/>
          </w:rPr>
          <w:instrText xml:space="preserve"> PAGEREF _Toc412060226 \h </w:instrText>
        </w:r>
        <w:r>
          <w:rPr>
            <w:noProof/>
            <w:webHidden/>
          </w:rPr>
        </w:r>
      </w:ins>
      <w:r>
        <w:rPr>
          <w:noProof/>
          <w:webHidden/>
        </w:rPr>
        <w:fldChar w:fldCharType="separate"/>
      </w:r>
      <w:ins w:id="53" w:author="mitko" w:date="2015-02-18T22:01:00Z">
        <w:r>
          <w:rPr>
            <w:noProof/>
            <w:webHidden/>
          </w:rPr>
          <w:t>18</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54" w:author="mitko" w:date="2015-02-18T22:01:00Z"/>
          <w:rFonts w:asciiTheme="minorHAnsi" w:eastAsiaTheme="minorEastAsia" w:hAnsiTheme="minorHAnsi" w:cstheme="minorBidi"/>
          <w:i w:val="0"/>
          <w:iCs w:val="0"/>
          <w:noProof/>
          <w:color w:val="auto"/>
          <w:sz w:val="22"/>
          <w:szCs w:val="22"/>
          <w:lang w:val="en-US" w:eastAsia="en-US"/>
        </w:rPr>
      </w:pPr>
      <w:ins w:id="5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2.3.2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 xml:space="preserve">Компонентният модел на </w:t>
        </w:r>
        <w:r w:rsidRPr="00636BDD">
          <w:rPr>
            <w:rStyle w:val="Hyperlink"/>
            <w:rFonts w:ascii="TimesNewRoman,Italic" w:hAnsi="TimesNewRoman,Italic" w:cs="TimesNewRoman,Italic"/>
            <w:noProof/>
            <w:lang w:eastAsia="en-US"/>
          </w:rPr>
          <w:t xml:space="preserve">Dassault Systèmes </w:t>
        </w:r>
        <w:r w:rsidRPr="00636BDD">
          <w:rPr>
            <w:rStyle w:val="Hyperlink"/>
            <w:noProof/>
          </w:rPr>
          <w:t>(DS) [R14]</w:t>
        </w:r>
        <w:r>
          <w:rPr>
            <w:noProof/>
            <w:webHidden/>
          </w:rPr>
          <w:tab/>
        </w:r>
        <w:r>
          <w:rPr>
            <w:noProof/>
            <w:webHidden/>
          </w:rPr>
          <w:fldChar w:fldCharType="begin"/>
        </w:r>
        <w:r>
          <w:rPr>
            <w:noProof/>
            <w:webHidden/>
          </w:rPr>
          <w:instrText xml:space="preserve"> PAGEREF _Toc412060227 \h </w:instrText>
        </w:r>
        <w:r>
          <w:rPr>
            <w:noProof/>
            <w:webHidden/>
          </w:rPr>
        </w:r>
      </w:ins>
      <w:r>
        <w:rPr>
          <w:noProof/>
          <w:webHidden/>
        </w:rPr>
        <w:fldChar w:fldCharType="separate"/>
      </w:r>
      <w:ins w:id="56" w:author="mitko" w:date="2015-02-18T22:01:00Z">
        <w:r>
          <w:rPr>
            <w:noProof/>
            <w:webHidden/>
          </w:rPr>
          <w:t>26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57" w:author="mitko" w:date="2015-02-18T22:01:00Z"/>
          <w:rFonts w:asciiTheme="minorHAnsi" w:eastAsiaTheme="minorEastAsia" w:hAnsiTheme="minorHAnsi" w:cstheme="minorBidi"/>
          <w:smallCaps w:val="0"/>
          <w:noProof/>
          <w:color w:val="auto"/>
          <w:sz w:val="22"/>
          <w:szCs w:val="22"/>
          <w:lang w:val="en-US" w:eastAsia="en-US"/>
        </w:rPr>
      </w:pPr>
      <w:ins w:id="5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2.4</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Сравнителен анализ на изложените решения</w:t>
        </w:r>
        <w:r>
          <w:rPr>
            <w:noProof/>
            <w:webHidden/>
          </w:rPr>
          <w:tab/>
        </w:r>
        <w:r>
          <w:rPr>
            <w:noProof/>
            <w:webHidden/>
          </w:rPr>
          <w:fldChar w:fldCharType="begin"/>
        </w:r>
        <w:r>
          <w:rPr>
            <w:noProof/>
            <w:webHidden/>
          </w:rPr>
          <w:instrText xml:space="preserve"> PAGEREF _Toc412060228 \h </w:instrText>
        </w:r>
        <w:r>
          <w:rPr>
            <w:noProof/>
            <w:webHidden/>
          </w:rPr>
        </w:r>
      </w:ins>
      <w:r>
        <w:rPr>
          <w:noProof/>
          <w:webHidden/>
        </w:rPr>
        <w:fldChar w:fldCharType="separate"/>
      </w:r>
      <w:ins w:id="59" w:author="mitko" w:date="2015-02-18T22:01:00Z">
        <w:r>
          <w:rPr>
            <w:noProof/>
            <w:webHidden/>
          </w:rPr>
          <w:t>30</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60" w:author="mitko" w:date="2015-02-18T22:01:00Z"/>
          <w:rFonts w:asciiTheme="minorHAnsi" w:eastAsiaTheme="minorEastAsia" w:hAnsiTheme="minorHAnsi" w:cstheme="minorBidi"/>
          <w:i w:val="0"/>
          <w:iCs w:val="0"/>
          <w:noProof/>
          <w:color w:val="auto"/>
          <w:sz w:val="22"/>
          <w:szCs w:val="22"/>
          <w:lang w:val="en-US" w:eastAsia="en-US"/>
        </w:rPr>
      </w:pPr>
      <w:ins w:id="6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"_Toc412060229"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2.4.1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Критерии</w:t>
        </w:r>
        <w:r>
          <w:rPr>
            <w:noProof/>
            <w:webHidden/>
          </w:rPr>
          <w:tab/>
        </w:r>
        <w:r>
          <w:rPr>
            <w:noProof/>
            <w:webHidden/>
          </w:rPr>
          <w:fldChar w:fldCharType="begin"/>
        </w:r>
        <w:r>
          <w:rPr>
            <w:noProof/>
            <w:webHidden/>
          </w:rPr>
          <w:instrText xml:space="preserve"> PAGEREF _Toc412060229 \h </w:instrText>
        </w:r>
        <w:r>
          <w:rPr>
            <w:noProof/>
            <w:webHidden/>
          </w:rPr>
        </w:r>
      </w:ins>
      <w:r>
        <w:rPr>
          <w:noProof/>
          <w:webHidden/>
        </w:rPr>
        <w:fldChar w:fldCharType="separate"/>
      </w:r>
      <w:ins w:id="62" w:author="mitko" w:date="2015-02-18T22:01:00Z">
        <w:r>
          <w:rPr>
            <w:noProof/>
            <w:webHidden/>
          </w:rPr>
          <w:t>30</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63" w:author="mitko" w:date="2015-02-18T22:01:00Z"/>
          <w:rFonts w:asciiTheme="minorHAnsi" w:eastAsiaTheme="minorEastAsia" w:hAnsiTheme="minorHAnsi" w:cstheme="minorBidi"/>
          <w:i w:val="0"/>
          <w:iCs w:val="0"/>
          <w:noProof/>
          <w:color w:val="auto"/>
          <w:sz w:val="22"/>
          <w:szCs w:val="22"/>
          <w:lang w:val="en-US" w:eastAsia="en-US"/>
        </w:rPr>
      </w:pPr>
      <w:ins w:id="6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lang w:eastAsia="en-US"/>
          </w:rPr>
          <w:t>2.4.2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lang w:eastAsia="en-US"/>
          </w:rPr>
          <w:t>Сравнителен анализ</w:t>
        </w:r>
        <w:r>
          <w:rPr>
            <w:noProof/>
            <w:webHidden/>
          </w:rPr>
          <w:tab/>
        </w:r>
        <w:r>
          <w:rPr>
            <w:noProof/>
            <w:webHidden/>
          </w:rPr>
          <w:fldChar w:fldCharType="begin"/>
        </w:r>
        <w:r>
          <w:rPr>
            <w:noProof/>
            <w:webHidden/>
          </w:rPr>
          <w:instrText xml:space="preserve"> PAGEREF _Toc412060230 \h </w:instrText>
        </w:r>
        <w:r>
          <w:rPr>
            <w:noProof/>
            <w:webHidden/>
          </w:rPr>
        </w:r>
      </w:ins>
      <w:r>
        <w:rPr>
          <w:noProof/>
          <w:webHidden/>
        </w:rPr>
        <w:fldChar w:fldCharType="separate"/>
      </w:r>
      <w:ins w:id="65" w:author="mitko" w:date="2015-02-18T22:01:00Z">
        <w:r>
          <w:rPr>
            <w:noProof/>
            <w:webHidden/>
          </w:rPr>
          <w:t>32</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66" w:author="mitko" w:date="2015-02-18T22:01:00Z"/>
          <w:rFonts w:asciiTheme="minorHAnsi" w:eastAsiaTheme="minorEastAsia" w:hAnsiTheme="minorHAnsi" w:cstheme="minorBidi"/>
          <w:smallCaps w:val="0"/>
          <w:noProof/>
          <w:color w:val="auto"/>
          <w:sz w:val="22"/>
          <w:szCs w:val="22"/>
          <w:lang w:val="en-US" w:eastAsia="en-US"/>
        </w:rPr>
      </w:pPr>
      <w:ins w:id="6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2.5</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Изводи</w:t>
        </w:r>
        <w:r>
          <w:rPr>
            <w:noProof/>
            <w:webHidden/>
          </w:rPr>
          <w:tab/>
        </w:r>
        <w:r>
          <w:rPr>
            <w:noProof/>
            <w:webHidden/>
          </w:rPr>
          <w:fldChar w:fldCharType="begin"/>
        </w:r>
        <w:r>
          <w:rPr>
            <w:noProof/>
            <w:webHidden/>
          </w:rPr>
          <w:instrText xml:space="preserve"> PAGEREF _Toc412060231 \h </w:instrText>
        </w:r>
        <w:r>
          <w:rPr>
            <w:noProof/>
            <w:webHidden/>
          </w:rPr>
        </w:r>
      </w:ins>
      <w:r>
        <w:rPr>
          <w:noProof/>
          <w:webHidden/>
        </w:rPr>
        <w:fldChar w:fldCharType="separate"/>
      </w:r>
      <w:ins w:id="68" w:author="mitko" w:date="2015-02-18T22:01:00Z">
        <w:r>
          <w:rPr>
            <w:noProof/>
            <w:webHidden/>
          </w:rPr>
          <w:t>33</w:t>
        </w:r>
        <w:r>
          <w:rPr>
            <w:noProof/>
            <w:webHidden/>
          </w:rPr>
          <w:fldChar w:fldCharType="end"/>
        </w:r>
        <w:r w:rsidRPr="00636BDD">
          <w:rPr>
            <w:rStyle w:val="Hyperlink"/>
            <w:noProof/>
          </w:rPr>
          <w:fldChar w:fldCharType="end"/>
        </w:r>
      </w:ins>
    </w:p>
    <w:p w:rsidR="00245837" w:rsidRDefault="00245837">
      <w:pPr>
        <w:pStyle w:val="TOC1"/>
        <w:rPr>
          <w:ins w:id="69" w:author="mitko" w:date="2015-02-18T22:01:00Z"/>
          <w:rFonts w:asciiTheme="minorHAnsi" w:eastAsiaTheme="minorEastAsia" w:hAnsiTheme="minorHAnsi" w:cstheme="minorBidi"/>
          <w:b w:val="0"/>
          <w:bCs w:val="0"/>
          <w:caps w:val="0"/>
          <w:color w:val="auto"/>
          <w:sz w:val="22"/>
          <w:szCs w:val="22"/>
          <w:lang w:val="en-US" w:eastAsia="en-US"/>
        </w:rPr>
      </w:pPr>
      <w:ins w:id="70" w:author="mitko" w:date="2015-02-18T22:01:00Z">
        <w:r w:rsidRPr="00636BDD">
          <w:rPr>
            <w:rStyle w:val="Hyperlink"/>
          </w:rPr>
          <w:fldChar w:fldCharType="begin"/>
        </w:r>
        <w:r w:rsidRPr="00636BDD">
          <w:rPr>
            <w:rStyle w:val="Hyperlink"/>
          </w:rPr>
          <w:instrText xml:space="preserve"> </w:instrText>
        </w:r>
        <w:r>
          <w:instrText>HYPERLINK \l "_Toc412060232"</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3.</w:t>
        </w:r>
        <w:r>
          <w:rPr>
            <w:rFonts w:asciiTheme="minorHAnsi" w:eastAsiaTheme="minorEastAsia" w:hAnsiTheme="minorHAnsi" w:cstheme="minorBidi"/>
            <w:b w:val="0"/>
            <w:bCs w:val="0"/>
            <w:caps w:val="0"/>
            <w:color w:val="auto"/>
            <w:sz w:val="22"/>
            <w:szCs w:val="22"/>
            <w:lang w:val="en-US" w:eastAsia="en-US"/>
          </w:rPr>
          <w:tab/>
        </w:r>
        <w:r w:rsidRPr="00636BDD">
          <w:rPr>
            <w:rStyle w:val="Hyperlink"/>
          </w:rPr>
          <w:t>Анализ</w:t>
        </w:r>
        <w:r>
          <w:rPr>
            <w:webHidden/>
          </w:rPr>
          <w:tab/>
        </w:r>
        <w:r>
          <w:rPr>
            <w:webHidden/>
          </w:rPr>
          <w:fldChar w:fldCharType="begin"/>
        </w:r>
        <w:r>
          <w:rPr>
            <w:webHidden/>
          </w:rPr>
          <w:instrText xml:space="preserve"> PAGEREF _Toc412060232 \h </w:instrText>
        </w:r>
        <w:r>
          <w:rPr>
            <w:webHidden/>
          </w:rPr>
        </w:r>
      </w:ins>
      <w:r>
        <w:rPr>
          <w:webHidden/>
        </w:rPr>
        <w:fldChar w:fldCharType="separate"/>
      </w:r>
      <w:ins w:id="71" w:author="mitko" w:date="2015-02-18T22:01:00Z">
        <w:r>
          <w:rPr>
            <w:webHidden/>
          </w:rPr>
          <w:t>34</w:t>
        </w:r>
        <w:r>
          <w:rPr>
            <w:webHidden/>
          </w:rPr>
          <w:fldChar w:fldCharType="end"/>
        </w:r>
        <w:r w:rsidRPr="00636BDD">
          <w:rPr>
            <w:rStyle w:val="Hyperlink"/>
          </w:rPr>
          <w:fldChar w:fldCharType="end"/>
        </w:r>
      </w:ins>
    </w:p>
    <w:p w:rsidR="00245837" w:rsidRDefault="00245837">
      <w:pPr>
        <w:pStyle w:val="TOC2"/>
        <w:tabs>
          <w:tab w:val="left" w:pos="800"/>
          <w:tab w:val="right" w:leader="dot" w:pos="8296"/>
        </w:tabs>
        <w:rPr>
          <w:ins w:id="72" w:author="mitko" w:date="2015-02-18T22:01:00Z"/>
          <w:rFonts w:asciiTheme="minorHAnsi" w:eastAsiaTheme="minorEastAsia" w:hAnsiTheme="minorHAnsi" w:cstheme="minorBidi"/>
          <w:smallCaps w:val="0"/>
          <w:noProof/>
          <w:color w:val="auto"/>
          <w:sz w:val="22"/>
          <w:szCs w:val="22"/>
          <w:lang w:val="en-US" w:eastAsia="en-US"/>
        </w:rPr>
      </w:pPr>
      <w:ins w:id="7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3.1</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Концептуален</w:t>
        </w:r>
        <w:r w:rsidRPr="00636BDD">
          <w:rPr>
            <w:rStyle w:val="Hyperlink"/>
            <w:noProof/>
          </w:rPr>
          <w:t xml:space="preserve"> модел</w:t>
        </w:r>
        <w:r>
          <w:rPr>
            <w:noProof/>
            <w:webHidden/>
          </w:rPr>
          <w:tab/>
        </w:r>
        <w:r>
          <w:rPr>
            <w:noProof/>
            <w:webHidden/>
          </w:rPr>
          <w:fldChar w:fldCharType="begin"/>
        </w:r>
        <w:r>
          <w:rPr>
            <w:noProof/>
            <w:webHidden/>
          </w:rPr>
          <w:instrText xml:space="preserve"> PAGEREF _Toc412060233 \h </w:instrText>
        </w:r>
        <w:r>
          <w:rPr>
            <w:noProof/>
            <w:webHidden/>
          </w:rPr>
        </w:r>
      </w:ins>
      <w:r>
        <w:rPr>
          <w:noProof/>
          <w:webHidden/>
        </w:rPr>
        <w:fldChar w:fldCharType="separate"/>
      </w:r>
      <w:ins w:id="74" w:author="mitko" w:date="2015-02-18T22:01:00Z">
        <w:r>
          <w:rPr>
            <w:noProof/>
            <w:webHidden/>
          </w:rPr>
          <w:t>34</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75" w:author="mitko" w:date="2015-02-18T22:01:00Z"/>
          <w:rFonts w:asciiTheme="minorHAnsi" w:eastAsiaTheme="minorEastAsia" w:hAnsiTheme="minorHAnsi" w:cstheme="minorBidi"/>
          <w:smallCaps w:val="0"/>
          <w:noProof/>
          <w:color w:val="auto"/>
          <w:sz w:val="22"/>
          <w:szCs w:val="22"/>
          <w:lang w:val="en-US" w:eastAsia="en-US"/>
        </w:rPr>
      </w:pPr>
      <w:ins w:id="7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3.2</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Работни</w:t>
        </w:r>
        <w:r w:rsidRPr="00636BDD">
          <w:rPr>
            <w:rStyle w:val="Hyperlink"/>
            <w:noProof/>
          </w:rPr>
          <w:t xml:space="preserve"> процеси</w:t>
        </w:r>
        <w:r>
          <w:rPr>
            <w:noProof/>
            <w:webHidden/>
          </w:rPr>
          <w:tab/>
        </w:r>
        <w:r>
          <w:rPr>
            <w:noProof/>
            <w:webHidden/>
          </w:rPr>
          <w:fldChar w:fldCharType="begin"/>
        </w:r>
        <w:r>
          <w:rPr>
            <w:noProof/>
            <w:webHidden/>
          </w:rPr>
          <w:instrText xml:space="preserve"> PAGEREF _Toc412060234 \h </w:instrText>
        </w:r>
        <w:r>
          <w:rPr>
            <w:noProof/>
            <w:webHidden/>
          </w:rPr>
        </w:r>
      </w:ins>
      <w:r>
        <w:rPr>
          <w:noProof/>
          <w:webHidden/>
        </w:rPr>
        <w:fldChar w:fldCharType="separate"/>
      </w:r>
      <w:ins w:id="77" w:author="mitko" w:date="2015-02-18T22:01:00Z">
        <w:r>
          <w:rPr>
            <w:noProof/>
            <w:webHidden/>
          </w:rPr>
          <w:t>36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78" w:author="mitko" w:date="2015-02-18T22:01:00Z"/>
          <w:rFonts w:asciiTheme="minorHAnsi" w:eastAsiaTheme="minorEastAsia" w:hAnsiTheme="minorHAnsi" w:cstheme="minorBidi"/>
          <w:i w:val="0"/>
          <w:iCs w:val="0"/>
          <w:noProof/>
          <w:color w:val="auto"/>
          <w:sz w:val="22"/>
          <w:szCs w:val="22"/>
          <w:lang w:val="en-US" w:eastAsia="en-US"/>
        </w:rPr>
      </w:pPr>
      <w:ins w:id="7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3.2.1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Подготовка на критерии за анализ</w:t>
        </w:r>
        <w:r>
          <w:rPr>
            <w:noProof/>
            <w:webHidden/>
          </w:rPr>
          <w:tab/>
        </w:r>
        <w:r>
          <w:rPr>
            <w:noProof/>
            <w:webHidden/>
          </w:rPr>
          <w:fldChar w:fldCharType="begin"/>
        </w:r>
        <w:r>
          <w:rPr>
            <w:noProof/>
            <w:webHidden/>
          </w:rPr>
          <w:instrText xml:space="preserve"> PAGEREF _Toc412060235 \h </w:instrText>
        </w:r>
        <w:r>
          <w:rPr>
            <w:noProof/>
            <w:webHidden/>
          </w:rPr>
        </w:r>
      </w:ins>
      <w:r>
        <w:rPr>
          <w:noProof/>
          <w:webHidden/>
        </w:rPr>
        <w:fldChar w:fldCharType="separate"/>
      </w:r>
      <w:ins w:id="80" w:author="mitko" w:date="2015-02-18T22:01:00Z">
        <w:r>
          <w:rPr>
            <w:noProof/>
            <w:webHidden/>
          </w:rPr>
          <w:t>36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81" w:author="mitko" w:date="2015-02-18T22:01:00Z"/>
          <w:rFonts w:asciiTheme="minorHAnsi" w:eastAsiaTheme="minorEastAsia" w:hAnsiTheme="minorHAnsi" w:cstheme="minorBidi"/>
          <w:i w:val="0"/>
          <w:iCs w:val="0"/>
          <w:noProof/>
          <w:color w:val="auto"/>
          <w:sz w:val="22"/>
          <w:szCs w:val="22"/>
          <w:lang w:val="en-US" w:eastAsia="en-US"/>
        </w:rPr>
      </w:pPr>
      <w:ins w:id="8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3.2.2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Анализиране на проект и сериализация на хранилището</w:t>
        </w:r>
        <w:r>
          <w:rPr>
            <w:noProof/>
            <w:webHidden/>
          </w:rPr>
          <w:tab/>
        </w:r>
        <w:r>
          <w:rPr>
            <w:noProof/>
            <w:webHidden/>
          </w:rPr>
          <w:fldChar w:fldCharType="begin"/>
        </w:r>
        <w:r>
          <w:rPr>
            <w:noProof/>
            <w:webHidden/>
          </w:rPr>
          <w:instrText xml:space="preserve"> PAGEREF _Toc412060236 \h </w:instrText>
        </w:r>
        <w:r>
          <w:rPr>
            <w:noProof/>
            <w:webHidden/>
          </w:rPr>
        </w:r>
      </w:ins>
      <w:r>
        <w:rPr>
          <w:noProof/>
          <w:webHidden/>
        </w:rPr>
        <w:fldChar w:fldCharType="separate"/>
      </w:r>
      <w:ins w:id="83" w:author="mitko" w:date="2015-02-18T22:01:00Z">
        <w:r>
          <w:rPr>
            <w:noProof/>
            <w:webHidden/>
          </w:rPr>
          <w:t>37</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84" w:author="mitko" w:date="2015-02-18T22:01:00Z"/>
          <w:rFonts w:asciiTheme="minorHAnsi" w:eastAsiaTheme="minorEastAsia" w:hAnsiTheme="minorHAnsi" w:cstheme="minorBidi"/>
          <w:i w:val="0"/>
          <w:iCs w:val="0"/>
          <w:noProof/>
          <w:color w:val="auto"/>
          <w:sz w:val="22"/>
          <w:szCs w:val="22"/>
          <w:lang w:val="en-US" w:eastAsia="en-US"/>
        </w:rPr>
      </w:pPr>
      <w:ins w:id="8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3.2.3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Генерация на базов код</w:t>
        </w:r>
        <w:r>
          <w:rPr>
            <w:noProof/>
            <w:webHidden/>
          </w:rPr>
          <w:tab/>
        </w:r>
        <w:r>
          <w:rPr>
            <w:noProof/>
            <w:webHidden/>
          </w:rPr>
          <w:fldChar w:fldCharType="begin"/>
        </w:r>
        <w:r>
          <w:rPr>
            <w:noProof/>
            <w:webHidden/>
          </w:rPr>
          <w:instrText xml:space="preserve"> PAGEREF _Toc412060237 \h </w:instrText>
        </w:r>
        <w:r>
          <w:rPr>
            <w:noProof/>
            <w:webHidden/>
          </w:rPr>
        </w:r>
      </w:ins>
      <w:r>
        <w:rPr>
          <w:noProof/>
          <w:webHidden/>
        </w:rPr>
        <w:fldChar w:fldCharType="separate"/>
      </w:r>
      <w:ins w:id="86" w:author="mitko" w:date="2015-02-18T22:01:00Z">
        <w:r>
          <w:rPr>
            <w:noProof/>
            <w:webHidden/>
          </w:rPr>
          <w:t>38</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87" w:author="mitko" w:date="2015-02-18T22:01:00Z"/>
          <w:rFonts w:asciiTheme="minorHAnsi" w:eastAsiaTheme="minorEastAsia" w:hAnsiTheme="minorHAnsi" w:cstheme="minorBidi"/>
          <w:smallCaps w:val="0"/>
          <w:noProof/>
          <w:color w:val="auto"/>
          <w:sz w:val="22"/>
          <w:szCs w:val="22"/>
          <w:lang w:val="en-US" w:eastAsia="en-US"/>
        </w:rPr>
      </w:pPr>
      <w:ins w:id="8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Потребителски</w:t>
        </w:r>
        <w:r w:rsidRPr="00636BDD">
          <w:rPr>
            <w:rStyle w:val="Hyperlink"/>
            <w:noProof/>
            <w:lang w:val="ru-RU"/>
          </w:rPr>
          <w:t xml:space="preserve"> </w:t>
        </w:r>
        <w:r w:rsidRPr="00636BDD">
          <w:rPr>
            <w:rStyle w:val="Hyperlink"/>
            <w:noProof/>
          </w:rPr>
          <w:t>(функционални</w:t>
        </w:r>
        <w:r w:rsidRPr="00636BDD">
          <w:rPr>
            <w:rStyle w:val="Hyperlink"/>
            <w:noProof/>
            <w:lang w:val="ru-RU"/>
          </w:rPr>
          <w:t xml:space="preserve">) </w:t>
        </w:r>
        <w:r w:rsidRPr="00636BDD">
          <w:rPr>
            <w:rStyle w:val="Hyperlink"/>
            <w:noProof/>
          </w:rPr>
          <w:t>изисквания</w:t>
        </w:r>
        <w:r>
          <w:rPr>
            <w:noProof/>
            <w:webHidden/>
          </w:rPr>
          <w:tab/>
        </w:r>
        <w:r>
          <w:rPr>
            <w:noProof/>
            <w:webHidden/>
          </w:rPr>
          <w:fldChar w:fldCharType="begin"/>
        </w:r>
        <w:r>
          <w:rPr>
            <w:noProof/>
            <w:webHidden/>
          </w:rPr>
          <w:instrText xml:space="preserve"> PAGEREF _Toc412060238 \h </w:instrText>
        </w:r>
        <w:r>
          <w:rPr>
            <w:noProof/>
            <w:webHidden/>
          </w:rPr>
        </w:r>
      </w:ins>
      <w:r>
        <w:rPr>
          <w:noProof/>
          <w:webHidden/>
        </w:rPr>
        <w:fldChar w:fldCharType="separate"/>
      </w:r>
      <w:ins w:id="89" w:author="mitko" w:date="2015-02-18T22:01:00Z">
        <w:r>
          <w:rPr>
            <w:noProof/>
            <w:webHidden/>
          </w:rPr>
          <w:t>38</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90" w:author="mitko" w:date="2015-02-18T22:01:00Z"/>
          <w:rFonts w:asciiTheme="minorHAnsi" w:eastAsiaTheme="minorEastAsia" w:hAnsiTheme="minorHAnsi" w:cstheme="minorBidi"/>
          <w:i w:val="0"/>
          <w:iCs w:val="0"/>
          <w:noProof/>
          <w:color w:val="auto"/>
          <w:sz w:val="22"/>
          <w:szCs w:val="22"/>
          <w:lang w:val="en-US" w:eastAsia="en-US"/>
        </w:rPr>
      </w:pPr>
      <w:ins w:id="9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"_Toc412060239"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3.3.1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Типични случаи на употреба</w:t>
        </w:r>
        <w:r>
          <w:rPr>
            <w:noProof/>
            <w:webHidden/>
          </w:rPr>
          <w:tab/>
        </w:r>
        <w:r>
          <w:rPr>
            <w:noProof/>
            <w:webHidden/>
          </w:rPr>
          <w:fldChar w:fldCharType="begin"/>
        </w:r>
        <w:r>
          <w:rPr>
            <w:noProof/>
            <w:webHidden/>
          </w:rPr>
          <w:instrText xml:space="preserve"> PAGEREF _Toc412060239 \h </w:instrText>
        </w:r>
        <w:r>
          <w:rPr>
            <w:noProof/>
            <w:webHidden/>
          </w:rPr>
        </w:r>
      </w:ins>
      <w:r>
        <w:rPr>
          <w:noProof/>
          <w:webHidden/>
        </w:rPr>
        <w:fldChar w:fldCharType="separate"/>
      </w:r>
      <w:ins w:id="92" w:author="mitko" w:date="2015-02-18T22:01:00Z">
        <w:r>
          <w:rPr>
            <w:noProof/>
            <w:webHidden/>
          </w:rPr>
          <w:t>38</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93" w:author="mitko" w:date="2015-02-18T22:01:00Z"/>
          <w:rFonts w:asciiTheme="minorHAnsi" w:eastAsiaTheme="minorEastAsia" w:hAnsiTheme="minorHAnsi" w:cstheme="minorBidi"/>
          <w:i w:val="0"/>
          <w:iCs w:val="0"/>
          <w:noProof/>
          <w:color w:val="auto"/>
          <w:sz w:val="22"/>
          <w:szCs w:val="22"/>
          <w:lang w:val="en-US" w:eastAsia="en-US"/>
        </w:rPr>
      </w:pPr>
      <w:ins w:id="9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3.3.2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Мета-модел на архитектурното хранилище</w:t>
        </w:r>
        <w:r>
          <w:rPr>
            <w:noProof/>
            <w:webHidden/>
          </w:rPr>
          <w:tab/>
        </w:r>
        <w:r>
          <w:rPr>
            <w:noProof/>
            <w:webHidden/>
          </w:rPr>
          <w:fldChar w:fldCharType="begin"/>
        </w:r>
        <w:r>
          <w:rPr>
            <w:noProof/>
            <w:webHidden/>
          </w:rPr>
          <w:instrText xml:space="preserve"> PAGEREF _Toc412060240 \h </w:instrText>
        </w:r>
        <w:r>
          <w:rPr>
            <w:noProof/>
            <w:webHidden/>
          </w:rPr>
        </w:r>
      </w:ins>
      <w:r>
        <w:rPr>
          <w:noProof/>
          <w:webHidden/>
        </w:rPr>
        <w:fldChar w:fldCharType="separate"/>
      </w:r>
      <w:ins w:id="95" w:author="mitko" w:date="2015-02-18T22:01:00Z">
        <w:r>
          <w:rPr>
            <w:noProof/>
            <w:webHidden/>
          </w:rPr>
          <w:t>46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96" w:author="mitko" w:date="2015-02-18T22:01:00Z"/>
          <w:rFonts w:asciiTheme="minorHAnsi" w:eastAsiaTheme="minorEastAsia" w:hAnsiTheme="minorHAnsi" w:cstheme="minorBidi"/>
          <w:i w:val="0"/>
          <w:iCs w:val="0"/>
          <w:noProof/>
          <w:color w:val="auto"/>
          <w:sz w:val="22"/>
          <w:szCs w:val="22"/>
          <w:lang w:val="en-US" w:eastAsia="en-US"/>
        </w:rPr>
      </w:pPr>
      <w:ins w:id="9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3.3.3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Формат на генерирания базов код</w:t>
        </w:r>
        <w:r>
          <w:rPr>
            <w:noProof/>
            <w:webHidden/>
          </w:rPr>
          <w:tab/>
        </w:r>
        <w:r>
          <w:rPr>
            <w:noProof/>
            <w:webHidden/>
          </w:rPr>
          <w:fldChar w:fldCharType="begin"/>
        </w:r>
        <w:r>
          <w:rPr>
            <w:noProof/>
            <w:webHidden/>
          </w:rPr>
          <w:instrText xml:space="preserve"> PAGEREF _Toc412060241 \h </w:instrText>
        </w:r>
        <w:r>
          <w:rPr>
            <w:noProof/>
            <w:webHidden/>
          </w:rPr>
        </w:r>
      </w:ins>
      <w:r>
        <w:rPr>
          <w:noProof/>
          <w:webHidden/>
        </w:rPr>
        <w:fldChar w:fldCharType="separate"/>
      </w:r>
      <w:ins w:id="98" w:author="mitko" w:date="2015-02-18T22:01:00Z">
        <w:r>
          <w:rPr>
            <w:noProof/>
            <w:webHidden/>
          </w:rPr>
          <w:t>51</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99" w:author="mitko" w:date="2015-02-18T22:01:00Z"/>
          <w:rFonts w:asciiTheme="minorHAnsi" w:eastAsiaTheme="minorEastAsia" w:hAnsiTheme="minorHAnsi" w:cstheme="minorBidi"/>
          <w:i w:val="0"/>
          <w:iCs w:val="0"/>
          <w:noProof/>
          <w:color w:val="auto"/>
          <w:sz w:val="22"/>
          <w:szCs w:val="22"/>
          <w:lang w:val="en-US" w:eastAsia="en-US"/>
        </w:rPr>
      </w:pPr>
      <w:ins w:id="10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3.3.4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Група от критерии за стандартна архитектура</w:t>
        </w:r>
        <w:r>
          <w:rPr>
            <w:noProof/>
            <w:webHidden/>
          </w:rPr>
          <w:tab/>
        </w:r>
        <w:r>
          <w:rPr>
            <w:noProof/>
            <w:webHidden/>
          </w:rPr>
          <w:fldChar w:fldCharType="begin"/>
        </w:r>
        <w:r>
          <w:rPr>
            <w:noProof/>
            <w:webHidden/>
          </w:rPr>
          <w:instrText xml:space="preserve"> PAGEREF _Toc412060242 \h </w:instrText>
        </w:r>
        <w:r>
          <w:rPr>
            <w:noProof/>
            <w:webHidden/>
          </w:rPr>
        </w:r>
      </w:ins>
      <w:r>
        <w:rPr>
          <w:noProof/>
          <w:webHidden/>
        </w:rPr>
        <w:fldChar w:fldCharType="separate"/>
      </w:r>
      <w:ins w:id="101" w:author="mitko" w:date="2015-02-18T22:01:00Z">
        <w:r>
          <w:rPr>
            <w:noProof/>
            <w:webHidden/>
          </w:rPr>
          <w:t>53</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02" w:author="mitko" w:date="2015-02-18T22:01:00Z"/>
          <w:rFonts w:asciiTheme="minorHAnsi" w:eastAsiaTheme="minorEastAsia" w:hAnsiTheme="minorHAnsi" w:cstheme="minorBidi"/>
          <w:smallCaps w:val="0"/>
          <w:noProof/>
          <w:color w:val="auto"/>
          <w:sz w:val="22"/>
          <w:szCs w:val="22"/>
          <w:lang w:val="en-US" w:eastAsia="en-US"/>
        </w:rPr>
      </w:pPr>
      <w:ins w:id="10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3.4</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 xml:space="preserve">Качествени </w:t>
        </w:r>
        <w:r w:rsidRPr="00636BDD">
          <w:rPr>
            <w:rStyle w:val="Hyperlink"/>
            <w:noProof/>
          </w:rPr>
          <w:t>(нефункционални</w:t>
        </w:r>
        <w:r w:rsidRPr="00636BDD">
          <w:rPr>
            <w:rStyle w:val="Hyperlink"/>
            <w:noProof/>
            <w:lang w:val="ru-RU"/>
          </w:rPr>
          <w:t>)</w:t>
        </w:r>
        <w:r w:rsidRPr="00636BDD">
          <w:rPr>
            <w:rStyle w:val="Hyperlink"/>
            <w:noProof/>
          </w:rPr>
          <w:t xml:space="preserve"> изисквания</w:t>
        </w:r>
        <w:r>
          <w:rPr>
            <w:noProof/>
            <w:webHidden/>
          </w:rPr>
          <w:tab/>
        </w:r>
        <w:r>
          <w:rPr>
            <w:noProof/>
            <w:webHidden/>
          </w:rPr>
          <w:fldChar w:fldCharType="begin"/>
        </w:r>
        <w:r>
          <w:rPr>
            <w:noProof/>
            <w:webHidden/>
          </w:rPr>
          <w:instrText xml:space="preserve"> PAGEREF _Toc412060243 \h </w:instrText>
        </w:r>
        <w:r>
          <w:rPr>
            <w:noProof/>
            <w:webHidden/>
          </w:rPr>
        </w:r>
      </w:ins>
      <w:r>
        <w:rPr>
          <w:noProof/>
          <w:webHidden/>
        </w:rPr>
        <w:fldChar w:fldCharType="separate"/>
      </w:r>
      <w:ins w:id="104" w:author="mitko" w:date="2015-02-18T22:01:00Z">
        <w:r>
          <w:rPr>
            <w:noProof/>
            <w:webHidden/>
          </w:rPr>
          <w:t>59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05" w:author="mitko" w:date="2015-02-18T22:01:00Z"/>
          <w:rFonts w:asciiTheme="minorHAnsi" w:eastAsiaTheme="minorEastAsia" w:hAnsiTheme="minorHAnsi" w:cstheme="minorBidi"/>
          <w:i w:val="0"/>
          <w:iCs w:val="0"/>
          <w:noProof/>
          <w:color w:val="auto"/>
          <w:sz w:val="22"/>
          <w:szCs w:val="22"/>
          <w:lang w:val="en-US" w:eastAsia="en-US"/>
        </w:rPr>
      </w:pPr>
      <w:ins w:id="10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3.4.1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Скалируемост</w:t>
        </w:r>
        <w:r>
          <w:rPr>
            <w:noProof/>
            <w:webHidden/>
          </w:rPr>
          <w:tab/>
        </w:r>
        <w:r>
          <w:rPr>
            <w:noProof/>
            <w:webHidden/>
          </w:rPr>
          <w:fldChar w:fldCharType="begin"/>
        </w:r>
        <w:r>
          <w:rPr>
            <w:noProof/>
            <w:webHidden/>
          </w:rPr>
          <w:instrText xml:space="preserve"> PAGEREF _Toc412060244 \h </w:instrText>
        </w:r>
        <w:r>
          <w:rPr>
            <w:noProof/>
            <w:webHidden/>
          </w:rPr>
        </w:r>
      </w:ins>
      <w:r>
        <w:rPr>
          <w:noProof/>
          <w:webHidden/>
        </w:rPr>
        <w:fldChar w:fldCharType="separate"/>
      </w:r>
      <w:ins w:id="107" w:author="mitko" w:date="2015-02-18T22:01:00Z">
        <w:r>
          <w:rPr>
            <w:noProof/>
            <w:webHidden/>
          </w:rPr>
          <w:t>59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08" w:author="mitko" w:date="2015-02-18T22:01:00Z"/>
          <w:rFonts w:asciiTheme="minorHAnsi" w:eastAsiaTheme="minorEastAsia" w:hAnsiTheme="minorHAnsi" w:cstheme="minorBidi"/>
          <w:i w:val="0"/>
          <w:iCs w:val="0"/>
          <w:noProof/>
          <w:color w:val="auto"/>
          <w:sz w:val="22"/>
          <w:szCs w:val="22"/>
          <w:lang w:val="en-US" w:eastAsia="en-US"/>
        </w:rPr>
      </w:pPr>
      <w:ins w:id="10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3.4.2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Модифицируемост и документация</w:t>
        </w:r>
        <w:r>
          <w:rPr>
            <w:noProof/>
            <w:webHidden/>
          </w:rPr>
          <w:tab/>
        </w:r>
        <w:r>
          <w:rPr>
            <w:noProof/>
            <w:webHidden/>
          </w:rPr>
          <w:fldChar w:fldCharType="begin"/>
        </w:r>
        <w:r>
          <w:rPr>
            <w:noProof/>
            <w:webHidden/>
          </w:rPr>
          <w:instrText xml:space="preserve"> PAGEREF _Toc412060245 \h </w:instrText>
        </w:r>
        <w:r>
          <w:rPr>
            <w:noProof/>
            <w:webHidden/>
          </w:rPr>
        </w:r>
      </w:ins>
      <w:r>
        <w:rPr>
          <w:noProof/>
          <w:webHidden/>
        </w:rPr>
        <w:fldChar w:fldCharType="separate"/>
      </w:r>
      <w:ins w:id="110" w:author="mitko" w:date="2015-02-18T22:01:00Z">
        <w:r>
          <w:rPr>
            <w:noProof/>
            <w:webHidden/>
          </w:rPr>
          <w:t>59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11" w:author="mitko" w:date="2015-02-18T22:01:00Z"/>
          <w:rFonts w:asciiTheme="minorHAnsi" w:eastAsiaTheme="minorEastAsia" w:hAnsiTheme="minorHAnsi" w:cstheme="minorBidi"/>
          <w:i w:val="0"/>
          <w:iCs w:val="0"/>
          <w:noProof/>
          <w:color w:val="auto"/>
          <w:sz w:val="22"/>
          <w:szCs w:val="22"/>
          <w:lang w:val="en-US" w:eastAsia="en-US"/>
        </w:rPr>
      </w:pPr>
      <w:ins w:id="11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3.4.3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Поддръжка и възможност за разширение</w:t>
        </w:r>
        <w:r>
          <w:rPr>
            <w:noProof/>
            <w:webHidden/>
          </w:rPr>
          <w:tab/>
        </w:r>
        <w:r>
          <w:rPr>
            <w:noProof/>
            <w:webHidden/>
          </w:rPr>
          <w:fldChar w:fldCharType="begin"/>
        </w:r>
        <w:r>
          <w:rPr>
            <w:noProof/>
            <w:webHidden/>
          </w:rPr>
          <w:instrText xml:space="preserve"> PAGEREF _Toc412060246 \h </w:instrText>
        </w:r>
        <w:r>
          <w:rPr>
            <w:noProof/>
            <w:webHidden/>
          </w:rPr>
        </w:r>
      </w:ins>
      <w:r>
        <w:rPr>
          <w:noProof/>
          <w:webHidden/>
        </w:rPr>
        <w:fldChar w:fldCharType="separate"/>
      </w:r>
      <w:ins w:id="113" w:author="mitko" w:date="2015-02-18T22:01:00Z">
        <w:r>
          <w:rPr>
            <w:noProof/>
            <w:webHidden/>
          </w:rPr>
          <w:t>59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14" w:author="mitko" w:date="2015-02-18T22:01:00Z"/>
          <w:rFonts w:asciiTheme="minorHAnsi" w:eastAsiaTheme="minorEastAsia" w:hAnsiTheme="minorHAnsi" w:cstheme="minorBidi"/>
          <w:i w:val="0"/>
          <w:iCs w:val="0"/>
          <w:noProof/>
          <w:color w:val="auto"/>
          <w:sz w:val="22"/>
          <w:szCs w:val="22"/>
          <w:lang w:val="en-US" w:eastAsia="en-US"/>
        </w:rPr>
      </w:pPr>
      <w:ins w:id="11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3.4.4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Потребителски интерфейс</w:t>
        </w:r>
        <w:r>
          <w:rPr>
            <w:noProof/>
            <w:webHidden/>
          </w:rPr>
          <w:tab/>
        </w:r>
        <w:r>
          <w:rPr>
            <w:noProof/>
            <w:webHidden/>
          </w:rPr>
          <w:fldChar w:fldCharType="begin"/>
        </w:r>
        <w:r>
          <w:rPr>
            <w:noProof/>
            <w:webHidden/>
          </w:rPr>
          <w:instrText xml:space="preserve"> PAGEREF _Toc412060247 \h </w:instrText>
        </w:r>
        <w:r>
          <w:rPr>
            <w:noProof/>
            <w:webHidden/>
          </w:rPr>
        </w:r>
      </w:ins>
      <w:r>
        <w:rPr>
          <w:noProof/>
          <w:webHidden/>
        </w:rPr>
        <w:fldChar w:fldCharType="separate"/>
      </w:r>
      <w:ins w:id="116" w:author="mitko" w:date="2015-02-18T22:01:00Z">
        <w:r>
          <w:rPr>
            <w:noProof/>
            <w:webHidden/>
          </w:rPr>
          <w:t>59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17" w:author="mitko" w:date="2015-02-18T22:01:00Z"/>
          <w:rFonts w:asciiTheme="minorHAnsi" w:eastAsiaTheme="minorEastAsia" w:hAnsiTheme="minorHAnsi" w:cstheme="minorBidi"/>
          <w:i w:val="0"/>
          <w:iCs w:val="0"/>
          <w:noProof/>
          <w:color w:val="auto"/>
          <w:sz w:val="22"/>
          <w:szCs w:val="22"/>
          <w:lang w:val="en-US" w:eastAsia="en-US"/>
        </w:rPr>
      </w:pPr>
      <w:ins w:id="11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3.4.5</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Тестваемост</w:t>
        </w:r>
        <w:r>
          <w:rPr>
            <w:noProof/>
            <w:webHidden/>
          </w:rPr>
          <w:tab/>
        </w:r>
        <w:r>
          <w:rPr>
            <w:noProof/>
            <w:webHidden/>
          </w:rPr>
          <w:fldChar w:fldCharType="begin"/>
        </w:r>
        <w:r>
          <w:rPr>
            <w:noProof/>
            <w:webHidden/>
          </w:rPr>
          <w:instrText xml:space="preserve"> PAGEREF _Toc412060248 \h </w:instrText>
        </w:r>
        <w:r>
          <w:rPr>
            <w:noProof/>
            <w:webHidden/>
          </w:rPr>
        </w:r>
      </w:ins>
      <w:r>
        <w:rPr>
          <w:noProof/>
          <w:webHidden/>
        </w:rPr>
        <w:fldChar w:fldCharType="separate"/>
      </w:r>
      <w:ins w:id="119" w:author="mitko" w:date="2015-02-18T22:01:00Z">
        <w:r>
          <w:rPr>
            <w:noProof/>
            <w:webHidden/>
          </w:rPr>
          <w:t>60</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20" w:author="mitko" w:date="2015-02-18T22:01:00Z"/>
          <w:rFonts w:asciiTheme="minorHAnsi" w:eastAsiaTheme="minorEastAsia" w:hAnsiTheme="minorHAnsi" w:cstheme="minorBidi"/>
          <w:smallCaps w:val="0"/>
          <w:noProof/>
          <w:color w:val="auto"/>
          <w:sz w:val="22"/>
          <w:szCs w:val="22"/>
          <w:lang w:val="en-US" w:eastAsia="en-US"/>
        </w:rPr>
      </w:pPr>
      <w:ins w:id="12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"_Toc412060249"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lang w:val="ru-RU"/>
          </w:rPr>
          <w:t>3.5</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Изводи</w:t>
        </w:r>
        <w:r>
          <w:rPr>
            <w:noProof/>
            <w:webHidden/>
          </w:rPr>
          <w:tab/>
        </w:r>
        <w:r>
          <w:rPr>
            <w:noProof/>
            <w:webHidden/>
          </w:rPr>
          <w:fldChar w:fldCharType="begin"/>
        </w:r>
        <w:r>
          <w:rPr>
            <w:noProof/>
            <w:webHidden/>
          </w:rPr>
          <w:instrText xml:space="preserve"> PAGEREF _Toc412060249 \h </w:instrText>
        </w:r>
        <w:r>
          <w:rPr>
            <w:noProof/>
            <w:webHidden/>
          </w:rPr>
        </w:r>
      </w:ins>
      <w:r>
        <w:rPr>
          <w:noProof/>
          <w:webHidden/>
        </w:rPr>
        <w:fldChar w:fldCharType="separate"/>
      </w:r>
      <w:ins w:id="122" w:author="mitko" w:date="2015-02-18T22:01:00Z">
        <w:r>
          <w:rPr>
            <w:noProof/>
            <w:webHidden/>
          </w:rPr>
          <w:t>60</w:t>
        </w:r>
        <w:r>
          <w:rPr>
            <w:noProof/>
            <w:webHidden/>
          </w:rPr>
          <w:fldChar w:fldCharType="end"/>
        </w:r>
        <w:r w:rsidRPr="00636BDD">
          <w:rPr>
            <w:rStyle w:val="Hyperlink"/>
            <w:noProof/>
          </w:rPr>
          <w:fldChar w:fldCharType="end"/>
        </w:r>
      </w:ins>
    </w:p>
    <w:p w:rsidR="00245837" w:rsidRDefault="00245837">
      <w:pPr>
        <w:pStyle w:val="TOC1"/>
        <w:rPr>
          <w:ins w:id="123" w:author="mitko" w:date="2015-02-18T22:01:00Z"/>
          <w:rFonts w:asciiTheme="minorHAnsi" w:eastAsiaTheme="minorEastAsia" w:hAnsiTheme="minorHAnsi" w:cstheme="minorBidi"/>
          <w:b w:val="0"/>
          <w:bCs w:val="0"/>
          <w:caps w:val="0"/>
          <w:color w:val="auto"/>
          <w:sz w:val="22"/>
          <w:szCs w:val="22"/>
          <w:lang w:val="en-US" w:eastAsia="en-US"/>
        </w:rPr>
      </w:pPr>
      <w:ins w:id="124" w:author="mitko" w:date="2015-02-18T22:01:00Z">
        <w:r w:rsidRPr="00636BDD">
          <w:rPr>
            <w:rStyle w:val="Hyperlink"/>
          </w:rPr>
          <w:fldChar w:fldCharType="begin"/>
        </w:r>
        <w:r w:rsidRPr="00636BDD">
          <w:rPr>
            <w:rStyle w:val="Hyperlink"/>
          </w:rPr>
          <w:instrText xml:space="preserve"> </w:instrText>
        </w:r>
        <w:r>
          <w:instrText>HYPERLINK \l "_Toc412060250"</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4.</w:t>
        </w:r>
        <w:r>
          <w:rPr>
            <w:rFonts w:asciiTheme="minorHAnsi" w:eastAsiaTheme="minorEastAsia" w:hAnsiTheme="minorHAnsi" w:cstheme="minorBidi"/>
            <w:b w:val="0"/>
            <w:bCs w:val="0"/>
            <w:caps w:val="0"/>
            <w:color w:val="auto"/>
            <w:sz w:val="22"/>
            <w:szCs w:val="22"/>
            <w:lang w:val="en-US" w:eastAsia="en-US"/>
          </w:rPr>
          <w:tab/>
        </w:r>
        <w:r w:rsidRPr="00636BDD">
          <w:rPr>
            <w:rStyle w:val="Hyperlink"/>
          </w:rPr>
          <w:t>Използвани технологии, платформи и методологии</w:t>
        </w:r>
        <w:r>
          <w:rPr>
            <w:webHidden/>
          </w:rPr>
          <w:tab/>
        </w:r>
        <w:r>
          <w:rPr>
            <w:webHidden/>
          </w:rPr>
          <w:fldChar w:fldCharType="begin"/>
        </w:r>
        <w:r>
          <w:rPr>
            <w:webHidden/>
          </w:rPr>
          <w:instrText xml:space="preserve"> PAGEREF _Toc412060250 \h </w:instrText>
        </w:r>
        <w:r>
          <w:rPr>
            <w:webHidden/>
          </w:rPr>
        </w:r>
      </w:ins>
      <w:r>
        <w:rPr>
          <w:webHidden/>
        </w:rPr>
        <w:fldChar w:fldCharType="separate"/>
      </w:r>
      <w:ins w:id="125" w:author="mitko" w:date="2015-02-18T22:01:00Z">
        <w:r>
          <w:rPr>
            <w:webHidden/>
          </w:rPr>
          <w:t>61</w:t>
        </w:r>
        <w:r>
          <w:rPr>
            <w:webHidden/>
          </w:rPr>
          <w:fldChar w:fldCharType="end"/>
        </w:r>
        <w:r w:rsidRPr="00636BDD">
          <w:rPr>
            <w:rStyle w:val="Hyperlink"/>
          </w:rPr>
          <w:fldChar w:fldCharType="end"/>
        </w:r>
      </w:ins>
    </w:p>
    <w:p w:rsidR="00245837" w:rsidRDefault="00245837">
      <w:pPr>
        <w:pStyle w:val="TOC2"/>
        <w:tabs>
          <w:tab w:val="left" w:pos="800"/>
          <w:tab w:val="right" w:leader="dot" w:pos="8296"/>
        </w:tabs>
        <w:rPr>
          <w:ins w:id="126" w:author="mitko" w:date="2015-02-18T22:01:00Z"/>
          <w:rFonts w:asciiTheme="minorHAnsi" w:eastAsiaTheme="minorEastAsia" w:hAnsiTheme="minorHAnsi" w:cstheme="minorBidi"/>
          <w:smallCaps w:val="0"/>
          <w:noProof/>
          <w:color w:val="auto"/>
          <w:sz w:val="22"/>
          <w:szCs w:val="22"/>
          <w:lang w:val="en-US" w:eastAsia="en-US"/>
        </w:rPr>
      </w:pPr>
      <w:ins w:id="12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4.1</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Изисквания към средствата</w:t>
        </w:r>
        <w:r>
          <w:rPr>
            <w:noProof/>
            <w:webHidden/>
          </w:rPr>
          <w:tab/>
        </w:r>
        <w:r>
          <w:rPr>
            <w:noProof/>
            <w:webHidden/>
          </w:rPr>
          <w:fldChar w:fldCharType="begin"/>
        </w:r>
        <w:r>
          <w:rPr>
            <w:noProof/>
            <w:webHidden/>
          </w:rPr>
          <w:instrText xml:space="preserve"> PAGEREF _Toc412060251 \h </w:instrText>
        </w:r>
        <w:r>
          <w:rPr>
            <w:noProof/>
            <w:webHidden/>
          </w:rPr>
        </w:r>
      </w:ins>
      <w:r>
        <w:rPr>
          <w:noProof/>
          <w:webHidden/>
        </w:rPr>
        <w:fldChar w:fldCharType="separate"/>
      </w:r>
      <w:ins w:id="128" w:author="mitko" w:date="2015-02-18T22:01:00Z">
        <w:r>
          <w:rPr>
            <w:noProof/>
            <w:webHidden/>
          </w:rPr>
          <w:t>61</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29" w:author="mitko" w:date="2015-02-18T22:01:00Z"/>
          <w:rFonts w:asciiTheme="minorHAnsi" w:eastAsiaTheme="minorEastAsia" w:hAnsiTheme="minorHAnsi" w:cstheme="minorBidi"/>
          <w:i w:val="0"/>
          <w:iCs w:val="0"/>
          <w:noProof/>
          <w:color w:val="auto"/>
          <w:sz w:val="22"/>
          <w:szCs w:val="22"/>
          <w:lang w:val="en-US" w:eastAsia="en-US"/>
        </w:rPr>
      </w:pPr>
      <w:ins w:id="13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4.1.1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Език за програмиране</w:t>
        </w:r>
        <w:r>
          <w:rPr>
            <w:noProof/>
            <w:webHidden/>
          </w:rPr>
          <w:tab/>
        </w:r>
        <w:r>
          <w:rPr>
            <w:noProof/>
            <w:webHidden/>
          </w:rPr>
          <w:fldChar w:fldCharType="begin"/>
        </w:r>
        <w:r>
          <w:rPr>
            <w:noProof/>
            <w:webHidden/>
          </w:rPr>
          <w:instrText xml:space="preserve"> PAGEREF _Toc412060252 \h </w:instrText>
        </w:r>
        <w:r>
          <w:rPr>
            <w:noProof/>
            <w:webHidden/>
          </w:rPr>
        </w:r>
      </w:ins>
      <w:r>
        <w:rPr>
          <w:noProof/>
          <w:webHidden/>
        </w:rPr>
        <w:fldChar w:fldCharType="separate"/>
      </w:r>
      <w:ins w:id="131" w:author="mitko" w:date="2015-02-18T22:01:00Z">
        <w:r>
          <w:rPr>
            <w:noProof/>
            <w:webHidden/>
          </w:rPr>
          <w:t>61</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32" w:author="mitko" w:date="2015-02-18T22:01:00Z"/>
          <w:rFonts w:asciiTheme="minorHAnsi" w:eastAsiaTheme="minorEastAsia" w:hAnsiTheme="minorHAnsi" w:cstheme="minorBidi"/>
          <w:i w:val="0"/>
          <w:iCs w:val="0"/>
          <w:noProof/>
          <w:color w:val="auto"/>
          <w:sz w:val="22"/>
          <w:szCs w:val="22"/>
          <w:lang w:val="en-US" w:eastAsia="en-US"/>
        </w:rPr>
      </w:pPr>
      <w:ins w:id="13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4.1.2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Модел на софтуерната система</w:t>
        </w:r>
        <w:r>
          <w:rPr>
            <w:noProof/>
            <w:webHidden/>
          </w:rPr>
          <w:tab/>
        </w:r>
        <w:r>
          <w:rPr>
            <w:noProof/>
            <w:webHidden/>
          </w:rPr>
          <w:fldChar w:fldCharType="begin"/>
        </w:r>
        <w:r>
          <w:rPr>
            <w:noProof/>
            <w:webHidden/>
          </w:rPr>
          <w:instrText xml:space="preserve"> PAGEREF _Toc412060253 \h </w:instrText>
        </w:r>
        <w:r>
          <w:rPr>
            <w:noProof/>
            <w:webHidden/>
          </w:rPr>
        </w:r>
      </w:ins>
      <w:r>
        <w:rPr>
          <w:noProof/>
          <w:webHidden/>
        </w:rPr>
        <w:fldChar w:fldCharType="separate"/>
      </w:r>
      <w:ins w:id="134" w:author="mitko" w:date="2015-02-18T22:01:00Z">
        <w:r>
          <w:rPr>
            <w:noProof/>
            <w:webHidden/>
          </w:rPr>
          <w:t>61</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35" w:author="mitko" w:date="2015-02-18T22:01:00Z"/>
          <w:rFonts w:asciiTheme="minorHAnsi" w:eastAsiaTheme="minorEastAsia" w:hAnsiTheme="minorHAnsi" w:cstheme="minorBidi"/>
          <w:i w:val="0"/>
          <w:iCs w:val="0"/>
          <w:noProof/>
          <w:color w:val="auto"/>
          <w:sz w:val="22"/>
          <w:szCs w:val="22"/>
          <w:lang w:val="en-US" w:eastAsia="en-US"/>
        </w:rPr>
      </w:pPr>
      <w:ins w:id="136" w:author="mitko" w:date="2015-02-18T22:01:00Z">
        <w:r w:rsidRPr="00636BDD">
          <w:rPr>
            <w:rStyle w:val="Hyperlink"/>
            <w:noProof/>
          </w:rPr>
          <w:lastRenderedPageBreak/>
          <w:fldChar w:fldCharType="begin"/>
        </w:r>
        <w:r w:rsidRPr="00636BDD">
          <w:rPr>
            <w:rStyle w:val="Hyperlink"/>
            <w:noProof/>
          </w:rPr>
          <w:instrText xml:space="preserve"> </w:instrText>
        </w:r>
        <w:r>
          <w:rPr>
            <w:noProof/>
          </w:rPr>
          <w:instrText>HYPERLINK \l "_Toc412060254"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4.1.3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Генератор на базовия код</w:t>
        </w:r>
        <w:r>
          <w:rPr>
            <w:noProof/>
            <w:webHidden/>
          </w:rPr>
          <w:tab/>
        </w:r>
        <w:r>
          <w:rPr>
            <w:noProof/>
            <w:webHidden/>
          </w:rPr>
          <w:fldChar w:fldCharType="begin"/>
        </w:r>
        <w:r>
          <w:rPr>
            <w:noProof/>
            <w:webHidden/>
          </w:rPr>
          <w:instrText xml:space="preserve"> PAGEREF _Toc412060254 \h </w:instrText>
        </w:r>
        <w:r>
          <w:rPr>
            <w:noProof/>
            <w:webHidden/>
          </w:rPr>
        </w:r>
      </w:ins>
      <w:r>
        <w:rPr>
          <w:noProof/>
          <w:webHidden/>
        </w:rPr>
        <w:fldChar w:fldCharType="separate"/>
      </w:r>
      <w:ins w:id="137" w:author="mitko" w:date="2015-02-18T22:01:00Z">
        <w:r>
          <w:rPr>
            <w:noProof/>
            <w:webHidden/>
          </w:rPr>
          <w:t>62</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38" w:author="mitko" w:date="2015-02-18T22:01:00Z"/>
          <w:rFonts w:asciiTheme="minorHAnsi" w:eastAsiaTheme="minorEastAsia" w:hAnsiTheme="minorHAnsi" w:cstheme="minorBidi"/>
          <w:smallCaps w:val="0"/>
          <w:noProof/>
          <w:color w:val="auto"/>
          <w:sz w:val="22"/>
          <w:szCs w:val="22"/>
          <w:lang w:val="en-US" w:eastAsia="en-US"/>
        </w:rPr>
      </w:pPr>
      <w:ins w:id="13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4.2</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Видове</w:t>
        </w:r>
        <w:r w:rsidRPr="00636BDD">
          <w:rPr>
            <w:rStyle w:val="Hyperlink"/>
            <w:noProof/>
            <w:lang w:val="ru-RU"/>
          </w:rPr>
          <w:t xml:space="preserve"> средства </w:t>
        </w:r>
        <w:r w:rsidRPr="00636BDD">
          <w:rPr>
            <w:rStyle w:val="Hyperlink"/>
            <w:noProof/>
          </w:rPr>
          <w:t>за разработване на решението</w:t>
        </w:r>
        <w:r>
          <w:rPr>
            <w:noProof/>
            <w:webHidden/>
          </w:rPr>
          <w:tab/>
        </w:r>
        <w:r>
          <w:rPr>
            <w:noProof/>
            <w:webHidden/>
          </w:rPr>
          <w:fldChar w:fldCharType="begin"/>
        </w:r>
        <w:r>
          <w:rPr>
            <w:noProof/>
            <w:webHidden/>
          </w:rPr>
          <w:instrText xml:space="preserve"> PAGEREF _Toc412060255 \h </w:instrText>
        </w:r>
        <w:r>
          <w:rPr>
            <w:noProof/>
            <w:webHidden/>
          </w:rPr>
        </w:r>
      </w:ins>
      <w:r>
        <w:rPr>
          <w:noProof/>
          <w:webHidden/>
        </w:rPr>
        <w:fldChar w:fldCharType="separate"/>
      </w:r>
      <w:ins w:id="140" w:author="mitko" w:date="2015-02-18T22:01:00Z">
        <w:r>
          <w:rPr>
            <w:noProof/>
            <w:webHidden/>
          </w:rPr>
          <w:t>62</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41" w:author="mitko" w:date="2015-02-18T22:01:00Z"/>
          <w:rFonts w:asciiTheme="minorHAnsi" w:eastAsiaTheme="minorEastAsia" w:hAnsiTheme="minorHAnsi" w:cstheme="minorBidi"/>
          <w:i w:val="0"/>
          <w:iCs w:val="0"/>
          <w:noProof/>
          <w:color w:val="auto"/>
          <w:sz w:val="22"/>
          <w:szCs w:val="22"/>
          <w:lang w:val="en-US" w:eastAsia="en-US"/>
        </w:rPr>
      </w:pPr>
      <w:ins w:id="14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4.2.1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Език за програмиране:</w:t>
        </w:r>
        <w:r>
          <w:rPr>
            <w:noProof/>
            <w:webHidden/>
          </w:rPr>
          <w:tab/>
        </w:r>
        <w:r>
          <w:rPr>
            <w:noProof/>
            <w:webHidden/>
          </w:rPr>
          <w:fldChar w:fldCharType="begin"/>
        </w:r>
        <w:r>
          <w:rPr>
            <w:noProof/>
            <w:webHidden/>
          </w:rPr>
          <w:instrText xml:space="preserve"> PAGEREF _Toc412060256 \h </w:instrText>
        </w:r>
        <w:r>
          <w:rPr>
            <w:noProof/>
            <w:webHidden/>
          </w:rPr>
        </w:r>
      </w:ins>
      <w:r>
        <w:rPr>
          <w:noProof/>
          <w:webHidden/>
        </w:rPr>
        <w:fldChar w:fldCharType="separate"/>
      </w:r>
      <w:ins w:id="143" w:author="mitko" w:date="2015-02-18T22:01:00Z">
        <w:r>
          <w:rPr>
            <w:noProof/>
            <w:webHidden/>
          </w:rPr>
          <w:t>62</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44" w:author="mitko" w:date="2015-02-18T22:01:00Z"/>
          <w:rFonts w:asciiTheme="minorHAnsi" w:eastAsiaTheme="minorEastAsia" w:hAnsiTheme="minorHAnsi" w:cstheme="minorBidi"/>
          <w:i w:val="0"/>
          <w:iCs w:val="0"/>
          <w:noProof/>
          <w:color w:val="auto"/>
          <w:sz w:val="22"/>
          <w:szCs w:val="22"/>
          <w:lang w:val="en-US" w:eastAsia="en-US"/>
        </w:rPr>
      </w:pPr>
      <w:ins w:id="14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4.2.2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UML и формати за представянето му</w:t>
        </w:r>
        <w:r>
          <w:rPr>
            <w:noProof/>
            <w:webHidden/>
          </w:rPr>
          <w:tab/>
        </w:r>
        <w:r>
          <w:rPr>
            <w:noProof/>
            <w:webHidden/>
          </w:rPr>
          <w:fldChar w:fldCharType="begin"/>
        </w:r>
        <w:r>
          <w:rPr>
            <w:noProof/>
            <w:webHidden/>
          </w:rPr>
          <w:instrText xml:space="preserve"> PAGEREF _Toc412060257 \h </w:instrText>
        </w:r>
        <w:r>
          <w:rPr>
            <w:noProof/>
            <w:webHidden/>
          </w:rPr>
        </w:r>
      </w:ins>
      <w:r>
        <w:rPr>
          <w:noProof/>
          <w:webHidden/>
        </w:rPr>
        <w:fldChar w:fldCharType="separate"/>
      </w:r>
      <w:ins w:id="146" w:author="mitko" w:date="2015-02-18T22:01:00Z">
        <w:r>
          <w:rPr>
            <w:noProof/>
            <w:webHidden/>
          </w:rPr>
          <w:t>63</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47" w:author="mitko" w:date="2015-02-18T22:01:00Z"/>
          <w:rFonts w:asciiTheme="minorHAnsi" w:eastAsiaTheme="minorEastAsia" w:hAnsiTheme="minorHAnsi" w:cstheme="minorBidi"/>
          <w:i w:val="0"/>
          <w:iCs w:val="0"/>
          <w:noProof/>
          <w:color w:val="auto"/>
          <w:sz w:val="22"/>
          <w:szCs w:val="22"/>
          <w:lang w:val="en-US" w:eastAsia="en-US"/>
        </w:rPr>
      </w:pPr>
      <w:ins w:id="14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4.2.3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_Toc412060258 \h </w:instrText>
        </w:r>
        <w:r>
          <w:rPr>
            <w:noProof/>
            <w:webHidden/>
          </w:rPr>
        </w:r>
      </w:ins>
      <w:r>
        <w:rPr>
          <w:noProof/>
          <w:webHidden/>
        </w:rPr>
        <w:fldChar w:fldCharType="separate"/>
      </w:r>
      <w:ins w:id="149" w:author="mitko" w:date="2015-02-18T22:01:00Z">
        <w:r>
          <w:rPr>
            <w:noProof/>
            <w:webHidden/>
          </w:rPr>
          <w:t>64</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50" w:author="mitko" w:date="2015-02-18T22:01:00Z"/>
          <w:rFonts w:asciiTheme="minorHAnsi" w:eastAsiaTheme="minorEastAsia" w:hAnsiTheme="minorHAnsi" w:cstheme="minorBidi"/>
          <w:i w:val="0"/>
          <w:iCs w:val="0"/>
          <w:noProof/>
          <w:color w:val="auto"/>
          <w:sz w:val="22"/>
          <w:szCs w:val="22"/>
          <w:lang w:val="en-US" w:eastAsia="en-US"/>
        </w:rPr>
      </w:pPr>
      <w:ins w:id="15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"_Toc412060259"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4.2.4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Код генератор</w:t>
        </w:r>
        <w:r>
          <w:rPr>
            <w:noProof/>
            <w:webHidden/>
          </w:rPr>
          <w:tab/>
        </w:r>
        <w:r>
          <w:rPr>
            <w:noProof/>
            <w:webHidden/>
          </w:rPr>
          <w:fldChar w:fldCharType="begin"/>
        </w:r>
        <w:r>
          <w:rPr>
            <w:noProof/>
            <w:webHidden/>
          </w:rPr>
          <w:instrText xml:space="preserve"> PAGEREF _Toc412060259 \h </w:instrText>
        </w:r>
        <w:r>
          <w:rPr>
            <w:noProof/>
            <w:webHidden/>
          </w:rPr>
        </w:r>
      </w:ins>
      <w:r>
        <w:rPr>
          <w:noProof/>
          <w:webHidden/>
        </w:rPr>
        <w:fldChar w:fldCharType="separate"/>
      </w:r>
      <w:ins w:id="152" w:author="mitko" w:date="2015-02-18T22:01:00Z">
        <w:r>
          <w:rPr>
            <w:noProof/>
            <w:webHidden/>
          </w:rPr>
          <w:t>65</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53" w:author="mitko" w:date="2015-02-18T22:01:00Z"/>
          <w:rFonts w:asciiTheme="minorHAnsi" w:eastAsiaTheme="minorEastAsia" w:hAnsiTheme="minorHAnsi" w:cstheme="minorBidi"/>
          <w:smallCaps w:val="0"/>
          <w:noProof/>
          <w:color w:val="auto"/>
          <w:sz w:val="22"/>
          <w:szCs w:val="22"/>
          <w:lang w:val="en-US" w:eastAsia="en-US"/>
        </w:rPr>
      </w:pPr>
      <w:ins w:id="15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Избор</w:t>
        </w:r>
        <w:r w:rsidRPr="00636BDD">
          <w:rPr>
            <w:rStyle w:val="Hyperlink"/>
            <w:noProof/>
            <w:lang w:val="ru-RU"/>
          </w:rPr>
          <w:t xml:space="preserve"> на</w:t>
        </w:r>
        <w:r w:rsidRPr="00636BDD">
          <w:rPr>
            <w:rStyle w:val="Hyperlink"/>
            <w:noProof/>
          </w:rPr>
          <w:t xml:space="preserve"> средствата</w:t>
        </w:r>
        <w:r>
          <w:rPr>
            <w:noProof/>
            <w:webHidden/>
          </w:rPr>
          <w:tab/>
        </w:r>
        <w:r>
          <w:rPr>
            <w:noProof/>
            <w:webHidden/>
          </w:rPr>
          <w:fldChar w:fldCharType="begin"/>
        </w:r>
        <w:r>
          <w:rPr>
            <w:noProof/>
            <w:webHidden/>
          </w:rPr>
          <w:instrText xml:space="preserve"> PAGEREF _Toc412060260 \h </w:instrText>
        </w:r>
        <w:r>
          <w:rPr>
            <w:noProof/>
            <w:webHidden/>
          </w:rPr>
        </w:r>
      </w:ins>
      <w:r>
        <w:rPr>
          <w:noProof/>
          <w:webHidden/>
        </w:rPr>
        <w:fldChar w:fldCharType="separate"/>
      </w:r>
      <w:ins w:id="155" w:author="mitko" w:date="2015-02-18T22:01:00Z">
        <w:r>
          <w:rPr>
            <w:noProof/>
            <w:webHidden/>
          </w:rPr>
          <w:t>66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56" w:author="mitko" w:date="2015-02-18T22:01:00Z"/>
          <w:rFonts w:asciiTheme="minorHAnsi" w:eastAsiaTheme="minorEastAsia" w:hAnsiTheme="minorHAnsi" w:cstheme="minorBidi"/>
          <w:i w:val="0"/>
          <w:iCs w:val="0"/>
          <w:noProof/>
          <w:color w:val="auto"/>
          <w:sz w:val="22"/>
          <w:szCs w:val="22"/>
          <w:lang w:val="en-US" w:eastAsia="en-US"/>
        </w:rPr>
      </w:pPr>
      <w:ins w:id="15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4.3.1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Език за програмиране</w:t>
        </w:r>
        <w:r>
          <w:rPr>
            <w:noProof/>
            <w:webHidden/>
          </w:rPr>
          <w:tab/>
        </w:r>
        <w:r>
          <w:rPr>
            <w:noProof/>
            <w:webHidden/>
          </w:rPr>
          <w:fldChar w:fldCharType="begin"/>
        </w:r>
        <w:r>
          <w:rPr>
            <w:noProof/>
            <w:webHidden/>
          </w:rPr>
          <w:instrText xml:space="preserve"> PAGEREF _Toc412060261 \h </w:instrText>
        </w:r>
        <w:r>
          <w:rPr>
            <w:noProof/>
            <w:webHidden/>
          </w:rPr>
        </w:r>
      </w:ins>
      <w:r>
        <w:rPr>
          <w:noProof/>
          <w:webHidden/>
        </w:rPr>
        <w:fldChar w:fldCharType="separate"/>
      </w:r>
      <w:ins w:id="158" w:author="mitko" w:date="2015-02-18T22:01:00Z">
        <w:r>
          <w:rPr>
            <w:noProof/>
            <w:webHidden/>
          </w:rPr>
          <w:t>66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59" w:author="mitko" w:date="2015-02-18T22:01:00Z"/>
          <w:rFonts w:asciiTheme="minorHAnsi" w:eastAsiaTheme="minorEastAsia" w:hAnsiTheme="minorHAnsi" w:cstheme="minorBidi"/>
          <w:i w:val="0"/>
          <w:iCs w:val="0"/>
          <w:noProof/>
          <w:color w:val="auto"/>
          <w:sz w:val="22"/>
          <w:szCs w:val="22"/>
          <w:lang w:val="en-US" w:eastAsia="en-US"/>
        </w:rPr>
      </w:pPr>
      <w:ins w:id="16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4.3.2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Формат за представяне на UML</w:t>
        </w:r>
        <w:r>
          <w:rPr>
            <w:noProof/>
            <w:webHidden/>
          </w:rPr>
          <w:tab/>
        </w:r>
        <w:r>
          <w:rPr>
            <w:noProof/>
            <w:webHidden/>
          </w:rPr>
          <w:fldChar w:fldCharType="begin"/>
        </w:r>
        <w:r>
          <w:rPr>
            <w:noProof/>
            <w:webHidden/>
          </w:rPr>
          <w:instrText xml:space="preserve"> PAGEREF _Toc412060262 \h </w:instrText>
        </w:r>
        <w:r>
          <w:rPr>
            <w:noProof/>
            <w:webHidden/>
          </w:rPr>
        </w:r>
      </w:ins>
      <w:r>
        <w:rPr>
          <w:noProof/>
          <w:webHidden/>
        </w:rPr>
        <w:fldChar w:fldCharType="separate"/>
      </w:r>
      <w:ins w:id="161" w:author="mitko" w:date="2015-02-18T22:01:00Z">
        <w:r>
          <w:rPr>
            <w:noProof/>
            <w:webHidden/>
          </w:rPr>
          <w:t>67</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62" w:author="mitko" w:date="2015-02-18T22:01:00Z"/>
          <w:rFonts w:asciiTheme="minorHAnsi" w:eastAsiaTheme="minorEastAsia" w:hAnsiTheme="minorHAnsi" w:cstheme="minorBidi"/>
          <w:i w:val="0"/>
          <w:iCs w:val="0"/>
          <w:noProof/>
          <w:color w:val="auto"/>
          <w:sz w:val="22"/>
          <w:szCs w:val="22"/>
          <w:lang w:val="en-US" w:eastAsia="en-US"/>
        </w:rPr>
      </w:pPr>
      <w:ins w:id="16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4.3.3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Среда за разработване на UML модел</w:t>
        </w:r>
        <w:r>
          <w:rPr>
            <w:noProof/>
            <w:webHidden/>
          </w:rPr>
          <w:tab/>
        </w:r>
        <w:r>
          <w:rPr>
            <w:noProof/>
            <w:webHidden/>
          </w:rPr>
          <w:fldChar w:fldCharType="begin"/>
        </w:r>
        <w:r>
          <w:rPr>
            <w:noProof/>
            <w:webHidden/>
          </w:rPr>
          <w:instrText xml:space="preserve"> PAGEREF _Toc412060263 \h </w:instrText>
        </w:r>
        <w:r>
          <w:rPr>
            <w:noProof/>
            <w:webHidden/>
          </w:rPr>
        </w:r>
      </w:ins>
      <w:r>
        <w:rPr>
          <w:noProof/>
          <w:webHidden/>
        </w:rPr>
        <w:fldChar w:fldCharType="separate"/>
      </w:r>
      <w:ins w:id="164" w:author="mitko" w:date="2015-02-18T22:01:00Z">
        <w:r>
          <w:rPr>
            <w:noProof/>
            <w:webHidden/>
          </w:rPr>
          <w:t>68</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65" w:author="mitko" w:date="2015-02-18T22:01:00Z"/>
          <w:rFonts w:asciiTheme="minorHAnsi" w:eastAsiaTheme="minorEastAsia" w:hAnsiTheme="minorHAnsi" w:cstheme="minorBidi"/>
          <w:i w:val="0"/>
          <w:iCs w:val="0"/>
          <w:noProof/>
          <w:color w:val="auto"/>
          <w:sz w:val="22"/>
          <w:szCs w:val="22"/>
          <w:lang w:val="en-US" w:eastAsia="en-US"/>
        </w:rPr>
      </w:pPr>
      <w:ins w:id="16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4.3.4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Генератор на базов код</w:t>
        </w:r>
        <w:r>
          <w:rPr>
            <w:noProof/>
            <w:webHidden/>
          </w:rPr>
          <w:tab/>
        </w:r>
        <w:r>
          <w:rPr>
            <w:noProof/>
            <w:webHidden/>
          </w:rPr>
          <w:fldChar w:fldCharType="begin"/>
        </w:r>
        <w:r>
          <w:rPr>
            <w:noProof/>
            <w:webHidden/>
          </w:rPr>
          <w:instrText xml:space="preserve"> PAGEREF _Toc412060264 \h </w:instrText>
        </w:r>
        <w:r>
          <w:rPr>
            <w:noProof/>
            <w:webHidden/>
          </w:rPr>
        </w:r>
      </w:ins>
      <w:r>
        <w:rPr>
          <w:noProof/>
          <w:webHidden/>
        </w:rPr>
        <w:fldChar w:fldCharType="separate"/>
      </w:r>
      <w:ins w:id="167" w:author="mitko" w:date="2015-02-18T22:01:00Z">
        <w:r>
          <w:rPr>
            <w:noProof/>
            <w:webHidden/>
          </w:rPr>
          <w:t>68</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68" w:author="mitko" w:date="2015-02-18T22:01:00Z"/>
          <w:rFonts w:asciiTheme="minorHAnsi" w:eastAsiaTheme="minorEastAsia" w:hAnsiTheme="minorHAnsi" w:cstheme="minorBidi"/>
          <w:smallCaps w:val="0"/>
          <w:noProof/>
          <w:color w:val="auto"/>
          <w:sz w:val="22"/>
          <w:szCs w:val="22"/>
          <w:lang w:val="en-US" w:eastAsia="en-US"/>
        </w:rPr>
      </w:pPr>
      <w:ins w:id="16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lang w:val="ru-RU"/>
          </w:rPr>
          <w:t>4.4</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Изводи</w:t>
        </w:r>
        <w:r>
          <w:rPr>
            <w:noProof/>
            <w:webHidden/>
          </w:rPr>
          <w:tab/>
        </w:r>
        <w:r>
          <w:rPr>
            <w:noProof/>
            <w:webHidden/>
          </w:rPr>
          <w:fldChar w:fldCharType="begin"/>
        </w:r>
        <w:r>
          <w:rPr>
            <w:noProof/>
            <w:webHidden/>
          </w:rPr>
          <w:instrText xml:space="preserve"> PAGEREF _Toc412060265 \h </w:instrText>
        </w:r>
        <w:r>
          <w:rPr>
            <w:noProof/>
            <w:webHidden/>
          </w:rPr>
        </w:r>
      </w:ins>
      <w:r>
        <w:rPr>
          <w:noProof/>
          <w:webHidden/>
        </w:rPr>
        <w:fldChar w:fldCharType="separate"/>
      </w:r>
      <w:ins w:id="170" w:author="mitko" w:date="2015-02-18T22:01:00Z">
        <w:r>
          <w:rPr>
            <w:noProof/>
            <w:webHidden/>
          </w:rPr>
          <w:t>69</w:t>
        </w:r>
        <w:r>
          <w:rPr>
            <w:noProof/>
            <w:webHidden/>
          </w:rPr>
          <w:fldChar w:fldCharType="end"/>
        </w:r>
        <w:r w:rsidRPr="00636BDD">
          <w:rPr>
            <w:rStyle w:val="Hyperlink"/>
            <w:noProof/>
          </w:rPr>
          <w:fldChar w:fldCharType="end"/>
        </w:r>
      </w:ins>
    </w:p>
    <w:p w:rsidR="00245837" w:rsidRDefault="00245837">
      <w:pPr>
        <w:pStyle w:val="TOC1"/>
        <w:rPr>
          <w:ins w:id="171" w:author="mitko" w:date="2015-02-18T22:01:00Z"/>
          <w:rFonts w:asciiTheme="minorHAnsi" w:eastAsiaTheme="minorEastAsia" w:hAnsiTheme="minorHAnsi" w:cstheme="minorBidi"/>
          <w:b w:val="0"/>
          <w:bCs w:val="0"/>
          <w:caps w:val="0"/>
          <w:color w:val="auto"/>
          <w:sz w:val="22"/>
          <w:szCs w:val="22"/>
          <w:lang w:val="en-US" w:eastAsia="en-US"/>
        </w:rPr>
      </w:pPr>
      <w:ins w:id="172" w:author="mitko" w:date="2015-02-18T22:01:00Z">
        <w:r w:rsidRPr="00636BDD">
          <w:rPr>
            <w:rStyle w:val="Hyperlink"/>
          </w:rPr>
          <w:fldChar w:fldCharType="begin"/>
        </w:r>
        <w:r w:rsidRPr="00636BDD">
          <w:rPr>
            <w:rStyle w:val="Hyperlink"/>
          </w:rPr>
          <w:instrText xml:space="preserve"> </w:instrText>
        </w:r>
        <w:r>
          <w:instrText>HYPERLINK \l "_Toc412060266"</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5.</w:t>
        </w:r>
        <w:r>
          <w:rPr>
            <w:rFonts w:asciiTheme="minorHAnsi" w:eastAsiaTheme="minorEastAsia" w:hAnsiTheme="minorHAnsi" w:cstheme="minorBidi"/>
            <w:b w:val="0"/>
            <w:bCs w:val="0"/>
            <w:caps w:val="0"/>
            <w:color w:val="auto"/>
            <w:sz w:val="22"/>
            <w:szCs w:val="22"/>
            <w:lang w:val="en-US" w:eastAsia="en-US"/>
          </w:rPr>
          <w:tab/>
        </w:r>
        <w:r w:rsidRPr="00636BDD">
          <w:rPr>
            <w:rStyle w:val="Hyperlink"/>
          </w:rPr>
          <w:t>Проектиране</w:t>
        </w:r>
        <w:r>
          <w:rPr>
            <w:webHidden/>
          </w:rPr>
          <w:tab/>
        </w:r>
        <w:r>
          <w:rPr>
            <w:webHidden/>
          </w:rPr>
          <w:fldChar w:fldCharType="begin"/>
        </w:r>
        <w:r>
          <w:rPr>
            <w:webHidden/>
          </w:rPr>
          <w:instrText xml:space="preserve"> PAGEREF _Toc412060266 \h </w:instrText>
        </w:r>
        <w:r>
          <w:rPr>
            <w:webHidden/>
          </w:rPr>
        </w:r>
      </w:ins>
      <w:r>
        <w:rPr>
          <w:webHidden/>
        </w:rPr>
        <w:fldChar w:fldCharType="separate"/>
      </w:r>
      <w:ins w:id="173" w:author="mitko" w:date="2015-02-18T22:01:00Z">
        <w:r>
          <w:rPr>
            <w:webHidden/>
          </w:rPr>
          <w:t>70</w:t>
        </w:r>
        <w:r>
          <w:rPr>
            <w:webHidden/>
          </w:rPr>
          <w:fldChar w:fldCharType="end"/>
        </w:r>
        <w:r w:rsidRPr="00636BDD">
          <w:rPr>
            <w:rStyle w:val="Hyperlink"/>
          </w:rPr>
          <w:fldChar w:fldCharType="end"/>
        </w:r>
      </w:ins>
    </w:p>
    <w:p w:rsidR="00245837" w:rsidRDefault="00245837">
      <w:pPr>
        <w:pStyle w:val="TOC2"/>
        <w:tabs>
          <w:tab w:val="left" w:pos="800"/>
          <w:tab w:val="right" w:leader="dot" w:pos="8296"/>
        </w:tabs>
        <w:rPr>
          <w:ins w:id="174" w:author="mitko" w:date="2015-02-18T22:01:00Z"/>
          <w:rFonts w:asciiTheme="minorHAnsi" w:eastAsiaTheme="minorEastAsia" w:hAnsiTheme="minorHAnsi" w:cstheme="minorBidi"/>
          <w:smallCaps w:val="0"/>
          <w:noProof/>
          <w:color w:val="auto"/>
          <w:sz w:val="22"/>
          <w:szCs w:val="22"/>
          <w:lang w:val="en-US" w:eastAsia="en-US"/>
        </w:rPr>
      </w:pPr>
      <w:ins w:id="17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5.1</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Обща архитектура</w:t>
        </w:r>
        <w:r>
          <w:rPr>
            <w:noProof/>
            <w:webHidden/>
          </w:rPr>
          <w:tab/>
        </w:r>
        <w:r>
          <w:rPr>
            <w:noProof/>
            <w:webHidden/>
          </w:rPr>
          <w:fldChar w:fldCharType="begin"/>
        </w:r>
        <w:r>
          <w:rPr>
            <w:noProof/>
            <w:webHidden/>
          </w:rPr>
          <w:instrText xml:space="preserve"> PAGEREF _Toc412060267 \h </w:instrText>
        </w:r>
        <w:r>
          <w:rPr>
            <w:noProof/>
            <w:webHidden/>
          </w:rPr>
        </w:r>
      </w:ins>
      <w:r>
        <w:rPr>
          <w:noProof/>
          <w:webHidden/>
        </w:rPr>
        <w:fldChar w:fldCharType="separate"/>
      </w:r>
      <w:ins w:id="176" w:author="mitko" w:date="2015-02-18T22:01:00Z">
        <w:r>
          <w:rPr>
            <w:noProof/>
            <w:webHidden/>
          </w:rPr>
          <w:t>70</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77" w:author="mitko" w:date="2015-02-18T22:01:00Z"/>
          <w:rFonts w:asciiTheme="minorHAnsi" w:eastAsiaTheme="minorEastAsia" w:hAnsiTheme="minorHAnsi" w:cstheme="minorBidi"/>
          <w:i w:val="0"/>
          <w:iCs w:val="0"/>
          <w:noProof/>
          <w:color w:val="auto"/>
          <w:sz w:val="22"/>
          <w:szCs w:val="22"/>
          <w:lang w:val="en-US" w:eastAsia="en-US"/>
        </w:rPr>
      </w:pPr>
      <w:ins w:id="17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5.1.1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Слоеве</w:t>
        </w:r>
        <w:r>
          <w:rPr>
            <w:noProof/>
            <w:webHidden/>
          </w:rPr>
          <w:tab/>
        </w:r>
        <w:r>
          <w:rPr>
            <w:noProof/>
            <w:webHidden/>
          </w:rPr>
          <w:fldChar w:fldCharType="begin"/>
        </w:r>
        <w:r>
          <w:rPr>
            <w:noProof/>
            <w:webHidden/>
          </w:rPr>
          <w:instrText xml:space="preserve"> PAGEREF _Toc412060268 \h </w:instrText>
        </w:r>
        <w:r>
          <w:rPr>
            <w:noProof/>
            <w:webHidden/>
          </w:rPr>
        </w:r>
      </w:ins>
      <w:r>
        <w:rPr>
          <w:noProof/>
          <w:webHidden/>
        </w:rPr>
        <w:fldChar w:fldCharType="separate"/>
      </w:r>
      <w:ins w:id="179" w:author="mitko" w:date="2015-02-18T22:01:00Z">
        <w:r>
          <w:rPr>
            <w:noProof/>
            <w:webHidden/>
          </w:rPr>
          <w:t>70</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80" w:author="mitko" w:date="2015-02-18T22:01:00Z"/>
          <w:rFonts w:asciiTheme="minorHAnsi" w:eastAsiaTheme="minorEastAsia" w:hAnsiTheme="minorHAnsi" w:cstheme="minorBidi"/>
          <w:i w:val="0"/>
          <w:iCs w:val="0"/>
          <w:noProof/>
          <w:color w:val="auto"/>
          <w:sz w:val="22"/>
          <w:szCs w:val="22"/>
          <w:lang w:val="en-US" w:eastAsia="en-US"/>
        </w:rPr>
      </w:pPr>
      <w:ins w:id="18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"_Toc412060269"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5.1.2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Пакетна диаграма (основен изглед)</w:t>
        </w:r>
        <w:r>
          <w:rPr>
            <w:noProof/>
            <w:webHidden/>
          </w:rPr>
          <w:tab/>
        </w:r>
        <w:r>
          <w:rPr>
            <w:noProof/>
            <w:webHidden/>
          </w:rPr>
          <w:fldChar w:fldCharType="begin"/>
        </w:r>
        <w:r>
          <w:rPr>
            <w:noProof/>
            <w:webHidden/>
          </w:rPr>
          <w:instrText xml:space="preserve"> PAGEREF _Toc412060269 \h </w:instrText>
        </w:r>
        <w:r>
          <w:rPr>
            <w:noProof/>
            <w:webHidden/>
          </w:rPr>
        </w:r>
      </w:ins>
      <w:r>
        <w:rPr>
          <w:noProof/>
          <w:webHidden/>
        </w:rPr>
        <w:fldChar w:fldCharType="separate"/>
      </w:r>
      <w:ins w:id="182" w:author="mitko" w:date="2015-02-18T22:01:00Z">
        <w:r>
          <w:rPr>
            <w:noProof/>
            <w:webHidden/>
          </w:rPr>
          <w:t>71</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83" w:author="mitko" w:date="2015-02-18T22:01:00Z"/>
          <w:rFonts w:asciiTheme="minorHAnsi" w:eastAsiaTheme="minorEastAsia" w:hAnsiTheme="minorHAnsi" w:cstheme="minorBidi"/>
          <w:smallCaps w:val="0"/>
          <w:noProof/>
          <w:color w:val="auto"/>
          <w:sz w:val="22"/>
          <w:szCs w:val="22"/>
          <w:lang w:val="en-US" w:eastAsia="en-US"/>
        </w:rPr>
      </w:pPr>
      <w:ins w:id="18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5.2</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Модел</w:t>
        </w:r>
        <w:r w:rsidRPr="00636BDD">
          <w:rPr>
            <w:rStyle w:val="Hyperlink"/>
            <w:noProof/>
            <w:lang w:val="ru-RU"/>
          </w:rPr>
          <w:t xml:space="preserve"> на</w:t>
        </w:r>
        <w:r w:rsidRPr="00636BDD">
          <w:rPr>
            <w:rStyle w:val="Hyperlink"/>
            <w:noProof/>
          </w:rPr>
          <w:t xml:space="preserve"> данните</w:t>
        </w:r>
        <w:r w:rsidRPr="00636BDD">
          <w:rPr>
            <w:rStyle w:val="Hyperlink"/>
            <w:noProof/>
            <w:lang w:val="ru-RU"/>
          </w:rPr>
          <w:t xml:space="preserve"> (</w:t>
        </w:r>
        <w:r w:rsidRPr="00636BDD">
          <w:rPr>
            <w:rStyle w:val="Hyperlink"/>
            <w:noProof/>
          </w:rPr>
          <w:t>Мета-Модел</w:t>
        </w:r>
        <w:r w:rsidRPr="00636BDD">
          <w:rPr>
            <w:rStyle w:val="Hyperlink"/>
            <w:noProof/>
            <w:lang w:val="ru-RU"/>
          </w:rPr>
          <w:t>)</w:t>
        </w:r>
        <w:r>
          <w:rPr>
            <w:noProof/>
            <w:webHidden/>
          </w:rPr>
          <w:tab/>
        </w:r>
        <w:r>
          <w:rPr>
            <w:noProof/>
            <w:webHidden/>
          </w:rPr>
          <w:fldChar w:fldCharType="begin"/>
        </w:r>
        <w:r>
          <w:rPr>
            <w:noProof/>
            <w:webHidden/>
          </w:rPr>
          <w:instrText xml:space="preserve"> PAGEREF _Toc412060270 \h </w:instrText>
        </w:r>
        <w:r>
          <w:rPr>
            <w:noProof/>
            <w:webHidden/>
          </w:rPr>
        </w:r>
      </w:ins>
      <w:r>
        <w:rPr>
          <w:noProof/>
          <w:webHidden/>
        </w:rPr>
        <w:fldChar w:fldCharType="separate"/>
      </w:r>
      <w:ins w:id="185" w:author="mitko" w:date="2015-02-18T22:01:00Z">
        <w:r>
          <w:rPr>
            <w:noProof/>
            <w:webHidden/>
          </w:rPr>
          <w:t>73</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86" w:author="mitko" w:date="2015-02-18T22:01:00Z"/>
          <w:rFonts w:asciiTheme="minorHAnsi" w:eastAsiaTheme="minorEastAsia" w:hAnsiTheme="minorHAnsi" w:cstheme="minorBidi"/>
          <w:i w:val="0"/>
          <w:iCs w:val="0"/>
          <w:noProof/>
          <w:color w:val="auto"/>
          <w:sz w:val="22"/>
          <w:szCs w:val="22"/>
          <w:lang w:val="en-US" w:eastAsia="en-US"/>
        </w:rPr>
      </w:pPr>
      <w:ins w:id="18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5.2.1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Инфраструктурни</w:t>
        </w:r>
        <w:r>
          <w:rPr>
            <w:noProof/>
            <w:webHidden/>
          </w:rPr>
          <w:tab/>
        </w:r>
        <w:r>
          <w:rPr>
            <w:noProof/>
            <w:webHidden/>
          </w:rPr>
          <w:fldChar w:fldCharType="begin"/>
        </w:r>
        <w:r>
          <w:rPr>
            <w:noProof/>
            <w:webHidden/>
          </w:rPr>
          <w:instrText xml:space="preserve"> PAGEREF _Toc412060271 \h </w:instrText>
        </w:r>
        <w:r>
          <w:rPr>
            <w:noProof/>
            <w:webHidden/>
          </w:rPr>
        </w:r>
      </w:ins>
      <w:r>
        <w:rPr>
          <w:noProof/>
          <w:webHidden/>
        </w:rPr>
        <w:fldChar w:fldCharType="separate"/>
      </w:r>
      <w:ins w:id="188" w:author="mitko" w:date="2015-02-18T22:01:00Z">
        <w:r>
          <w:rPr>
            <w:noProof/>
            <w:webHidden/>
          </w:rPr>
          <w:t>73</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89" w:author="mitko" w:date="2015-02-18T22:01:00Z"/>
          <w:rFonts w:asciiTheme="minorHAnsi" w:eastAsiaTheme="minorEastAsia" w:hAnsiTheme="minorHAnsi" w:cstheme="minorBidi"/>
          <w:i w:val="0"/>
          <w:iCs w:val="0"/>
          <w:noProof/>
          <w:color w:val="auto"/>
          <w:sz w:val="22"/>
          <w:szCs w:val="22"/>
          <w:lang w:val="en-US" w:eastAsia="en-US"/>
        </w:rPr>
      </w:pPr>
      <w:ins w:id="19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5.2.2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Софтуерен компонент</w:t>
        </w:r>
        <w:r>
          <w:rPr>
            <w:noProof/>
            <w:webHidden/>
          </w:rPr>
          <w:tab/>
        </w:r>
        <w:r>
          <w:rPr>
            <w:noProof/>
            <w:webHidden/>
          </w:rPr>
          <w:fldChar w:fldCharType="begin"/>
        </w:r>
        <w:r>
          <w:rPr>
            <w:noProof/>
            <w:webHidden/>
          </w:rPr>
          <w:instrText xml:space="preserve"> PAGEREF _Toc412060272 \h </w:instrText>
        </w:r>
        <w:r>
          <w:rPr>
            <w:noProof/>
            <w:webHidden/>
          </w:rPr>
        </w:r>
      </w:ins>
      <w:r>
        <w:rPr>
          <w:noProof/>
          <w:webHidden/>
        </w:rPr>
        <w:fldChar w:fldCharType="separate"/>
      </w:r>
      <w:ins w:id="191" w:author="mitko" w:date="2015-02-18T22:01:00Z">
        <w:r>
          <w:rPr>
            <w:noProof/>
            <w:webHidden/>
          </w:rPr>
          <w:t>75</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192" w:author="mitko" w:date="2015-02-18T22:01:00Z"/>
          <w:rFonts w:asciiTheme="minorHAnsi" w:eastAsiaTheme="minorEastAsia" w:hAnsiTheme="minorHAnsi" w:cstheme="minorBidi"/>
          <w:smallCaps w:val="0"/>
          <w:noProof/>
          <w:color w:val="auto"/>
          <w:sz w:val="22"/>
          <w:szCs w:val="22"/>
          <w:lang w:val="en-US" w:eastAsia="en-US"/>
        </w:rPr>
      </w:pPr>
      <w:ins w:id="19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Диаграми</w:t>
        </w:r>
        <w:r w:rsidRPr="00636BDD">
          <w:rPr>
            <w:rStyle w:val="Hyperlink"/>
            <w:noProof/>
            <w:lang w:val="ru-RU"/>
          </w:rPr>
          <w:t xml:space="preserve"> (на структура и поведение - по</w:t>
        </w:r>
        <w:r w:rsidRPr="00636BDD">
          <w:rPr>
            <w:rStyle w:val="Hyperlink"/>
            <w:noProof/>
          </w:rPr>
          <w:t xml:space="preserve"> слоеве</w:t>
        </w:r>
        <w:r w:rsidRPr="00636BDD">
          <w:rPr>
            <w:rStyle w:val="Hyperlink"/>
            <w:noProof/>
            <w:lang w:val="ru-RU"/>
          </w:rPr>
          <w:t>)</w:t>
        </w:r>
        <w:r>
          <w:rPr>
            <w:noProof/>
            <w:webHidden/>
          </w:rPr>
          <w:tab/>
        </w:r>
        <w:r>
          <w:rPr>
            <w:noProof/>
            <w:webHidden/>
          </w:rPr>
          <w:fldChar w:fldCharType="begin"/>
        </w:r>
        <w:r>
          <w:rPr>
            <w:noProof/>
            <w:webHidden/>
          </w:rPr>
          <w:instrText xml:space="preserve"> PAGEREF _Toc412060273 \h </w:instrText>
        </w:r>
        <w:r>
          <w:rPr>
            <w:noProof/>
            <w:webHidden/>
          </w:rPr>
        </w:r>
      </w:ins>
      <w:r>
        <w:rPr>
          <w:noProof/>
          <w:webHidden/>
        </w:rPr>
        <w:fldChar w:fldCharType="separate"/>
      </w:r>
      <w:ins w:id="194" w:author="mitko" w:date="2015-02-18T22:01:00Z">
        <w:r>
          <w:rPr>
            <w:noProof/>
            <w:webHidden/>
          </w:rPr>
          <w:t>78</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95" w:author="mitko" w:date="2015-02-18T22:01:00Z"/>
          <w:rFonts w:asciiTheme="minorHAnsi" w:eastAsiaTheme="minorEastAsia" w:hAnsiTheme="minorHAnsi" w:cstheme="minorBidi"/>
          <w:i w:val="0"/>
          <w:iCs w:val="0"/>
          <w:noProof/>
          <w:color w:val="auto"/>
          <w:sz w:val="22"/>
          <w:szCs w:val="22"/>
          <w:lang w:val="en-US" w:eastAsia="en-US"/>
        </w:rPr>
      </w:pPr>
      <w:ins w:id="19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5.3.1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Слой Анализатор</w:t>
        </w:r>
        <w:r>
          <w:rPr>
            <w:noProof/>
            <w:webHidden/>
          </w:rPr>
          <w:tab/>
        </w:r>
        <w:r>
          <w:rPr>
            <w:noProof/>
            <w:webHidden/>
          </w:rPr>
          <w:fldChar w:fldCharType="begin"/>
        </w:r>
        <w:r>
          <w:rPr>
            <w:noProof/>
            <w:webHidden/>
          </w:rPr>
          <w:instrText xml:space="preserve"> PAGEREF _Toc412060274 \h </w:instrText>
        </w:r>
        <w:r>
          <w:rPr>
            <w:noProof/>
            <w:webHidden/>
          </w:rPr>
        </w:r>
      </w:ins>
      <w:r>
        <w:rPr>
          <w:noProof/>
          <w:webHidden/>
        </w:rPr>
        <w:fldChar w:fldCharType="separate"/>
      </w:r>
      <w:ins w:id="197" w:author="mitko" w:date="2015-02-18T22:01:00Z">
        <w:r>
          <w:rPr>
            <w:noProof/>
            <w:webHidden/>
          </w:rPr>
          <w:t>79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198" w:author="mitko" w:date="2015-02-18T22:01:00Z"/>
          <w:rFonts w:asciiTheme="minorHAnsi" w:eastAsiaTheme="minorEastAsia" w:hAnsiTheme="minorHAnsi" w:cstheme="minorBidi"/>
          <w:i w:val="0"/>
          <w:iCs w:val="0"/>
          <w:noProof/>
          <w:color w:val="auto"/>
          <w:sz w:val="22"/>
          <w:szCs w:val="22"/>
          <w:lang w:val="en-US" w:eastAsia="en-US"/>
        </w:rPr>
      </w:pPr>
      <w:ins w:id="19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5.3.2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Слой Скенер</w:t>
        </w:r>
        <w:r>
          <w:rPr>
            <w:noProof/>
            <w:webHidden/>
          </w:rPr>
          <w:tab/>
        </w:r>
        <w:r>
          <w:rPr>
            <w:noProof/>
            <w:webHidden/>
          </w:rPr>
          <w:fldChar w:fldCharType="begin"/>
        </w:r>
        <w:r>
          <w:rPr>
            <w:noProof/>
            <w:webHidden/>
          </w:rPr>
          <w:instrText xml:space="preserve"> PAGEREF _Toc412060275 \h </w:instrText>
        </w:r>
        <w:r>
          <w:rPr>
            <w:noProof/>
            <w:webHidden/>
          </w:rPr>
        </w:r>
      </w:ins>
      <w:r>
        <w:rPr>
          <w:noProof/>
          <w:webHidden/>
        </w:rPr>
        <w:fldChar w:fldCharType="separate"/>
      </w:r>
      <w:ins w:id="200" w:author="mitko" w:date="2015-02-18T22:01:00Z">
        <w:r>
          <w:rPr>
            <w:noProof/>
            <w:webHidden/>
          </w:rPr>
          <w:t>82</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01" w:author="mitko" w:date="2015-02-18T22:01:00Z"/>
          <w:rFonts w:asciiTheme="minorHAnsi" w:eastAsiaTheme="minorEastAsia" w:hAnsiTheme="minorHAnsi" w:cstheme="minorBidi"/>
          <w:i w:val="0"/>
          <w:iCs w:val="0"/>
          <w:noProof/>
          <w:color w:val="auto"/>
          <w:sz w:val="22"/>
          <w:szCs w:val="22"/>
          <w:lang w:val="en-US" w:eastAsia="en-US"/>
        </w:rPr>
      </w:pPr>
      <w:ins w:id="20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5.3.3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Слой Мета-Модел</w:t>
        </w:r>
        <w:r>
          <w:rPr>
            <w:noProof/>
            <w:webHidden/>
          </w:rPr>
          <w:tab/>
        </w:r>
        <w:r>
          <w:rPr>
            <w:noProof/>
            <w:webHidden/>
          </w:rPr>
          <w:fldChar w:fldCharType="begin"/>
        </w:r>
        <w:r>
          <w:rPr>
            <w:noProof/>
            <w:webHidden/>
          </w:rPr>
          <w:instrText xml:space="preserve"> PAGEREF _Toc412060276 \h </w:instrText>
        </w:r>
        <w:r>
          <w:rPr>
            <w:noProof/>
            <w:webHidden/>
          </w:rPr>
        </w:r>
      </w:ins>
      <w:r>
        <w:rPr>
          <w:noProof/>
          <w:webHidden/>
        </w:rPr>
        <w:fldChar w:fldCharType="separate"/>
      </w:r>
      <w:ins w:id="203" w:author="mitko" w:date="2015-02-18T22:01:00Z">
        <w:r>
          <w:rPr>
            <w:noProof/>
            <w:webHidden/>
          </w:rPr>
          <w:t>85</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04" w:author="mitko" w:date="2015-02-18T22:01:00Z"/>
          <w:rFonts w:asciiTheme="minorHAnsi" w:eastAsiaTheme="minorEastAsia" w:hAnsiTheme="minorHAnsi" w:cstheme="minorBidi"/>
          <w:i w:val="0"/>
          <w:iCs w:val="0"/>
          <w:noProof/>
          <w:color w:val="auto"/>
          <w:sz w:val="22"/>
          <w:szCs w:val="22"/>
          <w:lang w:val="en-US" w:eastAsia="en-US"/>
        </w:rPr>
      </w:pPr>
      <w:ins w:id="20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5.3.4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Слой Сериализатор</w:t>
        </w:r>
        <w:r>
          <w:rPr>
            <w:noProof/>
            <w:webHidden/>
          </w:rPr>
          <w:tab/>
        </w:r>
        <w:r>
          <w:rPr>
            <w:noProof/>
            <w:webHidden/>
          </w:rPr>
          <w:fldChar w:fldCharType="begin"/>
        </w:r>
        <w:r>
          <w:rPr>
            <w:noProof/>
            <w:webHidden/>
          </w:rPr>
          <w:instrText xml:space="preserve"> PAGEREF _Toc412060277 \h </w:instrText>
        </w:r>
        <w:r>
          <w:rPr>
            <w:noProof/>
            <w:webHidden/>
          </w:rPr>
        </w:r>
      </w:ins>
      <w:r>
        <w:rPr>
          <w:noProof/>
          <w:webHidden/>
        </w:rPr>
        <w:fldChar w:fldCharType="separate"/>
      </w:r>
      <w:ins w:id="206" w:author="mitko" w:date="2015-02-18T22:01:00Z">
        <w:r>
          <w:rPr>
            <w:noProof/>
            <w:webHidden/>
          </w:rPr>
          <w:t>85</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07" w:author="mitko" w:date="2015-02-18T22:01:00Z"/>
          <w:rFonts w:asciiTheme="minorHAnsi" w:eastAsiaTheme="minorEastAsia" w:hAnsiTheme="minorHAnsi" w:cstheme="minorBidi"/>
          <w:i w:val="0"/>
          <w:iCs w:val="0"/>
          <w:noProof/>
          <w:color w:val="auto"/>
          <w:sz w:val="22"/>
          <w:szCs w:val="22"/>
          <w:lang w:val="en-US" w:eastAsia="en-US"/>
        </w:rPr>
      </w:pPr>
      <w:ins w:id="20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5.3.5</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Слой Генерация на базов код</w:t>
        </w:r>
        <w:r>
          <w:rPr>
            <w:noProof/>
            <w:webHidden/>
          </w:rPr>
          <w:tab/>
        </w:r>
        <w:r>
          <w:rPr>
            <w:noProof/>
            <w:webHidden/>
          </w:rPr>
          <w:fldChar w:fldCharType="begin"/>
        </w:r>
        <w:r>
          <w:rPr>
            <w:noProof/>
            <w:webHidden/>
          </w:rPr>
          <w:instrText xml:space="preserve"> PAGEREF _Toc412060278 \h </w:instrText>
        </w:r>
        <w:r>
          <w:rPr>
            <w:noProof/>
            <w:webHidden/>
          </w:rPr>
        </w:r>
      </w:ins>
      <w:r>
        <w:rPr>
          <w:noProof/>
          <w:webHidden/>
        </w:rPr>
        <w:fldChar w:fldCharType="separate"/>
      </w:r>
      <w:ins w:id="209" w:author="mitko" w:date="2015-02-18T22:01:00Z">
        <w:r>
          <w:rPr>
            <w:noProof/>
            <w:webHidden/>
          </w:rPr>
          <w:t>87</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10" w:author="mitko" w:date="2015-02-18T22:01:00Z"/>
          <w:rFonts w:asciiTheme="minorHAnsi" w:eastAsiaTheme="minorEastAsia" w:hAnsiTheme="minorHAnsi" w:cstheme="minorBidi"/>
          <w:smallCaps w:val="0"/>
          <w:noProof/>
          <w:color w:val="auto"/>
          <w:sz w:val="22"/>
          <w:szCs w:val="22"/>
          <w:lang w:val="en-US" w:eastAsia="en-US"/>
        </w:rPr>
      </w:pPr>
      <w:ins w:id="21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"_Toc412060279"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5.4</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Ресурсни</w:t>
        </w:r>
        <w:r w:rsidRPr="00636BDD">
          <w:rPr>
            <w:rStyle w:val="Hyperlink"/>
            <w:noProof/>
            <w:lang w:val="ru-RU"/>
          </w:rPr>
          <w:t xml:space="preserve"> и</w:t>
        </w:r>
        <w:r w:rsidRPr="00636BDD">
          <w:rPr>
            <w:rStyle w:val="Hyperlink"/>
            <w:noProof/>
          </w:rPr>
          <w:t xml:space="preserve"> спомагателни</w:t>
        </w:r>
        <w:r w:rsidRPr="00636BDD">
          <w:rPr>
            <w:rStyle w:val="Hyperlink"/>
            <w:noProof/>
            <w:lang w:val="ru-RU"/>
          </w:rPr>
          <w:t xml:space="preserve"> модули</w:t>
        </w:r>
        <w:r>
          <w:rPr>
            <w:noProof/>
            <w:webHidden/>
          </w:rPr>
          <w:tab/>
        </w:r>
        <w:r>
          <w:rPr>
            <w:noProof/>
            <w:webHidden/>
          </w:rPr>
          <w:fldChar w:fldCharType="begin"/>
        </w:r>
        <w:r>
          <w:rPr>
            <w:noProof/>
            <w:webHidden/>
          </w:rPr>
          <w:instrText xml:space="preserve"> PAGEREF _Toc412060279 \h </w:instrText>
        </w:r>
        <w:r>
          <w:rPr>
            <w:noProof/>
            <w:webHidden/>
          </w:rPr>
        </w:r>
      </w:ins>
      <w:r>
        <w:rPr>
          <w:noProof/>
          <w:webHidden/>
        </w:rPr>
        <w:fldChar w:fldCharType="separate"/>
      </w:r>
      <w:ins w:id="212" w:author="mitko" w:date="2015-02-18T22:01:00Z">
        <w:r>
          <w:rPr>
            <w:noProof/>
            <w:webHidden/>
          </w:rPr>
          <w:t>89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13" w:author="mitko" w:date="2015-02-18T22:01:00Z"/>
          <w:rFonts w:asciiTheme="minorHAnsi" w:eastAsiaTheme="minorEastAsia" w:hAnsiTheme="minorHAnsi" w:cstheme="minorBidi"/>
          <w:i w:val="0"/>
          <w:iCs w:val="0"/>
          <w:noProof/>
          <w:color w:val="auto"/>
          <w:sz w:val="22"/>
          <w:szCs w:val="22"/>
          <w:lang w:val="en-US" w:eastAsia="en-US"/>
        </w:rPr>
      </w:pPr>
      <w:ins w:id="21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5.4.1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Пакетна диаграма</w:t>
        </w:r>
        <w:r>
          <w:rPr>
            <w:noProof/>
            <w:webHidden/>
          </w:rPr>
          <w:tab/>
        </w:r>
        <w:r>
          <w:rPr>
            <w:noProof/>
            <w:webHidden/>
          </w:rPr>
          <w:fldChar w:fldCharType="begin"/>
        </w:r>
        <w:r>
          <w:rPr>
            <w:noProof/>
            <w:webHidden/>
          </w:rPr>
          <w:instrText xml:space="preserve"> PAGEREF _Toc412060280 \h </w:instrText>
        </w:r>
        <w:r>
          <w:rPr>
            <w:noProof/>
            <w:webHidden/>
          </w:rPr>
        </w:r>
      </w:ins>
      <w:r>
        <w:rPr>
          <w:noProof/>
          <w:webHidden/>
        </w:rPr>
        <w:fldChar w:fldCharType="separate"/>
      </w:r>
      <w:ins w:id="215" w:author="mitko" w:date="2015-02-18T22:01:00Z">
        <w:r>
          <w:rPr>
            <w:noProof/>
            <w:webHidden/>
          </w:rPr>
          <w:t>89</w:t>
        </w:r>
        <w:r>
          <w:rPr>
            <w:noProof/>
            <w:webHidden/>
          </w:rPr>
          <w:fldChar w:fldCharType="end"/>
        </w:r>
        <w:r w:rsidRPr="00636BDD">
          <w:rPr>
            <w:rStyle w:val="Hyperlink"/>
            <w:noProof/>
          </w:rPr>
          <w:fldChar w:fldCharType="end"/>
        </w:r>
      </w:ins>
    </w:p>
    <w:p w:rsidR="00245837" w:rsidRDefault="00245837">
      <w:pPr>
        <w:pStyle w:val="TOC1"/>
        <w:rPr>
          <w:ins w:id="216" w:author="mitko" w:date="2015-02-18T22:01:00Z"/>
          <w:rFonts w:asciiTheme="minorHAnsi" w:eastAsiaTheme="minorEastAsia" w:hAnsiTheme="minorHAnsi" w:cstheme="minorBidi"/>
          <w:b w:val="0"/>
          <w:bCs w:val="0"/>
          <w:caps w:val="0"/>
          <w:color w:val="auto"/>
          <w:sz w:val="22"/>
          <w:szCs w:val="22"/>
          <w:lang w:val="en-US" w:eastAsia="en-US"/>
        </w:rPr>
      </w:pPr>
      <w:ins w:id="217" w:author="mitko" w:date="2015-02-18T22:01:00Z">
        <w:r w:rsidRPr="00636BDD">
          <w:rPr>
            <w:rStyle w:val="Hyperlink"/>
          </w:rPr>
          <w:fldChar w:fldCharType="begin"/>
        </w:r>
        <w:r w:rsidRPr="00636BDD">
          <w:rPr>
            <w:rStyle w:val="Hyperlink"/>
          </w:rPr>
          <w:instrText xml:space="preserve"> </w:instrText>
        </w:r>
        <w:r>
          <w:instrText>HYPERLINK \l "_Toc412060281"</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6.</w:t>
        </w:r>
        <w:r>
          <w:rPr>
            <w:rFonts w:asciiTheme="minorHAnsi" w:eastAsiaTheme="minorEastAsia" w:hAnsiTheme="minorHAnsi" w:cstheme="minorBidi"/>
            <w:b w:val="0"/>
            <w:bCs w:val="0"/>
            <w:caps w:val="0"/>
            <w:color w:val="auto"/>
            <w:sz w:val="22"/>
            <w:szCs w:val="22"/>
            <w:lang w:val="en-US" w:eastAsia="en-US"/>
          </w:rPr>
          <w:tab/>
        </w:r>
        <w:r w:rsidRPr="00636BDD">
          <w:rPr>
            <w:rStyle w:val="Hyperlink"/>
          </w:rPr>
          <w:t>Реализация, тестване/експерименти</w:t>
        </w:r>
        <w:r>
          <w:rPr>
            <w:webHidden/>
          </w:rPr>
          <w:tab/>
        </w:r>
        <w:r>
          <w:rPr>
            <w:webHidden/>
          </w:rPr>
          <w:fldChar w:fldCharType="begin"/>
        </w:r>
        <w:r>
          <w:rPr>
            <w:webHidden/>
          </w:rPr>
          <w:instrText xml:space="preserve"> PAGEREF _Toc412060281 \h </w:instrText>
        </w:r>
        <w:r>
          <w:rPr>
            <w:webHidden/>
          </w:rPr>
        </w:r>
      </w:ins>
      <w:r>
        <w:rPr>
          <w:webHidden/>
        </w:rPr>
        <w:fldChar w:fldCharType="separate"/>
      </w:r>
      <w:ins w:id="218" w:author="mitko" w:date="2015-02-18T22:01:00Z">
        <w:r>
          <w:rPr>
            <w:webHidden/>
          </w:rPr>
          <w:t>91</w:t>
        </w:r>
        <w:r>
          <w:rPr>
            <w:webHidden/>
          </w:rPr>
          <w:fldChar w:fldCharType="end"/>
        </w:r>
        <w:r w:rsidRPr="00636BDD">
          <w:rPr>
            <w:rStyle w:val="Hyperlink"/>
          </w:rPr>
          <w:fldChar w:fldCharType="end"/>
        </w:r>
      </w:ins>
    </w:p>
    <w:p w:rsidR="00245837" w:rsidRDefault="00245837">
      <w:pPr>
        <w:pStyle w:val="TOC2"/>
        <w:tabs>
          <w:tab w:val="left" w:pos="800"/>
          <w:tab w:val="right" w:leader="dot" w:pos="8296"/>
        </w:tabs>
        <w:rPr>
          <w:ins w:id="219" w:author="mitko" w:date="2015-02-18T22:01:00Z"/>
          <w:rFonts w:asciiTheme="minorHAnsi" w:eastAsiaTheme="minorEastAsia" w:hAnsiTheme="minorHAnsi" w:cstheme="minorBidi"/>
          <w:smallCaps w:val="0"/>
          <w:noProof/>
          <w:color w:val="auto"/>
          <w:sz w:val="22"/>
          <w:szCs w:val="22"/>
          <w:lang w:val="en-US" w:eastAsia="en-US"/>
        </w:rPr>
      </w:pPr>
      <w:ins w:id="22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Реализация на</w:t>
        </w:r>
        <w:r w:rsidRPr="00636BDD">
          <w:rPr>
            <w:rStyle w:val="Hyperlink"/>
            <w:noProof/>
          </w:rPr>
          <w:t xml:space="preserve"> модулите</w:t>
        </w:r>
        <w:r>
          <w:rPr>
            <w:noProof/>
            <w:webHidden/>
          </w:rPr>
          <w:tab/>
        </w:r>
        <w:r>
          <w:rPr>
            <w:noProof/>
            <w:webHidden/>
          </w:rPr>
          <w:fldChar w:fldCharType="begin"/>
        </w:r>
        <w:r>
          <w:rPr>
            <w:noProof/>
            <w:webHidden/>
          </w:rPr>
          <w:instrText xml:space="preserve"> PAGEREF _Toc412060282 \h </w:instrText>
        </w:r>
        <w:r>
          <w:rPr>
            <w:noProof/>
            <w:webHidden/>
          </w:rPr>
        </w:r>
      </w:ins>
      <w:r>
        <w:rPr>
          <w:noProof/>
          <w:webHidden/>
        </w:rPr>
        <w:fldChar w:fldCharType="separate"/>
      </w:r>
      <w:ins w:id="221" w:author="mitko" w:date="2015-02-18T22:01:00Z">
        <w:r>
          <w:rPr>
            <w:noProof/>
            <w:webHidden/>
          </w:rPr>
          <w:t>91</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22" w:author="mitko" w:date="2015-02-18T22:01:00Z"/>
          <w:rFonts w:asciiTheme="minorHAnsi" w:eastAsiaTheme="minorEastAsia" w:hAnsiTheme="minorHAnsi" w:cstheme="minorBidi"/>
          <w:i w:val="0"/>
          <w:iCs w:val="0"/>
          <w:noProof/>
          <w:color w:val="auto"/>
          <w:sz w:val="22"/>
          <w:szCs w:val="22"/>
          <w:lang w:val="en-US" w:eastAsia="en-US"/>
        </w:rPr>
      </w:pPr>
      <w:ins w:id="22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Анализатор (диаграма на внедряване)</w:t>
        </w:r>
        <w:r>
          <w:rPr>
            <w:noProof/>
            <w:webHidden/>
          </w:rPr>
          <w:tab/>
        </w:r>
        <w:r>
          <w:rPr>
            <w:noProof/>
            <w:webHidden/>
          </w:rPr>
          <w:fldChar w:fldCharType="begin"/>
        </w:r>
        <w:r>
          <w:rPr>
            <w:noProof/>
            <w:webHidden/>
          </w:rPr>
          <w:instrText xml:space="preserve"> PAGEREF _Toc412060283 \h </w:instrText>
        </w:r>
        <w:r>
          <w:rPr>
            <w:noProof/>
            <w:webHidden/>
          </w:rPr>
        </w:r>
      </w:ins>
      <w:r>
        <w:rPr>
          <w:noProof/>
          <w:webHidden/>
        </w:rPr>
        <w:fldChar w:fldCharType="separate"/>
      </w:r>
      <w:ins w:id="224" w:author="mitko" w:date="2015-02-18T22:01:00Z">
        <w:r>
          <w:rPr>
            <w:noProof/>
            <w:webHidden/>
          </w:rPr>
          <w:t>91</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25" w:author="mitko" w:date="2015-02-18T22:01:00Z"/>
          <w:rFonts w:asciiTheme="minorHAnsi" w:eastAsiaTheme="minorEastAsia" w:hAnsiTheme="minorHAnsi" w:cstheme="minorBidi"/>
          <w:i w:val="0"/>
          <w:iCs w:val="0"/>
          <w:noProof/>
          <w:color w:val="auto"/>
          <w:sz w:val="22"/>
          <w:szCs w:val="22"/>
          <w:lang w:val="en-US" w:eastAsia="en-US"/>
        </w:rPr>
      </w:pPr>
      <w:ins w:id="22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Скенер</w:t>
        </w:r>
        <w:r>
          <w:rPr>
            <w:noProof/>
            <w:webHidden/>
          </w:rPr>
          <w:tab/>
        </w:r>
        <w:r>
          <w:rPr>
            <w:noProof/>
            <w:webHidden/>
          </w:rPr>
          <w:fldChar w:fldCharType="begin"/>
        </w:r>
        <w:r>
          <w:rPr>
            <w:noProof/>
            <w:webHidden/>
          </w:rPr>
          <w:instrText xml:space="preserve"> PAGEREF _Toc412060284 \h </w:instrText>
        </w:r>
        <w:r>
          <w:rPr>
            <w:noProof/>
            <w:webHidden/>
          </w:rPr>
        </w:r>
      </w:ins>
      <w:r>
        <w:rPr>
          <w:noProof/>
          <w:webHidden/>
        </w:rPr>
        <w:fldChar w:fldCharType="separate"/>
      </w:r>
      <w:ins w:id="227" w:author="mitko" w:date="2015-02-18T22:01:00Z">
        <w:r>
          <w:rPr>
            <w:noProof/>
            <w:webHidden/>
          </w:rPr>
          <w:t>92</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28" w:author="mitko" w:date="2015-02-18T22:01:00Z"/>
          <w:rFonts w:asciiTheme="minorHAnsi" w:eastAsiaTheme="minorEastAsia" w:hAnsiTheme="minorHAnsi" w:cstheme="minorBidi"/>
          <w:i w:val="0"/>
          <w:iCs w:val="0"/>
          <w:noProof/>
          <w:color w:val="auto"/>
          <w:sz w:val="22"/>
          <w:szCs w:val="22"/>
          <w:lang w:val="en-US" w:eastAsia="en-US"/>
        </w:rPr>
      </w:pPr>
      <w:ins w:id="22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Мета-модел</w:t>
        </w:r>
        <w:r>
          <w:rPr>
            <w:noProof/>
            <w:webHidden/>
          </w:rPr>
          <w:tab/>
        </w:r>
        <w:r>
          <w:rPr>
            <w:noProof/>
            <w:webHidden/>
          </w:rPr>
          <w:fldChar w:fldCharType="begin"/>
        </w:r>
        <w:r>
          <w:rPr>
            <w:noProof/>
            <w:webHidden/>
          </w:rPr>
          <w:instrText xml:space="preserve"> PAGEREF _Toc412060285 \h </w:instrText>
        </w:r>
        <w:r>
          <w:rPr>
            <w:noProof/>
            <w:webHidden/>
          </w:rPr>
        </w:r>
      </w:ins>
      <w:r>
        <w:rPr>
          <w:noProof/>
          <w:webHidden/>
        </w:rPr>
        <w:fldChar w:fldCharType="separate"/>
      </w:r>
      <w:ins w:id="230" w:author="mitko" w:date="2015-02-18T22:01:00Z">
        <w:r>
          <w:rPr>
            <w:noProof/>
            <w:webHidden/>
          </w:rPr>
          <w:t>92</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31" w:author="mitko" w:date="2015-02-18T22:01:00Z"/>
          <w:rFonts w:asciiTheme="minorHAnsi" w:eastAsiaTheme="minorEastAsia" w:hAnsiTheme="minorHAnsi" w:cstheme="minorBidi"/>
          <w:i w:val="0"/>
          <w:iCs w:val="0"/>
          <w:noProof/>
          <w:color w:val="auto"/>
          <w:sz w:val="22"/>
          <w:szCs w:val="22"/>
          <w:lang w:val="en-US" w:eastAsia="en-US"/>
        </w:rPr>
      </w:pPr>
      <w:ins w:id="23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Сериализатор (диаграма на внедряване)</w:t>
        </w:r>
        <w:r>
          <w:rPr>
            <w:noProof/>
            <w:webHidden/>
          </w:rPr>
          <w:tab/>
        </w:r>
        <w:r>
          <w:rPr>
            <w:noProof/>
            <w:webHidden/>
          </w:rPr>
          <w:fldChar w:fldCharType="begin"/>
        </w:r>
        <w:r>
          <w:rPr>
            <w:noProof/>
            <w:webHidden/>
          </w:rPr>
          <w:instrText xml:space="preserve"> PAGEREF _Toc412060286 \h </w:instrText>
        </w:r>
        <w:r>
          <w:rPr>
            <w:noProof/>
            <w:webHidden/>
          </w:rPr>
        </w:r>
      </w:ins>
      <w:r>
        <w:rPr>
          <w:noProof/>
          <w:webHidden/>
        </w:rPr>
        <w:fldChar w:fldCharType="separate"/>
      </w:r>
      <w:ins w:id="233" w:author="mitko" w:date="2015-02-18T22:01:00Z">
        <w:r>
          <w:rPr>
            <w:noProof/>
            <w:webHidden/>
          </w:rPr>
          <w:t>93</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34" w:author="mitko" w:date="2015-02-18T22:01:00Z"/>
          <w:rFonts w:asciiTheme="minorHAnsi" w:eastAsiaTheme="minorEastAsia" w:hAnsiTheme="minorHAnsi" w:cstheme="minorBidi"/>
          <w:i w:val="0"/>
          <w:iCs w:val="0"/>
          <w:noProof/>
          <w:color w:val="auto"/>
          <w:sz w:val="22"/>
          <w:szCs w:val="22"/>
          <w:lang w:val="en-US" w:eastAsia="en-US"/>
        </w:rPr>
      </w:pPr>
      <w:ins w:id="23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6.1.5</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Спомагателни модули (диаграма на внедряване)</w:t>
        </w:r>
        <w:r>
          <w:rPr>
            <w:noProof/>
            <w:webHidden/>
          </w:rPr>
          <w:tab/>
        </w:r>
        <w:r>
          <w:rPr>
            <w:noProof/>
            <w:webHidden/>
          </w:rPr>
          <w:fldChar w:fldCharType="begin"/>
        </w:r>
        <w:r>
          <w:rPr>
            <w:noProof/>
            <w:webHidden/>
          </w:rPr>
          <w:instrText xml:space="preserve"> PAGEREF _Toc412060287 \h </w:instrText>
        </w:r>
        <w:r>
          <w:rPr>
            <w:noProof/>
            <w:webHidden/>
          </w:rPr>
        </w:r>
      </w:ins>
      <w:r>
        <w:rPr>
          <w:noProof/>
          <w:webHidden/>
        </w:rPr>
        <w:fldChar w:fldCharType="separate"/>
      </w:r>
      <w:ins w:id="236" w:author="mitko" w:date="2015-02-18T22:01:00Z">
        <w:r>
          <w:rPr>
            <w:noProof/>
            <w:webHidden/>
          </w:rPr>
          <w:t>94</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37" w:author="mitko" w:date="2015-02-18T22:01:00Z"/>
          <w:rFonts w:asciiTheme="minorHAnsi" w:eastAsiaTheme="minorEastAsia" w:hAnsiTheme="minorHAnsi" w:cstheme="minorBidi"/>
          <w:i w:val="0"/>
          <w:iCs w:val="0"/>
          <w:noProof/>
          <w:color w:val="auto"/>
          <w:sz w:val="22"/>
          <w:szCs w:val="22"/>
          <w:lang w:val="en-US" w:eastAsia="en-US"/>
        </w:rPr>
      </w:pPr>
      <w:ins w:id="23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6.1.6</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Специфични критерии за стандартна архитектура (диаграма на внедряване)</w:t>
        </w:r>
        <w:r>
          <w:rPr>
            <w:noProof/>
            <w:webHidden/>
          </w:rPr>
          <w:tab/>
        </w:r>
        <w:r>
          <w:rPr>
            <w:noProof/>
            <w:webHidden/>
          </w:rPr>
          <w:fldChar w:fldCharType="begin"/>
        </w:r>
        <w:r>
          <w:rPr>
            <w:noProof/>
            <w:webHidden/>
          </w:rPr>
          <w:instrText xml:space="preserve"> PAGEREF _Toc412060288 \h </w:instrText>
        </w:r>
        <w:r>
          <w:rPr>
            <w:noProof/>
            <w:webHidden/>
          </w:rPr>
        </w:r>
      </w:ins>
      <w:r>
        <w:rPr>
          <w:noProof/>
          <w:webHidden/>
        </w:rPr>
        <w:fldChar w:fldCharType="separate"/>
      </w:r>
      <w:ins w:id="239" w:author="mitko" w:date="2015-02-18T22:01:00Z">
        <w:r>
          <w:rPr>
            <w:noProof/>
            <w:webHidden/>
          </w:rPr>
          <w:t>95</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40" w:author="mitko" w:date="2015-02-18T22:01:00Z"/>
          <w:rFonts w:asciiTheme="minorHAnsi" w:eastAsiaTheme="minorEastAsia" w:hAnsiTheme="minorHAnsi" w:cstheme="minorBidi"/>
          <w:i w:val="0"/>
          <w:iCs w:val="0"/>
          <w:noProof/>
          <w:color w:val="auto"/>
          <w:sz w:val="22"/>
          <w:szCs w:val="22"/>
          <w:lang w:val="en-US" w:eastAsia="en-US"/>
        </w:rPr>
      </w:pPr>
      <w:ins w:id="24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"_Toc412060289"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6.1.7</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Генерация на базов код (реализация)</w:t>
        </w:r>
        <w:r>
          <w:rPr>
            <w:noProof/>
            <w:webHidden/>
          </w:rPr>
          <w:tab/>
        </w:r>
        <w:r>
          <w:rPr>
            <w:noProof/>
            <w:webHidden/>
          </w:rPr>
          <w:fldChar w:fldCharType="begin"/>
        </w:r>
        <w:r>
          <w:rPr>
            <w:noProof/>
            <w:webHidden/>
          </w:rPr>
          <w:instrText xml:space="preserve"> PAGEREF _Toc412060289 \h </w:instrText>
        </w:r>
        <w:r>
          <w:rPr>
            <w:noProof/>
            <w:webHidden/>
          </w:rPr>
        </w:r>
      </w:ins>
      <w:r>
        <w:rPr>
          <w:noProof/>
          <w:webHidden/>
        </w:rPr>
        <w:fldChar w:fldCharType="separate"/>
      </w:r>
      <w:ins w:id="242" w:author="mitko" w:date="2015-02-18T22:01:00Z">
        <w:r>
          <w:rPr>
            <w:noProof/>
            <w:webHidden/>
          </w:rPr>
          <w:t>95</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43" w:author="mitko" w:date="2015-02-18T22:01:00Z"/>
          <w:rFonts w:asciiTheme="minorHAnsi" w:eastAsiaTheme="minorEastAsia" w:hAnsiTheme="minorHAnsi" w:cstheme="minorBidi"/>
          <w:smallCaps w:val="0"/>
          <w:noProof/>
          <w:color w:val="auto"/>
          <w:sz w:val="22"/>
          <w:szCs w:val="22"/>
          <w:lang w:val="en-US" w:eastAsia="en-US"/>
        </w:rPr>
      </w:pPr>
      <w:ins w:id="24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6.2</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Планиране</w:t>
        </w:r>
        <w:r w:rsidRPr="00636BDD">
          <w:rPr>
            <w:rStyle w:val="Hyperlink"/>
            <w:noProof/>
            <w:lang w:val="ru-RU"/>
          </w:rPr>
          <w:t xml:space="preserve"> на</w:t>
        </w:r>
        <w:r w:rsidRPr="00636BDD">
          <w:rPr>
            <w:rStyle w:val="Hyperlink"/>
            <w:noProof/>
          </w:rPr>
          <w:t xml:space="preserve"> тестването</w:t>
        </w:r>
        <w:r>
          <w:rPr>
            <w:noProof/>
            <w:webHidden/>
          </w:rPr>
          <w:tab/>
        </w:r>
        <w:r>
          <w:rPr>
            <w:noProof/>
            <w:webHidden/>
          </w:rPr>
          <w:fldChar w:fldCharType="begin"/>
        </w:r>
        <w:r>
          <w:rPr>
            <w:noProof/>
            <w:webHidden/>
          </w:rPr>
          <w:instrText xml:space="preserve"> PAGEREF _Toc412060290 \h </w:instrText>
        </w:r>
        <w:r>
          <w:rPr>
            <w:noProof/>
            <w:webHidden/>
          </w:rPr>
        </w:r>
      </w:ins>
      <w:r>
        <w:rPr>
          <w:noProof/>
          <w:webHidden/>
        </w:rPr>
        <w:fldChar w:fldCharType="separate"/>
      </w:r>
      <w:ins w:id="245" w:author="mitko" w:date="2015-02-18T22:01:00Z">
        <w:r>
          <w:rPr>
            <w:noProof/>
            <w:webHidden/>
          </w:rPr>
          <w:t>95</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46" w:author="mitko" w:date="2015-02-18T22:01:00Z"/>
          <w:rFonts w:asciiTheme="minorHAnsi" w:eastAsiaTheme="minorEastAsia" w:hAnsiTheme="minorHAnsi" w:cstheme="minorBidi"/>
          <w:i w:val="0"/>
          <w:iCs w:val="0"/>
          <w:noProof/>
          <w:color w:val="auto"/>
          <w:sz w:val="22"/>
          <w:szCs w:val="22"/>
          <w:lang w:val="en-US" w:eastAsia="en-US"/>
        </w:rPr>
      </w:pPr>
      <w:ins w:id="24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6.2.1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Цели</w:t>
        </w:r>
        <w:r>
          <w:rPr>
            <w:noProof/>
            <w:webHidden/>
          </w:rPr>
          <w:tab/>
        </w:r>
        <w:r>
          <w:rPr>
            <w:noProof/>
            <w:webHidden/>
          </w:rPr>
          <w:fldChar w:fldCharType="begin"/>
        </w:r>
        <w:r>
          <w:rPr>
            <w:noProof/>
            <w:webHidden/>
          </w:rPr>
          <w:instrText xml:space="preserve"> PAGEREF _Toc412060291 \h </w:instrText>
        </w:r>
        <w:r>
          <w:rPr>
            <w:noProof/>
            <w:webHidden/>
          </w:rPr>
        </w:r>
      </w:ins>
      <w:r>
        <w:rPr>
          <w:noProof/>
          <w:webHidden/>
        </w:rPr>
        <w:fldChar w:fldCharType="separate"/>
      </w:r>
      <w:ins w:id="248" w:author="mitko" w:date="2015-02-18T22:01:00Z">
        <w:r>
          <w:rPr>
            <w:noProof/>
            <w:webHidden/>
          </w:rPr>
          <w:t>95</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49" w:author="mitko" w:date="2015-02-18T22:01:00Z"/>
          <w:rFonts w:asciiTheme="minorHAnsi" w:eastAsiaTheme="minorEastAsia" w:hAnsiTheme="minorHAnsi" w:cstheme="minorBidi"/>
          <w:i w:val="0"/>
          <w:iCs w:val="0"/>
          <w:noProof/>
          <w:color w:val="auto"/>
          <w:sz w:val="22"/>
          <w:szCs w:val="22"/>
          <w:lang w:val="en-US" w:eastAsia="en-US"/>
        </w:rPr>
      </w:pPr>
      <w:ins w:id="25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6.2.2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Модулни тестове</w:t>
        </w:r>
        <w:r>
          <w:rPr>
            <w:noProof/>
            <w:webHidden/>
          </w:rPr>
          <w:tab/>
        </w:r>
        <w:r>
          <w:rPr>
            <w:noProof/>
            <w:webHidden/>
          </w:rPr>
          <w:fldChar w:fldCharType="begin"/>
        </w:r>
        <w:r>
          <w:rPr>
            <w:noProof/>
            <w:webHidden/>
          </w:rPr>
          <w:instrText xml:space="preserve"> PAGEREF _Toc412060292 \h </w:instrText>
        </w:r>
        <w:r>
          <w:rPr>
            <w:noProof/>
            <w:webHidden/>
          </w:rPr>
        </w:r>
      </w:ins>
      <w:r>
        <w:rPr>
          <w:noProof/>
          <w:webHidden/>
        </w:rPr>
        <w:fldChar w:fldCharType="separate"/>
      </w:r>
      <w:ins w:id="251" w:author="mitko" w:date="2015-02-18T22:01:00Z">
        <w:r>
          <w:rPr>
            <w:noProof/>
            <w:webHidden/>
          </w:rPr>
          <w:t>96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52" w:author="mitko" w:date="2015-02-18T22:01:00Z"/>
          <w:rFonts w:asciiTheme="minorHAnsi" w:eastAsiaTheme="minorEastAsia" w:hAnsiTheme="minorHAnsi" w:cstheme="minorBidi"/>
          <w:i w:val="0"/>
          <w:iCs w:val="0"/>
          <w:noProof/>
          <w:color w:val="auto"/>
          <w:sz w:val="22"/>
          <w:szCs w:val="22"/>
          <w:lang w:val="en-US" w:eastAsia="en-US"/>
        </w:rPr>
      </w:pPr>
      <w:ins w:id="25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6.2.3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Функционални тестове</w:t>
        </w:r>
        <w:r>
          <w:rPr>
            <w:noProof/>
            <w:webHidden/>
          </w:rPr>
          <w:tab/>
        </w:r>
        <w:r>
          <w:rPr>
            <w:noProof/>
            <w:webHidden/>
          </w:rPr>
          <w:fldChar w:fldCharType="begin"/>
        </w:r>
        <w:r>
          <w:rPr>
            <w:noProof/>
            <w:webHidden/>
          </w:rPr>
          <w:instrText xml:space="preserve"> PAGEREF _Toc412060293 \h </w:instrText>
        </w:r>
        <w:r>
          <w:rPr>
            <w:noProof/>
            <w:webHidden/>
          </w:rPr>
        </w:r>
      </w:ins>
      <w:r>
        <w:rPr>
          <w:noProof/>
          <w:webHidden/>
        </w:rPr>
        <w:fldChar w:fldCharType="separate"/>
      </w:r>
      <w:ins w:id="254" w:author="mitko" w:date="2015-02-18T22:01:00Z">
        <w:r>
          <w:rPr>
            <w:noProof/>
            <w:webHidden/>
          </w:rPr>
          <w:t>96</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55" w:author="mitko" w:date="2015-02-18T22:01:00Z"/>
          <w:rFonts w:asciiTheme="minorHAnsi" w:eastAsiaTheme="minorEastAsia" w:hAnsiTheme="minorHAnsi" w:cstheme="minorBidi"/>
          <w:i w:val="0"/>
          <w:iCs w:val="0"/>
          <w:noProof/>
          <w:color w:val="auto"/>
          <w:sz w:val="22"/>
          <w:szCs w:val="22"/>
          <w:lang w:val="en-US" w:eastAsia="en-US"/>
        </w:rPr>
      </w:pPr>
      <w:ins w:id="25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6.2.4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Нефункционални тестове</w:t>
        </w:r>
        <w:r>
          <w:rPr>
            <w:noProof/>
            <w:webHidden/>
          </w:rPr>
          <w:tab/>
        </w:r>
        <w:r>
          <w:rPr>
            <w:noProof/>
            <w:webHidden/>
          </w:rPr>
          <w:fldChar w:fldCharType="begin"/>
        </w:r>
        <w:r>
          <w:rPr>
            <w:noProof/>
            <w:webHidden/>
          </w:rPr>
          <w:instrText xml:space="preserve"> PAGEREF _Toc412060294 \h </w:instrText>
        </w:r>
        <w:r>
          <w:rPr>
            <w:noProof/>
            <w:webHidden/>
          </w:rPr>
        </w:r>
      </w:ins>
      <w:r>
        <w:rPr>
          <w:noProof/>
          <w:webHidden/>
        </w:rPr>
        <w:fldChar w:fldCharType="separate"/>
      </w:r>
      <w:ins w:id="257" w:author="mitko" w:date="2015-02-18T22:01:00Z">
        <w:r>
          <w:rPr>
            <w:noProof/>
            <w:webHidden/>
          </w:rPr>
          <w:t>96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58" w:author="mitko" w:date="2015-02-18T22:01:00Z"/>
          <w:rFonts w:asciiTheme="minorHAnsi" w:eastAsiaTheme="minorEastAsia" w:hAnsiTheme="minorHAnsi" w:cstheme="minorBidi"/>
          <w:smallCaps w:val="0"/>
          <w:noProof/>
          <w:color w:val="auto"/>
          <w:sz w:val="22"/>
          <w:szCs w:val="22"/>
          <w:lang w:val="en-US" w:eastAsia="en-US"/>
        </w:rPr>
      </w:pPr>
      <w:ins w:id="259"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Модулно</w:t>
        </w:r>
        <w:r w:rsidRPr="00636BDD">
          <w:rPr>
            <w:rStyle w:val="Hyperlink"/>
            <w:noProof/>
            <w:lang w:val="ru-RU"/>
          </w:rPr>
          <w:t xml:space="preserve"> и системно</w:t>
        </w:r>
        <w:r w:rsidRPr="00636BDD">
          <w:rPr>
            <w:rStyle w:val="Hyperlink"/>
            <w:noProof/>
          </w:rPr>
          <w:t xml:space="preserve"> тестване</w:t>
        </w:r>
        <w:r>
          <w:rPr>
            <w:noProof/>
            <w:webHidden/>
          </w:rPr>
          <w:tab/>
        </w:r>
        <w:r>
          <w:rPr>
            <w:noProof/>
            <w:webHidden/>
          </w:rPr>
          <w:fldChar w:fldCharType="begin"/>
        </w:r>
        <w:r>
          <w:rPr>
            <w:noProof/>
            <w:webHidden/>
          </w:rPr>
          <w:instrText xml:space="preserve"> PAGEREF _Toc412060295 \h </w:instrText>
        </w:r>
        <w:r>
          <w:rPr>
            <w:noProof/>
            <w:webHidden/>
          </w:rPr>
        </w:r>
      </w:ins>
      <w:r>
        <w:rPr>
          <w:noProof/>
          <w:webHidden/>
        </w:rPr>
        <w:fldChar w:fldCharType="separate"/>
      </w:r>
      <w:ins w:id="260" w:author="mitko" w:date="2015-02-18T22:01:00Z">
        <w:r>
          <w:rPr>
            <w:noProof/>
            <w:webHidden/>
          </w:rPr>
          <w:t>96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61" w:author="mitko" w:date="2015-02-18T22:01:00Z"/>
          <w:rFonts w:asciiTheme="minorHAnsi" w:eastAsiaTheme="minorEastAsia" w:hAnsiTheme="minorHAnsi" w:cstheme="minorBidi"/>
          <w:smallCaps w:val="0"/>
          <w:noProof/>
          <w:color w:val="auto"/>
          <w:sz w:val="22"/>
          <w:szCs w:val="22"/>
          <w:lang w:val="en-US" w:eastAsia="en-US"/>
        </w:rPr>
      </w:pPr>
      <w:ins w:id="26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6.4</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Анализ на</w:t>
        </w:r>
        <w:r w:rsidRPr="00636BDD">
          <w:rPr>
            <w:rStyle w:val="Hyperlink"/>
            <w:noProof/>
          </w:rPr>
          <w:t xml:space="preserve"> резултатите</w:t>
        </w:r>
        <w:r w:rsidRPr="00636BDD">
          <w:rPr>
            <w:rStyle w:val="Hyperlink"/>
            <w:noProof/>
            <w:lang w:val="ru-RU"/>
          </w:rPr>
          <w:t xml:space="preserve"> от</w:t>
        </w:r>
        <w:r w:rsidRPr="00636BDD">
          <w:rPr>
            <w:rStyle w:val="Hyperlink"/>
            <w:noProof/>
          </w:rPr>
          <w:t xml:space="preserve"> тестването</w:t>
        </w:r>
        <w:r>
          <w:rPr>
            <w:noProof/>
            <w:webHidden/>
          </w:rPr>
          <w:tab/>
        </w:r>
        <w:r>
          <w:rPr>
            <w:noProof/>
            <w:webHidden/>
          </w:rPr>
          <w:fldChar w:fldCharType="begin"/>
        </w:r>
        <w:r>
          <w:rPr>
            <w:noProof/>
            <w:webHidden/>
          </w:rPr>
          <w:instrText xml:space="preserve"> PAGEREF _Toc412060296 \h </w:instrText>
        </w:r>
        <w:r>
          <w:rPr>
            <w:noProof/>
            <w:webHidden/>
          </w:rPr>
        </w:r>
      </w:ins>
      <w:r>
        <w:rPr>
          <w:noProof/>
          <w:webHidden/>
        </w:rPr>
        <w:fldChar w:fldCharType="separate"/>
      </w:r>
      <w:ins w:id="263" w:author="mitko" w:date="2015-02-18T22:01:00Z">
        <w:r>
          <w:rPr>
            <w:noProof/>
            <w:webHidden/>
          </w:rPr>
          <w:t>97</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64" w:author="mitko" w:date="2015-02-18T22:01:00Z"/>
          <w:rFonts w:asciiTheme="minorHAnsi" w:eastAsiaTheme="minorEastAsia" w:hAnsiTheme="minorHAnsi" w:cstheme="minorBidi"/>
          <w:i w:val="0"/>
          <w:iCs w:val="0"/>
          <w:noProof/>
          <w:color w:val="auto"/>
          <w:sz w:val="22"/>
          <w:szCs w:val="22"/>
          <w:lang w:val="en-US" w:eastAsia="en-US"/>
        </w:rPr>
      </w:pPr>
      <w:ins w:id="26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"_Toc412060297"</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6.4.1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Резултати от модулно тестване</w:t>
        </w:r>
        <w:r>
          <w:rPr>
            <w:noProof/>
            <w:webHidden/>
          </w:rPr>
          <w:tab/>
        </w:r>
        <w:r>
          <w:rPr>
            <w:noProof/>
            <w:webHidden/>
          </w:rPr>
          <w:fldChar w:fldCharType="begin"/>
        </w:r>
        <w:r>
          <w:rPr>
            <w:noProof/>
            <w:webHidden/>
          </w:rPr>
          <w:instrText xml:space="preserve"> PAGEREF _Toc412060297 \h </w:instrText>
        </w:r>
        <w:r>
          <w:rPr>
            <w:noProof/>
            <w:webHidden/>
          </w:rPr>
        </w:r>
      </w:ins>
      <w:r>
        <w:rPr>
          <w:noProof/>
          <w:webHidden/>
        </w:rPr>
        <w:fldChar w:fldCharType="separate"/>
      </w:r>
      <w:ins w:id="266" w:author="mitko" w:date="2015-02-18T22:01:00Z">
        <w:r>
          <w:rPr>
            <w:noProof/>
            <w:webHidden/>
          </w:rPr>
          <w:t>97</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67" w:author="mitko" w:date="2015-02-18T22:01:00Z"/>
          <w:rFonts w:asciiTheme="minorHAnsi" w:eastAsiaTheme="minorEastAsia" w:hAnsiTheme="minorHAnsi" w:cstheme="minorBidi"/>
          <w:i w:val="0"/>
          <w:iCs w:val="0"/>
          <w:noProof/>
          <w:color w:val="auto"/>
          <w:sz w:val="22"/>
          <w:szCs w:val="22"/>
          <w:lang w:val="en-US" w:eastAsia="en-US"/>
        </w:rPr>
      </w:pPr>
      <w:ins w:id="26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6.4.2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Резултати от функционално тестване</w:t>
        </w:r>
        <w:r>
          <w:rPr>
            <w:noProof/>
            <w:webHidden/>
          </w:rPr>
          <w:tab/>
        </w:r>
        <w:r>
          <w:rPr>
            <w:noProof/>
            <w:webHidden/>
          </w:rPr>
          <w:fldChar w:fldCharType="begin"/>
        </w:r>
        <w:r>
          <w:rPr>
            <w:noProof/>
            <w:webHidden/>
          </w:rPr>
          <w:instrText xml:space="preserve"> PAGEREF _Toc412060298 \h </w:instrText>
        </w:r>
        <w:r>
          <w:rPr>
            <w:noProof/>
            <w:webHidden/>
          </w:rPr>
        </w:r>
      </w:ins>
      <w:r>
        <w:rPr>
          <w:noProof/>
          <w:webHidden/>
        </w:rPr>
        <w:fldChar w:fldCharType="separate"/>
      </w:r>
      <w:ins w:id="269" w:author="mitko" w:date="2015-02-18T22:01:00Z">
        <w:r>
          <w:rPr>
            <w:noProof/>
            <w:webHidden/>
          </w:rPr>
          <w:t>99</w:t>
        </w:r>
        <w:r>
          <w:rPr>
            <w:noProof/>
            <w:webHidden/>
          </w:rPr>
          <w:fldChar w:fldCharType="end"/>
        </w:r>
        <w:r w:rsidRPr="00636BDD">
          <w:rPr>
            <w:rStyle w:val="Hyperlink"/>
            <w:noProof/>
          </w:rPr>
          <w:fldChar w:fldCharType="end"/>
        </w:r>
      </w:ins>
    </w:p>
    <w:p w:rsidR="00245837" w:rsidRDefault="00245837">
      <w:pPr>
        <w:pStyle w:val="TOC3"/>
        <w:tabs>
          <w:tab w:val="left" w:pos="1200"/>
          <w:tab w:val="right" w:leader="dot" w:pos="8296"/>
        </w:tabs>
        <w:rPr>
          <w:ins w:id="270" w:author="mitko" w:date="2015-02-18T22:01:00Z"/>
          <w:rFonts w:asciiTheme="minorHAnsi" w:eastAsiaTheme="minorEastAsia" w:hAnsiTheme="minorHAnsi" w:cstheme="minorBidi"/>
          <w:i w:val="0"/>
          <w:iCs w:val="0"/>
          <w:noProof/>
          <w:color w:val="auto"/>
          <w:sz w:val="22"/>
          <w:szCs w:val="22"/>
          <w:lang w:val="en-US" w:eastAsia="en-US"/>
        </w:rPr>
      </w:pPr>
      <w:ins w:id="27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"_Toc412060299"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6.4.3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Спазване на нефункционалните изисквания</w:t>
        </w:r>
        <w:r>
          <w:rPr>
            <w:noProof/>
            <w:webHidden/>
          </w:rPr>
          <w:tab/>
        </w:r>
        <w:r>
          <w:rPr>
            <w:noProof/>
            <w:webHidden/>
          </w:rPr>
          <w:fldChar w:fldCharType="begin"/>
        </w:r>
        <w:r>
          <w:rPr>
            <w:noProof/>
            <w:webHidden/>
          </w:rPr>
          <w:instrText xml:space="preserve"> PAGEREF _Toc412060299 \h </w:instrText>
        </w:r>
        <w:r>
          <w:rPr>
            <w:noProof/>
            <w:webHidden/>
          </w:rPr>
        </w:r>
      </w:ins>
      <w:r>
        <w:rPr>
          <w:noProof/>
          <w:webHidden/>
        </w:rPr>
        <w:fldChar w:fldCharType="separate"/>
      </w:r>
      <w:ins w:id="272" w:author="mitko" w:date="2015-02-18T22:01:00Z">
        <w:r>
          <w:rPr>
            <w:noProof/>
            <w:webHidden/>
          </w:rPr>
          <w:t>104</w:t>
        </w:r>
        <w:r>
          <w:rPr>
            <w:noProof/>
            <w:webHidden/>
          </w:rPr>
          <w:fldChar w:fldCharType="end"/>
        </w:r>
        <w:r w:rsidRPr="00636BDD">
          <w:rPr>
            <w:rStyle w:val="Hyperlink"/>
            <w:noProof/>
          </w:rPr>
          <w:fldChar w:fldCharType="end"/>
        </w:r>
      </w:ins>
    </w:p>
    <w:p w:rsidR="00245837" w:rsidRDefault="00245837">
      <w:pPr>
        <w:pStyle w:val="TOC1"/>
        <w:rPr>
          <w:ins w:id="273" w:author="mitko" w:date="2015-02-18T22:01:00Z"/>
          <w:rFonts w:asciiTheme="minorHAnsi" w:eastAsiaTheme="minorEastAsia" w:hAnsiTheme="minorHAnsi" w:cstheme="minorBidi"/>
          <w:b w:val="0"/>
          <w:bCs w:val="0"/>
          <w:caps w:val="0"/>
          <w:color w:val="auto"/>
          <w:sz w:val="22"/>
          <w:szCs w:val="22"/>
          <w:lang w:val="en-US" w:eastAsia="en-US"/>
        </w:rPr>
      </w:pPr>
      <w:ins w:id="274" w:author="mitko" w:date="2015-02-18T22:01:00Z">
        <w:r w:rsidRPr="00636BDD">
          <w:rPr>
            <w:rStyle w:val="Hyperlink"/>
          </w:rPr>
          <w:fldChar w:fldCharType="begin"/>
        </w:r>
        <w:r w:rsidRPr="00636BDD">
          <w:rPr>
            <w:rStyle w:val="Hyperlink"/>
          </w:rPr>
          <w:instrText xml:space="preserve"> </w:instrText>
        </w:r>
        <w:r>
          <w:instrText>HYPERLINK \l "_Toc412060300"</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7.</w:t>
        </w:r>
        <w:r>
          <w:rPr>
            <w:rFonts w:asciiTheme="minorHAnsi" w:eastAsiaTheme="minorEastAsia" w:hAnsiTheme="minorHAnsi" w:cstheme="minorBidi"/>
            <w:b w:val="0"/>
            <w:bCs w:val="0"/>
            <w:caps w:val="0"/>
            <w:color w:val="auto"/>
            <w:sz w:val="22"/>
            <w:szCs w:val="22"/>
            <w:lang w:val="en-US" w:eastAsia="en-US"/>
          </w:rPr>
          <w:tab/>
        </w:r>
        <w:r w:rsidRPr="00636BDD">
          <w:rPr>
            <w:rStyle w:val="Hyperlink"/>
          </w:rPr>
          <w:t>Заключение</w:t>
        </w:r>
        <w:r>
          <w:rPr>
            <w:webHidden/>
          </w:rPr>
          <w:tab/>
        </w:r>
        <w:r>
          <w:rPr>
            <w:webHidden/>
          </w:rPr>
          <w:fldChar w:fldCharType="begin"/>
        </w:r>
        <w:r>
          <w:rPr>
            <w:webHidden/>
          </w:rPr>
          <w:instrText xml:space="preserve"> PAGEREF _Toc412060300 \h </w:instrText>
        </w:r>
        <w:r>
          <w:rPr>
            <w:webHidden/>
          </w:rPr>
        </w:r>
      </w:ins>
      <w:r>
        <w:rPr>
          <w:webHidden/>
        </w:rPr>
        <w:fldChar w:fldCharType="separate"/>
      </w:r>
      <w:ins w:id="275" w:author="mitko" w:date="2015-02-18T22:01:00Z">
        <w:r>
          <w:rPr>
            <w:webHidden/>
          </w:rPr>
          <w:t>106</w:t>
        </w:r>
        <w:r>
          <w:rPr>
            <w:webHidden/>
          </w:rPr>
          <w:fldChar w:fldCharType="end"/>
        </w:r>
        <w:r w:rsidRPr="00636BDD">
          <w:rPr>
            <w:rStyle w:val="Hyperlink"/>
          </w:rPr>
          <w:fldChar w:fldCharType="end"/>
        </w:r>
      </w:ins>
    </w:p>
    <w:p w:rsidR="00245837" w:rsidRDefault="00245837">
      <w:pPr>
        <w:pStyle w:val="TOC2"/>
        <w:tabs>
          <w:tab w:val="left" w:pos="800"/>
          <w:tab w:val="right" w:leader="dot" w:pos="8296"/>
        </w:tabs>
        <w:rPr>
          <w:ins w:id="276" w:author="mitko" w:date="2015-02-18T22:01:00Z"/>
          <w:rFonts w:asciiTheme="minorHAnsi" w:eastAsiaTheme="minorEastAsia" w:hAnsiTheme="minorHAnsi" w:cstheme="minorBidi"/>
          <w:smallCaps w:val="0"/>
          <w:noProof/>
          <w:color w:val="auto"/>
          <w:sz w:val="22"/>
          <w:szCs w:val="22"/>
          <w:lang w:val="en-US" w:eastAsia="en-US"/>
        </w:rPr>
      </w:pPr>
      <w:ins w:id="277" w:author="mitko" w:date="2015-02-18T22:01:00Z">
        <w:r w:rsidRPr="00636BDD">
          <w:rPr>
            <w:rStyle w:val="Hyperlink"/>
            <w:noProof/>
          </w:rPr>
          <w:lastRenderedPageBreak/>
          <w:fldChar w:fldCharType="begin"/>
        </w:r>
        <w:r w:rsidRPr="00636BDD">
          <w:rPr>
            <w:rStyle w:val="Hyperlink"/>
            <w:noProof/>
          </w:rPr>
          <w:instrText xml:space="preserve"> </w:instrText>
        </w:r>
        <w:r>
          <w:rPr>
            <w:noProof/>
          </w:rPr>
          <w:instrText>HYPERLINK \l "_Toc412060303"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7.1</w:t>
        </w:r>
        <w:r>
          <w:rPr>
            <w:rFonts w:asciiTheme="minorHAnsi" w:eastAsiaTheme="minorEastAsia" w:hAnsiTheme="minorHAnsi" w:cstheme="minorBidi"/>
            <w:smallCaps w:val="0"/>
            <w:noProof/>
            <w:color w:val="auto"/>
            <w:sz w:val="22"/>
            <w:szCs w:val="22"/>
            <w:lang w:val="en-US" w:eastAsia="en-US"/>
          </w:rPr>
          <w:tab/>
        </w:r>
        <w:r w:rsidRPr="00636BDD">
          <w:rPr>
            <w:rStyle w:val="Hyperlink"/>
            <w:noProof/>
            <w:lang w:val="ru-RU"/>
          </w:rPr>
          <w:t>Обобщение на</w:t>
        </w:r>
        <w:r w:rsidRPr="00636BDD">
          <w:rPr>
            <w:rStyle w:val="Hyperlink"/>
            <w:noProof/>
          </w:rPr>
          <w:t xml:space="preserve"> изпълнението</w:t>
        </w:r>
        <w:r w:rsidRPr="00636BDD">
          <w:rPr>
            <w:rStyle w:val="Hyperlink"/>
            <w:noProof/>
            <w:lang w:val="ru-RU"/>
          </w:rPr>
          <w:t xml:space="preserve"> на</w:t>
        </w:r>
        <w:r w:rsidRPr="00636BDD">
          <w:rPr>
            <w:rStyle w:val="Hyperlink"/>
            <w:noProof/>
          </w:rPr>
          <w:t xml:space="preserve"> началните</w:t>
        </w:r>
        <w:r w:rsidRPr="00636BDD">
          <w:rPr>
            <w:rStyle w:val="Hyperlink"/>
            <w:noProof/>
            <w:lang w:val="ru-RU"/>
          </w:rPr>
          <w:t xml:space="preserve"> цели</w:t>
        </w:r>
        <w:r>
          <w:rPr>
            <w:noProof/>
            <w:webHidden/>
          </w:rPr>
          <w:tab/>
        </w:r>
        <w:r>
          <w:rPr>
            <w:noProof/>
            <w:webHidden/>
          </w:rPr>
          <w:fldChar w:fldCharType="begin"/>
        </w:r>
        <w:r>
          <w:rPr>
            <w:noProof/>
            <w:webHidden/>
          </w:rPr>
          <w:instrText xml:space="preserve"> PAGEREF _Toc412060303 \h </w:instrText>
        </w:r>
        <w:r>
          <w:rPr>
            <w:noProof/>
            <w:webHidden/>
          </w:rPr>
        </w:r>
      </w:ins>
      <w:r>
        <w:rPr>
          <w:noProof/>
          <w:webHidden/>
        </w:rPr>
        <w:fldChar w:fldCharType="separate"/>
      </w:r>
      <w:ins w:id="278" w:author="mitko" w:date="2015-02-18T22:01:00Z">
        <w:r>
          <w:rPr>
            <w:noProof/>
            <w:webHidden/>
          </w:rPr>
          <w:t>106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79" w:author="mitko" w:date="2015-02-18T22:01:00Z"/>
          <w:rFonts w:asciiTheme="minorHAnsi" w:eastAsiaTheme="minorEastAsia" w:hAnsiTheme="minorHAnsi" w:cstheme="minorBidi"/>
          <w:smallCaps w:val="0"/>
          <w:noProof/>
          <w:color w:val="auto"/>
          <w:sz w:val="22"/>
          <w:szCs w:val="22"/>
          <w:lang w:val="en-US" w:eastAsia="en-US"/>
        </w:rPr>
      </w:pPr>
      <w:ins w:id="28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"_Toc412060304"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7.2</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Насоки</w:t>
        </w:r>
        <w:r w:rsidRPr="00636BDD">
          <w:rPr>
            <w:rStyle w:val="Hyperlink"/>
            <w:noProof/>
            <w:lang w:val="ru-RU"/>
          </w:rPr>
          <w:t xml:space="preserve"> за</w:t>
        </w:r>
        <w:r w:rsidRPr="00636BDD">
          <w:rPr>
            <w:rStyle w:val="Hyperlink"/>
            <w:noProof/>
          </w:rPr>
          <w:t xml:space="preserve"> бъдещо</w:t>
        </w:r>
        <w:r w:rsidRPr="00636BDD">
          <w:rPr>
            <w:rStyle w:val="Hyperlink"/>
            <w:noProof/>
            <w:lang w:val="ru-RU"/>
          </w:rPr>
          <w:t xml:space="preserve"> развитие и</w:t>
        </w:r>
        <w:r w:rsidRPr="00636BDD">
          <w:rPr>
            <w:rStyle w:val="Hyperlink"/>
            <w:noProof/>
          </w:rPr>
          <w:t xml:space="preserve"> усъвършенстване</w:t>
        </w:r>
        <w:r>
          <w:rPr>
            <w:noProof/>
            <w:webHidden/>
          </w:rPr>
          <w:tab/>
        </w:r>
        <w:r>
          <w:rPr>
            <w:noProof/>
            <w:webHidden/>
          </w:rPr>
          <w:fldChar w:fldCharType="begin"/>
        </w:r>
        <w:r>
          <w:rPr>
            <w:noProof/>
            <w:webHidden/>
          </w:rPr>
          <w:instrText xml:space="preserve"> PAGEREF _Toc412060304 \h </w:instrText>
        </w:r>
        <w:r>
          <w:rPr>
            <w:noProof/>
            <w:webHidden/>
          </w:rPr>
        </w:r>
      </w:ins>
      <w:r>
        <w:rPr>
          <w:noProof/>
          <w:webHidden/>
        </w:rPr>
        <w:fldChar w:fldCharType="separate"/>
      </w:r>
      <w:ins w:id="281" w:author="mitko" w:date="2015-02-18T22:01:00Z">
        <w:r>
          <w:rPr>
            <w:noProof/>
            <w:webHidden/>
          </w:rPr>
          <w:t>106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82" w:author="mitko" w:date="2015-02-18T22:01:00Z"/>
          <w:rFonts w:asciiTheme="minorHAnsi" w:eastAsiaTheme="minorEastAsia" w:hAnsiTheme="minorHAnsi" w:cstheme="minorBidi"/>
          <w:smallCaps w:val="0"/>
          <w:noProof/>
          <w:color w:val="auto"/>
          <w:sz w:val="22"/>
          <w:szCs w:val="22"/>
          <w:lang w:val="en-US" w:eastAsia="en-US"/>
        </w:rPr>
      </w:pPr>
      <w:ins w:id="283"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"_Toc412060305"</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lang w:val="ru-RU"/>
          </w:rPr>
          <w:t>7.3</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Отвъд вградения софтуер и езика “C”</w:t>
        </w:r>
        <w:r>
          <w:rPr>
            <w:noProof/>
            <w:webHidden/>
          </w:rPr>
          <w:tab/>
        </w:r>
        <w:r>
          <w:rPr>
            <w:noProof/>
            <w:webHidden/>
          </w:rPr>
          <w:fldChar w:fldCharType="begin"/>
        </w:r>
        <w:r>
          <w:rPr>
            <w:noProof/>
            <w:webHidden/>
          </w:rPr>
          <w:instrText xml:space="preserve"> PAGEREF _Toc412060305 \h </w:instrText>
        </w:r>
        <w:r>
          <w:rPr>
            <w:noProof/>
            <w:webHidden/>
          </w:rPr>
        </w:r>
      </w:ins>
      <w:r>
        <w:rPr>
          <w:noProof/>
          <w:webHidden/>
        </w:rPr>
        <w:fldChar w:fldCharType="separate"/>
      </w:r>
      <w:ins w:id="284" w:author="mitko" w:date="2015-02-18T22:01:00Z">
        <w:r>
          <w:rPr>
            <w:noProof/>
            <w:webHidden/>
          </w:rPr>
          <w:t>106</w:t>
        </w:r>
        <w:r>
          <w:rPr>
            <w:noProof/>
            <w:webHidden/>
          </w:rPr>
          <w:fldChar w:fldCharType="end"/>
        </w:r>
        <w:r w:rsidRPr="00636BDD">
          <w:rPr>
            <w:rStyle w:val="Hyperlink"/>
            <w:noProof/>
          </w:rPr>
          <w:fldChar w:fldCharType="end"/>
        </w:r>
      </w:ins>
    </w:p>
    <w:p w:rsidR="00245837" w:rsidRDefault="00245837">
      <w:pPr>
        <w:pStyle w:val="TOC2"/>
        <w:tabs>
          <w:tab w:val="left" w:pos="800"/>
          <w:tab w:val="right" w:leader="dot" w:pos="8296"/>
        </w:tabs>
        <w:rPr>
          <w:ins w:id="285" w:author="mitko" w:date="2015-02-18T22:01:00Z"/>
          <w:rFonts w:asciiTheme="minorHAnsi" w:eastAsiaTheme="minorEastAsia" w:hAnsiTheme="minorHAnsi" w:cstheme="minorBidi"/>
          <w:smallCaps w:val="0"/>
          <w:noProof/>
          <w:color w:val="auto"/>
          <w:sz w:val="22"/>
          <w:szCs w:val="22"/>
          <w:lang w:val="en-US" w:eastAsia="en-US"/>
        </w:rPr>
      </w:pPr>
      <w:ins w:id="286"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"_Toc412060306"</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7.4</w:t>
        </w:r>
        <w:r>
          <w:rPr>
            <w:rFonts w:asciiTheme="minorHAnsi" w:eastAsiaTheme="minorEastAsia" w:hAnsiTheme="minorHAnsi" w:cstheme="minorBidi"/>
            <w:smallCaps w:val="0"/>
            <w:noProof/>
            <w:color w:val="auto"/>
            <w:sz w:val="22"/>
            <w:szCs w:val="22"/>
            <w:lang w:val="en-US" w:eastAsia="en-US"/>
          </w:rPr>
          <w:tab/>
        </w:r>
        <w:r w:rsidRPr="00636BDD">
          <w:rPr>
            <w:rStyle w:val="Hyperlink"/>
            <w:noProof/>
          </w:rPr>
          <w:t>Използвана</w:t>
        </w:r>
        <w:r w:rsidRPr="00636BDD">
          <w:rPr>
            <w:rStyle w:val="Hyperlink"/>
            <w:noProof/>
            <w:lang w:val="ru-RU"/>
          </w:rPr>
          <w:t xml:space="preserve"> литература</w:t>
        </w:r>
        <w:r>
          <w:rPr>
            <w:noProof/>
            <w:webHidden/>
          </w:rPr>
          <w:tab/>
        </w:r>
        <w:r>
          <w:rPr>
            <w:noProof/>
            <w:webHidden/>
          </w:rPr>
          <w:fldChar w:fldCharType="begin"/>
        </w:r>
        <w:r>
          <w:rPr>
            <w:noProof/>
            <w:webHidden/>
          </w:rPr>
          <w:instrText xml:space="preserve"> PAGEREF _Toc412060306 \h </w:instrText>
        </w:r>
        <w:r>
          <w:rPr>
            <w:noProof/>
            <w:webHidden/>
          </w:rPr>
        </w:r>
      </w:ins>
      <w:r>
        <w:rPr>
          <w:noProof/>
          <w:webHidden/>
        </w:rPr>
        <w:fldChar w:fldCharType="separate"/>
      </w:r>
      <w:ins w:id="287" w:author="mitko" w:date="2015-02-18T22:01:00Z">
        <w:r>
          <w:rPr>
            <w:noProof/>
            <w:webHidden/>
          </w:rPr>
          <w:t>107</w:t>
        </w:r>
        <w:r>
          <w:rPr>
            <w:noProof/>
            <w:webHidden/>
          </w:rPr>
          <w:fldChar w:fldCharType="end"/>
        </w:r>
        <w:r w:rsidRPr="00636BDD">
          <w:rPr>
            <w:rStyle w:val="Hyperlink"/>
            <w:noProof/>
          </w:rPr>
          <w:fldChar w:fldCharType="end"/>
        </w:r>
      </w:ins>
    </w:p>
    <w:p w:rsidR="00245837" w:rsidRDefault="00245837">
      <w:pPr>
        <w:pStyle w:val="TOC1"/>
        <w:rPr>
          <w:ins w:id="288" w:author="mitko" w:date="2015-02-18T22:01:00Z"/>
          <w:rFonts w:asciiTheme="minorHAnsi" w:eastAsiaTheme="minorEastAsia" w:hAnsiTheme="minorHAnsi" w:cstheme="minorBidi"/>
          <w:b w:val="0"/>
          <w:bCs w:val="0"/>
          <w:caps w:val="0"/>
          <w:color w:val="auto"/>
          <w:sz w:val="22"/>
          <w:szCs w:val="22"/>
          <w:lang w:val="en-US" w:eastAsia="en-US"/>
        </w:rPr>
      </w:pPr>
      <w:ins w:id="289" w:author="mitko" w:date="2015-02-18T22:01:00Z">
        <w:r w:rsidRPr="00636BDD">
          <w:rPr>
            <w:rStyle w:val="Hyperlink"/>
          </w:rPr>
          <w:fldChar w:fldCharType="begin"/>
        </w:r>
        <w:r w:rsidRPr="00636BDD">
          <w:rPr>
            <w:rStyle w:val="Hyperlink"/>
          </w:rPr>
          <w:instrText xml:space="preserve"> </w:instrText>
        </w:r>
        <w:r>
          <w:instrText>HYPERLINK \l "_Toc412060307"</w:instrText>
        </w:r>
        <w:r w:rsidRPr="00636BDD">
          <w:rPr>
            <w:rStyle w:val="Hyperlink"/>
          </w:rPr>
          <w:instrText xml:space="preserve"> </w:instrText>
        </w:r>
        <w:r w:rsidRPr="00636BDD">
          <w:rPr>
            <w:rStyle w:val="Hyperlink"/>
          </w:rPr>
        </w:r>
        <w:r w:rsidRPr="00636BDD">
          <w:rPr>
            <w:rStyle w:val="Hyperlink"/>
          </w:rPr>
          <w:fldChar w:fldCharType="separate"/>
        </w:r>
        <w:r w:rsidRPr="00636BDD">
          <w:rPr>
            <w:rStyle w:val="Hyperlink"/>
          </w:rPr>
          <w:t>8.</w:t>
        </w:r>
        <w:r>
          <w:rPr>
            <w:rFonts w:asciiTheme="minorHAnsi" w:eastAsiaTheme="minorEastAsia" w:hAnsiTheme="minorHAnsi" w:cstheme="minorBidi"/>
            <w:b w:val="0"/>
            <w:bCs w:val="0"/>
            <w:caps w:val="0"/>
            <w:color w:val="auto"/>
            <w:sz w:val="22"/>
            <w:szCs w:val="22"/>
            <w:lang w:val="en-US" w:eastAsia="en-US"/>
          </w:rPr>
          <w:tab/>
        </w:r>
        <w:r w:rsidRPr="00636BDD">
          <w:rPr>
            <w:rStyle w:val="Hyperlink"/>
            <w:lang w:val="ru-RU"/>
          </w:rPr>
          <w:t>Приложения</w:t>
        </w:r>
        <w:r>
          <w:rPr>
            <w:webHidden/>
          </w:rPr>
          <w:tab/>
        </w:r>
        <w:r>
          <w:rPr>
            <w:webHidden/>
          </w:rPr>
          <w:fldChar w:fldCharType="begin"/>
        </w:r>
        <w:r>
          <w:rPr>
            <w:webHidden/>
          </w:rPr>
          <w:instrText xml:space="preserve"> PAGEREF _Toc412060307 \h </w:instrText>
        </w:r>
        <w:r>
          <w:rPr>
            <w:webHidden/>
          </w:rPr>
        </w:r>
      </w:ins>
      <w:r>
        <w:rPr>
          <w:webHidden/>
        </w:rPr>
        <w:fldChar w:fldCharType="separate"/>
      </w:r>
      <w:ins w:id="290" w:author="mitko" w:date="2015-02-18T22:01:00Z">
        <w:r>
          <w:rPr>
            <w:webHidden/>
          </w:rPr>
          <w:t>110</w:t>
        </w:r>
        <w:r>
          <w:rPr>
            <w:webHidden/>
          </w:rPr>
          <w:fldChar w:fldCharType="end"/>
        </w:r>
        <w:r w:rsidRPr="00636BDD">
          <w:rPr>
            <w:rStyle w:val="Hyperlink"/>
          </w:rPr>
          <w:fldChar w:fldCharType="end"/>
        </w:r>
      </w:ins>
    </w:p>
    <w:p w:rsidR="00245837" w:rsidRDefault="00245837">
      <w:pPr>
        <w:pStyle w:val="TOC3"/>
        <w:tabs>
          <w:tab w:val="left" w:pos="2113"/>
          <w:tab w:val="right" w:leader="dot" w:pos="8296"/>
        </w:tabs>
        <w:rPr>
          <w:ins w:id="291" w:author="mitko" w:date="2015-02-18T22:01:00Z"/>
          <w:rFonts w:asciiTheme="minorHAnsi" w:eastAsiaTheme="minorEastAsia" w:hAnsiTheme="minorHAnsi" w:cstheme="minorBidi"/>
          <w:i w:val="0"/>
          <w:iCs w:val="0"/>
          <w:noProof/>
          <w:color w:val="auto"/>
          <w:sz w:val="22"/>
          <w:szCs w:val="22"/>
          <w:lang w:val="en-US" w:eastAsia="en-US"/>
        </w:rPr>
      </w:pPr>
      <w:ins w:id="292"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"_Toc412060308"</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1</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Терминологичен речник</w:t>
        </w:r>
        <w:r>
          <w:rPr>
            <w:noProof/>
            <w:webHidden/>
          </w:rPr>
          <w:tab/>
        </w:r>
        <w:r>
          <w:rPr>
            <w:noProof/>
            <w:webHidden/>
          </w:rPr>
          <w:fldChar w:fldCharType="begin"/>
        </w:r>
        <w:r>
          <w:rPr>
            <w:noProof/>
            <w:webHidden/>
          </w:rPr>
          <w:instrText xml:space="preserve"> PAGEREF _Toc412060308 \h </w:instrText>
        </w:r>
        <w:r>
          <w:rPr>
            <w:noProof/>
            <w:webHidden/>
          </w:rPr>
        </w:r>
      </w:ins>
      <w:r>
        <w:rPr>
          <w:noProof/>
          <w:webHidden/>
        </w:rPr>
        <w:fldChar w:fldCharType="separate"/>
      </w:r>
      <w:ins w:id="293" w:author="mitko" w:date="2015-02-18T22:01:00Z">
        <w:r>
          <w:rPr>
            <w:noProof/>
            <w:webHidden/>
          </w:rPr>
          <w:t>110</w:t>
        </w:r>
        <w:r>
          <w:rPr>
            <w:noProof/>
            <w:webHidden/>
          </w:rPr>
          <w:fldChar w:fldCharType="end"/>
        </w:r>
        <w:r w:rsidRPr="00636BDD">
          <w:rPr>
            <w:rStyle w:val="Hyperlink"/>
            <w:noProof/>
          </w:rPr>
          <w:fldChar w:fldCharType="end"/>
        </w:r>
      </w:ins>
    </w:p>
    <w:p w:rsidR="00245837" w:rsidRDefault="00245837">
      <w:pPr>
        <w:pStyle w:val="TOC3"/>
        <w:tabs>
          <w:tab w:val="left" w:pos="2113"/>
          <w:tab w:val="right" w:leader="dot" w:pos="8296"/>
        </w:tabs>
        <w:rPr>
          <w:ins w:id="294" w:author="mitko" w:date="2015-02-18T22:01:00Z"/>
          <w:rFonts w:asciiTheme="minorHAnsi" w:eastAsiaTheme="minorEastAsia" w:hAnsiTheme="minorHAnsi" w:cstheme="minorBidi"/>
          <w:i w:val="0"/>
          <w:iCs w:val="0"/>
          <w:noProof/>
          <w:color w:val="auto"/>
          <w:sz w:val="22"/>
          <w:szCs w:val="22"/>
          <w:lang w:val="en-US" w:eastAsia="en-US"/>
        </w:rPr>
      </w:pPr>
      <w:ins w:id="295"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"_Toc412060309"</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2</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Реализирани документи</w:t>
        </w:r>
        <w:r>
          <w:rPr>
            <w:noProof/>
            <w:webHidden/>
          </w:rPr>
          <w:tab/>
        </w:r>
        <w:r>
          <w:rPr>
            <w:noProof/>
            <w:webHidden/>
          </w:rPr>
          <w:fldChar w:fldCharType="begin"/>
        </w:r>
        <w:r>
          <w:rPr>
            <w:noProof/>
            <w:webHidden/>
          </w:rPr>
          <w:instrText xml:space="preserve"> PAGEREF _Toc412060309 \h </w:instrText>
        </w:r>
        <w:r>
          <w:rPr>
            <w:noProof/>
            <w:webHidden/>
          </w:rPr>
        </w:r>
      </w:ins>
      <w:r>
        <w:rPr>
          <w:noProof/>
          <w:webHidden/>
        </w:rPr>
        <w:fldChar w:fldCharType="separate"/>
      </w:r>
      <w:ins w:id="296" w:author="mitko" w:date="2015-02-18T22:01:00Z">
        <w:r>
          <w:rPr>
            <w:noProof/>
            <w:webHidden/>
          </w:rPr>
          <w:t>111</w:t>
        </w:r>
        <w:r>
          <w:rPr>
            <w:noProof/>
            <w:webHidden/>
          </w:rPr>
          <w:fldChar w:fldCharType="end"/>
        </w:r>
        <w:r w:rsidRPr="00636BDD">
          <w:rPr>
            <w:rStyle w:val="Hyperlink"/>
            <w:noProof/>
          </w:rPr>
          <w:fldChar w:fldCharType="end"/>
        </w:r>
      </w:ins>
    </w:p>
    <w:p w:rsidR="00245837" w:rsidRDefault="00245837">
      <w:pPr>
        <w:pStyle w:val="TOC3"/>
        <w:tabs>
          <w:tab w:val="left" w:pos="2113"/>
          <w:tab w:val="right" w:leader="dot" w:pos="8296"/>
        </w:tabs>
        <w:rPr>
          <w:ins w:id="297" w:author="mitko" w:date="2015-02-18T22:01:00Z"/>
          <w:rFonts w:asciiTheme="minorHAnsi" w:eastAsiaTheme="minorEastAsia" w:hAnsiTheme="minorHAnsi" w:cstheme="minorBidi"/>
          <w:i w:val="0"/>
          <w:iCs w:val="0"/>
          <w:noProof/>
          <w:color w:val="auto"/>
          <w:sz w:val="22"/>
          <w:szCs w:val="22"/>
          <w:lang w:val="en-US" w:eastAsia="en-US"/>
        </w:rPr>
      </w:pPr>
      <w:ins w:id="298"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"_Toc412060310"</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3</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Степен на изразителност на езиците за програмиране</w:t>
        </w:r>
        <w:r>
          <w:rPr>
            <w:noProof/>
            <w:webHidden/>
          </w:rPr>
          <w:tab/>
        </w:r>
        <w:r>
          <w:rPr>
            <w:noProof/>
            <w:webHidden/>
          </w:rPr>
          <w:fldChar w:fldCharType="begin"/>
        </w:r>
        <w:r>
          <w:rPr>
            <w:noProof/>
            <w:webHidden/>
          </w:rPr>
          <w:instrText xml:space="preserve"> PAGEREF _Toc412060310 \h </w:instrText>
        </w:r>
        <w:r>
          <w:rPr>
            <w:noProof/>
            <w:webHidden/>
          </w:rPr>
        </w:r>
      </w:ins>
      <w:r>
        <w:rPr>
          <w:noProof/>
          <w:webHidden/>
        </w:rPr>
        <w:fldChar w:fldCharType="separate"/>
      </w:r>
      <w:ins w:id="299" w:author="mitko" w:date="2015-02-18T22:01:00Z">
        <w:r>
          <w:rPr>
            <w:noProof/>
            <w:webHidden/>
          </w:rPr>
          <w:t>112</w:t>
        </w:r>
        <w:r>
          <w:rPr>
            <w:noProof/>
            <w:webHidden/>
          </w:rPr>
          <w:fldChar w:fldCharType="end"/>
        </w:r>
        <w:r w:rsidRPr="00636BDD">
          <w:rPr>
            <w:rStyle w:val="Hyperlink"/>
            <w:noProof/>
          </w:rPr>
          <w:fldChar w:fldCharType="end"/>
        </w:r>
      </w:ins>
    </w:p>
    <w:p w:rsidR="00245837" w:rsidRDefault="00245837">
      <w:pPr>
        <w:pStyle w:val="TOC3"/>
        <w:tabs>
          <w:tab w:val="left" w:pos="2113"/>
          <w:tab w:val="right" w:leader="dot" w:pos="8296"/>
        </w:tabs>
        <w:rPr>
          <w:ins w:id="300" w:author="mitko" w:date="2015-02-18T22:01:00Z"/>
          <w:rFonts w:asciiTheme="minorHAnsi" w:eastAsiaTheme="minorEastAsia" w:hAnsiTheme="minorHAnsi" w:cstheme="minorBidi"/>
          <w:i w:val="0"/>
          <w:iCs w:val="0"/>
          <w:noProof/>
          <w:color w:val="auto"/>
          <w:sz w:val="22"/>
          <w:szCs w:val="22"/>
          <w:lang w:val="en-US" w:eastAsia="en-US"/>
        </w:rPr>
      </w:pPr>
      <w:ins w:id="301"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"_Toc412060311"</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4</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Шаблони за генериране на базов код</w:t>
        </w:r>
        <w:r>
          <w:rPr>
            <w:noProof/>
            <w:webHidden/>
          </w:rPr>
          <w:tab/>
        </w:r>
        <w:r>
          <w:rPr>
            <w:noProof/>
            <w:webHidden/>
          </w:rPr>
          <w:fldChar w:fldCharType="begin"/>
        </w:r>
        <w:r>
          <w:rPr>
            <w:noProof/>
            <w:webHidden/>
          </w:rPr>
          <w:instrText xml:space="preserve"> PAGEREF _Toc412060311 \h </w:instrText>
        </w:r>
        <w:r>
          <w:rPr>
            <w:noProof/>
            <w:webHidden/>
          </w:rPr>
        </w:r>
      </w:ins>
      <w:r>
        <w:rPr>
          <w:noProof/>
          <w:webHidden/>
        </w:rPr>
        <w:fldChar w:fldCharType="separate"/>
      </w:r>
      <w:ins w:id="302" w:author="mitko" w:date="2015-02-18T22:01:00Z">
        <w:r>
          <w:rPr>
            <w:noProof/>
            <w:webHidden/>
          </w:rPr>
          <w:t>112</w:t>
        </w:r>
        <w:r>
          <w:rPr>
            <w:noProof/>
            <w:webHidden/>
          </w:rPr>
          <w:fldChar w:fldCharType="end"/>
        </w:r>
        <w:r w:rsidRPr="00636BDD">
          <w:rPr>
            <w:rStyle w:val="Hyperlink"/>
            <w:noProof/>
          </w:rPr>
          <w:fldChar w:fldCharType="end"/>
        </w:r>
      </w:ins>
    </w:p>
    <w:p w:rsidR="00245837" w:rsidRDefault="00245837">
      <w:pPr>
        <w:pStyle w:val="TOC3"/>
        <w:tabs>
          <w:tab w:val="left" w:pos="2113"/>
          <w:tab w:val="right" w:leader="dot" w:pos="8296"/>
        </w:tabs>
        <w:rPr>
          <w:ins w:id="303" w:author="mitko" w:date="2015-02-18T22:01:00Z"/>
          <w:rFonts w:asciiTheme="minorHAnsi" w:eastAsiaTheme="minorEastAsia" w:hAnsiTheme="minorHAnsi" w:cstheme="minorBidi"/>
          <w:i w:val="0"/>
          <w:iCs w:val="0"/>
          <w:noProof/>
          <w:color w:val="auto"/>
          <w:sz w:val="22"/>
          <w:szCs w:val="22"/>
          <w:lang w:val="en-US" w:eastAsia="en-US"/>
        </w:rPr>
      </w:pPr>
      <w:ins w:id="304"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"_Toc412060312"</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5</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Легенда на диаграмите за работни процеси</w:t>
        </w:r>
        <w:r>
          <w:rPr>
            <w:noProof/>
            <w:webHidden/>
          </w:rPr>
          <w:tab/>
        </w:r>
        <w:r>
          <w:rPr>
            <w:noProof/>
            <w:webHidden/>
          </w:rPr>
          <w:fldChar w:fldCharType="begin"/>
        </w:r>
        <w:r>
          <w:rPr>
            <w:noProof/>
            <w:webHidden/>
          </w:rPr>
          <w:instrText xml:space="preserve"> PAGEREF _Toc412060312 \h </w:instrText>
        </w:r>
        <w:r>
          <w:rPr>
            <w:noProof/>
            <w:webHidden/>
          </w:rPr>
        </w:r>
      </w:ins>
      <w:r>
        <w:rPr>
          <w:noProof/>
          <w:webHidden/>
        </w:rPr>
        <w:fldChar w:fldCharType="separate"/>
      </w:r>
      <w:ins w:id="305" w:author="mitko" w:date="2015-02-18T22:01:00Z">
        <w:r>
          <w:rPr>
            <w:noProof/>
            <w:webHidden/>
          </w:rPr>
          <w:t>116</w:t>
        </w:r>
        <w:r>
          <w:rPr>
            <w:noProof/>
            <w:webHidden/>
          </w:rPr>
          <w:fldChar w:fldCharType="end"/>
        </w:r>
        <w:r w:rsidRPr="00636BDD">
          <w:rPr>
            <w:rStyle w:val="Hyperlink"/>
            <w:noProof/>
          </w:rPr>
          <w:fldChar w:fldCharType="end"/>
        </w:r>
      </w:ins>
    </w:p>
    <w:p w:rsidR="00245837" w:rsidRDefault="00245837">
      <w:pPr>
        <w:pStyle w:val="TOC3"/>
        <w:tabs>
          <w:tab w:val="left" w:pos="2113"/>
          <w:tab w:val="right" w:leader="dot" w:pos="8296"/>
        </w:tabs>
        <w:rPr>
          <w:ins w:id="306" w:author="mitko" w:date="2015-02-18T22:01:00Z"/>
          <w:rFonts w:asciiTheme="minorHAnsi" w:eastAsiaTheme="minorEastAsia" w:hAnsiTheme="minorHAnsi" w:cstheme="minorBidi"/>
          <w:i w:val="0"/>
          <w:iCs w:val="0"/>
          <w:noProof/>
          <w:color w:val="auto"/>
          <w:sz w:val="22"/>
          <w:szCs w:val="22"/>
          <w:lang w:val="en-US" w:eastAsia="en-US"/>
        </w:rPr>
      </w:pPr>
      <w:ins w:id="307"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"_Toc412060313"</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6</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Карта на работните процеси</w:t>
        </w:r>
        <w:r>
          <w:rPr>
            <w:noProof/>
            <w:webHidden/>
          </w:rPr>
          <w:tab/>
        </w:r>
        <w:r>
          <w:rPr>
            <w:noProof/>
            <w:webHidden/>
          </w:rPr>
          <w:fldChar w:fldCharType="begin"/>
        </w:r>
        <w:r>
          <w:rPr>
            <w:noProof/>
            <w:webHidden/>
          </w:rPr>
          <w:instrText xml:space="preserve"> PAGEREF _Toc412060313 \h </w:instrText>
        </w:r>
        <w:r>
          <w:rPr>
            <w:noProof/>
            <w:webHidden/>
          </w:rPr>
        </w:r>
      </w:ins>
      <w:r>
        <w:rPr>
          <w:noProof/>
          <w:webHidden/>
        </w:rPr>
        <w:fldChar w:fldCharType="separate"/>
      </w:r>
      <w:ins w:id="308" w:author="mitko" w:date="2015-02-18T22:01:00Z">
        <w:r>
          <w:rPr>
            <w:noProof/>
            <w:webHidden/>
          </w:rPr>
          <w:t>117</w:t>
        </w:r>
        <w:r>
          <w:rPr>
            <w:noProof/>
            <w:webHidden/>
          </w:rPr>
          <w:fldChar w:fldCharType="end"/>
        </w:r>
        <w:r w:rsidRPr="00636BDD">
          <w:rPr>
            <w:rStyle w:val="Hyperlink"/>
            <w:noProof/>
          </w:rPr>
          <w:fldChar w:fldCharType="end"/>
        </w:r>
      </w:ins>
    </w:p>
    <w:p w:rsidR="00245837" w:rsidRDefault="00245837">
      <w:pPr>
        <w:pStyle w:val="TOC3"/>
        <w:tabs>
          <w:tab w:val="left" w:pos="2113"/>
          <w:tab w:val="right" w:leader="dot" w:pos="8296"/>
        </w:tabs>
        <w:rPr>
          <w:ins w:id="309" w:author="mitko" w:date="2015-02-18T22:01:00Z"/>
          <w:rFonts w:asciiTheme="minorHAnsi" w:eastAsiaTheme="minorEastAsia" w:hAnsiTheme="minorHAnsi" w:cstheme="minorBidi"/>
          <w:i w:val="0"/>
          <w:iCs w:val="0"/>
          <w:noProof/>
          <w:color w:val="auto"/>
          <w:sz w:val="22"/>
          <w:szCs w:val="22"/>
          <w:lang w:val="en-US" w:eastAsia="en-US"/>
        </w:rPr>
      </w:pPr>
      <w:ins w:id="310" w:author="mitko" w:date="2015-02-18T22:01:00Z">
        <w:r w:rsidRPr="00636BDD">
          <w:rPr>
            <w:rStyle w:val="Hyperlink"/>
            <w:noProof/>
          </w:rPr>
          <w:fldChar w:fldCharType="begin"/>
        </w:r>
        <w:r w:rsidRPr="00636BDD">
          <w:rPr>
            <w:rStyle w:val="Hyperlink"/>
            <w:noProof/>
          </w:rPr>
          <w:instrText xml:space="preserve"> </w:instrText>
        </w:r>
        <w:r>
          <w:rPr>
            <w:noProof/>
          </w:rPr>
          <w:instrText>HYPERLINK \l "_Toc412060314"</w:instrText>
        </w:r>
        <w:r w:rsidRPr="00636BDD">
          <w:rPr>
            <w:rStyle w:val="Hyperlink"/>
            <w:noProof/>
          </w:rPr>
          <w:instrText xml:space="preserve"> </w:instrText>
        </w:r>
        <w:r w:rsidRPr="00636BDD">
          <w:rPr>
            <w:rStyle w:val="Hyperlink"/>
            <w:noProof/>
          </w:rPr>
        </w:r>
        <w:r w:rsidRPr="00636BDD">
          <w:rPr>
            <w:rStyle w:val="Hyperlink"/>
            <w:noProof/>
          </w:rPr>
          <w:fldChar w:fldCharType="separate"/>
        </w:r>
        <w:r w:rsidRPr="00636BDD">
          <w:rPr>
            <w:rStyle w:val="Hyperlink"/>
            <w:noProof/>
          </w:rPr>
          <w:t>Приложение 7</w:t>
        </w:r>
        <w:r>
          <w:rPr>
            <w:rFonts w:asciiTheme="minorHAnsi" w:eastAsiaTheme="minorEastAsia" w:hAnsiTheme="minorHAnsi" w:cstheme="minorBidi"/>
            <w:i w:val="0"/>
            <w:iCs w:val="0"/>
            <w:noProof/>
            <w:color w:val="auto"/>
            <w:sz w:val="22"/>
            <w:szCs w:val="22"/>
            <w:lang w:val="en-US" w:eastAsia="en-US"/>
          </w:rPr>
          <w:tab/>
        </w:r>
        <w:r w:rsidRPr="00636BDD">
          <w:rPr>
            <w:rStyle w:val="Hyperlink"/>
            <w:noProof/>
          </w:rPr>
          <w:t>Резултати от изпълнението на модулните тестове</w:t>
        </w:r>
        <w:r>
          <w:rPr>
            <w:noProof/>
            <w:webHidden/>
          </w:rPr>
          <w:tab/>
        </w:r>
        <w:r>
          <w:rPr>
            <w:noProof/>
            <w:webHidden/>
          </w:rPr>
          <w:fldChar w:fldCharType="begin"/>
        </w:r>
        <w:r>
          <w:rPr>
            <w:noProof/>
            <w:webHidden/>
          </w:rPr>
          <w:instrText xml:space="preserve"> PAGEREF _Toc412060314 \h </w:instrText>
        </w:r>
        <w:r>
          <w:rPr>
            <w:noProof/>
            <w:webHidden/>
          </w:rPr>
        </w:r>
      </w:ins>
      <w:r>
        <w:rPr>
          <w:noProof/>
          <w:webHidden/>
        </w:rPr>
        <w:fldChar w:fldCharType="separate"/>
      </w:r>
      <w:ins w:id="311" w:author="mitko" w:date="2015-02-18T22:01:00Z">
        <w:r>
          <w:rPr>
            <w:noProof/>
            <w:webHidden/>
          </w:rPr>
          <w:t>118</w:t>
        </w:r>
        <w:r>
          <w:rPr>
            <w:noProof/>
            <w:webHidden/>
          </w:rPr>
          <w:fldChar w:fldCharType="end"/>
        </w:r>
        <w:r w:rsidRPr="00636BDD">
          <w:rPr>
            <w:rStyle w:val="Hyperlink"/>
            <w:noProof/>
          </w:rPr>
          <w:fldChar w:fldCharType="end"/>
        </w:r>
      </w:ins>
    </w:p>
    <w:p w:rsidR="00A34B04" w:rsidDel="002C26F0" w:rsidRDefault="00A34B04">
      <w:pPr>
        <w:pStyle w:val="TOC1"/>
        <w:rPr>
          <w:del w:id="312" w:author="mitko" w:date="2015-02-18T21:54:00Z"/>
          <w:rFonts w:asciiTheme="minorHAnsi" w:eastAsiaTheme="minorEastAsia" w:hAnsiTheme="minorHAnsi" w:cstheme="minorBidi"/>
          <w:b w:val="0"/>
          <w:bCs w:val="0"/>
          <w:caps w:val="0"/>
          <w:color w:val="auto"/>
          <w:sz w:val="22"/>
          <w:szCs w:val="22"/>
          <w:lang w:val="en-US" w:eastAsia="en-US"/>
        </w:rPr>
      </w:pPr>
      <w:del w:id="313" w:author="mitko" w:date="2015-02-18T21:54:00Z">
        <w:r w:rsidRPr="002C26F0" w:rsidDel="002C26F0">
          <w:rPr>
            <w:lang w:val="en-US"/>
            <w:rPrChange w:id="314" w:author="mitko" w:date="2015-02-18T21:54:00Z">
              <w:rPr>
                <w:rStyle w:val="Hyperlink"/>
                <w:lang w:val="en-US"/>
              </w:rPr>
            </w:rPrChange>
          </w:rPr>
          <w:delText>1.</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315" w:author="mitko" w:date="2015-02-18T21:54:00Z">
              <w:rPr>
                <w:rStyle w:val="Hyperlink"/>
              </w:rPr>
            </w:rPrChange>
          </w:rPr>
          <w:delText>Увод</w:delText>
        </w:r>
        <w:r w:rsidDel="002C26F0">
          <w:rPr>
            <w:webHidden/>
          </w:rPr>
          <w:tab/>
          <w:delText>5</w:delText>
        </w:r>
      </w:del>
    </w:p>
    <w:p w:rsidR="00A34B04" w:rsidDel="002C26F0" w:rsidRDefault="00A34B04">
      <w:pPr>
        <w:pStyle w:val="TOC2"/>
        <w:tabs>
          <w:tab w:val="left" w:pos="800"/>
          <w:tab w:val="right" w:leader="dot" w:pos="8296"/>
        </w:tabs>
        <w:rPr>
          <w:del w:id="316" w:author="mitko" w:date="2015-02-18T21:54:00Z"/>
          <w:rFonts w:asciiTheme="minorHAnsi" w:eastAsiaTheme="minorEastAsia" w:hAnsiTheme="minorHAnsi" w:cstheme="minorBidi"/>
          <w:smallCaps w:val="0"/>
          <w:noProof/>
          <w:color w:val="auto"/>
          <w:sz w:val="22"/>
          <w:szCs w:val="22"/>
          <w:lang w:val="en-US" w:eastAsia="en-US"/>
        </w:rPr>
      </w:pPr>
      <w:del w:id="317" w:author="mitko" w:date="2015-02-18T21:54:00Z">
        <w:r w:rsidRPr="002C26F0" w:rsidDel="002C26F0">
          <w:rPr>
            <w:noProof/>
            <w:rPrChange w:id="318" w:author="mitko" w:date="2015-02-18T21:54:00Z">
              <w:rPr>
                <w:rStyle w:val="Hyperlink"/>
                <w:noProof/>
              </w:rPr>
            </w:rPrChange>
          </w:rPr>
          <w:delText>1.1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19" w:author="mitko" w:date="2015-02-18T21:54:00Z">
              <w:rPr>
                <w:rStyle w:val="Hyperlink"/>
                <w:noProof/>
              </w:rPr>
            </w:rPrChange>
          </w:rPr>
          <w:delText>Състояние на индустрията</w:delText>
        </w:r>
        <w:r w:rsidDel="002C26F0">
          <w:rPr>
            <w:noProof/>
            <w:webHidden/>
          </w:rPr>
          <w:tab/>
          <w:delText>5</w:delText>
        </w:r>
      </w:del>
    </w:p>
    <w:p w:rsidR="00A34B04" w:rsidDel="002C26F0" w:rsidRDefault="00A34B04">
      <w:pPr>
        <w:pStyle w:val="TOC2"/>
        <w:tabs>
          <w:tab w:val="left" w:pos="800"/>
          <w:tab w:val="right" w:leader="dot" w:pos="8296"/>
        </w:tabs>
        <w:rPr>
          <w:del w:id="320" w:author="mitko" w:date="2015-02-18T21:54:00Z"/>
          <w:rFonts w:asciiTheme="minorHAnsi" w:eastAsiaTheme="minorEastAsia" w:hAnsiTheme="minorHAnsi" w:cstheme="minorBidi"/>
          <w:smallCaps w:val="0"/>
          <w:noProof/>
          <w:color w:val="auto"/>
          <w:sz w:val="22"/>
          <w:szCs w:val="22"/>
          <w:lang w:val="en-US" w:eastAsia="en-US"/>
        </w:rPr>
      </w:pPr>
      <w:del w:id="321" w:author="mitko" w:date="2015-02-18T21:54:00Z">
        <w:r w:rsidRPr="002C26F0" w:rsidDel="002C26F0">
          <w:rPr>
            <w:noProof/>
            <w:rPrChange w:id="322" w:author="mitko" w:date="2015-02-18T21:54:00Z">
              <w:rPr>
                <w:rStyle w:val="Hyperlink"/>
                <w:noProof/>
              </w:rPr>
            </w:rPrChange>
          </w:rPr>
          <w:delText>1.2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23" w:author="mitko" w:date="2015-02-18T21:54:00Z">
              <w:rPr>
                <w:rStyle w:val="Hyperlink"/>
                <w:noProof/>
              </w:rPr>
            </w:rPrChange>
          </w:rPr>
          <w:delText>Софтуер за вградени системи</w:delText>
        </w:r>
        <w:r w:rsidDel="002C26F0">
          <w:rPr>
            <w:noProof/>
            <w:webHidden/>
          </w:rPr>
          <w:tab/>
          <w:delText>6</w:delText>
        </w:r>
      </w:del>
    </w:p>
    <w:p w:rsidR="00A34B04" w:rsidDel="002C26F0" w:rsidRDefault="00A34B04">
      <w:pPr>
        <w:pStyle w:val="TOC2"/>
        <w:tabs>
          <w:tab w:val="left" w:pos="800"/>
          <w:tab w:val="right" w:leader="dot" w:pos="8296"/>
        </w:tabs>
        <w:rPr>
          <w:del w:id="324" w:author="mitko" w:date="2015-02-18T21:54:00Z"/>
          <w:rFonts w:asciiTheme="minorHAnsi" w:eastAsiaTheme="minorEastAsia" w:hAnsiTheme="minorHAnsi" w:cstheme="minorBidi"/>
          <w:smallCaps w:val="0"/>
          <w:noProof/>
          <w:color w:val="auto"/>
          <w:sz w:val="22"/>
          <w:szCs w:val="22"/>
          <w:lang w:val="en-US" w:eastAsia="en-US"/>
        </w:rPr>
      </w:pPr>
      <w:del w:id="325" w:author="mitko" w:date="2015-02-18T21:54:00Z">
        <w:r w:rsidRPr="002C26F0" w:rsidDel="002C26F0">
          <w:rPr>
            <w:noProof/>
            <w:rPrChange w:id="326" w:author="mitko" w:date="2015-02-18T21:54:00Z">
              <w:rPr>
                <w:rStyle w:val="Hyperlink"/>
                <w:noProof/>
              </w:rPr>
            </w:rPrChange>
          </w:rPr>
          <w:delText>1.3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27" w:author="mitko" w:date="2015-02-18T21:54:00Z">
              <w:rPr>
                <w:rStyle w:val="Hyperlink"/>
                <w:noProof/>
              </w:rPr>
            </w:rPrChange>
          </w:rPr>
          <w:delText>Софтуерна архитектура</w:delText>
        </w:r>
        <w:r w:rsidDel="002C26F0">
          <w:rPr>
            <w:noProof/>
            <w:webHidden/>
          </w:rPr>
          <w:tab/>
          <w:delText>6</w:delText>
        </w:r>
      </w:del>
    </w:p>
    <w:p w:rsidR="00A34B04" w:rsidDel="002C26F0" w:rsidRDefault="00A34B04">
      <w:pPr>
        <w:pStyle w:val="TOC2"/>
        <w:tabs>
          <w:tab w:val="left" w:pos="800"/>
          <w:tab w:val="right" w:leader="dot" w:pos="8296"/>
        </w:tabs>
        <w:rPr>
          <w:del w:id="328" w:author="mitko" w:date="2015-02-18T21:54:00Z"/>
          <w:rFonts w:asciiTheme="minorHAnsi" w:eastAsiaTheme="minorEastAsia" w:hAnsiTheme="minorHAnsi" w:cstheme="minorBidi"/>
          <w:smallCaps w:val="0"/>
          <w:noProof/>
          <w:color w:val="auto"/>
          <w:sz w:val="22"/>
          <w:szCs w:val="22"/>
          <w:lang w:val="en-US" w:eastAsia="en-US"/>
        </w:rPr>
      </w:pPr>
      <w:del w:id="329" w:author="mitko" w:date="2015-02-18T21:54:00Z">
        <w:r w:rsidRPr="002C26F0" w:rsidDel="002C26F0">
          <w:rPr>
            <w:noProof/>
            <w:rPrChange w:id="330" w:author="mitko" w:date="2015-02-18T21:54:00Z">
              <w:rPr>
                <w:rStyle w:val="Hyperlink"/>
                <w:noProof/>
              </w:rPr>
            </w:rPrChange>
          </w:rPr>
          <w:delText>1.4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31" w:author="mitko" w:date="2015-02-18T21:54:00Z">
              <w:rPr>
                <w:rStyle w:val="Hyperlink"/>
                <w:noProof/>
              </w:rPr>
            </w:rPrChange>
          </w:rPr>
          <w:delText>Мотивация за решението</w:delText>
        </w:r>
        <w:r w:rsidDel="002C26F0">
          <w:rPr>
            <w:noProof/>
            <w:webHidden/>
          </w:rPr>
          <w:tab/>
          <w:delText>7</w:delText>
        </w:r>
      </w:del>
    </w:p>
    <w:p w:rsidR="00A34B04" w:rsidDel="002C26F0" w:rsidRDefault="00A34B04">
      <w:pPr>
        <w:pStyle w:val="TOC2"/>
        <w:tabs>
          <w:tab w:val="left" w:pos="800"/>
          <w:tab w:val="right" w:leader="dot" w:pos="8296"/>
        </w:tabs>
        <w:rPr>
          <w:del w:id="332" w:author="mitko" w:date="2015-02-18T21:54:00Z"/>
          <w:rFonts w:asciiTheme="minorHAnsi" w:eastAsiaTheme="minorEastAsia" w:hAnsiTheme="minorHAnsi" w:cstheme="minorBidi"/>
          <w:smallCaps w:val="0"/>
          <w:noProof/>
          <w:color w:val="auto"/>
          <w:sz w:val="22"/>
          <w:szCs w:val="22"/>
          <w:lang w:val="en-US" w:eastAsia="en-US"/>
        </w:rPr>
      </w:pPr>
      <w:del w:id="333" w:author="mitko" w:date="2015-02-18T21:54:00Z">
        <w:r w:rsidRPr="002C26F0" w:rsidDel="002C26F0">
          <w:rPr>
            <w:noProof/>
            <w:rPrChange w:id="334" w:author="mitko" w:date="2015-02-18T21:54:00Z">
              <w:rPr>
                <w:rStyle w:val="Hyperlink"/>
                <w:noProof/>
              </w:rPr>
            </w:rPrChange>
          </w:rPr>
          <w:delText>1.5</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35" w:author="mitko" w:date="2015-02-18T21:54:00Z">
              <w:rPr>
                <w:rStyle w:val="Hyperlink"/>
                <w:noProof/>
              </w:rPr>
            </w:rPrChange>
          </w:rPr>
          <w:delText>Цел и задачи на дипломната работа</w:delText>
        </w:r>
        <w:r w:rsidDel="002C26F0">
          <w:rPr>
            <w:noProof/>
            <w:webHidden/>
          </w:rPr>
          <w:tab/>
          <w:delText>7</w:delText>
        </w:r>
      </w:del>
    </w:p>
    <w:p w:rsidR="00A34B04" w:rsidDel="002C26F0" w:rsidRDefault="00A34B04">
      <w:pPr>
        <w:pStyle w:val="TOC2"/>
        <w:tabs>
          <w:tab w:val="left" w:pos="800"/>
          <w:tab w:val="right" w:leader="dot" w:pos="8296"/>
        </w:tabs>
        <w:rPr>
          <w:del w:id="336" w:author="mitko" w:date="2015-02-18T21:54:00Z"/>
          <w:rFonts w:asciiTheme="minorHAnsi" w:eastAsiaTheme="minorEastAsia" w:hAnsiTheme="minorHAnsi" w:cstheme="minorBidi"/>
          <w:smallCaps w:val="0"/>
          <w:noProof/>
          <w:color w:val="auto"/>
          <w:sz w:val="22"/>
          <w:szCs w:val="22"/>
          <w:lang w:val="en-US" w:eastAsia="en-US"/>
        </w:rPr>
      </w:pPr>
      <w:del w:id="337" w:author="mitko" w:date="2015-02-18T21:54:00Z">
        <w:r w:rsidRPr="002C26F0" w:rsidDel="002C26F0">
          <w:rPr>
            <w:noProof/>
            <w:rPrChange w:id="338" w:author="mitko" w:date="2015-02-18T21:54:00Z">
              <w:rPr>
                <w:rStyle w:val="Hyperlink"/>
                <w:noProof/>
              </w:rPr>
            </w:rPrChange>
          </w:rPr>
          <w:delText>1.6</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39" w:author="mitko" w:date="2015-02-18T21:54:00Z">
              <w:rPr>
                <w:rStyle w:val="Hyperlink"/>
                <w:noProof/>
              </w:rPr>
            </w:rPrChange>
          </w:rPr>
          <w:delText>Очаквани ползи от реализацията</w:delText>
        </w:r>
        <w:r w:rsidDel="002C26F0">
          <w:rPr>
            <w:noProof/>
            <w:webHidden/>
          </w:rPr>
          <w:tab/>
          <w:delText>8</w:delText>
        </w:r>
      </w:del>
    </w:p>
    <w:p w:rsidR="00A34B04" w:rsidDel="002C26F0" w:rsidRDefault="00A34B04">
      <w:pPr>
        <w:pStyle w:val="TOC2"/>
        <w:tabs>
          <w:tab w:val="left" w:pos="800"/>
          <w:tab w:val="right" w:leader="dot" w:pos="8296"/>
        </w:tabs>
        <w:rPr>
          <w:del w:id="340" w:author="mitko" w:date="2015-02-18T21:54:00Z"/>
          <w:rFonts w:asciiTheme="minorHAnsi" w:eastAsiaTheme="minorEastAsia" w:hAnsiTheme="minorHAnsi" w:cstheme="minorBidi"/>
          <w:smallCaps w:val="0"/>
          <w:noProof/>
          <w:color w:val="auto"/>
          <w:sz w:val="22"/>
          <w:szCs w:val="22"/>
          <w:lang w:val="en-US" w:eastAsia="en-US"/>
        </w:rPr>
      </w:pPr>
      <w:del w:id="341" w:author="mitko" w:date="2015-02-18T21:54:00Z">
        <w:r w:rsidRPr="002C26F0" w:rsidDel="002C26F0">
          <w:rPr>
            <w:noProof/>
            <w:rPrChange w:id="342" w:author="mitko" w:date="2015-02-18T21:54:00Z">
              <w:rPr>
                <w:rStyle w:val="Hyperlink"/>
                <w:noProof/>
              </w:rPr>
            </w:rPrChange>
          </w:rPr>
          <w:delText>1.7</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43" w:author="mitko" w:date="2015-02-18T21:54:00Z">
              <w:rPr>
                <w:rStyle w:val="Hyperlink"/>
                <w:noProof/>
              </w:rPr>
            </w:rPrChange>
          </w:rPr>
          <w:delText>Структура на дипломната работа</w:delText>
        </w:r>
        <w:r w:rsidDel="002C26F0">
          <w:rPr>
            <w:noProof/>
            <w:webHidden/>
          </w:rPr>
          <w:tab/>
          <w:delText>8</w:delText>
        </w:r>
      </w:del>
    </w:p>
    <w:p w:rsidR="00A34B04" w:rsidDel="002C26F0" w:rsidRDefault="00A34B04">
      <w:pPr>
        <w:pStyle w:val="TOC1"/>
        <w:rPr>
          <w:del w:id="344" w:author="mitko" w:date="2015-02-18T21:54:00Z"/>
          <w:rFonts w:asciiTheme="minorHAnsi" w:eastAsiaTheme="minorEastAsia" w:hAnsiTheme="minorHAnsi" w:cstheme="minorBidi"/>
          <w:b w:val="0"/>
          <w:bCs w:val="0"/>
          <w:caps w:val="0"/>
          <w:color w:val="auto"/>
          <w:sz w:val="22"/>
          <w:szCs w:val="22"/>
          <w:lang w:val="en-US" w:eastAsia="en-US"/>
        </w:rPr>
      </w:pPr>
      <w:del w:id="345" w:author="mitko" w:date="2015-02-18T21:54:00Z">
        <w:r w:rsidRPr="002C26F0" w:rsidDel="002C26F0">
          <w:rPr>
            <w:rPrChange w:id="346" w:author="mitko" w:date="2015-02-18T21:54:00Z">
              <w:rPr>
                <w:rStyle w:val="Hyperlink"/>
              </w:rPr>
            </w:rPrChange>
          </w:rPr>
          <w:delText>2.</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347" w:author="mitko" w:date="2015-02-18T21:54:00Z">
              <w:rPr>
                <w:rStyle w:val="Hyperlink"/>
              </w:rPr>
            </w:rPrChange>
          </w:rPr>
          <w:delText>Реверсивен инж</w:delText>
        </w:r>
        <w:r w:rsidRPr="002C26F0" w:rsidDel="002C26F0">
          <w:rPr>
            <w:lang w:val="en-US"/>
            <w:rPrChange w:id="348" w:author="mitko" w:date="2015-02-18T21:54:00Z">
              <w:rPr>
                <w:rStyle w:val="Hyperlink"/>
                <w:lang w:val="en-US"/>
              </w:rPr>
            </w:rPrChange>
          </w:rPr>
          <w:delText>е</w:delText>
        </w:r>
        <w:r w:rsidRPr="002C26F0" w:rsidDel="002C26F0">
          <w:rPr>
            <w:rPrChange w:id="349" w:author="mitko" w:date="2015-02-18T21:54:00Z">
              <w:rPr>
                <w:rStyle w:val="Hyperlink"/>
              </w:rPr>
            </w:rPrChange>
          </w:rPr>
          <w:delText>неринг</w:delText>
        </w:r>
        <w:r w:rsidDel="002C26F0">
          <w:rPr>
            <w:webHidden/>
          </w:rPr>
          <w:tab/>
          <w:delText>10</w:delText>
        </w:r>
      </w:del>
    </w:p>
    <w:p w:rsidR="00A34B04" w:rsidDel="002C26F0" w:rsidRDefault="00A34B04">
      <w:pPr>
        <w:pStyle w:val="TOC2"/>
        <w:tabs>
          <w:tab w:val="left" w:pos="800"/>
          <w:tab w:val="right" w:leader="dot" w:pos="8296"/>
        </w:tabs>
        <w:rPr>
          <w:del w:id="350" w:author="mitko" w:date="2015-02-18T21:54:00Z"/>
          <w:rFonts w:asciiTheme="minorHAnsi" w:eastAsiaTheme="minorEastAsia" w:hAnsiTheme="minorHAnsi" w:cstheme="minorBidi"/>
          <w:smallCaps w:val="0"/>
          <w:noProof/>
          <w:color w:val="auto"/>
          <w:sz w:val="22"/>
          <w:szCs w:val="22"/>
          <w:lang w:val="en-US" w:eastAsia="en-US"/>
        </w:rPr>
      </w:pPr>
      <w:del w:id="351" w:author="mitko" w:date="2015-02-18T21:54:00Z">
        <w:r w:rsidRPr="002C26F0" w:rsidDel="002C26F0">
          <w:rPr>
            <w:noProof/>
            <w:rPrChange w:id="352" w:author="mitko" w:date="2015-02-18T21:54:00Z">
              <w:rPr>
                <w:rStyle w:val="Hyperlink"/>
                <w:noProof/>
              </w:rPr>
            </w:rPrChange>
          </w:rPr>
          <w:delText>2.1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53" w:author="mitko" w:date="2015-02-18T21:54:00Z">
              <w:rPr>
                <w:rStyle w:val="Hyperlink"/>
                <w:noProof/>
              </w:rPr>
            </w:rPrChange>
          </w:rPr>
          <w:delText>Основни дефиниции</w:delText>
        </w:r>
        <w:r w:rsidDel="002C26F0">
          <w:rPr>
            <w:noProof/>
            <w:webHidden/>
          </w:rPr>
          <w:tab/>
          <w:delText>10</w:delText>
        </w:r>
      </w:del>
    </w:p>
    <w:p w:rsidR="00A34B04" w:rsidDel="002C26F0" w:rsidRDefault="00A34B04">
      <w:pPr>
        <w:pStyle w:val="TOC3"/>
        <w:tabs>
          <w:tab w:val="left" w:pos="1200"/>
          <w:tab w:val="right" w:leader="dot" w:pos="8296"/>
        </w:tabs>
        <w:rPr>
          <w:del w:id="354" w:author="mitko" w:date="2015-02-18T21:54:00Z"/>
          <w:rFonts w:asciiTheme="minorHAnsi" w:eastAsiaTheme="minorEastAsia" w:hAnsiTheme="minorHAnsi" w:cstheme="minorBidi"/>
          <w:i w:val="0"/>
          <w:iCs w:val="0"/>
          <w:noProof/>
          <w:color w:val="auto"/>
          <w:sz w:val="22"/>
          <w:szCs w:val="22"/>
          <w:lang w:val="en-US" w:eastAsia="en-US"/>
        </w:rPr>
      </w:pPr>
      <w:del w:id="355" w:author="mitko" w:date="2015-02-18T21:54:00Z">
        <w:r w:rsidRPr="002C26F0" w:rsidDel="002C26F0">
          <w:rPr>
            <w:noProof/>
            <w:rPrChange w:id="356" w:author="mitko" w:date="2015-02-18T21:54:00Z">
              <w:rPr>
                <w:rStyle w:val="Hyperlink"/>
                <w:noProof/>
              </w:rPr>
            </w:rPrChange>
          </w:rPr>
          <w:delText>2.1.1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57" w:author="mitko" w:date="2015-02-18T21:54:00Z">
              <w:rPr>
                <w:rStyle w:val="Hyperlink"/>
                <w:noProof/>
              </w:rPr>
            </w:rPrChange>
          </w:rPr>
          <w:delText>Терминология на реинженеринга и софтуерната поддръжка</w:delText>
        </w:r>
        <w:r w:rsidDel="002C26F0">
          <w:rPr>
            <w:noProof/>
            <w:webHidden/>
          </w:rPr>
          <w:tab/>
          <w:delText>10</w:delText>
        </w:r>
      </w:del>
    </w:p>
    <w:p w:rsidR="00A34B04" w:rsidDel="002C26F0" w:rsidRDefault="00A34B04">
      <w:pPr>
        <w:pStyle w:val="TOC3"/>
        <w:tabs>
          <w:tab w:val="left" w:pos="1200"/>
          <w:tab w:val="right" w:leader="dot" w:pos="8296"/>
        </w:tabs>
        <w:rPr>
          <w:del w:id="358" w:author="mitko" w:date="2015-02-18T21:54:00Z"/>
          <w:rFonts w:asciiTheme="minorHAnsi" w:eastAsiaTheme="minorEastAsia" w:hAnsiTheme="minorHAnsi" w:cstheme="minorBidi"/>
          <w:i w:val="0"/>
          <w:iCs w:val="0"/>
          <w:noProof/>
          <w:color w:val="auto"/>
          <w:sz w:val="22"/>
          <w:szCs w:val="22"/>
          <w:lang w:val="en-US" w:eastAsia="en-US"/>
        </w:rPr>
      </w:pPr>
      <w:del w:id="359" w:author="mitko" w:date="2015-02-18T21:54:00Z">
        <w:r w:rsidRPr="002C26F0" w:rsidDel="002C26F0">
          <w:rPr>
            <w:noProof/>
            <w:rPrChange w:id="360" w:author="mitko" w:date="2015-02-18T21:54:00Z">
              <w:rPr>
                <w:rStyle w:val="Hyperlink"/>
                <w:noProof/>
              </w:rPr>
            </w:rPrChange>
          </w:rPr>
          <w:delText>2.1.2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61" w:author="mitko" w:date="2015-02-18T21:54:00Z">
              <w:rPr>
                <w:rStyle w:val="Hyperlink"/>
                <w:noProof/>
              </w:rPr>
            </w:rPrChange>
          </w:rPr>
          <w:delText>Терминология в софтуерната архитектура</w:delText>
        </w:r>
        <w:r w:rsidDel="002C26F0">
          <w:rPr>
            <w:noProof/>
            <w:webHidden/>
          </w:rPr>
          <w:tab/>
          <w:delText>11</w:delText>
        </w:r>
      </w:del>
    </w:p>
    <w:p w:rsidR="00A34B04" w:rsidDel="002C26F0" w:rsidRDefault="00A34B04">
      <w:pPr>
        <w:pStyle w:val="TOC2"/>
        <w:tabs>
          <w:tab w:val="left" w:pos="800"/>
          <w:tab w:val="right" w:leader="dot" w:pos="8296"/>
        </w:tabs>
        <w:rPr>
          <w:del w:id="362" w:author="mitko" w:date="2015-02-18T21:54:00Z"/>
          <w:rFonts w:asciiTheme="minorHAnsi" w:eastAsiaTheme="minorEastAsia" w:hAnsiTheme="minorHAnsi" w:cstheme="minorBidi"/>
          <w:smallCaps w:val="0"/>
          <w:noProof/>
          <w:color w:val="auto"/>
          <w:sz w:val="22"/>
          <w:szCs w:val="22"/>
          <w:lang w:val="en-US" w:eastAsia="en-US"/>
        </w:rPr>
      </w:pPr>
      <w:del w:id="363" w:author="mitko" w:date="2015-02-18T21:54:00Z">
        <w:r w:rsidRPr="002C26F0" w:rsidDel="002C26F0">
          <w:rPr>
            <w:noProof/>
            <w:rPrChange w:id="364" w:author="mitko" w:date="2015-02-18T21:54:00Z">
              <w:rPr>
                <w:rStyle w:val="Hyperlink"/>
                <w:noProof/>
              </w:rPr>
            </w:rPrChange>
          </w:rPr>
          <w:delText>2.2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65" w:author="mitko" w:date="2015-02-18T21:54:00Z">
              <w:rPr>
                <w:rStyle w:val="Hyperlink"/>
                <w:noProof/>
              </w:rPr>
            </w:rPrChange>
          </w:rPr>
          <w:delText>Реинженеринг на компонентно-базиран софтуер и среда за изпълнението му</w:delText>
        </w:r>
        <w:r w:rsidDel="002C26F0">
          <w:rPr>
            <w:noProof/>
            <w:webHidden/>
          </w:rPr>
          <w:tab/>
          <w:delText>14</w:delText>
        </w:r>
      </w:del>
    </w:p>
    <w:p w:rsidR="00A34B04" w:rsidDel="002C26F0" w:rsidRDefault="00A34B04">
      <w:pPr>
        <w:pStyle w:val="TOC3"/>
        <w:tabs>
          <w:tab w:val="left" w:pos="1200"/>
          <w:tab w:val="right" w:leader="dot" w:pos="8296"/>
        </w:tabs>
        <w:rPr>
          <w:del w:id="366" w:author="mitko" w:date="2015-02-18T21:54:00Z"/>
          <w:rFonts w:asciiTheme="minorHAnsi" w:eastAsiaTheme="minorEastAsia" w:hAnsiTheme="minorHAnsi" w:cstheme="minorBidi"/>
          <w:i w:val="0"/>
          <w:iCs w:val="0"/>
          <w:noProof/>
          <w:color w:val="auto"/>
          <w:sz w:val="22"/>
          <w:szCs w:val="22"/>
          <w:lang w:val="en-US" w:eastAsia="en-US"/>
        </w:rPr>
      </w:pPr>
      <w:del w:id="367" w:author="mitko" w:date="2015-02-18T21:54:00Z">
        <w:r w:rsidRPr="002C26F0" w:rsidDel="002C26F0">
          <w:rPr>
            <w:noProof/>
            <w:rPrChange w:id="368" w:author="mitko" w:date="2015-02-18T21:54:00Z">
              <w:rPr>
                <w:rStyle w:val="Hyperlink"/>
                <w:noProof/>
              </w:rPr>
            </w:rPrChange>
          </w:rPr>
          <w:delText>2.2.1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69" w:author="mitko" w:date="2015-02-18T21:54:00Z">
              <w:rPr>
                <w:rStyle w:val="Hyperlink"/>
                <w:noProof/>
              </w:rPr>
            </w:rPrChange>
          </w:rPr>
          <w:delText>Реинженеринг и компонентно-базиран софтуер</w:delText>
        </w:r>
        <w:r w:rsidDel="002C26F0">
          <w:rPr>
            <w:noProof/>
            <w:webHidden/>
          </w:rPr>
          <w:tab/>
          <w:delText>14</w:delText>
        </w:r>
      </w:del>
    </w:p>
    <w:p w:rsidR="00A34B04" w:rsidDel="002C26F0" w:rsidRDefault="00A34B04">
      <w:pPr>
        <w:pStyle w:val="TOC3"/>
        <w:tabs>
          <w:tab w:val="left" w:pos="1200"/>
          <w:tab w:val="right" w:leader="dot" w:pos="8296"/>
        </w:tabs>
        <w:rPr>
          <w:del w:id="370" w:author="mitko" w:date="2015-02-18T21:54:00Z"/>
          <w:rFonts w:asciiTheme="minorHAnsi" w:eastAsiaTheme="minorEastAsia" w:hAnsiTheme="minorHAnsi" w:cstheme="minorBidi"/>
          <w:i w:val="0"/>
          <w:iCs w:val="0"/>
          <w:noProof/>
          <w:color w:val="auto"/>
          <w:sz w:val="22"/>
          <w:szCs w:val="22"/>
          <w:lang w:val="en-US" w:eastAsia="en-US"/>
        </w:rPr>
      </w:pPr>
      <w:del w:id="371" w:author="mitko" w:date="2015-02-18T21:54:00Z">
        <w:r w:rsidRPr="002C26F0" w:rsidDel="002C26F0">
          <w:rPr>
            <w:noProof/>
            <w:rPrChange w:id="372" w:author="mitko" w:date="2015-02-18T21:54:00Z">
              <w:rPr>
                <w:rStyle w:val="Hyperlink"/>
                <w:noProof/>
              </w:rPr>
            </w:rPrChange>
          </w:rPr>
          <w:delText>2.2.2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73" w:author="mitko" w:date="2015-02-18T21:54:00Z">
              <w:rPr>
                <w:rStyle w:val="Hyperlink"/>
                <w:noProof/>
              </w:rPr>
            </w:rPrChange>
          </w:rPr>
          <w:delText>Среда за архитектурна реконструкция</w:delText>
        </w:r>
        <w:r w:rsidDel="002C26F0">
          <w:rPr>
            <w:noProof/>
            <w:webHidden/>
          </w:rPr>
          <w:tab/>
          <w:delText>16</w:delText>
        </w:r>
      </w:del>
    </w:p>
    <w:p w:rsidR="00A34B04" w:rsidDel="002C26F0" w:rsidRDefault="00A34B04">
      <w:pPr>
        <w:pStyle w:val="TOC2"/>
        <w:tabs>
          <w:tab w:val="left" w:pos="800"/>
          <w:tab w:val="right" w:leader="dot" w:pos="8296"/>
        </w:tabs>
        <w:rPr>
          <w:del w:id="374" w:author="mitko" w:date="2015-02-18T21:54:00Z"/>
          <w:rFonts w:asciiTheme="minorHAnsi" w:eastAsiaTheme="minorEastAsia" w:hAnsiTheme="minorHAnsi" w:cstheme="minorBidi"/>
          <w:smallCaps w:val="0"/>
          <w:noProof/>
          <w:color w:val="auto"/>
          <w:sz w:val="22"/>
          <w:szCs w:val="22"/>
          <w:lang w:val="en-US" w:eastAsia="en-US"/>
        </w:rPr>
      </w:pPr>
      <w:del w:id="375" w:author="mitko" w:date="2015-02-18T21:54:00Z">
        <w:r w:rsidRPr="002C26F0" w:rsidDel="002C26F0">
          <w:rPr>
            <w:noProof/>
            <w:rPrChange w:id="376" w:author="mitko" w:date="2015-02-18T21:54:00Z">
              <w:rPr>
                <w:rStyle w:val="Hyperlink"/>
                <w:noProof/>
              </w:rPr>
            </w:rPrChange>
          </w:rPr>
          <w:delText>2.3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77" w:author="mitko" w:date="2015-02-18T21:54:00Z">
              <w:rPr>
                <w:rStyle w:val="Hyperlink"/>
                <w:noProof/>
              </w:rPr>
            </w:rPrChange>
          </w:rPr>
          <w:delText>Съществуващи инструменти за реинженеринг</w:delText>
        </w:r>
        <w:r w:rsidDel="002C26F0">
          <w:rPr>
            <w:noProof/>
            <w:webHidden/>
          </w:rPr>
          <w:tab/>
          <w:delText>17</w:delText>
        </w:r>
      </w:del>
    </w:p>
    <w:p w:rsidR="00A34B04" w:rsidDel="002C26F0" w:rsidRDefault="00A34B04">
      <w:pPr>
        <w:pStyle w:val="TOC3"/>
        <w:tabs>
          <w:tab w:val="left" w:pos="1200"/>
          <w:tab w:val="right" w:leader="dot" w:pos="8296"/>
        </w:tabs>
        <w:rPr>
          <w:del w:id="378" w:author="mitko" w:date="2015-02-18T21:54:00Z"/>
          <w:rFonts w:asciiTheme="minorHAnsi" w:eastAsiaTheme="minorEastAsia" w:hAnsiTheme="minorHAnsi" w:cstheme="minorBidi"/>
          <w:i w:val="0"/>
          <w:iCs w:val="0"/>
          <w:noProof/>
          <w:color w:val="auto"/>
          <w:sz w:val="22"/>
          <w:szCs w:val="22"/>
          <w:lang w:val="en-US" w:eastAsia="en-US"/>
        </w:rPr>
      </w:pPr>
      <w:del w:id="379" w:author="mitko" w:date="2015-02-18T21:54:00Z">
        <w:r w:rsidRPr="002C26F0" w:rsidDel="002C26F0">
          <w:rPr>
            <w:noProof/>
            <w:rPrChange w:id="380" w:author="mitko" w:date="2015-02-18T21:54:00Z">
              <w:rPr>
                <w:rStyle w:val="Hyperlink"/>
                <w:noProof/>
              </w:rPr>
            </w:rPrChange>
          </w:rPr>
          <w:delText>2.3.1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81" w:author="mitko" w:date="2015-02-18T21:54:00Z">
              <w:rPr>
                <w:rStyle w:val="Hyperlink"/>
                <w:noProof/>
              </w:rPr>
            </w:rPrChange>
          </w:rPr>
          <w:delText>Оркестрирана много-изгледна среда за софтуерно архитектурна реконструкция [R14]</w:delText>
        </w:r>
        <w:r w:rsidDel="002C26F0">
          <w:rPr>
            <w:noProof/>
            <w:webHidden/>
          </w:rPr>
          <w:tab/>
          <w:delText>18</w:delText>
        </w:r>
      </w:del>
    </w:p>
    <w:p w:rsidR="00A34B04" w:rsidDel="002C26F0" w:rsidRDefault="00A34B04">
      <w:pPr>
        <w:pStyle w:val="TOC3"/>
        <w:tabs>
          <w:tab w:val="left" w:pos="1200"/>
          <w:tab w:val="right" w:leader="dot" w:pos="8296"/>
        </w:tabs>
        <w:rPr>
          <w:del w:id="382" w:author="mitko" w:date="2015-02-18T21:54:00Z"/>
          <w:rFonts w:asciiTheme="minorHAnsi" w:eastAsiaTheme="minorEastAsia" w:hAnsiTheme="minorHAnsi" w:cstheme="minorBidi"/>
          <w:i w:val="0"/>
          <w:iCs w:val="0"/>
          <w:noProof/>
          <w:color w:val="auto"/>
          <w:sz w:val="22"/>
          <w:szCs w:val="22"/>
          <w:lang w:val="en-US" w:eastAsia="en-US"/>
        </w:rPr>
      </w:pPr>
      <w:del w:id="383" w:author="mitko" w:date="2015-02-18T21:54:00Z">
        <w:r w:rsidRPr="002C26F0" w:rsidDel="002C26F0">
          <w:rPr>
            <w:noProof/>
            <w:rPrChange w:id="384" w:author="mitko" w:date="2015-02-18T21:54:00Z">
              <w:rPr>
                <w:rStyle w:val="Hyperlink"/>
                <w:noProof/>
              </w:rPr>
            </w:rPrChange>
          </w:rPr>
          <w:delText>2.3.2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85" w:author="mitko" w:date="2015-02-18T21:54:00Z">
              <w:rPr>
                <w:rStyle w:val="Hyperlink"/>
                <w:noProof/>
              </w:rPr>
            </w:rPrChange>
          </w:rPr>
          <w:delText xml:space="preserve">Компонентният модел на </w:delText>
        </w:r>
        <w:r w:rsidRPr="002C26F0" w:rsidDel="002C26F0">
          <w:rPr>
            <w:rFonts w:ascii="TimesNewRoman,Italic" w:hAnsi="TimesNewRoman,Italic" w:cs="TimesNewRoman,Italic"/>
            <w:noProof/>
            <w:lang w:eastAsia="en-US"/>
            <w:rPrChange w:id="386" w:author="mitko" w:date="2015-02-18T21:54:00Z">
              <w:rPr>
                <w:rStyle w:val="Hyperlink"/>
                <w:rFonts w:ascii="TimesNewRoman,Italic" w:hAnsi="TimesNewRoman,Italic" w:cs="TimesNewRoman,Italic"/>
                <w:noProof/>
                <w:lang w:eastAsia="en-US"/>
              </w:rPr>
            </w:rPrChange>
          </w:rPr>
          <w:delText xml:space="preserve">Dassault Systèmes </w:delText>
        </w:r>
        <w:r w:rsidRPr="002C26F0" w:rsidDel="002C26F0">
          <w:rPr>
            <w:noProof/>
            <w:rPrChange w:id="387" w:author="mitko" w:date="2015-02-18T21:54:00Z">
              <w:rPr>
                <w:rStyle w:val="Hyperlink"/>
                <w:noProof/>
              </w:rPr>
            </w:rPrChange>
          </w:rPr>
          <w:delText>(DS) [R14]</w:delText>
        </w:r>
        <w:r w:rsidDel="002C26F0">
          <w:rPr>
            <w:noProof/>
            <w:webHidden/>
          </w:rPr>
          <w:tab/>
          <w:delText>26</w:delText>
        </w:r>
      </w:del>
    </w:p>
    <w:p w:rsidR="00A34B04" w:rsidDel="002C26F0" w:rsidRDefault="00A34B04">
      <w:pPr>
        <w:pStyle w:val="TOC2"/>
        <w:tabs>
          <w:tab w:val="left" w:pos="800"/>
          <w:tab w:val="right" w:leader="dot" w:pos="8296"/>
        </w:tabs>
        <w:rPr>
          <w:del w:id="388" w:author="mitko" w:date="2015-02-18T21:54:00Z"/>
          <w:rFonts w:asciiTheme="minorHAnsi" w:eastAsiaTheme="minorEastAsia" w:hAnsiTheme="minorHAnsi" w:cstheme="minorBidi"/>
          <w:smallCaps w:val="0"/>
          <w:noProof/>
          <w:color w:val="auto"/>
          <w:sz w:val="22"/>
          <w:szCs w:val="22"/>
          <w:lang w:val="en-US" w:eastAsia="en-US"/>
        </w:rPr>
      </w:pPr>
      <w:del w:id="389" w:author="mitko" w:date="2015-02-18T21:54:00Z">
        <w:r w:rsidRPr="002C26F0" w:rsidDel="002C26F0">
          <w:rPr>
            <w:noProof/>
            <w:rPrChange w:id="390" w:author="mitko" w:date="2015-02-18T21:54:00Z">
              <w:rPr>
                <w:rStyle w:val="Hyperlink"/>
                <w:noProof/>
              </w:rPr>
            </w:rPrChange>
          </w:rPr>
          <w:delText>2.4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391" w:author="mitko" w:date="2015-02-18T21:54:00Z">
              <w:rPr>
                <w:rStyle w:val="Hyperlink"/>
                <w:noProof/>
              </w:rPr>
            </w:rPrChange>
          </w:rPr>
          <w:delText>Сравнителен анализ на изложените решения</w:delText>
        </w:r>
        <w:r w:rsidDel="002C26F0">
          <w:rPr>
            <w:noProof/>
            <w:webHidden/>
          </w:rPr>
          <w:tab/>
          <w:delText>30</w:delText>
        </w:r>
      </w:del>
    </w:p>
    <w:p w:rsidR="00A34B04" w:rsidDel="002C26F0" w:rsidRDefault="00A34B04">
      <w:pPr>
        <w:pStyle w:val="TOC3"/>
        <w:tabs>
          <w:tab w:val="left" w:pos="1200"/>
          <w:tab w:val="right" w:leader="dot" w:pos="8296"/>
        </w:tabs>
        <w:rPr>
          <w:del w:id="392" w:author="mitko" w:date="2015-02-18T21:54:00Z"/>
          <w:rFonts w:asciiTheme="minorHAnsi" w:eastAsiaTheme="minorEastAsia" w:hAnsiTheme="minorHAnsi" w:cstheme="minorBidi"/>
          <w:i w:val="0"/>
          <w:iCs w:val="0"/>
          <w:noProof/>
          <w:color w:val="auto"/>
          <w:sz w:val="22"/>
          <w:szCs w:val="22"/>
          <w:lang w:val="en-US" w:eastAsia="en-US"/>
        </w:rPr>
      </w:pPr>
      <w:del w:id="393" w:author="mitko" w:date="2015-02-18T21:54:00Z">
        <w:r w:rsidRPr="002C26F0" w:rsidDel="002C26F0">
          <w:rPr>
            <w:noProof/>
            <w:rPrChange w:id="394" w:author="mitko" w:date="2015-02-18T21:54:00Z">
              <w:rPr>
                <w:rStyle w:val="Hyperlink"/>
                <w:noProof/>
              </w:rPr>
            </w:rPrChange>
          </w:rPr>
          <w:delText>2.4.1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395" w:author="mitko" w:date="2015-02-18T21:54:00Z">
              <w:rPr>
                <w:rStyle w:val="Hyperlink"/>
                <w:noProof/>
              </w:rPr>
            </w:rPrChange>
          </w:rPr>
          <w:delText>Критерии</w:delText>
        </w:r>
        <w:r w:rsidDel="002C26F0">
          <w:rPr>
            <w:noProof/>
            <w:webHidden/>
          </w:rPr>
          <w:tab/>
          <w:delText>30</w:delText>
        </w:r>
      </w:del>
    </w:p>
    <w:p w:rsidR="00A34B04" w:rsidDel="002C26F0" w:rsidRDefault="00A34B04">
      <w:pPr>
        <w:pStyle w:val="TOC3"/>
        <w:tabs>
          <w:tab w:val="left" w:pos="1200"/>
          <w:tab w:val="right" w:leader="dot" w:pos="8296"/>
        </w:tabs>
        <w:rPr>
          <w:del w:id="396" w:author="mitko" w:date="2015-02-18T21:54:00Z"/>
          <w:rFonts w:asciiTheme="minorHAnsi" w:eastAsiaTheme="minorEastAsia" w:hAnsiTheme="minorHAnsi" w:cstheme="minorBidi"/>
          <w:i w:val="0"/>
          <w:iCs w:val="0"/>
          <w:noProof/>
          <w:color w:val="auto"/>
          <w:sz w:val="22"/>
          <w:szCs w:val="22"/>
          <w:lang w:val="en-US" w:eastAsia="en-US"/>
        </w:rPr>
      </w:pPr>
      <w:del w:id="397" w:author="mitko" w:date="2015-02-18T21:54:00Z">
        <w:r w:rsidRPr="002C26F0" w:rsidDel="002C26F0">
          <w:rPr>
            <w:noProof/>
            <w:lang w:eastAsia="en-US"/>
            <w:rPrChange w:id="398" w:author="mitko" w:date="2015-02-18T21:54:00Z">
              <w:rPr>
                <w:rStyle w:val="Hyperlink"/>
                <w:noProof/>
                <w:lang w:eastAsia="en-US"/>
              </w:rPr>
            </w:rPrChange>
          </w:rPr>
          <w:delText>2.4.2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lang w:eastAsia="en-US"/>
            <w:rPrChange w:id="399" w:author="mitko" w:date="2015-02-18T21:54:00Z">
              <w:rPr>
                <w:rStyle w:val="Hyperlink"/>
                <w:noProof/>
                <w:lang w:eastAsia="en-US"/>
              </w:rPr>
            </w:rPrChange>
          </w:rPr>
          <w:delText>Сравнителен анализ</w:delText>
        </w:r>
        <w:r w:rsidDel="002C26F0">
          <w:rPr>
            <w:noProof/>
            <w:webHidden/>
          </w:rPr>
          <w:tab/>
          <w:delText>32</w:delText>
        </w:r>
      </w:del>
    </w:p>
    <w:p w:rsidR="00A34B04" w:rsidDel="002C26F0" w:rsidRDefault="00A34B04">
      <w:pPr>
        <w:pStyle w:val="TOC2"/>
        <w:tabs>
          <w:tab w:val="left" w:pos="800"/>
          <w:tab w:val="right" w:leader="dot" w:pos="8296"/>
        </w:tabs>
        <w:rPr>
          <w:del w:id="400" w:author="mitko" w:date="2015-02-18T21:54:00Z"/>
          <w:rFonts w:asciiTheme="minorHAnsi" w:eastAsiaTheme="minorEastAsia" w:hAnsiTheme="minorHAnsi" w:cstheme="minorBidi"/>
          <w:smallCaps w:val="0"/>
          <w:noProof/>
          <w:color w:val="auto"/>
          <w:sz w:val="22"/>
          <w:szCs w:val="22"/>
          <w:lang w:val="en-US" w:eastAsia="en-US"/>
        </w:rPr>
      </w:pPr>
      <w:del w:id="401" w:author="mitko" w:date="2015-02-18T21:54:00Z">
        <w:r w:rsidRPr="002C26F0" w:rsidDel="002C26F0">
          <w:rPr>
            <w:noProof/>
            <w:rPrChange w:id="402" w:author="mitko" w:date="2015-02-18T21:54:00Z">
              <w:rPr>
                <w:rStyle w:val="Hyperlink"/>
                <w:noProof/>
              </w:rPr>
            </w:rPrChange>
          </w:rPr>
          <w:delText>2.5</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403" w:author="mitko" w:date="2015-02-18T21:54:00Z">
              <w:rPr>
                <w:rStyle w:val="Hyperlink"/>
                <w:noProof/>
                <w:lang w:val="ru-RU"/>
              </w:rPr>
            </w:rPrChange>
          </w:rPr>
          <w:delText>Изводи</w:delText>
        </w:r>
        <w:r w:rsidDel="002C26F0">
          <w:rPr>
            <w:noProof/>
            <w:webHidden/>
          </w:rPr>
          <w:tab/>
          <w:delText>32</w:delText>
        </w:r>
      </w:del>
    </w:p>
    <w:p w:rsidR="00A34B04" w:rsidDel="002C26F0" w:rsidRDefault="00A34B04">
      <w:pPr>
        <w:pStyle w:val="TOC1"/>
        <w:rPr>
          <w:del w:id="404" w:author="mitko" w:date="2015-02-18T21:54:00Z"/>
          <w:rFonts w:asciiTheme="minorHAnsi" w:eastAsiaTheme="minorEastAsia" w:hAnsiTheme="minorHAnsi" w:cstheme="minorBidi"/>
          <w:b w:val="0"/>
          <w:bCs w:val="0"/>
          <w:caps w:val="0"/>
          <w:color w:val="auto"/>
          <w:sz w:val="22"/>
          <w:szCs w:val="22"/>
          <w:lang w:val="en-US" w:eastAsia="en-US"/>
        </w:rPr>
      </w:pPr>
      <w:del w:id="405" w:author="mitko" w:date="2015-02-18T21:54:00Z">
        <w:r w:rsidRPr="002C26F0" w:rsidDel="002C26F0">
          <w:rPr>
            <w:rPrChange w:id="406" w:author="mitko" w:date="2015-02-18T21:54:00Z">
              <w:rPr>
                <w:rStyle w:val="Hyperlink"/>
              </w:rPr>
            </w:rPrChange>
          </w:rPr>
          <w:delText>3.</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407" w:author="mitko" w:date="2015-02-18T21:54:00Z">
              <w:rPr>
                <w:rStyle w:val="Hyperlink"/>
              </w:rPr>
            </w:rPrChange>
          </w:rPr>
          <w:delText>Анализ</w:delText>
        </w:r>
        <w:r w:rsidDel="002C26F0">
          <w:rPr>
            <w:webHidden/>
          </w:rPr>
          <w:tab/>
          <w:delText>33</w:delText>
        </w:r>
      </w:del>
    </w:p>
    <w:p w:rsidR="00A34B04" w:rsidDel="002C26F0" w:rsidRDefault="00A34B04">
      <w:pPr>
        <w:pStyle w:val="TOC2"/>
        <w:tabs>
          <w:tab w:val="left" w:pos="800"/>
          <w:tab w:val="right" w:leader="dot" w:pos="8296"/>
        </w:tabs>
        <w:rPr>
          <w:del w:id="408" w:author="mitko" w:date="2015-02-18T21:54:00Z"/>
          <w:rFonts w:asciiTheme="minorHAnsi" w:eastAsiaTheme="minorEastAsia" w:hAnsiTheme="minorHAnsi" w:cstheme="minorBidi"/>
          <w:smallCaps w:val="0"/>
          <w:noProof/>
          <w:color w:val="auto"/>
          <w:sz w:val="22"/>
          <w:szCs w:val="22"/>
          <w:lang w:val="en-US" w:eastAsia="en-US"/>
        </w:rPr>
      </w:pPr>
      <w:del w:id="409" w:author="mitko" w:date="2015-02-18T21:54:00Z">
        <w:r w:rsidRPr="002C26F0" w:rsidDel="002C26F0">
          <w:rPr>
            <w:noProof/>
            <w:rPrChange w:id="410" w:author="mitko" w:date="2015-02-18T21:54:00Z">
              <w:rPr>
                <w:rStyle w:val="Hyperlink"/>
                <w:noProof/>
              </w:rPr>
            </w:rPrChange>
          </w:rPr>
          <w:delText>3.1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411" w:author="mitko" w:date="2015-02-18T21:54:00Z">
              <w:rPr>
                <w:rStyle w:val="Hyperlink"/>
                <w:noProof/>
                <w:lang w:val="ru-RU"/>
              </w:rPr>
            </w:rPrChange>
          </w:rPr>
          <w:delText>Концептуален</w:delText>
        </w:r>
        <w:r w:rsidRPr="002C26F0" w:rsidDel="002C26F0">
          <w:rPr>
            <w:noProof/>
            <w:rPrChange w:id="412" w:author="mitko" w:date="2015-02-18T21:54:00Z">
              <w:rPr>
                <w:rStyle w:val="Hyperlink"/>
                <w:noProof/>
              </w:rPr>
            </w:rPrChange>
          </w:rPr>
          <w:delText xml:space="preserve"> модел</w:delText>
        </w:r>
        <w:r w:rsidDel="002C26F0">
          <w:rPr>
            <w:noProof/>
            <w:webHidden/>
          </w:rPr>
          <w:tab/>
          <w:delText>33</w:delText>
        </w:r>
      </w:del>
    </w:p>
    <w:p w:rsidR="00A34B04" w:rsidDel="002C26F0" w:rsidRDefault="00A34B04">
      <w:pPr>
        <w:pStyle w:val="TOC2"/>
        <w:tabs>
          <w:tab w:val="left" w:pos="800"/>
          <w:tab w:val="right" w:leader="dot" w:pos="8296"/>
        </w:tabs>
        <w:rPr>
          <w:del w:id="413" w:author="mitko" w:date="2015-02-18T21:54:00Z"/>
          <w:rFonts w:asciiTheme="minorHAnsi" w:eastAsiaTheme="minorEastAsia" w:hAnsiTheme="minorHAnsi" w:cstheme="minorBidi"/>
          <w:smallCaps w:val="0"/>
          <w:noProof/>
          <w:color w:val="auto"/>
          <w:sz w:val="22"/>
          <w:szCs w:val="22"/>
          <w:lang w:val="en-US" w:eastAsia="en-US"/>
        </w:rPr>
      </w:pPr>
      <w:del w:id="414" w:author="mitko" w:date="2015-02-18T21:54:00Z">
        <w:r w:rsidRPr="002C26F0" w:rsidDel="002C26F0">
          <w:rPr>
            <w:noProof/>
            <w:rPrChange w:id="415" w:author="mitko" w:date="2015-02-18T21:54:00Z">
              <w:rPr>
                <w:rStyle w:val="Hyperlink"/>
                <w:noProof/>
              </w:rPr>
            </w:rPrChange>
          </w:rPr>
          <w:delText>3.2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416" w:author="mitko" w:date="2015-02-18T21:54:00Z">
              <w:rPr>
                <w:rStyle w:val="Hyperlink"/>
                <w:noProof/>
                <w:lang w:val="ru-RU"/>
              </w:rPr>
            </w:rPrChange>
          </w:rPr>
          <w:delText>Работни</w:delText>
        </w:r>
        <w:r w:rsidRPr="002C26F0" w:rsidDel="002C26F0">
          <w:rPr>
            <w:noProof/>
            <w:rPrChange w:id="417" w:author="mitko" w:date="2015-02-18T21:54:00Z">
              <w:rPr>
                <w:rStyle w:val="Hyperlink"/>
                <w:noProof/>
              </w:rPr>
            </w:rPrChange>
          </w:rPr>
          <w:delText xml:space="preserve"> процеси</w:delText>
        </w:r>
        <w:r w:rsidDel="002C26F0">
          <w:rPr>
            <w:noProof/>
            <w:webHidden/>
          </w:rPr>
          <w:tab/>
          <w:delText>35</w:delText>
        </w:r>
      </w:del>
    </w:p>
    <w:p w:rsidR="00A34B04" w:rsidDel="002C26F0" w:rsidRDefault="00A34B04">
      <w:pPr>
        <w:pStyle w:val="TOC3"/>
        <w:tabs>
          <w:tab w:val="left" w:pos="1200"/>
          <w:tab w:val="right" w:leader="dot" w:pos="8296"/>
        </w:tabs>
        <w:rPr>
          <w:del w:id="418" w:author="mitko" w:date="2015-02-18T21:54:00Z"/>
          <w:rFonts w:asciiTheme="minorHAnsi" w:eastAsiaTheme="minorEastAsia" w:hAnsiTheme="minorHAnsi" w:cstheme="minorBidi"/>
          <w:i w:val="0"/>
          <w:iCs w:val="0"/>
          <w:noProof/>
          <w:color w:val="auto"/>
          <w:sz w:val="22"/>
          <w:szCs w:val="22"/>
          <w:lang w:val="en-US" w:eastAsia="en-US"/>
        </w:rPr>
      </w:pPr>
      <w:del w:id="419" w:author="mitko" w:date="2015-02-18T21:54:00Z">
        <w:r w:rsidRPr="002C26F0" w:rsidDel="002C26F0">
          <w:rPr>
            <w:noProof/>
            <w:rPrChange w:id="420" w:author="mitko" w:date="2015-02-18T21:54:00Z">
              <w:rPr>
                <w:rStyle w:val="Hyperlink"/>
                <w:noProof/>
              </w:rPr>
            </w:rPrChange>
          </w:rPr>
          <w:delText>3.2.1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21" w:author="mitko" w:date="2015-02-18T21:54:00Z">
              <w:rPr>
                <w:rStyle w:val="Hyperlink"/>
                <w:noProof/>
              </w:rPr>
            </w:rPrChange>
          </w:rPr>
          <w:delText>Подготовка на критерии за анализ</w:delText>
        </w:r>
        <w:r w:rsidDel="002C26F0">
          <w:rPr>
            <w:noProof/>
            <w:webHidden/>
          </w:rPr>
          <w:tab/>
          <w:delText>35</w:delText>
        </w:r>
      </w:del>
    </w:p>
    <w:p w:rsidR="00A34B04" w:rsidDel="002C26F0" w:rsidRDefault="00A34B04">
      <w:pPr>
        <w:pStyle w:val="TOC3"/>
        <w:tabs>
          <w:tab w:val="left" w:pos="1200"/>
          <w:tab w:val="right" w:leader="dot" w:pos="8296"/>
        </w:tabs>
        <w:rPr>
          <w:del w:id="422" w:author="mitko" w:date="2015-02-18T21:54:00Z"/>
          <w:rFonts w:asciiTheme="minorHAnsi" w:eastAsiaTheme="minorEastAsia" w:hAnsiTheme="minorHAnsi" w:cstheme="minorBidi"/>
          <w:i w:val="0"/>
          <w:iCs w:val="0"/>
          <w:noProof/>
          <w:color w:val="auto"/>
          <w:sz w:val="22"/>
          <w:szCs w:val="22"/>
          <w:lang w:val="en-US" w:eastAsia="en-US"/>
        </w:rPr>
      </w:pPr>
      <w:del w:id="423" w:author="mitko" w:date="2015-02-18T21:54:00Z">
        <w:r w:rsidRPr="002C26F0" w:rsidDel="002C26F0">
          <w:rPr>
            <w:noProof/>
            <w:rPrChange w:id="424" w:author="mitko" w:date="2015-02-18T21:54:00Z">
              <w:rPr>
                <w:rStyle w:val="Hyperlink"/>
                <w:noProof/>
              </w:rPr>
            </w:rPrChange>
          </w:rPr>
          <w:delText>3.2.2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25" w:author="mitko" w:date="2015-02-18T21:54:00Z">
              <w:rPr>
                <w:rStyle w:val="Hyperlink"/>
                <w:noProof/>
              </w:rPr>
            </w:rPrChange>
          </w:rPr>
          <w:delText>Анализиране на проект и сериализация на хранилището</w:delText>
        </w:r>
        <w:r w:rsidDel="002C26F0">
          <w:rPr>
            <w:noProof/>
            <w:webHidden/>
          </w:rPr>
          <w:tab/>
          <w:delText>36</w:delText>
        </w:r>
      </w:del>
    </w:p>
    <w:p w:rsidR="00A34B04" w:rsidDel="002C26F0" w:rsidRDefault="00A34B04">
      <w:pPr>
        <w:pStyle w:val="TOC3"/>
        <w:tabs>
          <w:tab w:val="left" w:pos="1200"/>
          <w:tab w:val="right" w:leader="dot" w:pos="8296"/>
        </w:tabs>
        <w:rPr>
          <w:del w:id="426" w:author="mitko" w:date="2015-02-18T21:54:00Z"/>
          <w:rFonts w:asciiTheme="minorHAnsi" w:eastAsiaTheme="minorEastAsia" w:hAnsiTheme="minorHAnsi" w:cstheme="minorBidi"/>
          <w:i w:val="0"/>
          <w:iCs w:val="0"/>
          <w:noProof/>
          <w:color w:val="auto"/>
          <w:sz w:val="22"/>
          <w:szCs w:val="22"/>
          <w:lang w:val="en-US" w:eastAsia="en-US"/>
        </w:rPr>
      </w:pPr>
      <w:del w:id="427" w:author="mitko" w:date="2015-02-18T21:54:00Z">
        <w:r w:rsidRPr="002C26F0" w:rsidDel="002C26F0">
          <w:rPr>
            <w:noProof/>
            <w:rPrChange w:id="428" w:author="mitko" w:date="2015-02-18T21:54:00Z">
              <w:rPr>
                <w:rStyle w:val="Hyperlink"/>
                <w:noProof/>
              </w:rPr>
            </w:rPrChange>
          </w:rPr>
          <w:delText>3.2.3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29" w:author="mitko" w:date="2015-02-18T21:54:00Z">
              <w:rPr>
                <w:rStyle w:val="Hyperlink"/>
                <w:noProof/>
              </w:rPr>
            </w:rPrChange>
          </w:rPr>
          <w:delText>Генерация на базов код</w:delText>
        </w:r>
        <w:r w:rsidDel="002C26F0">
          <w:rPr>
            <w:noProof/>
            <w:webHidden/>
          </w:rPr>
          <w:tab/>
          <w:delText>37</w:delText>
        </w:r>
      </w:del>
    </w:p>
    <w:p w:rsidR="00A34B04" w:rsidDel="002C26F0" w:rsidRDefault="00A34B04">
      <w:pPr>
        <w:pStyle w:val="TOC2"/>
        <w:tabs>
          <w:tab w:val="left" w:pos="800"/>
          <w:tab w:val="right" w:leader="dot" w:pos="8296"/>
        </w:tabs>
        <w:rPr>
          <w:del w:id="430" w:author="mitko" w:date="2015-02-18T21:54:00Z"/>
          <w:rFonts w:asciiTheme="minorHAnsi" w:eastAsiaTheme="minorEastAsia" w:hAnsiTheme="minorHAnsi" w:cstheme="minorBidi"/>
          <w:smallCaps w:val="0"/>
          <w:noProof/>
          <w:color w:val="auto"/>
          <w:sz w:val="22"/>
          <w:szCs w:val="22"/>
          <w:lang w:val="en-US" w:eastAsia="en-US"/>
        </w:rPr>
      </w:pPr>
      <w:del w:id="431" w:author="mitko" w:date="2015-02-18T21:54:00Z">
        <w:r w:rsidRPr="002C26F0" w:rsidDel="002C26F0">
          <w:rPr>
            <w:noProof/>
            <w:rPrChange w:id="432" w:author="mitko" w:date="2015-02-18T21:54:00Z">
              <w:rPr>
                <w:rStyle w:val="Hyperlink"/>
                <w:noProof/>
              </w:rPr>
            </w:rPrChange>
          </w:rPr>
          <w:delText>3.3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433" w:author="mitko" w:date="2015-02-18T21:54:00Z">
              <w:rPr>
                <w:rStyle w:val="Hyperlink"/>
                <w:noProof/>
              </w:rPr>
            </w:rPrChange>
          </w:rPr>
          <w:delText>Потребителски</w:delText>
        </w:r>
        <w:r w:rsidRPr="002C26F0" w:rsidDel="002C26F0">
          <w:rPr>
            <w:noProof/>
            <w:lang w:val="ru-RU"/>
            <w:rPrChange w:id="434" w:author="mitko" w:date="2015-02-18T21:54:00Z">
              <w:rPr>
                <w:rStyle w:val="Hyperlink"/>
                <w:noProof/>
                <w:lang w:val="ru-RU"/>
              </w:rPr>
            </w:rPrChange>
          </w:rPr>
          <w:delText xml:space="preserve"> </w:delText>
        </w:r>
        <w:r w:rsidRPr="002C26F0" w:rsidDel="002C26F0">
          <w:rPr>
            <w:noProof/>
            <w:rPrChange w:id="435" w:author="mitko" w:date="2015-02-18T21:54:00Z">
              <w:rPr>
                <w:rStyle w:val="Hyperlink"/>
                <w:noProof/>
              </w:rPr>
            </w:rPrChange>
          </w:rPr>
          <w:delText>(функционални</w:delText>
        </w:r>
        <w:r w:rsidRPr="002C26F0" w:rsidDel="002C26F0">
          <w:rPr>
            <w:noProof/>
            <w:lang w:val="ru-RU"/>
            <w:rPrChange w:id="436" w:author="mitko" w:date="2015-02-18T21:54:00Z">
              <w:rPr>
                <w:rStyle w:val="Hyperlink"/>
                <w:noProof/>
                <w:lang w:val="ru-RU"/>
              </w:rPr>
            </w:rPrChange>
          </w:rPr>
          <w:delText xml:space="preserve">) </w:delText>
        </w:r>
        <w:r w:rsidRPr="002C26F0" w:rsidDel="002C26F0">
          <w:rPr>
            <w:noProof/>
            <w:rPrChange w:id="437" w:author="mitko" w:date="2015-02-18T21:54:00Z">
              <w:rPr>
                <w:rStyle w:val="Hyperlink"/>
                <w:noProof/>
              </w:rPr>
            </w:rPrChange>
          </w:rPr>
          <w:delText>изисквания</w:delText>
        </w:r>
        <w:r w:rsidDel="002C26F0">
          <w:rPr>
            <w:noProof/>
            <w:webHidden/>
          </w:rPr>
          <w:tab/>
          <w:delText>37</w:delText>
        </w:r>
      </w:del>
    </w:p>
    <w:p w:rsidR="00A34B04" w:rsidDel="002C26F0" w:rsidRDefault="00A34B04">
      <w:pPr>
        <w:pStyle w:val="TOC3"/>
        <w:tabs>
          <w:tab w:val="left" w:pos="1200"/>
          <w:tab w:val="right" w:leader="dot" w:pos="8296"/>
        </w:tabs>
        <w:rPr>
          <w:del w:id="438" w:author="mitko" w:date="2015-02-18T21:54:00Z"/>
          <w:rFonts w:asciiTheme="minorHAnsi" w:eastAsiaTheme="minorEastAsia" w:hAnsiTheme="minorHAnsi" w:cstheme="minorBidi"/>
          <w:i w:val="0"/>
          <w:iCs w:val="0"/>
          <w:noProof/>
          <w:color w:val="auto"/>
          <w:sz w:val="22"/>
          <w:szCs w:val="22"/>
          <w:lang w:val="en-US" w:eastAsia="en-US"/>
        </w:rPr>
      </w:pPr>
      <w:del w:id="439" w:author="mitko" w:date="2015-02-18T21:54:00Z">
        <w:r w:rsidRPr="002C26F0" w:rsidDel="002C26F0">
          <w:rPr>
            <w:noProof/>
            <w:rPrChange w:id="440" w:author="mitko" w:date="2015-02-18T21:54:00Z">
              <w:rPr>
                <w:rStyle w:val="Hyperlink"/>
                <w:noProof/>
              </w:rPr>
            </w:rPrChange>
          </w:rPr>
          <w:delText>3.3.1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41" w:author="mitko" w:date="2015-02-18T21:54:00Z">
              <w:rPr>
                <w:rStyle w:val="Hyperlink"/>
                <w:noProof/>
              </w:rPr>
            </w:rPrChange>
          </w:rPr>
          <w:delText>Типични случаи на употреба</w:delText>
        </w:r>
        <w:r w:rsidDel="002C26F0">
          <w:rPr>
            <w:noProof/>
            <w:webHidden/>
          </w:rPr>
          <w:tab/>
          <w:delText>37</w:delText>
        </w:r>
      </w:del>
    </w:p>
    <w:p w:rsidR="00A34B04" w:rsidDel="002C26F0" w:rsidRDefault="00A34B04">
      <w:pPr>
        <w:pStyle w:val="TOC3"/>
        <w:tabs>
          <w:tab w:val="left" w:pos="1200"/>
          <w:tab w:val="right" w:leader="dot" w:pos="8296"/>
        </w:tabs>
        <w:rPr>
          <w:del w:id="442" w:author="mitko" w:date="2015-02-18T21:54:00Z"/>
          <w:rFonts w:asciiTheme="minorHAnsi" w:eastAsiaTheme="minorEastAsia" w:hAnsiTheme="minorHAnsi" w:cstheme="minorBidi"/>
          <w:i w:val="0"/>
          <w:iCs w:val="0"/>
          <w:noProof/>
          <w:color w:val="auto"/>
          <w:sz w:val="22"/>
          <w:szCs w:val="22"/>
          <w:lang w:val="en-US" w:eastAsia="en-US"/>
        </w:rPr>
      </w:pPr>
      <w:del w:id="443" w:author="mitko" w:date="2015-02-18T21:54:00Z">
        <w:r w:rsidRPr="002C26F0" w:rsidDel="002C26F0">
          <w:rPr>
            <w:noProof/>
            <w:rPrChange w:id="444" w:author="mitko" w:date="2015-02-18T21:54:00Z">
              <w:rPr>
                <w:rStyle w:val="Hyperlink"/>
                <w:noProof/>
              </w:rPr>
            </w:rPrChange>
          </w:rPr>
          <w:delText>3.3.2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45" w:author="mitko" w:date="2015-02-18T21:54:00Z">
              <w:rPr>
                <w:rStyle w:val="Hyperlink"/>
                <w:noProof/>
              </w:rPr>
            </w:rPrChange>
          </w:rPr>
          <w:delText>Мета-модел на архитектурното хранилище</w:delText>
        </w:r>
        <w:r w:rsidDel="002C26F0">
          <w:rPr>
            <w:noProof/>
            <w:webHidden/>
          </w:rPr>
          <w:tab/>
          <w:delText>45</w:delText>
        </w:r>
      </w:del>
    </w:p>
    <w:p w:rsidR="00A34B04" w:rsidDel="002C26F0" w:rsidRDefault="00A34B04">
      <w:pPr>
        <w:pStyle w:val="TOC3"/>
        <w:tabs>
          <w:tab w:val="left" w:pos="1200"/>
          <w:tab w:val="right" w:leader="dot" w:pos="8296"/>
        </w:tabs>
        <w:rPr>
          <w:del w:id="446" w:author="mitko" w:date="2015-02-18T21:54:00Z"/>
          <w:rFonts w:asciiTheme="minorHAnsi" w:eastAsiaTheme="minorEastAsia" w:hAnsiTheme="minorHAnsi" w:cstheme="minorBidi"/>
          <w:i w:val="0"/>
          <w:iCs w:val="0"/>
          <w:noProof/>
          <w:color w:val="auto"/>
          <w:sz w:val="22"/>
          <w:szCs w:val="22"/>
          <w:lang w:val="en-US" w:eastAsia="en-US"/>
        </w:rPr>
      </w:pPr>
      <w:del w:id="447" w:author="mitko" w:date="2015-02-18T21:54:00Z">
        <w:r w:rsidRPr="002C26F0" w:rsidDel="002C26F0">
          <w:rPr>
            <w:noProof/>
            <w:rPrChange w:id="448" w:author="mitko" w:date="2015-02-18T21:54:00Z">
              <w:rPr>
                <w:rStyle w:val="Hyperlink"/>
                <w:noProof/>
              </w:rPr>
            </w:rPrChange>
          </w:rPr>
          <w:delText>3.3.3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49" w:author="mitko" w:date="2015-02-18T21:54:00Z">
              <w:rPr>
                <w:rStyle w:val="Hyperlink"/>
                <w:noProof/>
              </w:rPr>
            </w:rPrChange>
          </w:rPr>
          <w:delText>Формат на генерирания базов код</w:delText>
        </w:r>
        <w:r w:rsidDel="002C26F0">
          <w:rPr>
            <w:noProof/>
            <w:webHidden/>
          </w:rPr>
          <w:tab/>
          <w:delText>50</w:delText>
        </w:r>
      </w:del>
    </w:p>
    <w:p w:rsidR="00A34B04" w:rsidDel="002C26F0" w:rsidRDefault="00A34B04">
      <w:pPr>
        <w:pStyle w:val="TOC3"/>
        <w:tabs>
          <w:tab w:val="left" w:pos="1200"/>
          <w:tab w:val="right" w:leader="dot" w:pos="8296"/>
        </w:tabs>
        <w:rPr>
          <w:del w:id="450" w:author="mitko" w:date="2015-02-18T21:54:00Z"/>
          <w:rFonts w:asciiTheme="minorHAnsi" w:eastAsiaTheme="minorEastAsia" w:hAnsiTheme="minorHAnsi" w:cstheme="minorBidi"/>
          <w:i w:val="0"/>
          <w:iCs w:val="0"/>
          <w:noProof/>
          <w:color w:val="auto"/>
          <w:sz w:val="22"/>
          <w:szCs w:val="22"/>
          <w:lang w:val="en-US" w:eastAsia="en-US"/>
        </w:rPr>
      </w:pPr>
      <w:del w:id="451" w:author="mitko" w:date="2015-02-18T21:54:00Z">
        <w:r w:rsidRPr="002C26F0" w:rsidDel="002C26F0">
          <w:rPr>
            <w:noProof/>
            <w:rPrChange w:id="452" w:author="mitko" w:date="2015-02-18T21:54:00Z">
              <w:rPr>
                <w:rStyle w:val="Hyperlink"/>
                <w:noProof/>
              </w:rPr>
            </w:rPrChange>
          </w:rPr>
          <w:delText>3.3.4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53" w:author="mitko" w:date="2015-02-18T21:54:00Z">
              <w:rPr>
                <w:rStyle w:val="Hyperlink"/>
                <w:noProof/>
              </w:rPr>
            </w:rPrChange>
          </w:rPr>
          <w:delText>Група от критерии за стандартна архитектура</w:delText>
        </w:r>
        <w:r w:rsidDel="002C26F0">
          <w:rPr>
            <w:noProof/>
            <w:webHidden/>
          </w:rPr>
          <w:tab/>
          <w:delText>52</w:delText>
        </w:r>
      </w:del>
    </w:p>
    <w:p w:rsidR="00A34B04" w:rsidDel="002C26F0" w:rsidRDefault="00A34B04">
      <w:pPr>
        <w:pStyle w:val="TOC2"/>
        <w:tabs>
          <w:tab w:val="left" w:pos="800"/>
          <w:tab w:val="right" w:leader="dot" w:pos="8296"/>
        </w:tabs>
        <w:rPr>
          <w:del w:id="454" w:author="mitko" w:date="2015-02-18T21:54:00Z"/>
          <w:rFonts w:asciiTheme="minorHAnsi" w:eastAsiaTheme="minorEastAsia" w:hAnsiTheme="minorHAnsi" w:cstheme="minorBidi"/>
          <w:smallCaps w:val="0"/>
          <w:noProof/>
          <w:color w:val="auto"/>
          <w:sz w:val="22"/>
          <w:szCs w:val="22"/>
          <w:lang w:val="en-US" w:eastAsia="en-US"/>
        </w:rPr>
      </w:pPr>
      <w:del w:id="455" w:author="mitko" w:date="2015-02-18T21:54:00Z">
        <w:r w:rsidRPr="002C26F0" w:rsidDel="002C26F0">
          <w:rPr>
            <w:noProof/>
            <w:rPrChange w:id="456" w:author="mitko" w:date="2015-02-18T21:54:00Z">
              <w:rPr>
                <w:rStyle w:val="Hyperlink"/>
                <w:noProof/>
              </w:rPr>
            </w:rPrChange>
          </w:rPr>
          <w:delText>3.4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457" w:author="mitko" w:date="2015-02-18T21:54:00Z">
              <w:rPr>
                <w:rStyle w:val="Hyperlink"/>
                <w:noProof/>
                <w:lang w:val="ru-RU"/>
              </w:rPr>
            </w:rPrChange>
          </w:rPr>
          <w:delText xml:space="preserve">Качествени </w:delText>
        </w:r>
        <w:r w:rsidRPr="002C26F0" w:rsidDel="002C26F0">
          <w:rPr>
            <w:noProof/>
            <w:rPrChange w:id="458" w:author="mitko" w:date="2015-02-18T21:54:00Z">
              <w:rPr>
                <w:rStyle w:val="Hyperlink"/>
                <w:noProof/>
              </w:rPr>
            </w:rPrChange>
          </w:rPr>
          <w:delText>(нефункционални</w:delText>
        </w:r>
        <w:r w:rsidRPr="002C26F0" w:rsidDel="002C26F0">
          <w:rPr>
            <w:noProof/>
            <w:lang w:val="ru-RU"/>
            <w:rPrChange w:id="459" w:author="mitko" w:date="2015-02-18T21:54:00Z">
              <w:rPr>
                <w:rStyle w:val="Hyperlink"/>
                <w:noProof/>
                <w:lang w:val="ru-RU"/>
              </w:rPr>
            </w:rPrChange>
          </w:rPr>
          <w:delText>)</w:delText>
        </w:r>
        <w:r w:rsidRPr="002C26F0" w:rsidDel="002C26F0">
          <w:rPr>
            <w:noProof/>
            <w:rPrChange w:id="460" w:author="mitko" w:date="2015-02-18T21:54:00Z">
              <w:rPr>
                <w:rStyle w:val="Hyperlink"/>
                <w:noProof/>
              </w:rPr>
            </w:rPrChange>
          </w:rPr>
          <w:delText xml:space="preserve"> изисквания</w:delText>
        </w:r>
        <w:r w:rsidRPr="002C26F0" w:rsidDel="002C26F0">
          <w:rPr>
            <w:noProof/>
            <w:lang w:val="ru-RU"/>
            <w:rPrChange w:id="461" w:author="mitko" w:date="2015-02-18T21:54:00Z">
              <w:rPr>
                <w:rStyle w:val="Hyperlink"/>
                <w:noProof/>
                <w:lang w:val="ru-RU"/>
              </w:rPr>
            </w:rPrChange>
          </w:rPr>
          <w:delText xml:space="preserve"> </w:delText>
        </w:r>
        <w:r w:rsidDel="002C26F0">
          <w:rPr>
            <w:noProof/>
            <w:webHidden/>
          </w:rPr>
          <w:tab/>
          <w:delText>58</w:delText>
        </w:r>
      </w:del>
    </w:p>
    <w:p w:rsidR="00A34B04" w:rsidDel="002C26F0" w:rsidRDefault="00A34B04">
      <w:pPr>
        <w:pStyle w:val="TOC3"/>
        <w:tabs>
          <w:tab w:val="left" w:pos="1200"/>
          <w:tab w:val="right" w:leader="dot" w:pos="8296"/>
        </w:tabs>
        <w:rPr>
          <w:del w:id="462" w:author="mitko" w:date="2015-02-18T21:54:00Z"/>
          <w:rFonts w:asciiTheme="minorHAnsi" w:eastAsiaTheme="minorEastAsia" w:hAnsiTheme="minorHAnsi" w:cstheme="minorBidi"/>
          <w:i w:val="0"/>
          <w:iCs w:val="0"/>
          <w:noProof/>
          <w:color w:val="auto"/>
          <w:sz w:val="22"/>
          <w:szCs w:val="22"/>
          <w:lang w:val="en-US" w:eastAsia="en-US"/>
        </w:rPr>
      </w:pPr>
      <w:del w:id="463" w:author="mitko" w:date="2015-02-18T21:54:00Z">
        <w:r w:rsidRPr="002C26F0" w:rsidDel="002C26F0">
          <w:rPr>
            <w:noProof/>
            <w:rPrChange w:id="464" w:author="mitko" w:date="2015-02-18T21:54:00Z">
              <w:rPr>
                <w:rStyle w:val="Hyperlink"/>
                <w:noProof/>
              </w:rPr>
            </w:rPrChange>
          </w:rPr>
          <w:delText>3.4.1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65" w:author="mitko" w:date="2015-02-18T21:54:00Z">
              <w:rPr>
                <w:rStyle w:val="Hyperlink"/>
                <w:noProof/>
              </w:rPr>
            </w:rPrChange>
          </w:rPr>
          <w:delText>Скалируемост</w:delText>
        </w:r>
        <w:r w:rsidDel="002C26F0">
          <w:rPr>
            <w:noProof/>
            <w:webHidden/>
          </w:rPr>
          <w:tab/>
          <w:delText>58</w:delText>
        </w:r>
      </w:del>
    </w:p>
    <w:p w:rsidR="00A34B04" w:rsidDel="002C26F0" w:rsidRDefault="00A34B04">
      <w:pPr>
        <w:pStyle w:val="TOC3"/>
        <w:tabs>
          <w:tab w:val="left" w:pos="1200"/>
          <w:tab w:val="right" w:leader="dot" w:pos="8296"/>
        </w:tabs>
        <w:rPr>
          <w:del w:id="466" w:author="mitko" w:date="2015-02-18T21:54:00Z"/>
          <w:rFonts w:asciiTheme="minorHAnsi" w:eastAsiaTheme="minorEastAsia" w:hAnsiTheme="minorHAnsi" w:cstheme="minorBidi"/>
          <w:i w:val="0"/>
          <w:iCs w:val="0"/>
          <w:noProof/>
          <w:color w:val="auto"/>
          <w:sz w:val="22"/>
          <w:szCs w:val="22"/>
          <w:lang w:val="en-US" w:eastAsia="en-US"/>
        </w:rPr>
      </w:pPr>
      <w:del w:id="467" w:author="mitko" w:date="2015-02-18T21:54:00Z">
        <w:r w:rsidRPr="002C26F0" w:rsidDel="002C26F0">
          <w:rPr>
            <w:noProof/>
            <w:rPrChange w:id="468" w:author="mitko" w:date="2015-02-18T21:54:00Z">
              <w:rPr>
                <w:rStyle w:val="Hyperlink"/>
                <w:noProof/>
              </w:rPr>
            </w:rPrChange>
          </w:rPr>
          <w:delText>3.4.2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69" w:author="mitko" w:date="2015-02-18T21:54:00Z">
              <w:rPr>
                <w:rStyle w:val="Hyperlink"/>
                <w:noProof/>
              </w:rPr>
            </w:rPrChange>
          </w:rPr>
          <w:delText>Модифицируемост и документация</w:delText>
        </w:r>
        <w:r w:rsidDel="002C26F0">
          <w:rPr>
            <w:noProof/>
            <w:webHidden/>
          </w:rPr>
          <w:tab/>
          <w:delText>58</w:delText>
        </w:r>
      </w:del>
    </w:p>
    <w:p w:rsidR="00A34B04" w:rsidDel="002C26F0" w:rsidRDefault="00A34B04">
      <w:pPr>
        <w:pStyle w:val="TOC3"/>
        <w:tabs>
          <w:tab w:val="left" w:pos="1200"/>
          <w:tab w:val="right" w:leader="dot" w:pos="8296"/>
        </w:tabs>
        <w:rPr>
          <w:del w:id="470" w:author="mitko" w:date="2015-02-18T21:54:00Z"/>
          <w:rFonts w:asciiTheme="minorHAnsi" w:eastAsiaTheme="minorEastAsia" w:hAnsiTheme="minorHAnsi" w:cstheme="minorBidi"/>
          <w:i w:val="0"/>
          <w:iCs w:val="0"/>
          <w:noProof/>
          <w:color w:val="auto"/>
          <w:sz w:val="22"/>
          <w:szCs w:val="22"/>
          <w:lang w:val="en-US" w:eastAsia="en-US"/>
        </w:rPr>
      </w:pPr>
      <w:del w:id="471" w:author="mitko" w:date="2015-02-18T21:54:00Z">
        <w:r w:rsidRPr="002C26F0" w:rsidDel="002C26F0">
          <w:rPr>
            <w:noProof/>
            <w:rPrChange w:id="472" w:author="mitko" w:date="2015-02-18T21:54:00Z">
              <w:rPr>
                <w:rStyle w:val="Hyperlink"/>
                <w:noProof/>
              </w:rPr>
            </w:rPrChange>
          </w:rPr>
          <w:delText>3.4.3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73" w:author="mitko" w:date="2015-02-18T21:54:00Z">
              <w:rPr>
                <w:rStyle w:val="Hyperlink"/>
                <w:noProof/>
              </w:rPr>
            </w:rPrChange>
          </w:rPr>
          <w:delText>Поддръжка и възможност за разширение</w:delText>
        </w:r>
        <w:r w:rsidDel="002C26F0">
          <w:rPr>
            <w:noProof/>
            <w:webHidden/>
          </w:rPr>
          <w:tab/>
          <w:delText>58</w:delText>
        </w:r>
      </w:del>
    </w:p>
    <w:p w:rsidR="00A34B04" w:rsidDel="002C26F0" w:rsidRDefault="00A34B04">
      <w:pPr>
        <w:pStyle w:val="TOC3"/>
        <w:tabs>
          <w:tab w:val="left" w:pos="1200"/>
          <w:tab w:val="right" w:leader="dot" w:pos="8296"/>
        </w:tabs>
        <w:rPr>
          <w:del w:id="474" w:author="mitko" w:date="2015-02-18T21:54:00Z"/>
          <w:rFonts w:asciiTheme="minorHAnsi" w:eastAsiaTheme="minorEastAsia" w:hAnsiTheme="minorHAnsi" w:cstheme="minorBidi"/>
          <w:i w:val="0"/>
          <w:iCs w:val="0"/>
          <w:noProof/>
          <w:color w:val="auto"/>
          <w:sz w:val="22"/>
          <w:szCs w:val="22"/>
          <w:lang w:val="en-US" w:eastAsia="en-US"/>
        </w:rPr>
      </w:pPr>
      <w:del w:id="475" w:author="mitko" w:date="2015-02-18T21:54:00Z">
        <w:r w:rsidRPr="002C26F0" w:rsidDel="002C26F0">
          <w:rPr>
            <w:noProof/>
            <w:rPrChange w:id="476" w:author="mitko" w:date="2015-02-18T21:54:00Z">
              <w:rPr>
                <w:rStyle w:val="Hyperlink"/>
                <w:noProof/>
              </w:rPr>
            </w:rPrChange>
          </w:rPr>
          <w:delText>3.4.4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77" w:author="mitko" w:date="2015-02-18T21:54:00Z">
              <w:rPr>
                <w:rStyle w:val="Hyperlink"/>
                <w:noProof/>
              </w:rPr>
            </w:rPrChange>
          </w:rPr>
          <w:delText>Потребителски интерфейс</w:delText>
        </w:r>
        <w:r w:rsidDel="002C26F0">
          <w:rPr>
            <w:noProof/>
            <w:webHidden/>
          </w:rPr>
          <w:tab/>
          <w:delText>58</w:delText>
        </w:r>
      </w:del>
    </w:p>
    <w:p w:rsidR="00A34B04" w:rsidDel="002C26F0" w:rsidRDefault="00A34B04">
      <w:pPr>
        <w:pStyle w:val="TOC3"/>
        <w:tabs>
          <w:tab w:val="left" w:pos="1200"/>
          <w:tab w:val="right" w:leader="dot" w:pos="8296"/>
        </w:tabs>
        <w:rPr>
          <w:del w:id="478" w:author="mitko" w:date="2015-02-18T21:54:00Z"/>
          <w:rFonts w:asciiTheme="minorHAnsi" w:eastAsiaTheme="minorEastAsia" w:hAnsiTheme="minorHAnsi" w:cstheme="minorBidi"/>
          <w:i w:val="0"/>
          <w:iCs w:val="0"/>
          <w:noProof/>
          <w:color w:val="auto"/>
          <w:sz w:val="22"/>
          <w:szCs w:val="22"/>
          <w:lang w:val="en-US" w:eastAsia="en-US"/>
        </w:rPr>
      </w:pPr>
      <w:del w:id="479" w:author="mitko" w:date="2015-02-18T21:54:00Z">
        <w:r w:rsidRPr="002C26F0" w:rsidDel="002C26F0">
          <w:rPr>
            <w:noProof/>
            <w:rPrChange w:id="480" w:author="mitko" w:date="2015-02-18T21:54:00Z">
              <w:rPr>
                <w:rStyle w:val="Hyperlink"/>
                <w:noProof/>
              </w:rPr>
            </w:rPrChange>
          </w:rPr>
          <w:delText>3.4.5</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81" w:author="mitko" w:date="2015-02-18T21:54:00Z">
              <w:rPr>
                <w:rStyle w:val="Hyperlink"/>
                <w:noProof/>
              </w:rPr>
            </w:rPrChange>
          </w:rPr>
          <w:delText>Тестваемост</w:delText>
        </w:r>
        <w:r w:rsidDel="002C26F0">
          <w:rPr>
            <w:noProof/>
            <w:webHidden/>
          </w:rPr>
          <w:tab/>
          <w:delText>59</w:delText>
        </w:r>
      </w:del>
    </w:p>
    <w:p w:rsidR="00A34B04" w:rsidDel="002C26F0" w:rsidRDefault="00A34B04">
      <w:pPr>
        <w:pStyle w:val="TOC2"/>
        <w:tabs>
          <w:tab w:val="left" w:pos="800"/>
          <w:tab w:val="right" w:leader="dot" w:pos="8296"/>
        </w:tabs>
        <w:rPr>
          <w:del w:id="482" w:author="mitko" w:date="2015-02-18T21:54:00Z"/>
          <w:rFonts w:asciiTheme="minorHAnsi" w:eastAsiaTheme="minorEastAsia" w:hAnsiTheme="minorHAnsi" w:cstheme="minorBidi"/>
          <w:smallCaps w:val="0"/>
          <w:noProof/>
          <w:color w:val="auto"/>
          <w:sz w:val="22"/>
          <w:szCs w:val="22"/>
          <w:lang w:val="en-US" w:eastAsia="en-US"/>
        </w:rPr>
      </w:pPr>
      <w:del w:id="483" w:author="mitko" w:date="2015-02-18T21:54:00Z">
        <w:r w:rsidRPr="002C26F0" w:rsidDel="002C26F0">
          <w:rPr>
            <w:noProof/>
            <w:lang w:val="ru-RU"/>
            <w:rPrChange w:id="484" w:author="mitko" w:date="2015-02-18T21:54:00Z">
              <w:rPr>
                <w:rStyle w:val="Hyperlink"/>
                <w:noProof/>
                <w:lang w:val="ru-RU"/>
              </w:rPr>
            </w:rPrChange>
          </w:rPr>
          <w:delText>3.5</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485" w:author="mitko" w:date="2015-02-18T21:54:00Z">
              <w:rPr>
                <w:rStyle w:val="Hyperlink"/>
                <w:noProof/>
                <w:lang w:val="ru-RU"/>
              </w:rPr>
            </w:rPrChange>
          </w:rPr>
          <w:delText>Изводи</w:delText>
        </w:r>
        <w:r w:rsidDel="002C26F0">
          <w:rPr>
            <w:noProof/>
            <w:webHidden/>
          </w:rPr>
          <w:tab/>
          <w:delText>59</w:delText>
        </w:r>
      </w:del>
    </w:p>
    <w:p w:rsidR="00A34B04" w:rsidDel="002C26F0" w:rsidRDefault="00A34B04">
      <w:pPr>
        <w:pStyle w:val="TOC1"/>
        <w:rPr>
          <w:del w:id="486" w:author="mitko" w:date="2015-02-18T21:54:00Z"/>
          <w:rFonts w:asciiTheme="minorHAnsi" w:eastAsiaTheme="minorEastAsia" w:hAnsiTheme="minorHAnsi" w:cstheme="minorBidi"/>
          <w:b w:val="0"/>
          <w:bCs w:val="0"/>
          <w:caps w:val="0"/>
          <w:color w:val="auto"/>
          <w:sz w:val="22"/>
          <w:szCs w:val="22"/>
          <w:lang w:val="en-US" w:eastAsia="en-US"/>
        </w:rPr>
      </w:pPr>
      <w:del w:id="487" w:author="mitko" w:date="2015-02-18T21:54:00Z">
        <w:r w:rsidRPr="002C26F0" w:rsidDel="002C26F0">
          <w:rPr>
            <w:rPrChange w:id="488" w:author="mitko" w:date="2015-02-18T21:54:00Z">
              <w:rPr>
                <w:rStyle w:val="Hyperlink"/>
              </w:rPr>
            </w:rPrChange>
          </w:rPr>
          <w:delText>4.</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489" w:author="mitko" w:date="2015-02-18T21:54:00Z">
              <w:rPr>
                <w:rStyle w:val="Hyperlink"/>
              </w:rPr>
            </w:rPrChange>
          </w:rPr>
          <w:delText>Използвани технологии, платформи и методологии</w:delText>
        </w:r>
        <w:r w:rsidDel="002C26F0">
          <w:rPr>
            <w:webHidden/>
          </w:rPr>
          <w:tab/>
          <w:delText>60</w:delText>
        </w:r>
      </w:del>
    </w:p>
    <w:p w:rsidR="00A34B04" w:rsidDel="002C26F0" w:rsidRDefault="00A34B04">
      <w:pPr>
        <w:pStyle w:val="TOC2"/>
        <w:tabs>
          <w:tab w:val="left" w:pos="800"/>
          <w:tab w:val="right" w:leader="dot" w:pos="8296"/>
        </w:tabs>
        <w:rPr>
          <w:del w:id="490" w:author="mitko" w:date="2015-02-18T21:54:00Z"/>
          <w:rFonts w:asciiTheme="minorHAnsi" w:eastAsiaTheme="minorEastAsia" w:hAnsiTheme="minorHAnsi" w:cstheme="minorBidi"/>
          <w:smallCaps w:val="0"/>
          <w:noProof/>
          <w:color w:val="auto"/>
          <w:sz w:val="22"/>
          <w:szCs w:val="22"/>
          <w:lang w:val="en-US" w:eastAsia="en-US"/>
        </w:rPr>
      </w:pPr>
      <w:del w:id="491" w:author="mitko" w:date="2015-02-18T21:54:00Z">
        <w:r w:rsidRPr="002C26F0" w:rsidDel="002C26F0">
          <w:rPr>
            <w:noProof/>
            <w:rPrChange w:id="492" w:author="mitko" w:date="2015-02-18T21:54:00Z">
              <w:rPr>
                <w:rStyle w:val="Hyperlink"/>
                <w:noProof/>
              </w:rPr>
            </w:rPrChange>
          </w:rPr>
          <w:delText>4.1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493" w:author="mitko" w:date="2015-02-18T21:54:00Z">
              <w:rPr>
                <w:rStyle w:val="Hyperlink"/>
                <w:noProof/>
              </w:rPr>
            </w:rPrChange>
          </w:rPr>
          <w:delText>Изисквания към средствата</w:delText>
        </w:r>
        <w:r w:rsidDel="002C26F0">
          <w:rPr>
            <w:noProof/>
            <w:webHidden/>
          </w:rPr>
          <w:tab/>
          <w:delText>60</w:delText>
        </w:r>
      </w:del>
    </w:p>
    <w:p w:rsidR="00A34B04" w:rsidDel="002C26F0" w:rsidRDefault="00A34B04">
      <w:pPr>
        <w:pStyle w:val="TOC3"/>
        <w:tabs>
          <w:tab w:val="left" w:pos="1200"/>
          <w:tab w:val="right" w:leader="dot" w:pos="8296"/>
        </w:tabs>
        <w:rPr>
          <w:del w:id="494" w:author="mitko" w:date="2015-02-18T21:54:00Z"/>
          <w:rFonts w:asciiTheme="minorHAnsi" w:eastAsiaTheme="minorEastAsia" w:hAnsiTheme="minorHAnsi" w:cstheme="minorBidi"/>
          <w:i w:val="0"/>
          <w:iCs w:val="0"/>
          <w:noProof/>
          <w:color w:val="auto"/>
          <w:sz w:val="22"/>
          <w:szCs w:val="22"/>
          <w:lang w:val="en-US" w:eastAsia="en-US"/>
        </w:rPr>
      </w:pPr>
      <w:del w:id="495" w:author="mitko" w:date="2015-02-18T21:54:00Z">
        <w:r w:rsidRPr="002C26F0" w:rsidDel="002C26F0">
          <w:rPr>
            <w:noProof/>
            <w:rPrChange w:id="496" w:author="mitko" w:date="2015-02-18T21:54:00Z">
              <w:rPr>
                <w:rStyle w:val="Hyperlink"/>
                <w:noProof/>
              </w:rPr>
            </w:rPrChange>
          </w:rPr>
          <w:delText>4.1.1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497" w:author="mitko" w:date="2015-02-18T21:54:00Z">
              <w:rPr>
                <w:rStyle w:val="Hyperlink"/>
                <w:noProof/>
              </w:rPr>
            </w:rPrChange>
          </w:rPr>
          <w:delText>Език за програмиране</w:delText>
        </w:r>
        <w:r w:rsidDel="002C26F0">
          <w:rPr>
            <w:noProof/>
            <w:webHidden/>
          </w:rPr>
          <w:tab/>
          <w:delText>60</w:delText>
        </w:r>
      </w:del>
    </w:p>
    <w:p w:rsidR="00A34B04" w:rsidDel="002C26F0" w:rsidRDefault="00A34B04">
      <w:pPr>
        <w:pStyle w:val="TOC3"/>
        <w:tabs>
          <w:tab w:val="left" w:pos="1200"/>
          <w:tab w:val="right" w:leader="dot" w:pos="8296"/>
        </w:tabs>
        <w:rPr>
          <w:del w:id="498" w:author="mitko" w:date="2015-02-18T21:54:00Z"/>
          <w:rFonts w:asciiTheme="minorHAnsi" w:eastAsiaTheme="minorEastAsia" w:hAnsiTheme="minorHAnsi" w:cstheme="minorBidi"/>
          <w:i w:val="0"/>
          <w:iCs w:val="0"/>
          <w:noProof/>
          <w:color w:val="auto"/>
          <w:sz w:val="22"/>
          <w:szCs w:val="22"/>
          <w:lang w:val="en-US" w:eastAsia="en-US"/>
        </w:rPr>
      </w:pPr>
      <w:del w:id="499" w:author="mitko" w:date="2015-02-18T21:54:00Z">
        <w:r w:rsidRPr="002C26F0" w:rsidDel="002C26F0">
          <w:rPr>
            <w:noProof/>
            <w:rPrChange w:id="500" w:author="mitko" w:date="2015-02-18T21:54:00Z">
              <w:rPr>
                <w:rStyle w:val="Hyperlink"/>
                <w:noProof/>
              </w:rPr>
            </w:rPrChange>
          </w:rPr>
          <w:delText>4.1.2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01" w:author="mitko" w:date="2015-02-18T21:54:00Z">
              <w:rPr>
                <w:rStyle w:val="Hyperlink"/>
                <w:noProof/>
              </w:rPr>
            </w:rPrChange>
          </w:rPr>
          <w:delText>Модел на софтуерната система</w:delText>
        </w:r>
        <w:r w:rsidDel="002C26F0">
          <w:rPr>
            <w:noProof/>
            <w:webHidden/>
          </w:rPr>
          <w:tab/>
          <w:delText>60</w:delText>
        </w:r>
      </w:del>
    </w:p>
    <w:p w:rsidR="00A34B04" w:rsidDel="002C26F0" w:rsidRDefault="00A34B04">
      <w:pPr>
        <w:pStyle w:val="TOC3"/>
        <w:tabs>
          <w:tab w:val="left" w:pos="1200"/>
          <w:tab w:val="right" w:leader="dot" w:pos="8296"/>
        </w:tabs>
        <w:rPr>
          <w:del w:id="502" w:author="mitko" w:date="2015-02-18T21:54:00Z"/>
          <w:rFonts w:asciiTheme="minorHAnsi" w:eastAsiaTheme="minorEastAsia" w:hAnsiTheme="minorHAnsi" w:cstheme="minorBidi"/>
          <w:i w:val="0"/>
          <w:iCs w:val="0"/>
          <w:noProof/>
          <w:color w:val="auto"/>
          <w:sz w:val="22"/>
          <w:szCs w:val="22"/>
          <w:lang w:val="en-US" w:eastAsia="en-US"/>
        </w:rPr>
      </w:pPr>
      <w:del w:id="503" w:author="mitko" w:date="2015-02-18T21:54:00Z">
        <w:r w:rsidRPr="002C26F0" w:rsidDel="002C26F0">
          <w:rPr>
            <w:noProof/>
            <w:rPrChange w:id="504" w:author="mitko" w:date="2015-02-18T21:54:00Z">
              <w:rPr>
                <w:rStyle w:val="Hyperlink"/>
                <w:noProof/>
              </w:rPr>
            </w:rPrChange>
          </w:rPr>
          <w:delText>4.1.3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05" w:author="mitko" w:date="2015-02-18T21:54:00Z">
              <w:rPr>
                <w:rStyle w:val="Hyperlink"/>
                <w:noProof/>
              </w:rPr>
            </w:rPrChange>
          </w:rPr>
          <w:delText>Генератор на базовия код</w:delText>
        </w:r>
        <w:r w:rsidDel="002C26F0">
          <w:rPr>
            <w:noProof/>
            <w:webHidden/>
          </w:rPr>
          <w:tab/>
          <w:delText>61</w:delText>
        </w:r>
      </w:del>
    </w:p>
    <w:p w:rsidR="00A34B04" w:rsidDel="002C26F0" w:rsidRDefault="00A34B04">
      <w:pPr>
        <w:pStyle w:val="TOC2"/>
        <w:tabs>
          <w:tab w:val="left" w:pos="800"/>
          <w:tab w:val="right" w:leader="dot" w:pos="8296"/>
        </w:tabs>
        <w:rPr>
          <w:del w:id="506" w:author="mitko" w:date="2015-02-18T21:54:00Z"/>
          <w:rFonts w:asciiTheme="minorHAnsi" w:eastAsiaTheme="minorEastAsia" w:hAnsiTheme="minorHAnsi" w:cstheme="minorBidi"/>
          <w:smallCaps w:val="0"/>
          <w:noProof/>
          <w:color w:val="auto"/>
          <w:sz w:val="22"/>
          <w:szCs w:val="22"/>
          <w:lang w:val="en-US" w:eastAsia="en-US"/>
        </w:rPr>
      </w:pPr>
      <w:del w:id="507" w:author="mitko" w:date="2015-02-18T21:54:00Z">
        <w:r w:rsidRPr="002C26F0" w:rsidDel="002C26F0">
          <w:rPr>
            <w:noProof/>
            <w:rPrChange w:id="508" w:author="mitko" w:date="2015-02-18T21:54:00Z">
              <w:rPr>
                <w:rStyle w:val="Hyperlink"/>
                <w:noProof/>
              </w:rPr>
            </w:rPrChange>
          </w:rPr>
          <w:delText>4.2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509" w:author="mitko" w:date="2015-02-18T21:54:00Z">
              <w:rPr>
                <w:rStyle w:val="Hyperlink"/>
                <w:noProof/>
              </w:rPr>
            </w:rPrChange>
          </w:rPr>
          <w:delText>Видове</w:delText>
        </w:r>
        <w:r w:rsidRPr="002C26F0" w:rsidDel="002C26F0">
          <w:rPr>
            <w:noProof/>
            <w:lang w:val="ru-RU"/>
            <w:rPrChange w:id="510" w:author="mitko" w:date="2015-02-18T21:54:00Z">
              <w:rPr>
                <w:rStyle w:val="Hyperlink"/>
                <w:noProof/>
                <w:lang w:val="ru-RU"/>
              </w:rPr>
            </w:rPrChange>
          </w:rPr>
          <w:delText xml:space="preserve"> средства </w:delText>
        </w:r>
        <w:r w:rsidRPr="002C26F0" w:rsidDel="002C26F0">
          <w:rPr>
            <w:noProof/>
            <w:rPrChange w:id="511" w:author="mitko" w:date="2015-02-18T21:54:00Z">
              <w:rPr>
                <w:rStyle w:val="Hyperlink"/>
                <w:noProof/>
              </w:rPr>
            </w:rPrChange>
          </w:rPr>
          <w:delText>за разработване на решението</w:delText>
        </w:r>
        <w:r w:rsidDel="002C26F0">
          <w:rPr>
            <w:noProof/>
            <w:webHidden/>
          </w:rPr>
          <w:tab/>
          <w:delText>61</w:delText>
        </w:r>
      </w:del>
    </w:p>
    <w:p w:rsidR="00A34B04" w:rsidDel="002C26F0" w:rsidRDefault="00A34B04">
      <w:pPr>
        <w:pStyle w:val="TOC3"/>
        <w:tabs>
          <w:tab w:val="left" w:pos="1200"/>
          <w:tab w:val="right" w:leader="dot" w:pos="8296"/>
        </w:tabs>
        <w:rPr>
          <w:del w:id="512" w:author="mitko" w:date="2015-02-18T21:54:00Z"/>
          <w:rFonts w:asciiTheme="minorHAnsi" w:eastAsiaTheme="minorEastAsia" w:hAnsiTheme="minorHAnsi" w:cstheme="minorBidi"/>
          <w:i w:val="0"/>
          <w:iCs w:val="0"/>
          <w:noProof/>
          <w:color w:val="auto"/>
          <w:sz w:val="22"/>
          <w:szCs w:val="22"/>
          <w:lang w:val="en-US" w:eastAsia="en-US"/>
        </w:rPr>
      </w:pPr>
      <w:del w:id="513" w:author="mitko" w:date="2015-02-18T21:54:00Z">
        <w:r w:rsidRPr="002C26F0" w:rsidDel="002C26F0">
          <w:rPr>
            <w:noProof/>
            <w:rPrChange w:id="514" w:author="mitko" w:date="2015-02-18T21:54:00Z">
              <w:rPr>
                <w:rStyle w:val="Hyperlink"/>
                <w:noProof/>
              </w:rPr>
            </w:rPrChange>
          </w:rPr>
          <w:delText>4.2.1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15" w:author="mitko" w:date="2015-02-18T21:54:00Z">
              <w:rPr>
                <w:rStyle w:val="Hyperlink"/>
                <w:noProof/>
              </w:rPr>
            </w:rPrChange>
          </w:rPr>
          <w:delText>Език за програмиране:</w:delText>
        </w:r>
        <w:r w:rsidDel="002C26F0">
          <w:rPr>
            <w:noProof/>
            <w:webHidden/>
          </w:rPr>
          <w:tab/>
          <w:delText>61</w:delText>
        </w:r>
      </w:del>
    </w:p>
    <w:p w:rsidR="00A34B04" w:rsidDel="002C26F0" w:rsidRDefault="00A34B04">
      <w:pPr>
        <w:pStyle w:val="TOC3"/>
        <w:tabs>
          <w:tab w:val="left" w:pos="1200"/>
          <w:tab w:val="right" w:leader="dot" w:pos="8296"/>
        </w:tabs>
        <w:rPr>
          <w:del w:id="516" w:author="mitko" w:date="2015-02-18T21:54:00Z"/>
          <w:rFonts w:asciiTheme="minorHAnsi" w:eastAsiaTheme="minorEastAsia" w:hAnsiTheme="minorHAnsi" w:cstheme="minorBidi"/>
          <w:i w:val="0"/>
          <w:iCs w:val="0"/>
          <w:noProof/>
          <w:color w:val="auto"/>
          <w:sz w:val="22"/>
          <w:szCs w:val="22"/>
          <w:lang w:val="en-US" w:eastAsia="en-US"/>
        </w:rPr>
      </w:pPr>
      <w:del w:id="517" w:author="mitko" w:date="2015-02-18T21:54:00Z">
        <w:r w:rsidRPr="002C26F0" w:rsidDel="002C26F0">
          <w:rPr>
            <w:noProof/>
            <w:rPrChange w:id="518" w:author="mitko" w:date="2015-02-18T21:54:00Z">
              <w:rPr>
                <w:rStyle w:val="Hyperlink"/>
                <w:noProof/>
              </w:rPr>
            </w:rPrChange>
          </w:rPr>
          <w:delText>4.2.2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19" w:author="mitko" w:date="2015-02-18T21:54:00Z">
              <w:rPr>
                <w:rStyle w:val="Hyperlink"/>
                <w:noProof/>
              </w:rPr>
            </w:rPrChange>
          </w:rPr>
          <w:delText>UML и формати за представянето му</w:delText>
        </w:r>
        <w:r w:rsidDel="002C26F0">
          <w:rPr>
            <w:noProof/>
            <w:webHidden/>
          </w:rPr>
          <w:tab/>
          <w:delText>62</w:delText>
        </w:r>
      </w:del>
    </w:p>
    <w:p w:rsidR="00A34B04" w:rsidDel="002C26F0" w:rsidRDefault="00A34B04">
      <w:pPr>
        <w:pStyle w:val="TOC3"/>
        <w:tabs>
          <w:tab w:val="left" w:pos="1200"/>
          <w:tab w:val="right" w:leader="dot" w:pos="8296"/>
        </w:tabs>
        <w:rPr>
          <w:del w:id="520" w:author="mitko" w:date="2015-02-18T21:54:00Z"/>
          <w:rFonts w:asciiTheme="minorHAnsi" w:eastAsiaTheme="minorEastAsia" w:hAnsiTheme="minorHAnsi" w:cstheme="minorBidi"/>
          <w:i w:val="0"/>
          <w:iCs w:val="0"/>
          <w:noProof/>
          <w:color w:val="auto"/>
          <w:sz w:val="22"/>
          <w:szCs w:val="22"/>
          <w:lang w:val="en-US" w:eastAsia="en-US"/>
        </w:rPr>
      </w:pPr>
      <w:del w:id="521" w:author="mitko" w:date="2015-02-18T21:54:00Z">
        <w:r w:rsidRPr="002C26F0" w:rsidDel="002C26F0">
          <w:rPr>
            <w:noProof/>
            <w:rPrChange w:id="522" w:author="mitko" w:date="2015-02-18T21:54:00Z">
              <w:rPr>
                <w:rStyle w:val="Hyperlink"/>
                <w:noProof/>
              </w:rPr>
            </w:rPrChange>
          </w:rPr>
          <w:delText>4.2.3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23" w:author="mitko" w:date="2015-02-18T21:54:00Z">
              <w:rPr>
                <w:rStyle w:val="Hyperlink"/>
                <w:noProof/>
              </w:rPr>
            </w:rPrChange>
          </w:rPr>
          <w:delText>Среда за разработване на UML модел</w:delText>
        </w:r>
        <w:r w:rsidDel="002C26F0">
          <w:rPr>
            <w:noProof/>
            <w:webHidden/>
          </w:rPr>
          <w:tab/>
          <w:delText>63</w:delText>
        </w:r>
      </w:del>
    </w:p>
    <w:p w:rsidR="00A34B04" w:rsidDel="002C26F0" w:rsidRDefault="00A34B04">
      <w:pPr>
        <w:pStyle w:val="TOC3"/>
        <w:tabs>
          <w:tab w:val="left" w:pos="1200"/>
          <w:tab w:val="right" w:leader="dot" w:pos="8296"/>
        </w:tabs>
        <w:rPr>
          <w:del w:id="524" w:author="mitko" w:date="2015-02-18T21:54:00Z"/>
          <w:rFonts w:asciiTheme="minorHAnsi" w:eastAsiaTheme="minorEastAsia" w:hAnsiTheme="minorHAnsi" w:cstheme="minorBidi"/>
          <w:i w:val="0"/>
          <w:iCs w:val="0"/>
          <w:noProof/>
          <w:color w:val="auto"/>
          <w:sz w:val="22"/>
          <w:szCs w:val="22"/>
          <w:lang w:val="en-US" w:eastAsia="en-US"/>
        </w:rPr>
      </w:pPr>
      <w:del w:id="525" w:author="mitko" w:date="2015-02-18T21:54:00Z">
        <w:r w:rsidRPr="002C26F0" w:rsidDel="002C26F0">
          <w:rPr>
            <w:noProof/>
            <w:rPrChange w:id="526" w:author="mitko" w:date="2015-02-18T21:54:00Z">
              <w:rPr>
                <w:rStyle w:val="Hyperlink"/>
                <w:noProof/>
              </w:rPr>
            </w:rPrChange>
          </w:rPr>
          <w:delText>4.2.4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27" w:author="mitko" w:date="2015-02-18T21:54:00Z">
              <w:rPr>
                <w:rStyle w:val="Hyperlink"/>
                <w:noProof/>
              </w:rPr>
            </w:rPrChange>
          </w:rPr>
          <w:delText>Код генератор</w:delText>
        </w:r>
        <w:r w:rsidDel="002C26F0">
          <w:rPr>
            <w:noProof/>
            <w:webHidden/>
          </w:rPr>
          <w:tab/>
          <w:delText>64</w:delText>
        </w:r>
      </w:del>
    </w:p>
    <w:p w:rsidR="00A34B04" w:rsidDel="002C26F0" w:rsidRDefault="00A34B04">
      <w:pPr>
        <w:pStyle w:val="TOC2"/>
        <w:tabs>
          <w:tab w:val="left" w:pos="800"/>
          <w:tab w:val="right" w:leader="dot" w:pos="8296"/>
        </w:tabs>
        <w:rPr>
          <w:del w:id="528" w:author="mitko" w:date="2015-02-18T21:54:00Z"/>
          <w:rFonts w:asciiTheme="minorHAnsi" w:eastAsiaTheme="minorEastAsia" w:hAnsiTheme="minorHAnsi" w:cstheme="minorBidi"/>
          <w:smallCaps w:val="0"/>
          <w:noProof/>
          <w:color w:val="auto"/>
          <w:sz w:val="22"/>
          <w:szCs w:val="22"/>
          <w:lang w:val="en-US" w:eastAsia="en-US"/>
        </w:rPr>
      </w:pPr>
      <w:del w:id="529" w:author="mitko" w:date="2015-02-18T21:54:00Z">
        <w:r w:rsidRPr="002C26F0" w:rsidDel="002C26F0">
          <w:rPr>
            <w:noProof/>
            <w:rPrChange w:id="530" w:author="mitko" w:date="2015-02-18T21:54:00Z">
              <w:rPr>
                <w:rStyle w:val="Hyperlink"/>
                <w:noProof/>
              </w:rPr>
            </w:rPrChange>
          </w:rPr>
          <w:delText>4.3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531" w:author="mitko" w:date="2015-02-18T21:54:00Z">
              <w:rPr>
                <w:rStyle w:val="Hyperlink"/>
                <w:noProof/>
              </w:rPr>
            </w:rPrChange>
          </w:rPr>
          <w:delText>Избор</w:delText>
        </w:r>
        <w:r w:rsidRPr="002C26F0" w:rsidDel="002C26F0">
          <w:rPr>
            <w:noProof/>
            <w:lang w:val="ru-RU"/>
            <w:rPrChange w:id="532" w:author="mitko" w:date="2015-02-18T21:54:00Z">
              <w:rPr>
                <w:rStyle w:val="Hyperlink"/>
                <w:noProof/>
                <w:lang w:val="ru-RU"/>
              </w:rPr>
            </w:rPrChange>
          </w:rPr>
          <w:delText xml:space="preserve"> на</w:delText>
        </w:r>
        <w:r w:rsidRPr="002C26F0" w:rsidDel="002C26F0">
          <w:rPr>
            <w:noProof/>
            <w:rPrChange w:id="533" w:author="mitko" w:date="2015-02-18T21:54:00Z">
              <w:rPr>
                <w:rStyle w:val="Hyperlink"/>
                <w:noProof/>
              </w:rPr>
            </w:rPrChange>
          </w:rPr>
          <w:delText xml:space="preserve"> средствата</w:delText>
        </w:r>
        <w:r w:rsidDel="002C26F0">
          <w:rPr>
            <w:noProof/>
            <w:webHidden/>
          </w:rPr>
          <w:tab/>
          <w:delText>65</w:delText>
        </w:r>
      </w:del>
    </w:p>
    <w:p w:rsidR="00A34B04" w:rsidDel="002C26F0" w:rsidRDefault="00A34B04">
      <w:pPr>
        <w:pStyle w:val="TOC3"/>
        <w:tabs>
          <w:tab w:val="left" w:pos="1200"/>
          <w:tab w:val="right" w:leader="dot" w:pos="8296"/>
        </w:tabs>
        <w:rPr>
          <w:del w:id="534" w:author="mitko" w:date="2015-02-18T21:54:00Z"/>
          <w:rFonts w:asciiTheme="minorHAnsi" w:eastAsiaTheme="minorEastAsia" w:hAnsiTheme="minorHAnsi" w:cstheme="minorBidi"/>
          <w:i w:val="0"/>
          <w:iCs w:val="0"/>
          <w:noProof/>
          <w:color w:val="auto"/>
          <w:sz w:val="22"/>
          <w:szCs w:val="22"/>
          <w:lang w:val="en-US" w:eastAsia="en-US"/>
        </w:rPr>
      </w:pPr>
      <w:del w:id="535" w:author="mitko" w:date="2015-02-18T21:54:00Z">
        <w:r w:rsidRPr="002C26F0" w:rsidDel="002C26F0">
          <w:rPr>
            <w:noProof/>
            <w:rPrChange w:id="536" w:author="mitko" w:date="2015-02-18T21:54:00Z">
              <w:rPr>
                <w:rStyle w:val="Hyperlink"/>
                <w:noProof/>
              </w:rPr>
            </w:rPrChange>
          </w:rPr>
          <w:delText>4.3.1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37" w:author="mitko" w:date="2015-02-18T21:54:00Z">
              <w:rPr>
                <w:rStyle w:val="Hyperlink"/>
                <w:noProof/>
              </w:rPr>
            </w:rPrChange>
          </w:rPr>
          <w:delText>Език за програмиране</w:delText>
        </w:r>
        <w:r w:rsidDel="002C26F0">
          <w:rPr>
            <w:noProof/>
            <w:webHidden/>
          </w:rPr>
          <w:tab/>
          <w:delText>65</w:delText>
        </w:r>
      </w:del>
    </w:p>
    <w:p w:rsidR="00A34B04" w:rsidDel="002C26F0" w:rsidRDefault="00A34B04">
      <w:pPr>
        <w:pStyle w:val="TOC3"/>
        <w:tabs>
          <w:tab w:val="left" w:pos="1200"/>
          <w:tab w:val="right" w:leader="dot" w:pos="8296"/>
        </w:tabs>
        <w:rPr>
          <w:del w:id="538" w:author="mitko" w:date="2015-02-18T21:54:00Z"/>
          <w:rFonts w:asciiTheme="minorHAnsi" w:eastAsiaTheme="minorEastAsia" w:hAnsiTheme="minorHAnsi" w:cstheme="minorBidi"/>
          <w:i w:val="0"/>
          <w:iCs w:val="0"/>
          <w:noProof/>
          <w:color w:val="auto"/>
          <w:sz w:val="22"/>
          <w:szCs w:val="22"/>
          <w:lang w:val="en-US" w:eastAsia="en-US"/>
        </w:rPr>
      </w:pPr>
      <w:del w:id="539" w:author="mitko" w:date="2015-02-18T21:54:00Z">
        <w:r w:rsidRPr="002C26F0" w:rsidDel="002C26F0">
          <w:rPr>
            <w:noProof/>
            <w:rPrChange w:id="540" w:author="mitko" w:date="2015-02-18T21:54:00Z">
              <w:rPr>
                <w:rStyle w:val="Hyperlink"/>
                <w:noProof/>
              </w:rPr>
            </w:rPrChange>
          </w:rPr>
          <w:delText>4.3.2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41" w:author="mitko" w:date="2015-02-18T21:54:00Z">
              <w:rPr>
                <w:rStyle w:val="Hyperlink"/>
                <w:noProof/>
              </w:rPr>
            </w:rPrChange>
          </w:rPr>
          <w:delText>Формат за представяне на UML</w:delText>
        </w:r>
        <w:r w:rsidDel="002C26F0">
          <w:rPr>
            <w:noProof/>
            <w:webHidden/>
          </w:rPr>
          <w:tab/>
          <w:delText>66</w:delText>
        </w:r>
      </w:del>
    </w:p>
    <w:p w:rsidR="00A34B04" w:rsidDel="002C26F0" w:rsidRDefault="00A34B04">
      <w:pPr>
        <w:pStyle w:val="TOC3"/>
        <w:tabs>
          <w:tab w:val="left" w:pos="1200"/>
          <w:tab w:val="right" w:leader="dot" w:pos="8296"/>
        </w:tabs>
        <w:rPr>
          <w:del w:id="542" w:author="mitko" w:date="2015-02-18T21:54:00Z"/>
          <w:rFonts w:asciiTheme="minorHAnsi" w:eastAsiaTheme="minorEastAsia" w:hAnsiTheme="minorHAnsi" w:cstheme="minorBidi"/>
          <w:i w:val="0"/>
          <w:iCs w:val="0"/>
          <w:noProof/>
          <w:color w:val="auto"/>
          <w:sz w:val="22"/>
          <w:szCs w:val="22"/>
          <w:lang w:val="en-US" w:eastAsia="en-US"/>
        </w:rPr>
      </w:pPr>
      <w:del w:id="543" w:author="mitko" w:date="2015-02-18T21:54:00Z">
        <w:r w:rsidRPr="002C26F0" w:rsidDel="002C26F0">
          <w:rPr>
            <w:noProof/>
            <w:rPrChange w:id="544" w:author="mitko" w:date="2015-02-18T21:54:00Z">
              <w:rPr>
                <w:rStyle w:val="Hyperlink"/>
                <w:noProof/>
              </w:rPr>
            </w:rPrChange>
          </w:rPr>
          <w:delText>4.3.3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45" w:author="mitko" w:date="2015-02-18T21:54:00Z">
              <w:rPr>
                <w:rStyle w:val="Hyperlink"/>
                <w:noProof/>
              </w:rPr>
            </w:rPrChange>
          </w:rPr>
          <w:delText>Среда за разработване на UML модел</w:delText>
        </w:r>
        <w:r w:rsidDel="002C26F0">
          <w:rPr>
            <w:noProof/>
            <w:webHidden/>
          </w:rPr>
          <w:tab/>
          <w:delText>67</w:delText>
        </w:r>
      </w:del>
    </w:p>
    <w:p w:rsidR="00A34B04" w:rsidDel="002C26F0" w:rsidRDefault="00A34B04">
      <w:pPr>
        <w:pStyle w:val="TOC3"/>
        <w:tabs>
          <w:tab w:val="left" w:pos="1200"/>
          <w:tab w:val="right" w:leader="dot" w:pos="8296"/>
        </w:tabs>
        <w:rPr>
          <w:del w:id="546" w:author="mitko" w:date="2015-02-18T21:54:00Z"/>
          <w:rFonts w:asciiTheme="minorHAnsi" w:eastAsiaTheme="minorEastAsia" w:hAnsiTheme="minorHAnsi" w:cstheme="minorBidi"/>
          <w:i w:val="0"/>
          <w:iCs w:val="0"/>
          <w:noProof/>
          <w:color w:val="auto"/>
          <w:sz w:val="22"/>
          <w:szCs w:val="22"/>
          <w:lang w:val="en-US" w:eastAsia="en-US"/>
        </w:rPr>
      </w:pPr>
      <w:del w:id="547" w:author="mitko" w:date="2015-02-18T21:54:00Z">
        <w:r w:rsidRPr="002C26F0" w:rsidDel="002C26F0">
          <w:rPr>
            <w:noProof/>
            <w:rPrChange w:id="548" w:author="mitko" w:date="2015-02-18T21:54:00Z">
              <w:rPr>
                <w:rStyle w:val="Hyperlink"/>
                <w:noProof/>
              </w:rPr>
            </w:rPrChange>
          </w:rPr>
          <w:delText>4.3.4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49" w:author="mitko" w:date="2015-02-18T21:54:00Z">
              <w:rPr>
                <w:rStyle w:val="Hyperlink"/>
                <w:noProof/>
              </w:rPr>
            </w:rPrChange>
          </w:rPr>
          <w:delText>Генератор на базов код</w:delText>
        </w:r>
        <w:r w:rsidDel="002C26F0">
          <w:rPr>
            <w:noProof/>
            <w:webHidden/>
          </w:rPr>
          <w:tab/>
          <w:delText>67</w:delText>
        </w:r>
      </w:del>
    </w:p>
    <w:p w:rsidR="00A34B04" w:rsidDel="002C26F0" w:rsidRDefault="00A34B04">
      <w:pPr>
        <w:pStyle w:val="TOC2"/>
        <w:tabs>
          <w:tab w:val="left" w:pos="800"/>
          <w:tab w:val="right" w:leader="dot" w:pos="8296"/>
        </w:tabs>
        <w:rPr>
          <w:del w:id="550" w:author="mitko" w:date="2015-02-18T21:54:00Z"/>
          <w:rFonts w:asciiTheme="minorHAnsi" w:eastAsiaTheme="minorEastAsia" w:hAnsiTheme="minorHAnsi" w:cstheme="minorBidi"/>
          <w:smallCaps w:val="0"/>
          <w:noProof/>
          <w:color w:val="auto"/>
          <w:sz w:val="22"/>
          <w:szCs w:val="22"/>
          <w:lang w:val="en-US" w:eastAsia="en-US"/>
        </w:rPr>
      </w:pPr>
      <w:del w:id="551" w:author="mitko" w:date="2015-02-18T21:54:00Z">
        <w:r w:rsidRPr="002C26F0" w:rsidDel="002C26F0">
          <w:rPr>
            <w:noProof/>
            <w:lang w:val="ru-RU"/>
            <w:rPrChange w:id="552" w:author="mitko" w:date="2015-02-18T21:54:00Z">
              <w:rPr>
                <w:rStyle w:val="Hyperlink"/>
                <w:noProof/>
                <w:lang w:val="ru-RU"/>
              </w:rPr>
            </w:rPrChange>
          </w:rPr>
          <w:delText>4.4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553" w:author="mitko" w:date="2015-02-18T21:54:00Z">
              <w:rPr>
                <w:rStyle w:val="Hyperlink"/>
                <w:noProof/>
                <w:lang w:val="ru-RU"/>
              </w:rPr>
            </w:rPrChange>
          </w:rPr>
          <w:delText>Изводи</w:delText>
        </w:r>
        <w:r w:rsidDel="002C26F0">
          <w:rPr>
            <w:noProof/>
            <w:webHidden/>
          </w:rPr>
          <w:tab/>
          <w:delText>68</w:delText>
        </w:r>
      </w:del>
    </w:p>
    <w:p w:rsidR="00A34B04" w:rsidDel="002C26F0" w:rsidRDefault="00A34B04">
      <w:pPr>
        <w:pStyle w:val="TOC1"/>
        <w:rPr>
          <w:del w:id="554" w:author="mitko" w:date="2015-02-18T21:54:00Z"/>
          <w:rFonts w:asciiTheme="minorHAnsi" w:eastAsiaTheme="minorEastAsia" w:hAnsiTheme="minorHAnsi" w:cstheme="minorBidi"/>
          <w:b w:val="0"/>
          <w:bCs w:val="0"/>
          <w:caps w:val="0"/>
          <w:color w:val="auto"/>
          <w:sz w:val="22"/>
          <w:szCs w:val="22"/>
          <w:lang w:val="en-US" w:eastAsia="en-US"/>
        </w:rPr>
      </w:pPr>
      <w:del w:id="555" w:author="mitko" w:date="2015-02-18T21:54:00Z">
        <w:r w:rsidRPr="002C26F0" w:rsidDel="002C26F0">
          <w:rPr>
            <w:rPrChange w:id="556" w:author="mitko" w:date="2015-02-18T21:54:00Z">
              <w:rPr>
                <w:rStyle w:val="Hyperlink"/>
              </w:rPr>
            </w:rPrChange>
          </w:rPr>
          <w:delText>5.</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557" w:author="mitko" w:date="2015-02-18T21:54:00Z">
              <w:rPr>
                <w:rStyle w:val="Hyperlink"/>
              </w:rPr>
            </w:rPrChange>
          </w:rPr>
          <w:delText>Проектиране</w:delText>
        </w:r>
        <w:r w:rsidDel="002C26F0">
          <w:rPr>
            <w:webHidden/>
          </w:rPr>
          <w:tab/>
          <w:delText>69</w:delText>
        </w:r>
      </w:del>
    </w:p>
    <w:p w:rsidR="00A34B04" w:rsidDel="002C26F0" w:rsidRDefault="00A34B04">
      <w:pPr>
        <w:pStyle w:val="TOC2"/>
        <w:tabs>
          <w:tab w:val="left" w:pos="800"/>
          <w:tab w:val="right" w:leader="dot" w:pos="8296"/>
        </w:tabs>
        <w:rPr>
          <w:del w:id="558" w:author="mitko" w:date="2015-02-18T21:54:00Z"/>
          <w:rFonts w:asciiTheme="minorHAnsi" w:eastAsiaTheme="minorEastAsia" w:hAnsiTheme="minorHAnsi" w:cstheme="minorBidi"/>
          <w:smallCaps w:val="0"/>
          <w:noProof/>
          <w:color w:val="auto"/>
          <w:sz w:val="22"/>
          <w:szCs w:val="22"/>
          <w:lang w:val="en-US" w:eastAsia="en-US"/>
        </w:rPr>
      </w:pPr>
      <w:del w:id="559" w:author="mitko" w:date="2015-02-18T21:54:00Z">
        <w:r w:rsidRPr="002C26F0" w:rsidDel="002C26F0">
          <w:rPr>
            <w:noProof/>
            <w:rPrChange w:id="560" w:author="mitko" w:date="2015-02-18T21:54:00Z">
              <w:rPr>
                <w:rStyle w:val="Hyperlink"/>
                <w:noProof/>
              </w:rPr>
            </w:rPrChange>
          </w:rPr>
          <w:delText>5.1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561" w:author="mitko" w:date="2015-02-18T21:54:00Z">
              <w:rPr>
                <w:rStyle w:val="Hyperlink"/>
                <w:noProof/>
                <w:lang w:val="ru-RU"/>
              </w:rPr>
            </w:rPrChange>
          </w:rPr>
          <w:delText>Обща архитектура</w:delText>
        </w:r>
        <w:r w:rsidDel="002C26F0">
          <w:rPr>
            <w:noProof/>
            <w:webHidden/>
          </w:rPr>
          <w:tab/>
          <w:delText>69</w:delText>
        </w:r>
      </w:del>
    </w:p>
    <w:p w:rsidR="00A34B04" w:rsidDel="002C26F0" w:rsidRDefault="00A34B04">
      <w:pPr>
        <w:pStyle w:val="TOC3"/>
        <w:tabs>
          <w:tab w:val="left" w:pos="1200"/>
          <w:tab w:val="right" w:leader="dot" w:pos="8296"/>
        </w:tabs>
        <w:rPr>
          <w:del w:id="562" w:author="mitko" w:date="2015-02-18T21:54:00Z"/>
          <w:rFonts w:asciiTheme="minorHAnsi" w:eastAsiaTheme="minorEastAsia" w:hAnsiTheme="minorHAnsi" w:cstheme="minorBidi"/>
          <w:i w:val="0"/>
          <w:iCs w:val="0"/>
          <w:noProof/>
          <w:color w:val="auto"/>
          <w:sz w:val="22"/>
          <w:szCs w:val="22"/>
          <w:lang w:val="en-US" w:eastAsia="en-US"/>
        </w:rPr>
      </w:pPr>
      <w:del w:id="563" w:author="mitko" w:date="2015-02-18T21:54:00Z">
        <w:r w:rsidRPr="002C26F0" w:rsidDel="002C26F0">
          <w:rPr>
            <w:noProof/>
            <w:rPrChange w:id="564" w:author="mitko" w:date="2015-02-18T21:54:00Z">
              <w:rPr>
                <w:rStyle w:val="Hyperlink"/>
                <w:noProof/>
              </w:rPr>
            </w:rPrChange>
          </w:rPr>
          <w:delText>5.1.1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65" w:author="mitko" w:date="2015-02-18T21:54:00Z">
              <w:rPr>
                <w:rStyle w:val="Hyperlink"/>
                <w:noProof/>
              </w:rPr>
            </w:rPrChange>
          </w:rPr>
          <w:delText>Слоеве</w:delText>
        </w:r>
        <w:r w:rsidDel="002C26F0">
          <w:rPr>
            <w:noProof/>
            <w:webHidden/>
          </w:rPr>
          <w:tab/>
          <w:delText>69</w:delText>
        </w:r>
      </w:del>
    </w:p>
    <w:p w:rsidR="00A34B04" w:rsidDel="002C26F0" w:rsidRDefault="00A34B04">
      <w:pPr>
        <w:pStyle w:val="TOC3"/>
        <w:tabs>
          <w:tab w:val="left" w:pos="1200"/>
          <w:tab w:val="right" w:leader="dot" w:pos="8296"/>
        </w:tabs>
        <w:rPr>
          <w:del w:id="566" w:author="mitko" w:date="2015-02-18T21:54:00Z"/>
          <w:rFonts w:asciiTheme="minorHAnsi" w:eastAsiaTheme="minorEastAsia" w:hAnsiTheme="minorHAnsi" w:cstheme="minorBidi"/>
          <w:i w:val="0"/>
          <w:iCs w:val="0"/>
          <w:noProof/>
          <w:color w:val="auto"/>
          <w:sz w:val="22"/>
          <w:szCs w:val="22"/>
          <w:lang w:val="en-US" w:eastAsia="en-US"/>
        </w:rPr>
      </w:pPr>
      <w:del w:id="567" w:author="mitko" w:date="2015-02-18T21:54:00Z">
        <w:r w:rsidRPr="002C26F0" w:rsidDel="002C26F0">
          <w:rPr>
            <w:noProof/>
            <w:rPrChange w:id="568" w:author="mitko" w:date="2015-02-18T21:54:00Z">
              <w:rPr>
                <w:rStyle w:val="Hyperlink"/>
                <w:noProof/>
              </w:rPr>
            </w:rPrChange>
          </w:rPr>
          <w:delText>5.1.2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69" w:author="mitko" w:date="2015-02-18T21:54:00Z">
              <w:rPr>
                <w:rStyle w:val="Hyperlink"/>
                <w:noProof/>
              </w:rPr>
            </w:rPrChange>
          </w:rPr>
          <w:delText>Пакетна диаграма (основен изглед)</w:delText>
        </w:r>
        <w:r w:rsidDel="002C26F0">
          <w:rPr>
            <w:noProof/>
            <w:webHidden/>
          </w:rPr>
          <w:tab/>
          <w:delText>70</w:delText>
        </w:r>
      </w:del>
    </w:p>
    <w:p w:rsidR="00A34B04" w:rsidDel="002C26F0" w:rsidRDefault="00A34B04">
      <w:pPr>
        <w:pStyle w:val="TOC2"/>
        <w:tabs>
          <w:tab w:val="left" w:pos="800"/>
          <w:tab w:val="right" w:leader="dot" w:pos="8296"/>
        </w:tabs>
        <w:rPr>
          <w:del w:id="570" w:author="mitko" w:date="2015-02-18T21:54:00Z"/>
          <w:rFonts w:asciiTheme="minorHAnsi" w:eastAsiaTheme="minorEastAsia" w:hAnsiTheme="minorHAnsi" w:cstheme="minorBidi"/>
          <w:smallCaps w:val="0"/>
          <w:noProof/>
          <w:color w:val="auto"/>
          <w:sz w:val="22"/>
          <w:szCs w:val="22"/>
          <w:lang w:val="en-US" w:eastAsia="en-US"/>
        </w:rPr>
      </w:pPr>
      <w:del w:id="571" w:author="mitko" w:date="2015-02-18T21:54:00Z">
        <w:r w:rsidRPr="002C26F0" w:rsidDel="002C26F0">
          <w:rPr>
            <w:noProof/>
            <w:rPrChange w:id="572" w:author="mitko" w:date="2015-02-18T21:54:00Z">
              <w:rPr>
                <w:rStyle w:val="Hyperlink"/>
                <w:noProof/>
              </w:rPr>
            </w:rPrChange>
          </w:rPr>
          <w:delText>5.2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573" w:author="mitko" w:date="2015-02-18T21:54:00Z">
              <w:rPr>
                <w:rStyle w:val="Hyperlink"/>
                <w:noProof/>
              </w:rPr>
            </w:rPrChange>
          </w:rPr>
          <w:delText>Модел</w:delText>
        </w:r>
        <w:r w:rsidRPr="002C26F0" w:rsidDel="002C26F0">
          <w:rPr>
            <w:noProof/>
            <w:lang w:val="ru-RU"/>
            <w:rPrChange w:id="574" w:author="mitko" w:date="2015-02-18T21:54:00Z">
              <w:rPr>
                <w:rStyle w:val="Hyperlink"/>
                <w:noProof/>
                <w:lang w:val="ru-RU"/>
              </w:rPr>
            </w:rPrChange>
          </w:rPr>
          <w:delText xml:space="preserve"> на</w:delText>
        </w:r>
        <w:r w:rsidRPr="002C26F0" w:rsidDel="002C26F0">
          <w:rPr>
            <w:noProof/>
            <w:rPrChange w:id="575" w:author="mitko" w:date="2015-02-18T21:54:00Z">
              <w:rPr>
                <w:rStyle w:val="Hyperlink"/>
                <w:noProof/>
              </w:rPr>
            </w:rPrChange>
          </w:rPr>
          <w:delText xml:space="preserve"> данните</w:delText>
        </w:r>
        <w:r w:rsidRPr="002C26F0" w:rsidDel="002C26F0">
          <w:rPr>
            <w:noProof/>
            <w:lang w:val="ru-RU"/>
            <w:rPrChange w:id="576" w:author="mitko" w:date="2015-02-18T21:54:00Z">
              <w:rPr>
                <w:rStyle w:val="Hyperlink"/>
                <w:noProof/>
                <w:lang w:val="ru-RU"/>
              </w:rPr>
            </w:rPrChange>
          </w:rPr>
          <w:delText xml:space="preserve"> (</w:delText>
        </w:r>
        <w:r w:rsidRPr="002C26F0" w:rsidDel="002C26F0">
          <w:rPr>
            <w:noProof/>
            <w:rPrChange w:id="577" w:author="mitko" w:date="2015-02-18T21:54:00Z">
              <w:rPr>
                <w:rStyle w:val="Hyperlink"/>
                <w:noProof/>
              </w:rPr>
            </w:rPrChange>
          </w:rPr>
          <w:delText>Мета-Модел</w:delText>
        </w:r>
        <w:r w:rsidRPr="002C26F0" w:rsidDel="002C26F0">
          <w:rPr>
            <w:noProof/>
            <w:lang w:val="ru-RU"/>
            <w:rPrChange w:id="578" w:author="mitko" w:date="2015-02-18T21:54:00Z">
              <w:rPr>
                <w:rStyle w:val="Hyperlink"/>
                <w:noProof/>
                <w:lang w:val="ru-RU"/>
              </w:rPr>
            </w:rPrChange>
          </w:rPr>
          <w:delText>)</w:delText>
        </w:r>
        <w:r w:rsidDel="002C26F0">
          <w:rPr>
            <w:noProof/>
            <w:webHidden/>
          </w:rPr>
          <w:tab/>
          <w:delText>72</w:delText>
        </w:r>
      </w:del>
    </w:p>
    <w:p w:rsidR="00A34B04" w:rsidDel="002C26F0" w:rsidRDefault="00A34B04">
      <w:pPr>
        <w:pStyle w:val="TOC3"/>
        <w:tabs>
          <w:tab w:val="left" w:pos="1200"/>
          <w:tab w:val="right" w:leader="dot" w:pos="8296"/>
        </w:tabs>
        <w:rPr>
          <w:del w:id="579" w:author="mitko" w:date="2015-02-18T21:54:00Z"/>
          <w:rFonts w:asciiTheme="minorHAnsi" w:eastAsiaTheme="minorEastAsia" w:hAnsiTheme="minorHAnsi" w:cstheme="minorBidi"/>
          <w:i w:val="0"/>
          <w:iCs w:val="0"/>
          <w:noProof/>
          <w:color w:val="auto"/>
          <w:sz w:val="22"/>
          <w:szCs w:val="22"/>
          <w:lang w:val="en-US" w:eastAsia="en-US"/>
        </w:rPr>
      </w:pPr>
      <w:del w:id="580" w:author="mitko" w:date="2015-02-18T21:54:00Z">
        <w:r w:rsidRPr="002C26F0" w:rsidDel="002C26F0">
          <w:rPr>
            <w:noProof/>
            <w:rPrChange w:id="581" w:author="mitko" w:date="2015-02-18T21:54:00Z">
              <w:rPr>
                <w:rStyle w:val="Hyperlink"/>
                <w:noProof/>
              </w:rPr>
            </w:rPrChange>
          </w:rPr>
          <w:delText>5.2.1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82" w:author="mitko" w:date="2015-02-18T21:54:00Z">
              <w:rPr>
                <w:rStyle w:val="Hyperlink"/>
                <w:noProof/>
              </w:rPr>
            </w:rPrChange>
          </w:rPr>
          <w:delText>Инфраструктурни</w:delText>
        </w:r>
        <w:r w:rsidDel="002C26F0">
          <w:rPr>
            <w:noProof/>
            <w:webHidden/>
          </w:rPr>
          <w:tab/>
          <w:delText>72</w:delText>
        </w:r>
      </w:del>
    </w:p>
    <w:p w:rsidR="00A34B04" w:rsidDel="002C26F0" w:rsidRDefault="00A34B04">
      <w:pPr>
        <w:pStyle w:val="TOC3"/>
        <w:tabs>
          <w:tab w:val="left" w:pos="1200"/>
          <w:tab w:val="right" w:leader="dot" w:pos="8296"/>
        </w:tabs>
        <w:rPr>
          <w:del w:id="583" w:author="mitko" w:date="2015-02-18T21:54:00Z"/>
          <w:rFonts w:asciiTheme="minorHAnsi" w:eastAsiaTheme="minorEastAsia" w:hAnsiTheme="minorHAnsi" w:cstheme="minorBidi"/>
          <w:i w:val="0"/>
          <w:iCs w:val="0"/>
          <w:noProof/>
          <w:color w:val="auto"/>
          <w:sz w:val="22"/>
          <w:szCs w:val="22"/>
          <w:lang w:val="en-US" w:eastAsia="en-US"/>
        </w:rPr>
      </w:pPr>
      <w:del w:id="584" w:author="mitko" w:date="2015-02-18T21:54:00Z">
        <w:r w:rsidRPr="002C26F0" w:rsidDel="002C26F0">
          <w:rPr>
            <w:noProof/>
            <w:rPrChange w:id="585" w:author="mitko" w:date="2015-02-18T21:54:00Z">
              <w:rPr>
                <w:rStyle w:val="Hyperlink"/>
                <w:noProof/>
              </w:rPr>
            </w:rPrChange>
          </w:rPr>
          <w:delText>5.2.2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86" w:author="mitko" w:date="2015-02-18T21:54:00Z">
              <w:rPr>
                <w:rStyle w:val="Hyperlink"/>
                <w:noProof/>
              </w:rPr>
            </w:rPrChange>
          </w:rPr>
          <w:delText>Софтуерен компонент</w:delText>
        </w:r>
        <w:r w:rsidDel="002C26F0">
          <w:rPr>
            <w:noProof/>
            <w:webHidden/>
          </w:rPr>
          <w:tab/>
          <w:delText>74</w:delText>
        </w:r>
      </w:del>
    </w:p>
    <w:p w:rsidR="00A34B04" w:rsidDel="002C26F0" w:rsidRDefault="00A34B04">
      <w:pPr>
        <w:pStyle w:val="TOC2"/>
        <w:tabs>
          <w:tab w:val="left" w:pos="800"/>
          <w:tab w:val="right" w:leader="dot" w:pos="8296"/>
        </w:tabs>
        <w:rPr>
          <w:del w:id="587" w:author="mitko" w:date="2015-02-18T21:54:00Z"/>
          <w:rFonts w:asciiTheme="minorHAnsi" w:eastAsiaTheme="minorEastAsia" w:hAnsiTheme="minorHAnsi" w:cstheme="minorBidi"/>
          <w:smallCaps w:val="0"/>
          <w:noProof/>
          <w:color w:val="auto"/>
          <w:sz w:val="22"/>
          <w:szCs w:val="22"/>
          <w:lang w:val="en-US" w:eastAsia="en-US"/>
        </w:rPr>
      </w:pPr>
      <w:del w:id="588" w:author="mitko" w:date="2015-02-18T21:54:00Z">
        <w:r w:rsidRPr="002C26F0" w:rsidDel="002C26F0">
          <w:rPr>
            <w:noProof/>
            <w:rPrChange w:id="589" w:author="mitko" w:date="2015-02-18T21:54:00Z">
              <w:rPr>
                <w:rStyle w:val="Hyperlink"/>
                <w:noProof/>
              </w:rPr>
            </w:rPrChange>
          </w:rPr>
          <w:delText>5.3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590" w:author="mitko" w:date="2015-02-18T21:54:00Z">
              <w:rPr>
                <w:rStyle w:val="Hyperlink"/>
                <w:noProof/>
              </w:rPr>
            </w:rPrChange>
          </w:rPr>
          <w:delText>Диаграми</w:delText>
        </w:r>
        <w:r w:rsidRPr="002C26F0" w:rsidDel="002C26F0">
          <w:rPr>
            <w:noProof/>
            <w:lang w:val="ru-RU"/>
            <w:rPrChange w:id="591" w:author="mitko" w:date="2015-02-18T21:54:00Z">
              <w:rPr>
                <w:rStyle w:val="Hyperlink"/>
                <w:noProof/>
                <w:lang w:val="ru-RU"/>
              </w:rPr>
            </w:rPrChange>
          </w:rPr>
          <w:delText xml:space="preserve"> (на структура и поведение - по</w:delText>
        </w:r>
        <w:r w:rsidRPr="002C26F0" w:rsidDel="002C26F0">
          <w:rPr>
            <w:noProof/>
            <w:rPrChange w:id="592" w:author="mitko" w:date="2015-02-18T21:54:00Z">
              <w:rPr>
                <w:rStyle w:val="Hyperlink"/>
                <w:noProof/>
              </w:rPr>
            </w:rPrChange>
          </w:rPr>
          <w:delText xml:space="preserve"> слоеве</w:delText>
        </w:r>
        <w:r w:rsidRPr="002C26F0" w:rsidDel="002C26F0">
          <w:rPr>
            <w:noProof/>
            <w:lang w:val="ru-RU"/>
            <w:rPrChange w:id="593" w:author="mitko" w:date="2015-02-18T21:54:00Z">
              <w:rPr>
                <w:rStyle w:val="Hyperlink"/>
                <w:noProof/>
                <w:lang w:val="ru-RU"/>
              </w:rPr>
            </w:rPrChange>
          </w:rPr>
          <w:delText>)</w:delText>
        </w:r>
        <w:r w:rsidDel="002C26F0">
          <w:rPr>
            <w:noProof/>
            <w:webHidden/>
          </w:rPr>
          <w:tab/>
          <w:delText>77</w:delText>
        </w:r>
      </w:del>
    </w:p>
    <w:p w:rsidR="00A34B04" w:rsidDel="002C26F0" w:rsidRDefault="00A34B04">
      <w:pPr>
        <w:pStyle w:val="TOC3"/>
        <w:tabs>
          <w:tab w:val="left" w:pos="1200"/>
          <w:tab w:val="right" w:leader="dot" w:pos="8296"/>
        </w:tabs>
        <w:rPr>
          <w:del w:id="594" w:author="mitko" w:date="2015-02-18T21:54:00Z"/>
          <w:rFonts w:asciiTheme="minorHAnsi" w:eastAsiaTheme="minorEastAsia" w:hAnsiTheme="minorHAnsi" w:cstheme="minorBidi"/>
          <w:i w:val="0"/>
          <w:iCs w:val="0"/>
          <w:noProof/>
          <w:color w:val="auto"/>
          <w:sz w:val="22"/>
          <w:szCs w:val="22"/>
          <w:lang w:val="en-US" w:eastAsia="en-US"/>
        </w:rPr>
      </w:pPr>
      <w:del w:id="595" w:author="mitko" w:date="2015-02-18T21:54:00Z">
        <w:r w:rsidRPr="002C26F0" w:rsidDel="002C26F0">
          <w:rPr>
            <w:noProof/>
            <w:rPrChange w:id="596" w:author="mitko" w:date="2015-02-18T21:54:00Z">
              <w:rPr>
                <w:rStyle w:val="Hyperlink"/>
                <w:noProof/>
              </w:rPr>
            </w:rPrChange>
          </w:rPr>
          <w:delText>5.3.1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597" w:author="mitko" w:date="2015-02-18T21:54:00Z">
              <w:rPr>
                <w:rStyle w:val="Hyperlink"/>
                <w:noProof/>
              </w:rPr>
            </w:rPrChange>
          </w:rPr>
          <w:delText>Слой Анализатор</w:delText>
        </w:r>
        <w:r w:rsidDel="002C26F0">
          <w:rPr>
            <w:noProof/>
            <w:webHidden/>
          </w:rPr>
          <w:tab/>
          <w:delText>78</w:delText>
        </w:r>
      </w:del>
    </w:p>
    <w:p w:rsidR="00A34B04" w:rsidDel="002C26F0" w:rsidRDefault="00A34B04">
      <w:pPr>
        <w:pStyle w:val="TOC3"/>
        <w:tabs>
          <w:tab w:val="left" w:pos="1200"/>
          <w:tab w:val="right" w:leader="dot" w:pos="8296"/>
        </w:tabs>
        <w:rPr>
          <w:del w:id="598" w:author="mitko" w:date="2015-02-18T21:54:00Z"/>
          <w:rFonts w:asciiTheme="minorHAnsi" w:eastAsiaTheme="minorEastAsia" w:hAnsiTheme="minorHAnsi" w:cstheme="minorBidi"/>
          <w:i w:val="0"/>
          <w:iCs w:val="0"/>
          <w:noProof/>
          <w:color w:val="auto"/>
          <w:sz w:val="22"/>
          <w:szCs w:val="22"/>
          <w:lang w:val="en-US" w:eastAsia="en-US"/>
        </w:rPr>
      </w:pPr>
      <w:del w:id="599" w:author="mitko" w:date="2015-02-18T21:54:00Z">
        <w:r w:rsidRPr="002C26F0" w:rsidDel="002C26F0">
          <w:rPr>
            <w:noProof/>
            <w:rPrChange w:id="600" w:author="mitko" w:date="2015-02-18T21:54:00Z">
              <w:rPr>
                <w:rStyle w:val="Hyperlink"/>
                <w:noProof/>
              </w:rPr>
            </w:rPrChange>
          </w:rPr>
          <w:delText>5.3.2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01" w:author="mitko" w:date="2015-02-18T21:54:00Z">
              <w:rPr>
                <w:rStyle w:val="Hyperlink"/>
                <w:noProof/>
              </w:rPr>
            </w:rPrChange>
          </w:rPr>
          <w:delText>Слой Скенер</w:delText>
        </w:r>
        <w:r w:rsidDel="002C26F0">
          <w:rPr>
            <w:noProof/>
            <w:webHidden/>
          </w:rPr>
          <w:tab/>
          <w:delText>81</w:delText>
        </w:r>
      </w:del>
    </w:p>
    <w:p w:rsidR="00A34B04" w:rsidDel="002C26F0" w:rsidRDefault="00A34B04">
      <w:pPr>
        <w:pStyle w:val="TOC3"/>
        <w:tabs>
          <w:tab w:val="left" w:pos="1200"/>
          <w:tab w:val="right" w:leader="dot" w:pos="8296"/>
        </w:tabs>
        <w:rPr>
          <w:del w:id="602" w:author="mitko" w:date="2015-02-18T21:54:00Z"/>
          <w:rFonts w:asciiTheme="minorHAnsi" w:eastAsiaTheme="minorEastAsia" w:hAnsiTheme="minorHAnsi" w:cstheme="minorBidi"/>
          <w:i w:val="0"/>
          <w:iCs w:val="0"/>
          <w:noProof/>
          <w:color w:val="auto"/>
          <w:sz w:val="22"/>
          <w:szCs w:val="22"/>
          <w:lang w:val="en-US" w:eastAsia="en-US"/>
        </w:rPr>
      </w:pPr>
      <w:del w:id="603" w:author="mitko" w:date="2015-02-18T21:54:00Z">
        <w:r w:rsidRPr="002C26F0" w:rsidDel="002C26F0">
          <w:rPr>
            <w:noProof/>
            <w:rPrChange w:id="604" w:author="mitko" w:date="2015-02-18T21:54:00Z">
              <w:rPr>
                <w:rStyle w:val="Hyperlink"/>
                <w:noProof/>
              </w:rPr>
            </w:rPrChange>
          </w:rPr>
          <w:delText>5.3.3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05" w:author="mitko" w:date="2015-02-18T21:54:00Z">
              <w:rPr>
                <w:rStyle w:val="Hyperlink"/>
                <w:noProof/>
              </w:rPr>
            </w:rPrChange>
          </w:rPr>
          <w:delText>Слой Мета-Модел</w:delText>
        </w:r>
        <w:r w:rsidDel="002C26F0">
          <w:rPr>
            <w:noProof/>
            <w:webHidden/>
          </w:rPr>
          <w:tab/>
          <w:delText>84</w:delText>
        </w:r>
      </w:del>
    </w:p>
    <w:p w:rsidR="00A34B04" w:rsidDel="002C26F0" w:rsidRDefault="00A34B04">
      <w:pPr>
        <w:pStyle w:val="TOC3"/>
        <w:tabs>
          <w:tab w:val="left" w:pos="1200"/>
          <w:tab w:val="right" w:leader="dot" w:pos="8296"/>
        </w:tabs>
        <w:rPr>
          <w:del w:id="606" w:author="mitko" w:date="2015-02-18T21:54:00Z"/>
          <w:rFonts w:asciiTheme="minorHAnsi" w:eastAsiaTheme="minorEastAsia" w:hAnsiTheme="minorHAnsi" w:cstheme="minorBidi"/>
          <w:i w:val="0"/>
          <w:iCs w:val="0"/>
          <w:noProof/>
          <w:color w:val="auto"/>
          <w:sz w:val="22"/>
          <w:szCs w:val="22"/>
          <w:lang w:val="en-US" w:eastAsia="en-US"/>
        </w:rPr>
      </w:pPr>
      <w:del w:id="607" w:author="mitko" w:date="2015-02-18T21:54:00Z">
        <w:r w:rsidRPr="002C26F0" w:rsidDel="002C26F0">
          <w:rPr>
            <w:noProof/>
            <w:rPrChange w:id="608" w:author="mitko" w:date="2015-02-18T21:54:00Z">
              <w:rPr>
                <w:rStyle w:val="Hyperlink"/>
                <w:noProof/>
              </w:rPr>
            </w:rPrChange>
          </w:rPr>
          <w:delText>5.3.4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09" w:author="mitko" w:date="2015-02-18T21:54:00Z">
              <w:rPr>
                <w:rStyle w:val="Hyperlink"/>
                <w:noProof/>
              </w:rPr>
            </w:rPrChange>
          </w:rPr>
          <w:delText>Слой Сериализатор</w:delText>
        </w:r>
        <w:r w:rsidDel="002C26F0">
          <w:rPr>
            <w:noProof/>
            <w:webHidden/>
          </w:rPr>
          <w:tab/>
          <w:delText>84</w:delText>
        </w:r>
      </w:del>
    </w:p>
    <w:p w:rsidR="00A34B04" w:rsidDel="002C26F0" w:rsidRDefault="00A34B04">
      <w:pPr>
        <w:pStyle w:val="TOC3"/>
        <w:tabs>
          <w:tab w:val="left" w:pos="1200"/>
          <w:tab w:val="right" w:leader="dot" w:pos="8296"/>
        </w:tabs>
        <w:rPr>
          <w:del w:id="610" w:author="mitko" w:date="2015-02-18T21:54:00Z"/>
          <w:rFonts w:asciiTheme="minorHAnsi" w:eastAsiaTheme="minorEastAsia" w:hAnsiTheme="minorHAnsi" w:cstheme="minorBidi"/>
          <w:i w:val="0"/>
          <w:iCs w:val="0"/>
          <w:noProof/>
          <w:color w:val="auto"/>
          <w:sz w:val="22"/>
          <w:szCs w:val="22"/>
          <w:lang w:val="en-US" w:eastAsia="en-US"/>
        </w:rPr>
      </w:pPr>
      <w:del w:id="611" w:author="mitko" w:date="2015-02-18T21:54:00Z">
        <w:r w:rsidRPr="002C26F0" w:rsidDel="002C26F0">
          <w:rPr>
            <w:noProof/>
            <w:rPrChange w:id="612" w:author="mitko" w:date="2015-02-18T21:54:00Z">
              <w:rPr>
                <w:rStyle w:val="Hyperlink"/>
                <w:noProof/>
              </w:rPr>
            </w:rPrChange>
          </w:rPr>
          <w:delText>5.3.5</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13" w:author="mitko" w:date="2015-02-18T21:54:00Z">
              <w:rPr>
                <w:rStyle w:val="Hyperlink"/>
                <w:noProof/>
              </w:rPr>
            </w:rPrChange>
          </w:rPr>
          <w:delText>Слой Генерация на базов код</w:delText>
        </w:r>
        <w:r w:rsidDel="002C26F0">
          <w:rPr>
            <w:noProof/>
            <w:webHidden/>
          </w:rPr>
          <w:tab/>
          <w:delText>86</w:delText>
        </w:r>
      </w:del>
    </w:p>
    <w:p w:rsidR="00A34B04" w:rsidDel="002C26F0" w:rsidRDefault="00A34B04">
      <w:pPr>
        <w:pStyle w:val="TOC2"/>
        <w:tabs>
          <w:tab w:val="left" w:pos="800"/>
          <w:tab w:val="right" w:leader="dot" w:pos="8296"/>
        </w:tabs>
        <w:rPr>
          <w:del w:id="614" w:author="mitko" w:date="2015-02-18T21:54:00Z"/>
          <w:rFonts w:asciiTheme="minorHAnsi" w:eastAsiaTheme="minorEastAsia" w:hAnsiTheme="minorHAnsi" w:cstheme="minorBidi"/>
          <w:smallCaps w:val="0"/>
          <w:noProof/>
          <w:color w:val="auto"/>
          <w:sz w:val="22"/>
          <w:szCs w:val="22"/>
          <w:lang w:val="en-US" w:eastAsia="en-US"/>
        </w:rPr>
      </w:pPr>
      <w:del w:id="615" w:author="mitko" w:date="2015-02-18T21:54:00Z">
        <w:r w:rsidRPr="002C26F0" w:rsidDel="002C26F0">
          <w:rPr>
            <w:noProof/>
            <w:rPrChange w:id="616" w:author="mitko" w:date="2015-02-18T21:54:00Z">
              <w:rPr>
                <w:rStyle w:val="Hyperlink"/>
                <w:noProof/>
              </w:rPr>
            </w:rPrChange>
          </w:rPr>
          <w:delText>5.4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617" w:author="mitko" w:date="2015-02-18T21:54:00Z">
              <w:rPr>
                <w:rStyle w:val="Hyperlink"/>
                <w:noProof/>
              </w:rPr>
            </w:rPrChange>
          </w:rPr>
          <w:delText>Ресурсни</w:delText>
        </w:r>
        <w:r w:rsidRPr="002C26F0" w:rsidDel="002C26F0">
          <w:rPr>
            <w:noProof/>
            <w:lang w:val="ru-RU"/>
            <w:rPrChange w:id="618" w:author="mitko" w:date="2015-02-18T21:54:00Z">
              <w:rPr>
                <w:rStyle w:val="Hyperlink"/>
                <w:noProof/>
                <w:lang w:val="ru-RU"/>
              </w:rPr>
            </w:rPrChange>
          </w:rPr>
          <w:delText xml:space="preserve"> и</w:delText>
        </w:r>
        <w:r w:rsidRPr="002C26F0" w:rsidDel="002C26F0">
          <w:rPr>
            <w:noProof/>
            <w:rPrChange w:id="619" w:author="mitko" w:date="2015-02-18T21:54:00Z">
              <w:rPr>
                <w:rStyle w:val="Hyperlink"/>
                <w:noProof/>
              </w:rPr>
            </w:rPrChange>
          </w:rPr>
          <w:delText xml:space="preserve"> спомагателни</w:delText>
        </w:r>
        <w:r w:rsidRPr="002C26F0" w:rsidDel="002C26F0">
          <w:rPr>
            <w:noProof/>
            <w:lang w:val="ru-RU"/>
            <w:rPrChange w:id="620" w:author="mitko" w:date="2015-02-18T21:54:00Z">
              <w:rPr>
                <w:rStyle w:val="Hyperlink"/>
                <w:noProof/>
                <w:lang w:val="ru-RU"/>
              </w:rPr>
            </w:rPrChange>
          </w:rPr>
          <w:delText xml:space="preserve"> модули</w:delText>
        </w:r>
        <w:r w:rsidDel="002C26F0">
          <w:rPr>
            <w:noProof/>
            <w:webHidden/>
          </w:rPr>
          <w:tab/>
          <w:delText>88</w:delText>
        </w:r>
      </w:del>
    </w:p>
    <w:p w:rsidR="00A34B04" w:rsidDel="002C26F0" w:rsidRDefault="00A34B04">
      <w:pPr>
        <w:pStyle w:val="TOC3"/>
        <w:tabs>
          <w:tab w:val="left" w:pos="1200"/>
          <w:tab w:val="right" w:leader="dot" w:pos="8296"/>
        </w:tabs>
        <w:rPr>
          <w:del w:id="621" w:author="mitko" w:date="2015-02-18T21:54:00Z"/>
          <w:rFonts w:asciiTheme="minorHAnsi" w:eastAsiaTheme="minorEastAsia" w:hAnsiTheme="minorHAnsi" w:cstheme="minorBidi"/>
          <w:i w:val="0"/>
          <w:iCs w:val="0"/>
          <w:noProof/>
          <w:color w:val="auto"/>
          <w:sz w:val="22"/>
          <w:szCs w:val="22"/>
          <w:lang w:val="en-US" w:eastAsia="en-US"/>
        </w:rPr>
      </w:pPr>
      <w:del w:id="622" w:author="mitko" w:date="2015-02-18T21:54:00Z">
        <w:r w:rsidRPr="002C26F0" w:rsidDel="002C26F0">
          <w:rPr>
            <w:noProof/>
            <w:rPrChange w:id="623" w:author="mitko" w:date="2015-02-18T21:54:00Z">
              <w:rPr>
                <w:rStyle w:val="Hyperlink"/>
                <w:noProof/>
              </w:rPr>
            </w:rPrChange>
          </w:rPr>
          <w:delText>5.4.1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24" w:author="mitko" w:date="2015-02-18T21:54:00Z">
              <w:rPr>
                <w:rStyle w:val="Hyperlink"/>
                <w:noProof/>
              </w:rPr>
            </w:rPrChange>
          </w:rPr>
          <w:delText>Пакетна диаграма</w:delText>
        </w:r>
        <w:r w:rsidDel="002C26F0">
          <w:rPr>
            <w:noProof/>
            <w:webHidden/>
          </w:rPr>
          <w:tab/>
          <w:delText>88</w:delText>
        </w:r>
      </w:del>
    </w:p>
    <w:p w:rsidR="00A34B04" w:rsidDel="002C26F0" w:rsidRDefault="00A34B04">
      <w:pPr>
        <w:pStyle w:val="TOC1"/>
        <w:rPr>
          <w:del w:id="625" w:author="mitko" w:date="2015-02-18T21:54:00Z"/>
          <w:rFonts w:asciiTheme="minorHAnsi" w:eastAsiaTheme="minorEastAsia" w:hAnsiTheme="minorHAnsi" w:cstheme="minorBidi"/>
          <w:b w:val="0"/>
          <w:bCs w:val="0"/>
          <w:caps w:val="0"/>
          <w:color w:val="auto"/>
          <w:sz w:val="22"/>
          <w:szCs w:val="22"/>
          <w:lang w:val="en-US" w:eastAsia="en-US"/>
        </w:rPr>
      </w:pPr>
      <w:del w:id="626" w:author="mitko" w:date="2015-02-18T21:54:00Z">
        <w:r w:rsidRPr="002C26F0" w:rsidDel="002C26F0">
          <w:rPr>
            <w:rPrChange w:id="627" w:author="mitko" w:date="2015-02-18T21:54:00Z">
              <w:rPr>
                <w:rStyle w:val="Hyperlink"/>
              </w:rPr>
            </w:rPrChange>
          </w:rPr>
          <w:delText>6.</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628" w:author="mitko" w:date="2015-02-18T21:54:00Z">
              <w:rPr>
                <w:rStyle w:val="Hyperlink"/>
              </w:rPr>
            </w:rPrChange>
          </w:rPr>
          <w:delText>Реализация, тестване/експерименти</w:delText>
        </w:r>
        <w:r w:rsidDel="002C26F0">
          <w:rPr>
            <w:webHidden/>
          </w:rPr>
          <w:tab/>
          <w:delText>90</w:delText>
        </w:r>
      </w:del>
    </w:p>
    <w:p w:rsidR="00A34B04" w:rsidDel="002C26F0" w:rsidRDefault="00A34B04">
      <w:pPr>
        <w:pStyle w:val="TOC2"/>
        <w:tabs>
          <w:tab w:val="left" w:pos="800"/>
          <w:tab w:val="right" w:leader="dot" w:pos="8296"/>
        </w:tabs>
        <w:rPr>
          <w:del w:id="629" w:author="mitko" w:date="2015-02-18T21:54:00Z"/>
          <w:rFonts w:asciiTheme="minorHAnsi" w:eastAsiaTheme="minorEastAsia" w:hAnsiTheme="minorHAnsi" w:cstheme="minorBidi"/>
          <w:smallCaps w:val="0"/>
          <w:noProof/>
          <w:color w:val="auto"/>
          <w:sz w:val="22"/>
          <w:szCs w:val="22"/>
          <w:lang w:val="en-US" w:eastAsia="en-US"/>
        </w:rPr>
      </w:pPr>
      <w:del w:id="630" w:author="mitko" w:date="2015-02-18T21:54:00Z">
        <w:r w:rsidRPr="002C26F0" w:rsidDel="002C26F0">
          <w:rPr>
            <w:noProof/>
            <w:rPrChange w:id="631" w:author="mitko" w:date="2015-02-18T21:54:00Z">
              <w:rPr>
                <w:rStyle w:val="Hyperlink"/>
                <w:noProof/>
              </w:rPr>
            </w:rPrChange>
          </w:rPr>
          <w:delText>6.1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632" w:author="mitko" w:date="2015-02-18T21:54:00Z">
              <w:rPr>
                <w:rStyle w:val="Hyperlink"/>
                <w:noProof/>
                <w:lang w:val="ru-RU"/>
              </w:rPr>
            </w:rPrChange>
          </w:rPr>
          <w:delText>Реализация на</w:delText>
        </w:r>
        <w:r w:rsidRPr="002C26F0" w:rsidDel="002C26F0">
          <w:rPr>
            <w:noProof/>
            <w:rPrChange w:id="633" w:author="mitko" w:date="2015-02-18T21:54:00Z">
              <w:rPr>
                <w:rStyle w:val="Hyperlink"/>
                <w:noProof/>
              </w:rPr>
            </w:rPrChange>
          </w:rPr>
          <w:delText xml:space="preserve"> модулите</w:delText>
        </w:r>
        <w:r w:rsidDel="002C26F0">
          <w:rPr>
            <w:noProof/>
            <w:webHidden/>
          </w:rPr>
          <w:tab/>
          <w:delText>90</w:delText>
        </w:r>
      </w:del>
    </w:p>
    <w:p w:rsidR="00A34B04" w:rsidDel="002C26F0" w:rsidRDefault="00A34B04">
      <w:pPr>
        <w:pStyle w:val="TOC3"/>
        <w:tabs>
          <w:tab w:val="left" w:pos="1200"/>
          <w:tab w:val="right" w:leader="dot" w:pos="8296"/>
        </w:tabs>
        <w:rPr>
          <w:del w:id="634" w:author="mitko" w:date="2015-02-18T21:54:00Z"/>
          <w:rFonts w:asciiTheme="minorHAnsi" w:eastAsiaTheme="minorEastAsia" w:hAnsiTheme="minorHAnsi" w:cstheme="minorBidi"/>
          <w:i w:val="0"/>
          <w:iCs w:val="0"/>
          <w:noProof/>
          <w:color w:val="auto"/>
          <w:sz w:val="22"/>
          <w:szCs w:val="22"/>
          <w:lang w:val="en-US" w:eastAsia="en-US"/>
        </w:rPr>
      </w:pPr>
      <w:del w:id="635" w:author="mitko" w:date="2015-02-18T21:54:00Z">
        <w:r w:rsidRPr="002C26F0" w:rsidDel="002C26F0">
          <w:rPr>
            <w:noProof/>
            <w:rPrChange w:id="636" w:author="mitko" w:date="2015-02-18T21:54:00Z">
              <w:rPr>
                <w:rStyle w:val="Hyperlink"/>
                <w:noProof/>
              </w:rPr>
            </w:rPrChange>
          </w:rPr>
          <w:delText>6.1.1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37" w:author="mitko" w:date="2015-02-18T21:54:00Z">
              <w:rPr>
                <w:rStyle w:val="Hyperlink"/>
                <w:noProof/>
              </w:rPr>
            </w:rPrChange>
          </w:rPr>
          <w:delText>Анализатор (диаграма на внедряване)</w:delText>
        </w:r>
        <w:r w:rsidDel="002C26F0">
          <w:rPr>
            <w:noProof/>
            <w:webHidden/>
          </w:rPr>
          <w:tab/>
          <w:delText>90</w:delText>
        </w:r>
      </w:del>
    </w:p>
    <w:p w:rsidR="00A34B04" w:rsidDel="002C26F0" w:rsidRDefault="00A34B04">
      <w:pPr>
        <w:pStyle w:val="TOC3"/>
        <w:tabs>
          <w:tab w:val="left" w:pos="1200"/>
          <w:tab w:val="right" w:leader="dot" w:pos="8296"/>
        </w:tabs>
        <w:rPr>
          <w:del w:id="638" w:author="mitko" w:date="2015-02-18T21:54:00Z"/>
          <w:rFonts w:asciiTheme="minorHAnsi" w:eastAsiaTheme="minorEastAsia" w:hAnsiTheme="minorHAnsi" w:cstheme="minorBidi"/>
          <w:i w:val="0"/>
          <w:iCs w:val="0"/>
          <w:noProof/>
          <w:color w:val="auto"/>
          <w:sz w:val="22"/>
          <w:szCs w:val="22"/>
          <w:lang w:val="en-US" w:eastAsia="en-US"/>
        </w:rPr>
      </w:pPr>
      <w:del w:id="639" w:author="mitko" w:date="2015-02-18T21:54:00Z">
        <w:r w:rsidRPr="002C26F0" w:rsidDel="002C26F0">
          <w:rPr>
            <w:noProof/>
            <w:rPrChange w:id="640" w:author="mitko" w:date="2015-02-18T21:54:00Z">
              <w:rPr>
                <w:rStyle w:val="Hyperlink"/>
                <w:noProof/>
              </w:rPr>
            </w:rPrChange>
          </w:rPr>
          <w:delText>6.1.2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41" w:author="mitko" w:date="2015-02-18T21:54:00Z">
              <w:rPr>
                <w:rStyle w:val="Hyperlink"/>
                <w:noProof/>
              </w:rPr>
            </w:rPrChange>
          </w:rPr>
          <w:delText>Скенер</w:delText>
        </w:r>
        <w:r w:rsidDel="002C26F0">
          <w:rPr>
            <w:noProof/>
            <w:webHidden/>
          </w:rPr>
          <w:tab/>
          <w:delText>91</w:delText>
        </w:r>
      </w:del>
    </w:p>
    <w:p w:rsidR="00A34B04" w:rsidDel="002C26F0" w:rsidRDefault="00A34B04">
      <w:pPr>
        <w:pStyle w:val="TOC3"/>
        <w:tabs>
          <w:tab w:val="left" w:pos="1200"/>
          <w:tab w:val="right" w:leader="dot" w:pos="8296"/>
        </w:tabs>
        <w:rPr>
          <w:del w:id="642" w:author="mitko" w:date="2015-02-18T21:54:00Z"/>
          <w:rFonts w:asciiTheme="minorHAnsi" w:eastAsiaTheme="minorEastAsia" w:hAnsiTheme="minorHAnsi" w:cstheme="minorBidi"/>
          <w:i w:val="0"/>
          <w:iCs w:val="0"/>
          <w:noProof/>
          <w:color w:val="auto"/>
          <w:sz w:val="22"/>
          <w:szCs w:val="22"/>
          <w:lang w:val="en-US" w:eastAsia="en-US"/>
        </w:rPr>
      </w:pPr>
      <w:del w:id="643" w:author="mitko" w:date="2015-02-18T21:54:00Z">
        <w:r w:rsidRPr="002C26F0" w:rsidDel="002C26F0">
          <w:rPr>
            <w:noProof/>
            <w:rPrChange w:id="644" w:author="mitko" w:date="2015-02-18T21:54:00Z">
              <w:rPr>
                <w:rStyle w:val="Hyperlink"/>
                <w:noProof/>
              </w:rPr>
            </w:rPrChange>
          </w:rPr>
          <w:delText>6.1.3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45" w:author="mitko" w:date="2015-02-18T21:54:00Z">
              <w:rPr>
                <w:rStyle w:val="Hyperlink"/>
                <w:noProof/>
              </w:rPr>
            </w:rPrChange>
          </w:rPr>
          <w:delText>Мета-модел</w:delText>
        </w:r>
        <w:r w:rsidDel="002C26F0">
          <w:rPr>
            <w:noProof/>
            <w:webHidden/>
          </w:rPr>
          <w:tab/>
          <w:delText>91</w:delText>
        </w:r>
      </w:del>
    </w:p>
    <w:p w:rsidR="00A34B04" w:rsidDel="002C26F0" w:rsidRDefault="00A34B04">
      <w:pPr>
        <w:pStyle w:val="TOC3"/>
        <w:tabs>
          <w:tab w:val="left" w:pos="1200"/>
          <w:tab w:val="right" w:leader="dot" w:pos="8296"/>
        </w:tabs>
        <w:rPr>
          <w:del w:id="646" w:author="mitko" w:date="2015-02-18T21:54:00Z"/>
          <w:rFonts w:asciiTheme="minorHAnsi" w:eastAsiaTheme="minorEastAsia" w:hAnsiTheme="minorHAnsi" w:cstheme="minorBidi"/>
          <w:i w:val="0"/>
          <w:iCs w:val="0"/>
          <w:noProof/>
          <w:color w:val="auto"/>
          <w:sz w:val="22"/>
          <w:szCs w:val="22"/>
          <w:lang w:val="en-US" w:eastAsia="en-US"/>
        </w:rPr>
      </w:pPr>
      <w:del w:id="647" w:author="mitko" w:date="2015-02-18T21:54:00Z">
        <w:r w:rsidRPr="002C26F0" w:rsidDel="002C26F0">
          <w:rPr>
            <w:noProof/>
            <w:rPrChange w:id="648" w:author="mitko" w:date="2015-02-18T21:54:00Z">
              <w:rPr>
                <w:rStyle w:val="Hyperlink"/>
                <w:noProof/>
              </w:rPr>
            </w:rPrChange>
          </w:rPr>
          <w:delText>6.1.4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49" w:author="mitko" w:date="2015-02-18T21:54:00Z">
              <w:rPr>
                <w:rStyle w:val="Hyperlink"/>
                <w:noProof/>
              </w:rPr>
            </w:rPrChange>
          </w:rPr>
          <w:delText>Сериализатор (диаграма на внедряване)</w:delText>
        </w:r>
        <w:r w:rsidDel="002C26F0">
          <w:rPr>
            <w:noProof/>
            <w:webHidden/>
          </w:rPr>
          <w:tab/>
          <w:delText>92</w:delText>
        </w:r>
      </w:del>
    </w:p>
    <w:p w:rsidR="00A34B04" w:rsidDel="002C26F0" w:rsidRDefault="00A34B04">
      <w:pPr>
        <w:pStyle w:val="TOC3"/>
        <w:tabs>
          <w:tab w:val="left" w:pos="1200"/>
          <w:tab w:val="right" w:leader="dot" w:pos="8296"/>
        </w:tabs>
        <w:rPr>
          <w:del w:id="650" w:author="mitko" w:date="2015-02-18T21:54:00Z"/>
          <w:rFonts w:asciiTheme="minorHAnsi" w:eastAsiaTheme="minorEastAsia" w:hAnsiTheme="minorHAnsi" w:cstheme="minorBidi"/>
          <w:i w:val="0"/>
          <w:iCs w:val="0"/>
          <w:noProof/>
          <w:color w:val="auto"/>
          <w:sz w:val="22"/>
          <w:szCs w:val="22"/>
          <w:lang w:val="en-US" w:eastAsia="en-US"/>
        </w:rPr>
      </w:pPr>
      <w:del w:id="651" w:author="mitko" w:date="2015-02-18T21:54:00Z">
        <w:r w:rsidRPr="002C26F0" w:rsidDel="002C26F0">
          <w:rPr>
            <w:noProof/>
            <w:rPrChange w:id="652" w:author="mitko" w:date="2015-02-18T21:54:00Z">
              <w:rPr>
                <w:rStyle w:val="Hyperlink"/>
                <w:noProof/>
              </w:rPr>
            </w:rPrChange>
          </w:rPr>
          <w:delText>6.1.5</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53" w:author="mitko" w:date="2015-02-18T21:54:00Z">
              <w:rPr>
                <w:rStyle w:val="Hyperlink"/>
                <w:noProof/>
              </w:rPr>
            </w:rPrChange>
          </w:rPr>
          <w:delText>Спомагателни модули (диаграма на внедряване)</w:delText>
        </w:r>
        <w:r w:rsidDel="002C26F0">
          <w:rPr>
            <w:noProof/>
            <w:webHidden/>
          </w:rPr>
          <w:tab/>
          <w:delText>93</w:delText>
        </w:r>
      </w:del>
    </w:p>
    <w:p w:rsidR="00A34B04" w:rsidDel="002C26F0" w:rsidRDefault="00A34B04">
      <w:pPr>
        <w:pStyle w:val="TOC3"/>
        <w:tabs>
          <w:tab w:val="left" w:pos="1200"/>
          <w:tab w:val="right" w:leader="dot" w:pos="8296"/>
        </w:tabs>
        <w:rPr>
          <w:del w:id="654" w:author="mitko" w:date="2015-02-18T21:54:00Z"/>
          <w:rFonts w:asciiTheme="minorHAnsi" w:eastAsiaTheme="minorEastAsia" w:hAnsiTheme="minorHAnsi" w:cstheme="minorBidi"/>
          <w:i w:val="0"/>
          <w:iCs w:val="0"/>
          <w:noProof/>
          <w:color w:val="auto"/>
          <w:sz w:val="22"/>
          <w:szCs w:val="22"/>
          <w:lang w:val="en-US" w:eastAsia="en-US"/>
        </w:rPr>
      </w:pPr>
      <w:del w:id="655" w:author="mitko" w:date="2015-02-18T21:54:00Z">
        <w:r w:rsidRPr="002C26F0" w:rsidDel="002C26F0">
          <w:rPr>
            <w:noProof/>
            <w:rPrChange w:id="656" w:author="mitko" w:date="2015-02-18T21:54:00Z">
              <w:rPr>
                <w:rStyle w:val="Hyperlink"/>
                <w:noProof/>
              </w:rPr>
            </w:rPrChange>
          </w:rPr>
          <w:delText>6.1.6</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57" w:author="mitko" w:date="2015-02-18T21:54:00Z">
              <w:rPr>
                <w:rStyle w:val="Hyperlink"/>
                <w:noProof/>
              </w:rPr>
            </w:rPrChange>
          </w:rPr>
          <w:delText>Специфични критерии за стандартна архитектура (диаграма на внедряване)</w:delText>
        </w:r>
        <w:r w:rsidDel="002C26F0">
          <w:rPr>
            <w:noProof/>
            <w:webHidden/>
          </w:rPr>
          <w:tab/>
          <w:delText>94</w:delText>
        </w:r>
      </w:del>
    </w:p>
    <w:p w:rsidR="00A34B04" w:rsidDel="002C26F0" w:rsidRDefault="00A34B04">
      <w:pPr>
        <w:pStyle w:val="TOC3"/>
        <w:tabs>
          <w:tab w:val="left" w:pos="1200"/>
          <w:tab w:val="right" w:leader="dot" w:pos="8296"/>
        </w:tabs>
        <w:rPr>
          <w:del w:id="658" w:author="mitko" w:date="2015-02-18T21:54:00Z"/>
          <w:rFonts w:asciiTheme="minorHAnsi" w:eastAsiaTheme="minorEastAsia" w:hAnsiTheme="minorHAnsi" w:cstheme="minorBidi"/>
          <w:i w:val="0"/>
          <w:iCs w:val="0"/>
          <w:noProof/>
          <w:color w:val="auto"/>
          <w:sz w:val="22"/>
          <w:szCs w:val="22"/>
          <w:lang w:val="en-US" w:eastAsia="en-US"/>
        </w:rPr>
      </w:pPr>
      <w:del w:id="659" w:author="mitko" w:date="2015-02-18T21:54:00Z">
        <w:r w:rsidRPr="002C26F0" w:rsidDel="002C26F0">
          <w:rPr>
            <w:noProof/>
            <w:rPrChange w:id="660" w:author="mitko" w:date="2015-02-18T21:54:00Z">
              <w:rPr>
                <w:rStyle w:val="Hyperlink"/>
                <w:noProof/>
              </w:rPr>
            </w:rPrChange>
          </w:rPr>
          <w:delText>6.1.7</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61" w:author="mitko" w:date="2015-02-18T21:54:00Z">
              <w:rPr>
                <w:rStyle w:val="Hyperlink"/>
                <w:noProof/>
              </w:rPr>
            </w:rPrChange>
          </w:rPr>
          <w:delText>Генерация на базов код (реализация)</w:delText>
        </w:r>
        <w:r w:rsidDel="002C26F0">
          <w:rPr>
            <w:noProof/>
            <w:webHidden/>
          </w:rPr>
          <w:tab/>
          <w:delText>94</w:delText>
        </w:r>
      </w:del>
    </w:p>
    <w:p w:rsidR="00A34B04" w:rsidDel="002C26F0" w:rsidRDefault="00A34B04">
      <w:pPr>
        <w:pStyle w:val="TOC2"/>
        <w:tabs>
          <w:tab w:val="left" w:pos="800"/>
          <w:tab w:val="right" w:leader="dot" w:pos="8296"/>
        </w:tabs>
        <w:rPr>
          <w:del w:id="662" w:author="mitko" w:date="2015-02-18T21:54:00Z"/>
          <w:rFonts w:asciiTheme="minorHAnsi" w:eastAsiaTheme="minorEastAsia" w:hAnsiTheme="minorHAnsi" w:cstheme="minorBidi"/>
          <w:smallCaps w:val="0"/>
          <w:noProof/>
          <w:color w:val="auto"/>
          <w:sz w:val="22"/>
          <w:szCs w:val="22"/>
          <w:lang w:val="en-US" w:eastAsia="en-US"/>
        </w:rPr>
      </w:pPr>
      <w:del w:id="663" w:author="mitko" w:date="2015-02-18T21:54:00Z">
        <w:r w:rsidRPr="002C26F0" w:rsidDel="002C26F0">
          <w:rPr>
            <w:noProof/>
            <w:rPrChange w:id="664" w:author="mitko" w:date="2015-02-18T21:54:00Z">
              <w:rPr>
                <w:rStyle w:val="Hyperlink"/>
                <w:noProof/>
              </w:rPr>
            </w:rPrChange>
          </w:rPr>
          <w:delText>6.2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665" w:author="mitko" w:date="2015-02-18T21:54:00Z">
              <w:rPr>
                <w:rStyle w:val="Hyperlink"/>
                <w:noProof/>
              </w:rPr>
            </w:rPrChange>
          </w:rPr>
          <w:delText>Планиране</w:delText>
        </w:r>
        <w:r w:rsidRPr="002C26F0" w:rsidDel="002C26F0">
          <w:rPr>
            <w:noProof/>
            <w:lang w:val="ru-RU"/>
            <w:rPrChange w:id="666" w:author="mitko" w:date="2015-02-18T21:54:00Z">
              <w:rPr>
                <w:rStyle w:val="Hyperlink"/>
                <w:noProof/>
                <w:lang w:val="ru-RU"/>
              </w:rPr>
            </w:rPrChange>
          </w:rPr>
          <w:delText xml:space="preserve"> на</w:delText>
        </w:r>
        <w:r w:rsidRPr="002C26F0" w:rsidDel="002C26F0">
          <w:rPr>
            <w:noProof/>
            <w:rPrChange w:id="667" w:author="mitko" w:date="2015-02-18T21:54:00Z">
              <w:rPr>
                <w:rStyle w:val="Hyperlink"/>
                <w:noProof/>
              </w:rPr>
            </w:rPrChange>
          </w:rPr>
          <w:delText xml:space="preserve"> тестването</w:delText>
        </w:r>
        <w:r w:rsidDel="002C26F0">
          <w:rPr>
            <w:noProof/>
            <w:webHidden/>
          </w:rPr>
          <w:tab/>
          <w:delText>94</w:delText>
        </w:r>
      </w:del>
    </w:p>
    <w:p w:rsidR="00A34B04" w:rsidDel="002C26F0" w:rsidRDefault="00A34B04">
      <w:pPr>
        <w:pStyle w:val="TOC3"/>
        <w:tabs>
          <w:tab w:val="left" w:pos="1200"/>
          <w:tab w:val="right" w:leader="dot" w:pos="8296"/>
        </w:tabs>
        <w:rPr>
          <w:del w:id="668" w:author="mitko" w:date="2015-02-18T21:54:00Z"/>
          <w:rFonts w:asciiTheme="minorHAnsi" w:eastAsiaTheme="minorEastAsia" w:hAnsiTheme="minorHAnsi" w:cstheme="minorBidi"/>
          <w:i w:val="0"/>
          <w:iCs w:val="0"/>
          <w:noProof/>
          <w:color w:val="auto"/>
          <w:sz w:val="22"/>
          <w:szCs w:val="22"/>
          <w:lang w:val="en-US" w:eastAsia="en-US"/>
        </w:rPr>
      </w:pPr>
      <w:del w:id="669" w:author="mitko" w:date="2015-02-18T21:54:00Z">
        <w:r w:rsidRPr="002C26F0" w:rsidDel="002C26F0">
          <w:rPr>
            <w:noProof/>
            <w:rPrChange w:id="670" w:author="mitko" w:date="2015-02-18T21:54:00Z">
              <w:rPr>
                <w:rStyle w:val="Hyperlink"/>
                <w:noProof/>
              </w:rPr>
            </w:rPrChange>
          </w:rPr>
          <w:delText>6.2.1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71" w:author="mitko" w:date="2015-02-18T21:54:00Z">
              <w:rPr>
                <w:rStyle w:val="Hyperlink"/>
                <w:noProof/>
              </w:rPr>
            </w:rPrChange>
          </w:rPr>
          <w:delText>Цели</w:delText>
        </w:r>
        <w:r w:rsidDel="002C26F0">
          <w:rPr>
            <w:noProof/>
            <w:webHidden/>
          </w:rPr>
          <w:tab/>
          <w:delText>94</w:delText>
        </w:r>
      </w:del>
    </w:p>
    <w:p w:rsidR="00A34B04" w:rsidDel="002C26F0" w:rsidRDefault="00A34B04">
      <w:pPr>
        <w:pStyle w:val="TOC3"/>
        <w:tabs>
          <w:tab w:val="left" w:pos="1200"/>
          <w:tab w:val="right" w:leader="dot" w:pos="8296"/>
        </w:tabs>
        <w:rPr>
          <w:del w:id="672" w:author="mitko" w:date="2015-02-18T21:54:00Z"/>
          <w:rFonts w:asciiTheme="minorHAnsi" w:eastAsiaTheme="minorEastAsia" w:hAnsiTheme="minorHAnsi" w:cstheme="minorBidi"/>
          <w:i w:val="0"/>
          <w:iCs w:val="0"/>
          <w:noProof/>
          <w:color w:val="auto"/>
          <w:sz w:val="22"/>
          <w:szCs w:val="22"/>
          <w:lang w:val="en-US" w:eastAsia="en-US"/>
        </w:rPr>
      </w:pPr>
      <w:del w:id="673" w:author="mitko" w:date="2015-02-18T21:54:00Z">
        <w:r w:rsidRPr="002C26F0" w:rsidDel="002C26F0">
          <w:rPr>
            <w:noProof/>
            <w:rPrChange w:id="674" w:author="mitko" w:date="2015-02-18T21:54:00Z">
              <w:rPr>
                <w:rStyle w:val="Hyperlink"/>
                <w:noProof/>
              </w:rPr>
            </w:rPrChange>
          </w:rPr>
          <w:delText>6.2.2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75" w:author="mitko" w:date="2015-02-18T21:54:00Z">
              <w:rPr>
                <w:rStyle w:val="Hyperlink"/>
                <w:noProof/>
              </w:rPr>
            </w:rPrChange>
          </w:rPr>
          <w:delText>Модулни тестове</w:delText>
        </w:r>
        <w:r w:rsidDel="002C26F0">
          <w:rPr>
            <w:noProof/>
            <w:webHidden/>
          </w:rPr>
          <w:tab/>
          <w:delText>95</w:delText>
        </w:r>
      </w:del>
    </w:p>
    <w:p w:rsidR="00A34B04" w:rsidDel="002C26F0" w:rsidRDefault="00A34B04">
      <w:pPr>
        <w:pStyle w:val="TOC3"/>
        <w:tabs>
          <w:tab w:val="left" w:pos="1200"/>
          <w:tab w:val="right" w:leader="dot" w:pos="8296"/>
        </w:tabs>
        <w:rPr>
          <w:del w:id="676" w:author="mitko" w:date="2015-02-18T21:54:00Z"/>
          <w:rFonts w:asciiTheme="minorHAnsi" w:eastAsiaTheme="minorEastAsia" w:hAnsiTheme="minorHAnsi" w:cstheme="minorBidi"/>
          <w:i w:val="0"/>
          <w:iCs w:val="0"/>
          <w:noProof/>
          <w:color w:val="auto"/>
          <w:sz w:val="22"/>
          <w:szCs w:val="22"/>
          <w:lang w:val="en-US" w:eastAsia="en-US"/>
        </w:rPr>
      </w:pPr>
      <w:del w:id="677" w:author="mitko" w:date="2015-02-18T21:54:00Z">
        <w:r w:rsidRPr="002C26F0" w:rsidDel="002C26F0">
          <w:rPr>
            <w:noProof/>
            <w:rPrChange w:id="678" w:author="mitko" w:date="2015-02-18T21:54:00Z">
              <w:rPr>
                <w:rStyle w:val="Hyperlink"/>
                <w:noProof/>
              </w:rPr>
            </w:rPrChange>
          </w:rPr>
          <w:delText>6.2.3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79" w:author="mitko" w:date="2015-02-18T21:54:00Z">
              <w:rPr>
                <w:rStyle w:val="Hyperlink"/>
                <w:noProof/>
              </w:rPr>
            </w:rPrChange>
          </w:rPr>
          <w:delText>Функционални тестове</w:delText>
        </w:r>
        <w:r w:rsidDel="002C26F0">
          <w:rPr>
            <w:noProof/>
            <w:webHidden/>
          </w:rPr>
          <w:tab/>
          <w:delText>95</w:delText>
        </w:r>
      </w:del>
    </w:p>
    <w:p w:rsidR="00A34B04" w:rsidDel="002C26F0" w:rsidRDefault="00A34B04">
      <w:pPr>
        <w:pStyle w:val="TOC3"/>
        <w:tabs>
          <w:tab w:val="left" w:pos="1200"/>
          <w:tab w:val="right" w:leader="dot" w:pos="8296"/>
        </w:tabs>
        <w:rPr>
          <w:del w:id="680" w:author="mitko" w:date="2015-02-18T21:54:00Z"/>
          <w:rFonts w:asciiTheme="minorHAnsi" w:eastAsiaTheme="minorEastAsia" w:hAnsiTheme="minorHAnsi" w:cstheme="minorBidi"/>
          <w:i w:val="0"/>
          <w:iCs w:val="0"/>
          <w:noProof/>
          <w:color w:val="auto"/>
          <w:sz w:val="22"/>
          <w:szCs w:val="22"/>
          <w:lang w:val="en-US" w:eastAsia="en-US"/>
        </w:rPr>
      </w:pPr>
      <w:del w:id="681" w:author="mitko" w:date="2015-02-18T21:54:00Z">
        <w:r w:rsidRPr="002C26F0" w:rsidDel="002C26F0">
          <w:rPr>
            <w:noProof/>
            <w:rPrChange w:id="682" w:author="mitko" w:date="2015-02-18T21:54:00Z">
              <w:rPr>
                <w:rStyle w:val="Hyperlink"/>
                <w:noProof/>
              </w:rPr>
            </w:rPrChange>
          </w:rPr>
          <w:delText>6.2.4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683" w:author="mitko" w:date="2015-02-18T21:54:00Z">
              <w:rPr>
                <w:rStyle w:val="Hyperlink"/>
                <w:noProof/>
              </w:rPr>
            </w:rPrChange>
          </w:rPr>
          <w:delText>Нефункционални тестове</w:delText>
        </w:r>
        <w:r w:rsidDel="002C26F0">
          <w:rPr>
            <w:noProof/>
            <w:webHidden/>
          </w:rPr>
          <w:tab/>
          <w:delText>95</w:delText>
        </w:r>
      </w:del>
    </w:p>
    <w:p w:rsidR="00A34B04" w:rsidDel="002C26F0" w:rsidRDefault="00A34B04">
      <w:pPr>
        <w:pStyle w:val="TOC2"/>
        <w:tabs>
          <w:tab w:val="left" w:pos="800"/>
          <w:tab w:val="right" w:leader="dot" w:pos="8296"/>
        </w:tabs>
        <w:rPr>
          <w:del w:id="684" w:author="mitko" w:date="2015-02-18T21:54:00Z"/>
          <w:rFonts w:asciiTheme="minorHAnsi" w:eastAsiaTheme="minorEastAsia" w:hAnsiTheme="minorHAnsi" w:cstheme="minorBidi"/>
          <w:smallCaps w:val="0"/>
          <w:noProof/>
          <w:color w:val="auto"/>
          <w:sz w:val="22"/>
          <w:szCs w:val="22"/>
          <w:lang w:val="en-US" w:eastAsia="en-US"/>
        </w:rPr>
      </w:pPr>
      <w:del w:id="685" w:author="mitko" w:date="2015-02-18T21:54:00Z">
        <w:r w:rsidRPr="002C26F0" w:rsidDel="002C26F0">
          <w:rPr>
            <w:noProof/>
            <w:rPrChange w:id="686" w:author="mitko" w:date="2015-02-18T21:54:00Z">
              <w:rPr>
                <w:rStyle w:val="Hyperlink"/>
                <w:noProof/>
              </w:rPr>
            </w:rPrChange>
          </w:rPr>
          <w:delText>6.3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687" w:author="mitko" w:date="2015-02-18T21:54:00Z">
              <w:rPr>
                <w:rStyle w:val="Hyperlink"/>
                <w:noProof/>
              </w:rPr>
            </w:rPrChange>
          </w:rPr>
          <w:delText>Модулно</w:delText>
        </w:r>
        <w:r w:rsidRPr="002C26F0" w:rsidDel="002C26F0">
          <w:rPr>
            <w:noProof/>
            <w:lang w:val="ru-RU"/>
            <w:rPrChange w:id="688" w:author="mitko" w:date="2015-02-18T21:54:00Z">
              <w:rPr>
                <w:rStyle w:val="Hyperlink"/>
                <w:noProof/>
                <w:lang w:val="ru-RU"/>
              </w:rPr>
            </w:rPrChange>
          </w:rPr>
          <w:delText xml:space="preserve"> и системно</w:delText>
        </w:r>
        <w:r w:rsidRPr="002C26F0" w:rsidDel="002C26F0">
          <w:rPr>
            <w:noProof/>
            <w:rPrChange w:id="689" w:author="mitko" w:date="2015-02-18T21:54:00Z">
              <w:rPr>
                <w:rStyle w:val="Hyperlink"/>
                <w:noProof/>
              </w:rPr>
            </w:rPrChange>
          </w:rPr>
          <w:delText xml:space="preserve"> тестване</w:delText>
        </w:r>
        <w:r w:rsidDel="002C26F0">
          <w:rPr>
            <w:noProof/>
            <w:webHidden/>
          </w:rPr>
          <w:tab/>
          <w:delText>95</w:delText>
        </w:r>
      </w:del>
    </w:p>
    <w:p w:rsidR="00A34B04" w:rsidDel="002C26F0" w:rsidRDefault="00A34B04">
      <w:pPr>
        <w:pStyle w:val="TOC2"/>
        <w:tabs>
          <w:tab w:val="left" w:pos="800"/>
          <w:tab w:val="right" w:leader="dot" w:pos="8296"/>
        </w:tabs>
        <w:rPr>
          <w:del w:id="690" w:author="mitko" w:date="2015-02-18T21:54:00Z"/>
          <w:rFonts w:asciiTheme="minorHAnsi" w:eastAsiaTheme="minorEastAsia" w:hAnsiTheme="minorHAnsi" w:cstheme="minorBidi"/>
          <w:smallCaps w:val="0"/>
          <w:noProof/>
          <w:color w:val="auto"/>
          <w:sz w:val="22"/>
          <w:szCs w:val="22"/>
          <w:lang w:val="en-US" w:eastAsia="en-US"/>
        </w:rPr>
      </w:pPr>
      <w:del w:id="691" w:author="mitko" w:date="2015-02-18T21:54:00Z">
        <w:r w:rsidRPr="002C26F0" w:rsidDel="002C26F0">
          <w:rPr>
            <w:noProof/>
            <w:rPrChange w:id="692" w:author="mitko" w:date="2015-02-18T21:54:00Z">
              <w:rPr>
                <w:rStyle w:val="Hyperlink"/>
                <w:noProof/>
              </w:rPr>
            </w:rPrChange>
          </w:rPr>
          <w:delText>6.4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693" w:author="mitko" w:date="2015-02-18T21:54:00Z">
              <w:rPr>
                <w:rStyle w:val="Hyperlink"/>
                <w:noProof/>
                <w:lang w:val="ru-RU"/>
              </w:rPr>
            </w:rPrChange>
          </w:rPr>
          <w:delText>Анализ на</w:delText>
        </w:r>
        <w:r w:rsidRPr="002C26F0" w:rsidDel="002C26F0">
          <w:rPr>
            <w:noProof/>
            <w:rPrChange w:id="694" w:author="mitko" w:date="2015-02-18T21:54:00Z">
              <w:rPr>
                <w:rStyle w:val="Hyperlink"/>
                <w:noProof/>
              </w:rPr>
            </w:rPrChange>
          </w:rPr>
          <w:delText xml:space="preserve"> резултатите</w:delText>
        </w:r>
        <w:r w:rsidRPr="002C26F0" w:rsidDel="002C26F0">
          <w:rPr>
            <w:noProof/>
            <w:lang w:val="ru-RU"/>
            <w:rPrChange w:id="695" w:author="mitko" w:date="2015-02-18T21:54:00Z">
              <w:rPr>
                <w:rStyle w:val="Hyperlink"/>
                <w:noProof/>
                <w:lang w:val="ru-RU"/>
              </w:rPr>
            </w:rPrChange>
          </w:rPr>
          <w:delText xml:space="preserve"> от</w:delText>
        </w:r>
        <w:r w:rsidRPr="002C26F0" w:rsidDel="002C26F0">
          <w:rPr>
            <w:noProof/>
            <w:rPrChange w:id="696" w:author="mitko" w:date="2015-02-18T21:54:00Z">
              <w:rPr>
                <w:rStyle w:val="Hyperlink"/>
                <w:noProof/>
              </w:rPr>
            </w:rPrChange>
          </w:rPr>
          <w:delText xml:space="preserve"> тестването</w:delText>
        </w:r>
        <w:r w:rsidDel="002C26F0">
          <w:rPr>
            <w:noProof/>
            <w:webHidden/>
          </w:rPr>
          <w:tab/>
          <w:delText>96</w:delText>
        </w:r>
      </w:del>
    </w:p>
    <w:p w:rsidR="00A34B04" w:rsidDel="002C26F0" w:rsidRDefault="00A34B04">
      <w:pPr>
        <w:pStyle w:val="TOC3"/>
        <w:tabs>
          <w:tab w:val="left" w:pos="1200"/>
          <w:tab w:val="right" w:leader="dot" w:pos="8296"/>
        </w:tabs>
        <w:rPr>
          <w:del w:id="697" w:author="mitko" w:date="2015-02-18T21:54:00Z"/>
          <w:rFonts w:asciiTheme="minorHAnsi" w:eastAsiaTheme="minorEastAsia" w:hAnsiTheme="minorHAnsi" w:cstheme="minorBidi"/>
          <w:i w:val="0"/>
          <w:iCs w:val="0"/>
          <w:noProof/>
          <w:color w:val="auto"/>
          <w:sz w:val="22"/>
          <w:szCs w:val="22"/>
          <w:lang w:val="en-US" w:eastAsia="en-US"/>
        </w:rPr>
      </w:pPr>
      <w:del w:id="698" w:author="mitko" w:date="2015-02-18T21:54:00Z">
        <w:r w:rsidRPr="002C26F0" w:rsidDel="002C26F0">
          <w:rPr>
            <w:noProof/>
            <w:rPrChange w:id="699" w:author="mitko" w:date="2015-02-18T21:54:00Z">
              <w:rPr>
                <w:rStyle w:val="Hyperlink"/>
                <w:noProof/>
              </w:rPr>
            </w:rPrChange>
          </w:rPr>
          <w:delText>6.4.1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00" w:author="mitko" w:date="2015-02-18T21:54:00Z">
              <w:rPr>
                <w:rStyle w:val="Hyperlink"/>
                <w:noProof/>
              </w:rPr>
            </w:rPrChange>
          </w:rPr>
          <w:delText>Резултати от модулно тестване</w:delText>
        </w:r>
        <w:r w:rsidDel="002C26F0">
          <w:rPr>
            <w:noProof/>
            <w:webHidden/>
          </w:rPr>
          <w:tab/>
          <w:delText>96</w:delText>
        </w:r>
      </w:del>
    </w:p>
    <w:p w:rsidR="00A34B04" w:rsidDel="002C26F0" w:rsidRDefault="00A34B04">
      <w:pPr>
        <w:pStyle w:val="TOC3"/>
        <w:tabs>
          <w:tab w:val="left" w:pos="1200"/>
          <w:tab w:val="right" w:leader="dot" w:pos="8296"/>
        </w:tabs>
        <w:rPr>
          <w:del w:id="701" w:author="mitko" w:date="2015-02-18T21:54:00Z"/>
          <w:rFonts w:asciiTheme="minorHAnsi" w:eastAsiaTheme="minorEastAsia" w:hAnsiTheme="minorHAnsi" w:cstheme="minorBidi"/>
          <w:i w:val="0"/>
          <w:iCs w:val="0"/>
          <w:noProof/>
          <w:color w:val="auto"/>
          <w:sz w:val="22"/>
          <w:szCs w:val="22"/>
          <w:lang w:val="en-US" w:eastAsia="en-US"/>
        </w:rPr>
      </w:pPr>
      <w:del w:id="702" w:author="mitko" w:date="2015-02-18T21:54:00Z">
        <w:r w:rsidRPr="002C26F0" w:rsidDel="002C26F0">
          <w:rPr>
            <w:noProof/>
            <w:rPrChange w:id="703" w:author="mitko" w:date="2015-02-18T21:54:00Z">
              <w:rPr>
                <w:rStyle w:val="Hyperlink"/>
                <w:noProof/>
              </w:rPr>
            </w:rPrChange>
          </w:rPr>
          <w:delText>6.4.2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04" w:author="mitko" w:date="2015-02-18T21:54:00Z">
              <w:rPr>
                <w:rStyle w:val="Hyperlink"/>
                <w:noProof/>
              </w:rPr>
            </w:rPrChange>
          </w:rPr>
          <w:delText>Резултати от функционално тестване</w:delText>
        </w:r>
        <w:r w:rsidDel="002C26F0">
          <w:rPr>
            <w:noProof/>
            <w:webHidden/>
          </w:rPr>
          <w:tab/>
          <w:delText>98</w:delText>
        </w:r>
      </w:del>
    </w:p>
    <w:p w:rsidR="00A34B04" w:rsidDel="002C26F0" w:rsidRDefault="00A34B04">
      <w:pPr>
        <w:pStyle w:val="TOC3"/>
        <w:tabs>
          <w:tab w:val="left" w:pos="1200"/>
          <w:tab w:val="right" w:leader="dot" w:pos="8296"/>
        </w:tabs>
        <w:rPr>
          <w:del w:id="705" w:author="mitko" w:date="2015-02-18T21:54:00Z"/>
          <w:rFonts w:asciiTheme="minorHAnsi" w:eastAsiaTheme="minorEastAsia" w:hAnsiTheme="minorHAnsi" w:cstheme="minorBidi"/>
          <w:i w:val="0"/>
          <w:iCs w:val="0"/>
          <w:noProof/>
          <w:color w:val="auto"/>
          <w:sz w:val="22"/>
          <w:szCs w:val="22"/>
          <w:lang w:val="en-US" w:eastAsia="en-US"/>
        </w:rPr>
      </w:pPr>
      <w:del w:id="706" w:author="mitko" w:date="2015-02-18T21:54:00Z">
        <w:r w:rsidRPr="002C26F0" w:rsidDel="002C26F0">
          <w:rPr>
            <w:noProof/>
            <w:rPrChange w:id="707" w:author="mitko" w:date="2015-02-18T21:54:00Z">
              <w:rPr>
                <w:rStyle w:val="Hyperlink"/>
                <w:noProof/>
              </w:rPr>
            </w:rPrChange>
          </w:rPr>
          <w:delText>6.4.3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08" w:author="mitko" w:date="2015-02-18T21:54:00Z">
              <w:rPr>
                <w:rStyle w:val="Hyperlink"/>
                <w:noProof/>
              </w:rPr>
            </w:rPrChange>
          </w:rPr>
          <w:delText>Спазване на нефункционалните изисквания</w:delText>
        </w:r>
        <w:r w:rsidDel="002C26F0">
          <w:rPr>
            <w:noProof/>
            <w:webHidden/>
          </w:rPr>
          <w:tab/>
          <w:delText>103</w:delText>
        </w:r>
      </w:del>
    </w:p>
    <w:p w:rsidR="00A34B04" w:rsidDel="002C26F0" w:rsidRDefault="00A34B04">
      <w:pPr>
        <w:pStyle w:val="TOC1"/>
        <w:rPr>
          <w:del w:id="709" w:author="mitko" w:date="2015-02-18T21:54:00Z"/>
          <w:rFonts w:asciiTheme="minorHAnsi" w:eastAsiaTheme="minorEastAsia" w:hAnsiTheme="minorHAnsi" w:cstheme="minorBidi"/>
          <w:b w:val="0"/>
          <w:bCs w:val="0"/>
          <w:caps w:val="0"/>
          <w:color w:val="auto"/>
          <w:sz w:val="22"/>
          <w:szCs w:val="22"/>
          <w:lang w:val="en-US" w:eastAsia="en-US"/>
        </w:rPr>
      </w:pPr>
      <w:del w:id="710" w:author="mitko" w:date="2015-02-18T21:54:00Z">
        <w:r w:rsidRPr="002C26F0" w:rsidDel="002C26F0">
          <w:rPr>
            <w:rPrChange w:id="711" w:author="mitko" w:date="2015-02-18T21:54:00Z">
              <w:rPr>
                <w:rStyle w:val="Hyperlink"/>
              </w:rPr>
            </w:rPrChange>
          </w:rPr>
          <w:delText>7.</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rPrChange w:id="712" w:author="mitko" w:date="2015-02-18T21:54:00Z">
              <w:rPr>
                <w:rStyle w:val="Hyperlink"/>
              </w:rPr>
            </w:rPrChange>
          </w:rPr>
          <w:delText>Заключение</w:delText>
        </w:r>
        <w:r w:rsidDel="002C26F0">
          <w:rPr>
            <w:webHidden/>
          </w:rPr>
          <w:tab/>
          <w:delText>105</w:delText>
        </w:r>
      </w:del>
    </w:p>
    <w:p w:rsidR="00A34B04" w:rsidDel="002C26F0" w:rsidRDefault="00A34B04">
      <w:pPr>
        <w:pStyle w:val="TOC2"/>
        <w:tabs>
          <w:tab w:val="left" w:pos="800"/>
          <w:tab w:val="right" w:leader="dot" w:pos="8296"/>
        </w:tabs>
        <w:rPr>
          <w:del w:id="713" w:author="mitko" w:date="2015-02-18T21:54:00Z"/>
          <w:rFonts w:asciiTheme="minorHAnsi" w:eastAsiaTheme="minorEastAsia" w:hAnsiTheme="minorHAnsi" w:cstheme="minorBidi"/>
          <w:smallCaps w:val="0"/>
          <w:noProof/>
          <w:color w:val="auto"/>
          <w:sz w:val="22"/>
          <w:szCs w:val="22"/>
          <w:lang w:val="en-US" w:eastAsia="en-US"/>
        </w:rPr>
      </w:pPr>
      <w:del w:id="714" w:author="mitko" w:date="2015-02-18T21:54:00Z">
        <w:r w:rsidRPr="002C26F0" w:rsidDel="002C26F0">
          <w:rPr>
            <w:noProof/>
            <w:rPrChange w:id="715" w:author="mitko" w:date="2015-02-18T21:54:00Z">
              <w:rPr>
                <w:rStyle w:val="Hyperlink"/>
                <w:noProof/>
              </w:rPr>
            </w:rPrChange>
          </w:rPr>
          <w:delText>7.1</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lang w:val="ru-RU"/>
            <w:rPrChange w:id="716" w:author="mitko" w:date="2015-02-18T21:54:00Z">
              <w:rPr>
                <w:rStyle w:val="Hyperlink"/>
                <w:noProof/>
                <w:lang w:val="ru-RU"/>
              </w:rPr>
            </w:rPrChange>
          </w:rPr>
          <w:delText>Обобщение на</w:delText>
        </w:r>
        <w:r w:rsidRPr="002C26F0" w:rsidDel="002C26F0">
          <w:rPr>
            <w:noProof/>
            <w:rPrChange w:id="717" w:author="mitko" w:date="2015-02-18T21:54:00Z">
              <w:rPr>
                <w:rStyle w:val="Hyperlink"/>
                <w:noProof/>
              </w:rPr>
            </w:rPrChange>
          </w:rPr>
          <w:delText xml:space="preserve"> изпълнението</w:delText>
        </w:r>
        <w:r w:rsidRPr="002C26F0" w:rsidDel="002C26F0">
          <w:rPr>
            <w:noProof/>
            <w:lang w:val="ru-RU"/>
            <w:rPrChange w:id="718" w:author="mitko" w:date="2015-02-18T21:54:00Z">
              <w:rPr>
                <w:rStyle w:val="Hyperlink"/>
                <w:noProof/>
                <w:lang w:val="ru-RU"/>
              </w:rPr>
            </w:rPrChange>
          </w:rPr>
          <w:delText xml:space="preserve"> на</w:delText>
        </w:r>
        <w:r w:rsidRPr="002C26F0" w:rsidDel="002C26F0">
          <w:rPr>
            <w:noProof/>
            <w:rPrChange w:id="719" w:author="mitko" w:date="2015-02-18T21:54:00Z">
              <w:rPr>
                <w:rStyle w:val="Hyperlink"/>
                <w:noProof/>
              </w:rPr>
            </w:rPrChange>
          </w:rPr>
          <w:delText xml:space="preserve"> началните</w:delText>
        </w:r>
        <w:r w:rsidRPr="002C26F0" w:rsidDel="002C26F0">
          <w:rPr>
            <w:noProof/>
            <w:lang w:val="ru-RU"/>
            <w:rPrChange w:id="720" w:author="mitko" w:date="2015-02-18T21:54:00Z">
              <w:rPr>
                <w:rStyle w:val="Hyperlink"/>
                <w:noProof/>
                <w:lang w:val="ru-RU"/>
              </w:rPr>
            </w:rPrChange>
          </w:rPr>
          <w:delText xml:space="preserve"> цели</w:delText>
        </w:r>
        <w:r w:rsidDel="002C26F0">
          <w:rPr>
            <w:noProof/>
            <w:webHidden/>
          </w:rPr>
          <w:tab/>
          <w:delText>105</w:delText>
        </w:r>
      </w:del>
    </w:p>
    <w:p w:rsidR="00A34B04" w:rsidDel="002C26F0" w:rsidRDefault="00A34B04">
      <w:pPr>
        <w:pStyle w:val="TOC2"/>
        <w:tabs>
          <w:tab w:val="left" w:pos="800"/>
          <w:tab w:val="right" w:leader="dot" w:pos="8296"/>
        </w:tabs>
        <w:rPr>
          <w:del w:id="721" w:author="mitko" w:date="2015-02-18T21:54:00Z"/>
          <w:rFonts w:asciiTheme="minorHAnsi" w:eastAsiaTheme="minorEastAsia" w:hAnsiTheme="minorHAnsi" w:cstheme="minorBidi"/>
          <w:smallCaps w:val="0"/>
          <w:noProof/>
          <w:color w:val="auto"/>
          <w:sz w:val="22"/>
          <w:szCs w:val="22"/>
          <w:lang w:val="en-US" w:eastAsia="en-US"/>
        </w:rPr>
      </w:pPr>
      <w:del w:id="722" w:author="mitko" w:date="2015-02-18T21:54:00Z">
        <w:r w:rsidRPr="002C26F0" w:rsidDel="002C26F0">
          <w:rPr>
            <w:noProof/>
            <w:rPrChange w:id="723" w:author="mitko" w:date="2015-02-18T21:54:00Z">
              <w:rPr>
                <w:rStyle w:val="Hyperlink"/>
                <w:noProof/>
              </w:rPr>
            </w:rPrChange>
          </w:rPr>
          <w:delText>7.2</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724" w:author="mitko" w:date="2015-02-18T21:54:00Z">
              <w:rPr>
                <w:rStyle w:val="Hyperlink"/>
                <w:noProof/>
              </w:rPr>
            </w:rPrChange>
          </w:rPr>
          <w:delText>Насоки</w:delText>
        </w:r>
        <w:r w:rsidRPr="002C26F0" w:rsidDel="002C26F0">
          <w:rPr>
            <w:noProof/>
            <w:lang w:val="ru-RU"/>
            <w:rPrChange w:id="725" w:author="mitko" w:date="2015-02-18T21:54:00Z">
              <w:rPr>
                <w:rStyle w:val="Hyperlink"/>
                <w:noProof/>
                <w:lang w:val="ru-RU"/>
              </w:rPr>
            </w:rPrChange>
          </w:rPr>
          <w:delText xml:space="preserve"> за</w:delText>
        </w:r>
        <w:r w:rsidRPr="002C26F0" w:rsidDel="002C26F0">
          <w:rPr>
            <w:noProof/>
            <w:rPrChange w:id="726" w:author="mitko" w:date="2015-02-18T21:54:00Z">
              <w:rPr>
                <w:rStyle w:val="Hyperlink"/>
                <w:noProof/>
              </w:rPr>
            </w:rPrChange>
          </w:rPr>
          <w:delText xml:space="preserve"> бъдещо</w:delText>
        </w:r>
        <w:r w:rsidRPr="002C26F0" w:rsidDel="002C26F0">
          <w:rPr>
            <w:noProof/>
            <w:lang w:val="ru-RU"/>
            <w:rPrChange w:id="727" w:author="mitko" w:date="2015-02-18T21:54:00Z">
              <w:rPr>
                <w:rStyle w:val="Hyperlink"/>
                <w:noProof/>
                <w:lang w:val="ru-RU"/>
              </w:rPr>
            </w:rPrChange>
          </w:rPr>
          <w:delText xml:space="preserve"> развитие и</w:delText>
        </w:r>
        <w:r w:rsidRPr="002C26F0" w:rsidDel="002C26F0">
          <w:rPr>
            <w:noProof/>
            <w:rPrChange w:id="728" w:author="mitko" w:date="2015-02-18T21:54:00Z">
              <w:rPr>
                <w:rStyle w:val="Hyperlink"/>
                <w:noProof/>
              </w:rPr>
            </w:rPrChange>
          </w:rPr>
          <w:delText xml:space="preserve"> усъвършенстване</w:delText>
        </w:r>
        <w:r w:rsidDel="002C26F0">
          <w:rPr>
            <w:noProof/>
            <w:webHidden/>
          </w:rPr>
          <w:tab/>
          <w:delText>105</w:delText>
        </w:r>
      </w:del>
    </w:p>
    <w:p w:rsidR="00A34B04" w:rsidDel="002C26F0" w:rsidRDefault="00A34B04">
      <w:pPr>
        <w:pStyle w:val="TOC2"/>
        <w:tabs>
          <w:tab w:val="left" w:pos="800"/>
          <w:tab w:val="right" w:leader="dot" w:pos="8296"/>
        </w:tabs>
        <w:rPr>
          <w:del w:id="729" w:author="mitko" w:date="2015-02-18T21:54:00Z"/>
          <w:rFonts w:asciiTheme="minorHAnsi" w:eastAsiaTheme="minorEastAsia" w:hAnsiTheme="minorHAnsi" w:cstheme="minorBidi"/>
          <w:smallCaps w:val="0"/>
          <w:noProof/>
          <w:color w:val="auto"/>
          <w:sz w:val="22"/>
          <w:szCs w:val="22"/>
          <w:lang w:val="en-US" w:eastAsia="en-US"/>
        </w:rPr>
      </w:pPr>
      <w:del w:id="730" w:author="mitko" w:date="2015-02-18T21:54:00Z">
        <w:r w:rsidRPr="002C26F0" w:rsidDel="002C26F0">
          <w:rPr>
            <w:noProof/>
            <w:lang w:val="ru-RU"/>
            <w:rPrChange w:id="731" w:author="mitko" w:date="2015-02-18T21:54:00Z">
              <w:rPr>
                <w:rStyle w:val="Hyperlink"/>
                <w:noProof/>
                <w:lang w:val="ru-RU"/>
              </w:rPr>
            </w:rPrChange>
          </w:rPr>
          <w:delText>7.3</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732" w:author="mitko" w:date="2015-02-18T21:54:00Z">
              <w:rPr>
                <w:rStyle w:val="Hyperlink"/>
                <w:noProof/>
              </w:rPr>
            </w:rPrChange>
          </w:rPr>
          <w:delText>Отвъд вградения софтуер и езика “C”</w:delText>
        </w:r>
        <w:r w:rsidDel="002C26F0">
          <w:rPr>
            <w:noProof/>
            <w:webHidden/>
          </w:rPr>
          <w:tab/>
          <w:delText>105</w:delText>
        </w:r>
      </w:del>
    </w:p>
    <w:p w:rsidR="00A34B04" w:rsidDel="002C26F0" w:rsidRDefault="00A34B04">
      <w:pPr>
        <w:pStyle w:val="TOC2"/>
        <w:tabs>
          <w:tab w:val="left" w:pos="800"/>
          <w:tab w:val="right" w:leader="dot" w:pos="8296"/>
        </w:tabs>
        <w:rPr>
          <w:del w:id="733" w:author="mitko" w:date="2015-02-18T21:54:00Z"/>
          <w:rFonts w:asciiTheme="minorHAnsi" w:eastAsiaTheme="minorEastAsia" w:hAnsiTheme="minorHAnsi" w:cstheme="minorBidi"/>
          <w:smallCaps w:val="0"/>
          <w:noProof/>
          <w:color w:val="auto"/>
          <w:sz w:val="22"/>
          <w:szCs w:val="22"/>
          <w:lang w:val="en-US" w:eastAsia="en-US"/>
        </w:rPr>
      </w:pPr>
      <w:del w:id="734" w:author="mitko" w:date="2015-02-18T21:54:00Z">
        <w:r w:rsidRPr="002C26F0" w:rsidDel="002C26F0">
          <w:rPr>
            <w:noProof/>
            <w:rPrChange w:id="735" w:author="mitko" w:date="2015-02-18T21:54:00Z">
              <w:rPr>
                <w:rStyle w:val="Hyperlink"/>
                <w:noProof/>
              </w:rPr>
            </w:rPrChange>
          </w:rPr>
          <w:delText>7.4</w:delText>
        </w:r>
        <w:r w:rsidDel="002C26F0">
          <w:rPr>
            <w:rFonts w:asciiTheme="minorHAnsi" w:eastAsiaTheme="minorEastAsia" w:hAnsiTheme="minorHAnsi" w:cstheme="minorBidi"/>
            <w:smallCaps w:val="0"/>
            <w:noProof/>
            <w:color w:val="auto"/>
            <w:sz w:val="22"/>
            <w:szCs w:val="22"/>
            <w:lang w:val="en-US" w:eastAsia="en-US"/>
          </w:rPr>
          <w:tab/>
        </w:r>
        <w:r w:rsidRPr="002C26F0" w:rsidDel="002C26F0">
          <w:rPr>
            <w:noProof/>
            <w:rPrChange w:id="736" w:author="mitko" w:date="2015-02-18T21:54:00Z">
              <w:rPr>
                <w:rStyle w:val="Hyperlink"/>
                <w:noProof/>
              </w:rPr>
            </w:rPrChange>
          </w:rPr>
          <w:delText>Използвана</w:delText>
        </w:r>
        <w:r w:rsidRPr="002C26F0" w:rsidDel="002C26F0">
          <w:rPr>
            <w:noProof/>
            <w:lang w:val="ru-RU"/>
            <w:rPrChange w:id="737" w:author="mitko" w:date="2015-02-18T21:54:00Z">
              <w:rPr>
                <w:rStyle w:val="Hyperlink"/>
                <w:noProof/>
                <w:lang w:val="ru-RU"/>
              </w:rPr>
            </w:rPrChange>
          </w:rPr>
          <w:delText xml:space="preserve"> литература</w:delText>
        </w:r>
        <w:r w:rsidDel="002C26F0">
          <w:rPr>
            <w:noProof/>
            <w:webHidden/>
          </w:rPr>
          <w:tab/>
          <w:delText>106</w:delText>
        </w:r>
      </w:del>
    </w:p>
    <w:p w:rsidR="00A34B04" w:rsidDel="002C26F0" w:rsidRDefault="00A34B04">
      <w:pPr>
        <w:pStyle w:val="TOC1"/>
        <w:rPr>
          <w:del w:id="738" w:author="mitko" w:date="2015-02-18T21:54:00Z"/>
          <w:rFonts w:asciiTheme="minorHAnsi" w:eastAsiaTheme="minorEastAsia" w:hAnsiTheme="minorHAnsi" w:cstheme="minorBidi"/>
          <w:b w:val="0"/>
          <w:bCs w:val="0"/>
          <w:caps w:val="0"/>
          <w:color w:val="auto"/>
          <w:sz w:val="22"/>
          <w:szCs w:val="22"/>
          <w:lang w:val="en-US" w:eastAsia="en-US"/>
        </w:rPr>
      </w:pPr>
      <w:del w:id="739" w:author="mitko" w:date="2015-02-18T21:54:00Z">
        <w:r w:rsidRPr="002C26F0" w:rsidDel="002C26F0">
          <w:rPr>
            <w:rPrChange w:id="740" w:author="mitko" w:date="2015-02-18T21:54:00Z">
              <w:rPr>
                <w:rStyle w:val="Hyperlink"/>
              </w:rPr>
            </w:rPrChange>
          </w:rPr>
          <w:delText>8.</w:delText>
        </w:r>
        <w:r w:rsidDel="002C26F0">
          <w:rPr>
            <w:rFonts w:asciiTheme="minorHAnsi" w:eastAsiaTheme="minorEastAsia" w:hAnsiTheme="minorHAnsi" w:cstheme="minorBidi"/>
            <w:b w:val="0"/>
            <w:bCs w:val="0"/>
            <w:caps w:val="0"/>
            <w:color w:val="auto"/>
            <w:sz w:val="22"/>
            <w:szCs w:val="22"/>
            <w:lang w:val="en-US" w:eastAsia="en-US"/>
          </w:rPr>
          <w:tab/>
        </w:r>
        <w:r w:rsidRPr="002C26F0" w:rsidDel="002C26F0">
          <w:rPr>
            <w:lang w:val="ru-RU"/>
            <w:rPrChange w:id="741" w:author="mitko" w:date="2015-02-18T21:54:00Z">
              <w:rPr>
                <w:rStyle w:val="Hyperlink"/>
                <w:lang w:val="ru-RU"/>
              </w:rPr>
            </w:rPrChange>
          </w:rPr>
          <w:delText>Приложения</w:delText>
        </w:r>
        <w:r w:rsidDel="002C26F0">
          <w:rPr>
            <w:webHidden/>
          </w:rPr>
          <w:tab/>
          <w:delText>109</w:delText>
        </w:r>
      </w:del>
    </w:p>
    <w:p w:rsidR="00A34B04" w:rsidDel="002C26F0" w:rsidRDefault="00A34B04">
      <w:pPr>
        <w:pStyle w:val="TOC3"/>
        <w:tabs>
          <w:tab w:val="left" w:pos="2113"/>
          <w:tab w:val="right" w:leader="dot" w:pos="8296"/>
        </w:tabs>
        <w:rPr>
          <w:del w:id="742" w:author="mitko" w:date="2015-02-18T21:54:00Z"/>
          <w:rFonts w:asciiTheme="minorHAnsi" w:eastAsiaTheme="minorEastAsia" w:hAnsiTheme="minorHAnsi" w:cstheme="minorBidi"/>
          <w:i w:val="0"/>
          <w:iCs w:val="0"/>
          <w:noProof/>
          <w:color w:val="auto"/>
          <w:sz w:val="22"/>
          <w:szCs w:val="22"/>
          <w:lang w:val="en-US" w:eastAsia="en-US"/>
        </w:rPr>
      </w:pPr>
      <w:del w:id="743" w:author="mitko" w:date="2015-02-18T21:54:00Z">
        <w:r w:rsidRPr="002C26F0" w:rsidDel="002C26F0">
          <w:rPr>
            <w:noProof/>
            <w:rPrChange w:id="744" w:author="mitko" w:date="2015-02-18T21:54:00Z">
              <w:rPr>
                <w:rStyle w:val="Hyperlink"/>
                <w:noProof/>
              </w:rPr>
            </w:rPrChange>
          </w:rPr>
          <w:delText>Приложение 1</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45" w:author="mitko" w:date="2015-02-18T21:54:00Z">
              <w:rPr>
                <w:rStyle w:val="Hyperlink"/>
                <w:noProof/>
              </w:rPr>
            </w:rPrChange>
          </w:rPr>
          <w:delText>Терминологичен речник</w:delText>
        </w:r>
        <w:r w:rsidDel="002C26F0">
          <w:rPr>
            <w:noProof/>
            <w:webHidden/>
          </w:rPr>
          <w:tab/>
          <w:delText>109</w:delText>
        </w:r>
      </w:del>
    </w:p>
    <w:p w:rsidR="00A34B04" w:rsidDel="002C26F0" w:rsidRDefault="00A34B04">
      <w:pPr>
        <w:pStyle w:val="TOC3"/>
        <w:tabs>
          <w:tab w:val="left" w:pos="2113"/>
          <w:tab w:val="right" w:leader="dot" w:pos="8296"/>
        </w:tabs>
        <w:rPr>
          <w:del w:id="746" w:author="mitko" w:date="2015-02-18T21:54:00Z"/>
          <w:rFonts w:asciiTheme="minorHAnsi" w:eastAsiaTheme="minorEastAsia" w:hAnsiTheme="minorHAnsi" w:cstheme="minorBidi"/>
          <w:i w:val="0"/>
          <w:iCs w:val="0"/>
          <w:noProof/>
          <w:color w:val="auto"/>
          <w:sz w:val="22"/>
          <w:szCs w:val="22"/>
          <w:lang w:val="en-US" w:eastAsia="en-US"/>
        </w:rPr>
      </w:pPr>
      <w:del w:id="747" w:author="mitko" w:date="2015-02-18T21:54:00Z">
        <w:r w:rsidRPr="002C26F0" w:rsidDel="002C26F0">
          <w:rPr>
            <w:noProof/>
            <w:rPrChange w:id="748" w:author="mitko" w:date="2015-02-18T21:54:00Z">
              <w:rPr>
                <w:rStyle w:val="Hyperlink"/>
                <w:noProof/>
              </w:rPr>
            </w:rPrChange>
          </w:rPr>
          <w:delText>Приложение 2</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49" w:author="mitko" w:date="2015-02-18T21:54:00Z">
              <w:rPr>
                <w:rStyle w:val="Hyperlink"/>
                <w:noProof/>
              </w:rPr>
            </w:rPrChange>
          </w:rPr>
          <w:delText>Реализирани документи</w:delText>
        </w:r>
        <w:r w:rsidDel="002C26F0">
          <w:rPr>
            <w:noProof/>
            <w:webHidden/>
          </w:rPr>
          <w:tab/>
          <w:delText>110</w:delText>
        </w:r>
      </w:del>
    </w:p>
    <w:p w:rsidR="00A34B04" w:rsidDel="002C26F0" w:rsidRDefault="00A34B04">
      <w:pPr>
        <w:pStyle w:val="TOC3"/>
        <w:tabs>
          <w:tab w:val="left" w:pos="2113"/>
          <w:tab w:val="right" w:leader="dot" w:pos="8296"/>
        </w:tabs>
        <w:rPr>
          <w:del w:id="750" w:author="mitko" w:date="2015-02-18T21:54:00Z"/>
          <w:rFonts w:asciiTheme="minorHAnsi" w:eastAsiaTheme="minorEastAsia" w:hAnsiTheme="minorHAnsi" w:cstheme="minorBidi"/>
          <w:i w:val="0"/>
          <w:iCs w:val="0"/>
          <w:noProof/>
          <w:color w:val="auto"/>
          <w:sz w:val="22"/>
          <w:szCs w:val="22"/>
          <w:lang w:val="en-US" w:eastAsia="en-US"/>
        </w:rPr>
      </w:pPr>
      <w:del w:id="751" w:author="mitko" w:date="2015-02-18T21:54:00Z">
        <w:r w:rsidRPr="002C26F0" w:rsidDel="002C26F0">
          <w:rPr>
            <w:noProof/>
            <w:rPrChange w:id="752" w:author="mitko" w:date="2015-02-18T21:54:00Z">
              <w:rPr>
                <w:rStyle w:val="Hyperlink"/>
                <w:noProof/>
              </w:rPr>
            </w:rPrChange>
          </w:rPr>
          <w:delText>Приложение 3</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53" w:author="mitko" w:date="2015-02-18T21:54:00Z">
              <w:rPr>
                <w:rStyle w:val="Hyperlink"/>
                <w:noProof/>
              </w:rPr>
            </w:rPrChange>
          </w:rPr>
          <w:delText>Степен на изразителност на езиците за програмиране</w:delText>
        </w:r>
        <w:r w:rsidDel="002C26F0">
          <w:rPr>
            <w:noProof/>
            <w:webHidden/>
          </w:rPr>
          <w:tab/>
          <w:delText>111</w:delText>
        </w:r>
      </w:del>
    </w:p>
    <w:p w:rsidR="00A34B04" w:rsidDel="002C26F0" w:rsidRDefault="00A34B04">
      <w:pPr>
        <w:pStyle w:val="TOC3"/>
        <w:tabs>
          <w:tab w:val="left" w:pos="2113"/>
          <w:tab w:val="right" w:leader="dot" w:pos="8296"/>
        </w:tabs>
        <w:rPr>
          <w:del w:id="754" w:author="mitko" w:date="2015-02-18T21:54:00Z"/>
          <w:rFonts w:asciiTheme="minorHAnsi" w:eastAsiaTheme="minorEastAsia" w:hAnsiTheme="minorHAnsi" w:cstheme="minorBidi"/>
          <w:i w:val="0"/>
          <w:iCs w:val="0"/>
          <w:noProof/>
          <w:color w:val="auto"/>
          <w:sz w:val="22"/>
          <w:szCs w:val="22"/>
          <w:lang w:val="en-US" w:eastAsia="en-US"/>
        </w:rPr>
      </w:pPr>
      <w:del w:id="755" w:author="mitko" w:date="2015-02-18T21:54:00Z">
        <w:r w:rsidRPr="002C26F0" w:rsidDel="002C26F0">
          <w:rPr>
            <w:noProof/>
            <w:rPrChange w:id="756" w:author="mitko" w:date="2015-02-18T21:54:00Z">
              <w:rPr>
                <w:rStyle w:val="Hyperlink"/>
                <w:noProof/>
              </w:rPr>
            </w:rPrChange>
          </w:rPr>
          <w:delText>Приложение 4</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57" w:author="mitko" w:date="2015-02-18T21:54:00Z">
              <w:rPr>
                <w:rStyle w:val="Hyperlink"/>
                <w:noProof/>
              </w:rPr>
            </w:rPrChange>
          </w:rPr>
          <w:delText>Шаблони за генериране на базов код</w:delText>
        </w:r>
        <w:r w:rsidDel="002C26F0">
          <w:rPr>
            <w:noProof/>
            <w:webHidden/>
          </w:rPr>
          <w:tab/>
          <w:delText>111</w:delText>
        </w:r>
      </w:del>
    </w:p>
    <w:p w:rsidR="00A34B04" w:rsidDel="002C26F0" w:rsidRDefault="00A34B04">
      <w:pPr>
        <w:pStyle w:val="TOC3"/>
        <w:tabs>
          <w:tab w:val="left" w:pos="2113"/>
          <w:tab w:val="right" w:leader="dot" w:pos="8296"/>
        </w:tabs>
        <w:rPr>
          <w:del w:id="758" w:author="mitko" w:date="2015-02-18T21:54:00Z"/>
          <w:rFonts w:asciiTheme="minorHAnsi" w:eastAsiaTheme="minorEastAsia" w:hAnsiTheme="minorHAnsi" w:cstheme="minorBidi"/>
          <w:i w:val="0"/>
          <w:iCs w:val="0"/>
          <w:noProof/>
          <w:color w:val="auto"/>
          <w:sz w:val="22"/>
          <w:szCs w:val="22"/>
          <w:lang w:val="en-US" w:eastAsia="en-US"/>
        </w:rPr>
      </w:pPr>
      <w:del w:id="759" w:author="mitko" w:date="2015-02-18T21:54:00Z">
        <w:r w:rsidRPr="002C26F0" w:rsidDel="002C26F0">
          <w:rPr>
            <w:noProof/>
            <w:rPrChange w:id="760" w:author="mitko" w:date="2015-02-18T21:54:00Z">
              <w:rPr>
                <w:rStyle w:val="Hyperlink"/>
                <w:noProof/>
              </w:rPr>
            </w:rPrChange>
          </w:rPr>
          <w:delText>Приложение 5</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61" w:author="mitko" w:date="2015-02-18T21:54:00Z">
              <w:rPr>
                <w:rStyle w:val="Hyperlink"/>
                <w:noProof/>
              </w:rPr>
            </w:rPrChange>
          </w:rPr>
          <w:delText>Легенда на диаграмите за работни процеси</w:delText>
        </w:r>
        <w:r w:rsidDel="002C26F0">
          <w:rPr>
            <w:noProof/>
            <w:webHidden/>
          </w:rPr>
          <w:tab/>
          <w:delText>115</w:delText>
        </w:r>
      </w:del>
    </w:p>
    <w:p w:rsidR="00A34B04" w:rsidDel="002C26F0" w:rsidRDefault="00A34B04">
      <w:pPr>
        <w:pStyle w:val="TOC3"/>
        <w:tabs>
          <w:tab w:val="left" w:pos="2113"/>
          <w:tab w:val="right" w:leader="dot" w:pos="8296"/>
        </w:tabs>
        <w:rPr>
          <w:del w:id="762" w:author="mitko" w:date="2015-02-18T21:54:00Z"/>
          <w:rFonts w:asciiTheme="minorHAnsi" w:eastAsiaTheme="minorEastAsia" w:hAnsiTheme="minorHAnsi" w:cstheme="minorBidi"/>
          <w:i w:val="0"/>
          <w:iCs w:val="0"/>
          <w:noProof/>
          <w:color w:val="auto"/>
          <w:sz w:val="22"/>
          <w:szCs w:val="22"/>
          <w:lang w:val="en-US" w:eastAsia="en-US"/>
        </w:rPr>
      </w:pPr>
      <w:del w:id="763" w:author="mitko" w:date="2015-02-18T21:54:00Z">
        <w:r w:rsidRPr="002C26F0" w:rsidDel="002C26F0">
          <w:rPr>
            <w:noProof/>
            <w:rPrChange w:id="764" w:author="mitko" w:date="2015-02-18T21:54:00Z">
              <w:rPr>
                <w:rStyle w:val="Hyperlink"/>
                <w:noProof/>
              </w:rPr>
            </w:rPrChange>
          </w:rPr>
          <w:delText>Приложение 6</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65" w:author="mitko" w:date="2015-02-18T21:54:00Z">
              <w:rPr>
                <w:rStyle w:val="Hyperlink"/>
                <w:noProof/>
              </w:rPr>
            </w:rPrChange>
          </w:rPr>
          <w:delText>Карта на работните процеси</w:delText>
        </w:r>
        <w:r w:rsidDel="002C26F0">
          <w:rPr>
            <w:noProof/>
            <w:webHidden/>
          </w:rPr>
          <w:tab/>
          <w:delText>116</w:delText>
        </w:r>
      </w:del>
    </w:p>
    <w:p w:rsidR="00A34B04" w:rsidDel="002C26F0" w:rsidRDefault="00A34B04">
      <w:pPr>
        <w:pStyle w:val="TOC3"/>
        <w:tabs>
          <w:tab w:val="left" w:pos="2113"/>
          <w:tab w:val="right" w:leader="dot" w:pos="8296"/>
        </w:tabs>
        <w:rPr>
          <w:del w:id="766" w:author="mitko" w:date="2015-02-18T21:54:00Z"/>
          <w:rFonts w:asciiTheme="minorHAnsi" w:eastAsiaTheme="minorEastAsia" w:hAnsiTheme="minorHAnsi" w:cstheme="minorBidi"/>
          <w:i w:val="0"/>
          <w:iCs w:val="0"/>
          <w:noProof/>
          <w:color w:val="auto"/>
          <w:sz w:val="22"/>
          <w:szCs w:val="22"/>
          <w:lang w:val="en-US" w:eastAsia="en-US"/>
        </w:rPr>
      </w:pPr>
      <w:del w:id="767" w:author="mitko" w:date="2015-02-18T21:54:00Z">
        <w:r w:rsidRPr="002C26F0" w:rsidDel="002C26F0">
          <w:rPr>
            <w:noProof/>
            <w:rPrChange w:id="768" w:author="mitko" w:date="2015-02-18T21:54:00Z">
              <w:rPr>
                <w:rStyle w:val="Hyperlink"/>
                <w:noProof/>
              </w:rPr>
            </w:rPrChange>
          </w:rPr>
          <w:delText>Приложение 7</w:delText>
        </w:r>
        <w:r w:rsidDel="002C26F0">
          <w:rPr>
            <w:rFonts w:asciiTheme="minorHAnsi" w:eastAsiaTheme="minorEastAsia" w:hAnsiTheme="minorHAnsi" w:cstheme="minorBidi"/>
            <w:i w:val="0"/>
            <w:iCs w:val="0"/>
            <w:noProof/>
            <w:color w:val="auto"/>
            <w:sz w:val="22"/>
            <w:szCs w:val="22"/>
            <w:lang w:val="en-US" w:eastAsia="en-US"/>
          </w:rPr>
          <w:tab/>
        </w:r>
        <w:r w:rsidRPr="002C26F0" w:rsidDel="002C26F0">
          <w:rPr>
            <w:noProof/>
            <w:rPrChange w:id="769" w:author="mitko" w:date="2015-02-18T21:54:00Z">
              <w:rPr>
                <w:rStyle w:val="Hyperlink"/>
                <w:noProof/>
              </w:rPr>
            </w:rPrChange>
          </w:rPr>
          <w:delText>Резултати от изпълнението на модулните тестове</w:delText>
        </w:r>
        <w:r w:rsidDel="002C26F0">
          <w:rPr>
            <w:noProof/>
            <w:webHidden/>
          </w:rPr>
          <w:tab/>
          <w:delText>117</w:delText>
        </w:r>
      </w:del>
    </w:p>
    <w:p w:rsidR="00726BC6" w:rsidRDefault="00C1729F" w:rsidP="00726BC6">
      <w:pPr>
        <w:pStyle w:val="Heading1"/>
        <w:rPr>
          <w:color w:val="auto"/>
          <w:lang w:val="en-US"/>
        </w:rPr>
      </w:pPr>
      <w:r w:rsidRPr="00726BC6">
        <w:rPr>
          <w:szCs w:val="40"/>
        </w:rPr>
        <w:lastRenderedPageBreak/>
        <w:fldChar w:fldCharType="end"/>
      </w:r>
      <w:bookmarkStart w:id="770" w:name="_Toc397092983"/>
      <w:bookmarkStart w:id="771" w:name="_Toc412060210"/>
      <w:r w:rsidR="00B65B9D" w:rsidRPr="00726BC6">
        <w:rPr>
          <w:color w:val="auto"/>
        </w:rPr>
        <w:t>Увод</w:t>
      </w:r>
      <w:bookmarkStart w:id="772" w:name="_Toc397092984"/>
      <w:bookmarkEnd w:id="770"/>
      <w:bookmarkEnd w:id="771"/>
    </w:p>
    <w:p w:rsidR="00405D1F" w:rsidRPr="00405D1F" w:rsidRDefault="00405D1F" w:rsidP="00405D1F">
      <w:pPr>
        <w:rPr>
          <w:lang w:val="en-US"/>
        </w:rPr>
      </w:pPr>
    </w:p>
    <w:p w:rsidR="001A2210" w:rsidRPr="002D3879" w:rsidRDefault="001A2210" w:rsidP="001A2210">
      <w:pPr>
        <w:pStyle w:val="ListParagraph"/>
        <w:ind w:left="2340"/>
        <w:jc w:val="left"/>
        <w:rPr>
          <w:sz w:val="20"/>
        </w:rPr>
      </w:pPr>
      <w:r w:rsidRPr="002D3879">
        <w:rPr>
          <w:b/>
          <w:sz w:val="20"/>
        </w:rPr>
        <w:t>“(1) Закон за непрекъснатост на промяната:</w:t>
      </w:r>
      <w:r w:rsidRPr="002D3879">
        <w:rPr>
          <w:sz w:val="20"/>
        </w:rPr>
        <w:t xml:space="preserve"> Програма, която се използва в естествена среда задължително трябва да се променя или прогресивно ще става все повече и повече неизползваема.</w:t>
      </w:r>
    </w:p>
    <w:p w:rsidR="001A2210" w:rsidRPr="002D3879" w:rsidRDefault="001A2210" w:rsidP="001A2210">
      <w:pPr>
        <w:pStyle w:val="ListParagraph"/>
        <w:ind w:left="2340"/>
        <w:jc w:val="left"/>
        <w:rPr>
          <w:sz w:val="20"/>
        </w:rPr>
      </w:pPr>
      <w:r w:rsidRPr="002D3879">
        <w:rPr>
          <w:b/>
          <w:sz w:val="20"/>
        </w:rPr>
        <w:t>(2) Закон за нарастващата сложност:</w:t>
      </w:r>
      <w:r w:rsidRPr="002D3879">
        <w:rPr>
          <w:sz w:val="20"/>
        </w:rPr>
        <w:t xml:space="preserve"> С развитието на една програма нейната структура става все по-сложна. Все повече ресурси са необходими за да се спазва и опростява нейната структура.”</w:t>
      </w:r>
    </w:p>
    <w:p w:rsidR="001A2210" w:rsidRDefault="00C420F1" w:rsidP="001A2210">
      <w:pPr>
        <w:pStyle w:val="ListParagraph"/>
        <w:jc w:val="right"/>
        <w:rPr>
          <w:sz w:val="20"/>
        </w:rPr>
      </w:pPr>
      <w:r w:rsidRPr="00C420F1">
        <w:rPr>
          <w:sz w:val="20"/>
        </w:rPr>
        <w:t>Първите два от осемте закона на Лехман</w:t>
      </w:r>
      <w:r w:rsidR="001A2210" w:rsidRPr="00C420F1">
        <w:rPr>
          <w:sz w:val="20"/>
        </w:rPr>
        <w:t xml:space="preserve"> и </w:t>
      </w:r>
      <w:r w:rsidRPr="00C420F1">
        <w:rPr>
          <w:sz w:val="20"/>
        </w:rPr>
        <w:t>Белади</w:t>
      </w:r>
      <w:r w:rsidR="001A2210" w:rsidRPr="00C420F1">
        <w:rPr>
          <w:sz w:val="20"/>
        </w:rPr>
        <w:t>, 1985</w:t>
      </w:r>
    </w:p>
    <w:p w:rsidR="00BD7AD0" w:rsidRDefault="00BD7AD0" w:rsidP="001A2210">
      <w:pPr>
        <w:pStyle w:val="ListParagraph"/>
        <w:jc w:val="right"/>
        <w:rPr>
          <w:sz w:val="20"/>
        </w:rPr>
      </w:pPr>
    </w:p>
    <w:p w:rsidR="00BD7AD0" w:rsidRPr="004D1E35" w:rsidRDefault="00BD7AD0" w:rsidP="00BD7AD0">
      <w:pPr>
        <w:pStyle w:val="ListParagraph"/>
        <w:ind w:left="0"/>
        <w:jc w:val="left"/>
        <w:rPr>
          <w:b/>
        </w:rPr>
      </w:pPr>
      <w:r w:rsidRPr="004D1E35">
        <w:rPr>
          <w:b/>
        </w:rPr>
        <w:t>Абстракт:</w:t>
      </w:r>
    </w:p>
    <w:p w:rsidR="00BD7AD0" w:rsidRPr="004D1E35" w:rsidRDefault="00B85EBF" w:rsidP="00355CC5">
      <w:pPr>
        <w:pStyle w:val="ListParagraph"/>
        <w:ind w:left="0"/>
      </w:pPr>
      <w:r w:rsidRPr="004D1E35">
        <w:t>Разработката</w:t>
      </w:r>
      <w:r w:rsidRPr="004D1E35">
        <w:rPr>
          <w:rFonts w:ascii="Cambria Math" w:hAnsi="Cambria Math"/>
        </w:rPr>
        <w:t xml:space="preserve"> </w:t>
      </w:r>
      <w:r w:rsidR="00F82411" w:rsidRPr="004D1E35">
        <w:t xml:space="preserve">на софтуер заема все по-голям дял във </w:t>
      </w:r>
      <w:r w:rsidR="00727156" w:rsidRPr="004D1E35">
        <w:t xml:space="preserve">все повече и повече индустрии. </w:t>
      </w:r>
      <w:r w:rsidR="00162688" w:rsidRPr="004D1E35">
        <w:t>Съответно</w:t>
      </w:r>
      <w:r w:rsidR="00727156" w:rsidRPr="004D1E35">
        <w:t xml:space="preserve"> </w:t>
      </w:r>
      <w:r w:rsidR="00162688" w:rsidRPr="004D1E35">
        <w:t>софтуерът за вградени системи навлиза все повече и повече в живота ни, като растежа на разпространението му е огромен. Тъй като най-често езика за разр</w:t>
      </w:r>
      <w:r w:rsidR="00DF360C">
        <w:t>аботка на такива системи е “C”,</w:t>
      </w:r>
      <w:r w:rsidR="00162688" w:rsidRPr="004D1E35">
        <w:t xml:space="preserve"> възможностите да се използват готови инструменти за моделиране и компонент</w:t>
      </w:r>
      <w:ins w:id="773" w:author="aldi" w:date="2015-02-16T14:52:00Z">
        <w:r w:rsidR="00ED2C69">
          <w:t>н</w:t>
        </w:r>
      </w:ins>
      <w:r w:rsidR="00162688" w:rsidRPr="004D1E35">
        <w:t>и модели са минимални</w:t>
      </w:r>
      <w:r w:rsidR="00355CC5" w:rsidRPr="004D1E35">
        <w:t>. Използвайки основни дефиниции от софтуерната архитектура, предложеното решение се фокусира върху</w:t>
      </w:r>
      <w:r w:rsidR="002E7BB8" w:rsidRPr="004D1E35">
        <w:t>: 1)</w:t>
      </w:r>
      <w:r w:rsidR="00355CC5" w:rsidRPr="004D1E35">
        <w:t xml:space="preserve"> възможността да се извлича архитектурна </w:t>
      </w:r>
      <w:r w:rsidR="005345B6" w:rsidRPr="004D1E35">
        <w:t>информация</w:t>
      </w:r>
      <w:r w:rsidR="00355CC5" w:rsidRPr="004D1E35">
        <w:t xml:space="preserve"> в стандартен унифициран модел (UML) от вече съществуваща вградена система писана на езика “C”</w:t>
      </w:r>
      <w:r w:rsidR="002E7BB8" w:rsidRPr="004D1E35">
        <w:t xml:space="preserve"> и</w:t>
      </w:r>
      <w:r w:rsidR="00355CC5" w:rsidRPr="004D1E35">
        <w:t xml:space="preserve"> </w:t>
      </w:r>
      <w:r w:rsidR="002E7BB8" w:rsidRPr="004D1E35">
        <w:t xml:space="preserve">2) </w:t>
      </w:r>
      <w:r w:rsidR="00355CC5" w:rsidRPr="004D1E35">
        <w:t>възможност</w:t>
      </w:r>
      <w:r w:rsidR="002E7BB8" w:rsidRPr="004D1E35">
        <w:t>та</w:t>
      </w:r>
      <w:r w:rsidR="00355CC5" w:rsidRPr="004D1E35">
        <w:t xml:space="preserve"> от вече извлечения модел да се генерира базов код за разработване на подобна система. Описани са основните цели на решението както и очакваните ползи от него.</w:t>
      </w:r>
    </w:p>
    <w:p w:rsidR="00040D81" w:rsidRPr="00A2033E" w:rsidRDefault="00040D81" w:rsidP="00EF7B41">
      <w:pPr>
        <w:pStyle w:val="Heading2"/>
      </w:pPr>
      <w:bookmarkStart w:id="774" w:name="_Toc397092987"/>
      <w:bookmarkStart w:id="775" w:name="_Toc412060211"/>
      <w:bookmarkEnd w:id="772"/>
      <w:r w:rsidRPr="00A2033E">
        <w:t>Състояние на индустрията</w:t>
      </w:r>
      <w:bookmarkEnd w:id="774"/>
      <w:bookmarkEnd w:id="775"/>
    </w:p>
    <w:p w:rsidR="00DD6762" w:rsidRPr="00405D1F" w:rsidRDefault="00040D81" w:rsidP="00040D81">
      <w:pPr>
        <w:rPr>
          <w:lang w:val="en-US"/>
        </w:rPr>
      </w:pPr>
      <w:r w:rsidRPr="00D90D1B">
        <w:t>Софтуер</w:t>
      </w:r>
      <w:ins w:id="776" w:author="aldi" w:date="2015-02-16T14:54:00Z">
        <w:r w:rsidR="00ED2C69">
          <w:t>ът</w:t>
        </w:r>
      </w:ins>
      <w:del w:id="777" w:author="aldi" w:date="2015-02-16T14:54:00Z">
        <w:r w:rsidRPr="00D90D1B" w:rsidDel="00ED2C69">
          <w:delText>а</w:delText>
        </w:r>
      </w:del>
      <w:r w:rsidRPr="00D90D1B">
        <w:t xml:space="preserve"> е фактор с нарастваща важност за разходите и печалбите на пазарните продукти, не само в рамките на традиционните „софтуерно доминирани” домейни като телекомуникации и информационни системи, но също така и в други технологично ориентирани отрасли като механика, авиация, астронавтика или развлекателна индустрия, чиито дял на разходи за разработка </w:t>
      </w:r>
      <w:r w:rsidR="00405D1F">
        <w:t>на софтуер е от 30-50 процента.</w:t>
      </w:r>
    </w:p>
    <w:p w:rsidR="00405D1F" w:rsidRDefault="00040D81" w:rsidP="00040D81">
      <w:r w:rsidRPr="00D90D1B">
        <w:t xml:space="preserve">Изучаването на различни случаи показва, че 60-80% разходите по софтуерен продукт произлизат от еволюции на програмите </w:t>
      </w:r>
      <w:r w:rsidR="00F37512">
        <w:t>[R20, стр</w:t>
      </w:r>
      <w:r w:rsidR="006B50BD">
        <w:t>.</w:t>
      </w:r>
      <w:r w:rsidR="00F37512">
        <w:t xml:space="preserve"> 157-174]</w:t>
      </w:r>
      <w:r w:rsidRPr="00D90D1B">
        <w:t xml:space="preserve">. Повече от 50% от времето за еволюция на програма се изкарва в разучаване на програмата, преди въпросната промяна да бъде проектирана и реализирана, което е показано в няколко различни случая </w:t>
      </w:r>
      <w:r w:rsidR="00384769" w:rsidRPr="007A708F">
        <w:t xml:space="preserve">[R21, </w:t>
      </w:r>
      <w:r w:rsidR="00E43046">
        <w:t>ръководство</w:t>
      </w:r>
      <w:r w:rsidR="00384769" w:rsidRPr="007A708F">
        <w:t xml:space="preserve"> 48]</w:t>
      </w:r>
      <w:r w:rsidRPr="007A708F">
        <w:t>.</w:t>
      </w:r>
      <w:r w:rsidRPr="00D90D1B">
        <w:t xml:space="preserve"> Това се налага тъй като необходимата информация за задачата е често непълна и некоректно документирана и за това трябва да се извлече от изходния код. Отговорните за поддръжката, зле информирани и притиснати от сроковете на проекта, често коригират проблема локално, предимно в под-системите, с които са запознати най-добре. Тези локални промени често пренебрегват оригиналния дизайн и тъй като не са истински решения, а само третират проблема симптоматично, предизвикват проблеми в други части на системата и усложняват бъдещата работа по системата. Това е един порочен кръг, който завършва с докарването на една система до състояние, в което тя вече не може да се поддържа освен ако не се взимат превантивни мерки.</w:t>
      </w:r>
    </w:p>
    <w:p w:rsidR="00405D1F" w:rsidRDefault="00405D1F">
      <w:pPr>
        <w:spacing w:after="0"/>
        <w:jc w:val="left"/>
      </w:pPr>
      <w:r>
        <w:br w:type="page"/>
      </w:r>
    </w:p>
    <w:p w:rsidR="00040D81" w:rsidRDefault="00A32908" w:rsidP="00EF7B41">
      <w:pPr>
        <w:pStyle w:val="Heading2"/>
      </w:pPr>
      <w:bookmarkStart w:id="778" w:name="_Toc412060212"/>
      <w:r>
        <w:lastRenderedPageBreak/>
        <w:t>Софтуер за в</w:t>
      </w:r>
      <w:r w:rsidR="00A2033E" w:rsidRPr="00A2033E">
        <w:t>градени системи</w:t>
      </w:r>
      <w:bookmarkEnd w:id="778"/>
    </w:p>
    <w:p w:rsidR="00042C96" w:rsidRPr="00042C96" w:rsidRDefault="00042C96" w:rsidP="00042C96">
      <w:r w:rsidRPr="00042C96">
        <w:rPr>
          <w:i/>
        </w:rPr>
        <w:t>Софтуерът за вградени системи</w:t>
      </w:r>
      <w:r>
        <w:t xml:space="preserve"> или накратко казано </w:t>
      </w:r>
      <w:r w:rsidRPr="00042C96">
        <w:rPr>
          <w:i/>
        </w:rPr>
        <w:t>вграден софтуер</w:t>
      </w:r>
      <w:r>
        <w:t xml:space="preserve">, е компютърен софтуер, който управлява машини или устройства, които </w:t>
      </w:r>
      <w:r w:rsidR="005345B6">
        <w:t>обикновено</w:t>
      </w:r>
      <w:r>
        <w:t xml:space="preserve"> не се считат за компютри. Специализиран е за конкретен хардуер, върху който се изпълнява.</w:t>
      </w:r>
      <w:r w:rsidR="00EF7B41">
        <w:t xml:space="preserve"> Въведение за вградения софтуер може да се намери в [R22].</w:t>
      </w:r>
    </w:p>
    <w:p w:rsidR="00726BC6" w:rsidRDefault="00726BC6" w:rsidP="00653306">
      <w:r>
        <w:t xml:space="preserve">Вградените системи продължават да навлизат все повече и повече в нашия живот, като растежа на разпространението им е огромен. Тези системи трябва да отговарят на нарастващ брой изисквания за функционалност, време за реагиране, ограничения към процесорно време и памет, консумация на енергия, цена и т.н. Същевременно стандартните подходи за компонентно базирана разработка на софтуерното инженерство като </w:t>
      </w:r>
      <w:ins w:id="779" w:author="aldi" w:date="2015-02-16T14:55:00Z">
        <w:r w:rsidR="00ED2C69">
          <w:rPr>
            <w:lang w:val="en-US"/>
          </w:rPr>
          <w:t xml:space="preserve">SOA, </w:t>
        </w:r>
      </w:ins>
      <w:r>
        <w:t>CORBA, DCOM/COM, Enterprise JavaBeans и т.н. не са подходящи за вградените системи, тъй като компонентите създадени от тях, не отговарят на голяма част от гореспоменатите изисквания</w:t>
      </w:r>
      <w:r w:rsidR="003967C5">
        <w:t>.</w:t>
      </w:r>
      <w:r>
        <w:t xml:space="preserve"> </w:t>
      </w:r>
      <w:r w:rsidR="005345B6">
        <w:t>Освен</w:t>
      </w:r>
      <w:r>
        <w:t xml:space="preserve"> това тъй като най-често езика за разработка е „C” става почти невъзможно да се прилагат и </w:t>
      </w:r>
      <w:r w:rsidR="00EF7B41">
        <w:t>способностите</w:t>
      </w:r>
      <w:r>
        <w:t xml:space="preserve"> на инструментите за моделиране, особено </w:t>
      </w:r>
      <w:r w:rsidRPr="00E46303">
        <w:rPr>
          <w:b/>
        </w:rPr>
        <w:t>извличане на моделна информация</w:t>
      </w:r>
      <w:r>
        <w:t xml:space="preserve"> и </w:t>
      </w:r>
      <w:r w:rsidRPr="00E46303">
        <w:rPr>
          <w:b/>
        </w:rPr>
        <w:t>генериране на код</w:t>
      </w:r>
      <w:r w:rsidR="00CD610D">
        <w:t>, тъй като езика не разполага със силни механизми за изграждане на значими абстракции</w:t>
      </w:r>
      <w:r>
        <w:t>.</w:t>
      </w:r>
      <w:r w:rsidR="00CD610D">
        <w:t xml:space="preserve"> </w:t>
      </w:r>
      <w:r>
        <w:t>За да могат да бъдат конкурентно</w:t>
      </w:r>
      <w:del w:id="780" w:author="aldi" w:date="2015-02-16T14:56:00Z">
        <w:r w:rsidDel="00ED2C69">
          <w:delText xml:space="preserve"> </w:delText>
        </w:r>
      </w:del>
      <w:r>
        <w:t xml:space="preserve">способни тези системи трябва да могат лесно да се </w:t>
      </w:r>
      <w:r w:rsidR="00BB128C">
        <w:t>променят</w:t>
      </w:r>
      <w:r>
        <w:t>. Това налага разширяване на средата за дизайн</w:t>
      </w:r>
      <w:r w:rsidR="0018579A">
        <w:t xml:space="preserve"> и имплементация</w:t>
      </w:r>
      <w:r>
        <w:t xml:space="preserve"> на </w:t>
      </w:r>
      <w:r w:rsidR="00EF7B41">
        <w:t>тези</w:t>
      </w:r>
      <w:r w:rsidR="00CC0FEB">
        <w:t xml:space="preserve"> системи</w:t>
      </w:r>
      <w:r>
        <w:t xml:space="preserve"> с нови автоматизирани инструменти даващи възможност голям брой от изискванията към системата да бъдат проверени в ранен етап на разработката. Решение за това е използването на специфични компоненти за областта на приложение в съчетание със специфичен модел на разработваната система. </w:t>
      </w:r>
    </w:p>
    <w:p w:rsidR="00F84CF3" w:rsidRDefault="00F957BA" w:rsidP="00F84CF3">
      <w:pPr>
        <w:pStyle w:val="Heading2"/>
      </w:pPr>
      <w:bookmarkStart w:id="781" w:name="_Ref411201272"/>
      <w:bookmarkStart w:id="782" w:name="_Toc412060213"/>
      <w:r>
        <w:t>С</w:t>
      </w:r>
      <w:r w:rsidR="00F84CF3">
        <w:t>офтуерна архитектура</w:t>
      </w:r>
      <w:bookmarkEnd w:id="781"/>
      <w:bookmarkEnd w:id="782"/>
    </w:p>
    <w:p w:rsidR="00F957BA" w:rsidRDefault="00F957BA" w:rsidP="00F957BA">
      <w:r>
        <w:t>В този документ ще се придържаме към дефиницията</w:t>
      </w:r>
      <w:r w:rsidR="0072387E">
        <w:t xml:space="preserve"> на Бас, Клементс и Казман [R23</w:t>
      </w:r>
      <w:r w:rsidR="003C5E4B">
        <w:t>, глава “</w:t>
      </w:r>
      <w:r w:rsidR="003C5E4B" w:rsidRPr="003C5E4B">
        <w:rPr>
          <w:i/>
        </w:rPr>
        <w:t>Архитектурни структури и изгледи</w:t>
      </w:r>
      <w:r w:rsidR="003C5E4B">
        <w:t>”</w:t>
      </w:r>
      <w:r w:rsidR="0072387E">
        <w:t>]</w:t>
      </w:r>
      <w:r>
        <w:t xml:space="preserve"> </w:t>
      </w:r>
      <w:r w:rsidR="006A0008">
        <w:t xml:space="preserve">за архитектурни структури описващи софтуерна система </w:t>
      </w:r>
      <w:r w:rsidR="0072387E">
        <w:t xml:space="preserve">със </w:t>
      </w:r>
      <w:r>
        <w:t>следните 3 групи</w:t>
      </w:r>
      <w:r w:rsidR="0072387E">
        <w:t xml:space="preserve">, зависещи от </w:t>
      </w:r>
      <w:r w:rsidR="00A5453C">
        <w:t>типа</w:t>
      </w:r>
      <w:r w:rsidR="0072387E">
        <w:t xml:space="preserve"> на елементите, които </w:t>
      </w:r>
      <w:r w:rsidR="00332004">
        <w:t>представят</w:t>
      </w:r>
      <w:r>
        <w:t>:</w:t>
      </w:r>
    </w:p>
    <w:p w:rsidR="003C5E4B" w:rsidRDefault="003C5E4B" w:rsidP="00A930EA">
      <w:pPr>
        <w:pStyle w:val="ListParagraph"/>
        <w:numPr>
          <w:ilvl w:val="0"/>
          <w:numId w:val="29"/>
        </w:numPr>
      </w:pPr>
      <w:r w:rsidRPr="003C5E4B">
        <w:rPr>
          <w:i/>
        </w:rPr>
        <w:t>Модулни структури</w:t>
      </w:r>
      <w:r>
        <w:t xml:space="preserve"> – Тук елементите са модули, които представляват единици за имплементация. Те разглеждат системата от гледна точка на формиране на изходния код. Отговарят за различни функционалности. С по-малко описание за това как въпросния код се държи по време на изпълнение.</w:t>
      </w:r>
    </w:p>
    <w:p w:rsidR="003C5E4B" w:rsidRDefault="003C5E4B" w:rsidP="00A930EA">
      <w:pPr>
        <w:pStyle w:val="ListParagraph"/>
        <w:numPr>
          <w:ilvl w:val="0"/>
          <w:numId w:val="29"/>
        </w:numPr>
      </w:pPr>
      <w:r>
        <w:rPr>
          <w:i/>
        </w:rPr>
        <w:t>Структури от компоненти</w:t>
      </w:r>
      <w:r w:rsidRPr="003C5E4B">
        <w:rPr>
          <w:i/>
        </w:rPr>
        <w:t>-и-конектори</w:t>
      </w:r>
      <w:r>
        <w:t xml:space="preserve"> – Тук елементите са компоненти </w:t>
      </w:r>
      <w:r w:rsidR="00CD2C95">
        <w:t xml:space="preserve">действащи в реално време (единици за изчисление) и конектори (средствата за комуникация между компонентите). </w:t>
      </w:r>
    </w:p>
    <w:p w:rsidR="001A77ED" w:rsidRDefault="001A77ED" w:rsidP="00A930EA">
      <w:pPr>
        <w:pStyle w:val="ListParagraph"/>
        <w:numPr>
          <w:ilvl w:val="0"/>
          <w:numId w:val="29"/>
        </w:numPr>
      </w:pPr>
      <w:r>
        <w:rPr>
          <w:i/>
        </w:rPr>
        <w:t>Структури на разпределение</w:t>
      </w:r>
      <w:r>
        <w:t xml:space="preserve"> – Показват връзката между софтуерните елементи и елементи в една или повече вън</w:t>
      </w:r>
      <w:r w:rsidR="006B66F5">
        <w:t>ш</w:t>
      </w:r>
      <w:r>
        <w:t>ни среди, върху които софтуера се създава и изпълнява.</w:t>
      </w:r>
      <w:r w:rsidR="006B66F5">
        <w:t xml:space="preserve"> </w:t>
      </w:r>
      <w:r w:rsidR="0024019B">
        <w:t>Т.е. дава отговор на въпроси като: На кой процесор се изпълнява даден софтуерен елемент</w:t>
      </w:r>
      <w:r w:rsidR="007633FB">
        <w:t>?</w:t>
      </w:r>
      <w:r w:rsidR="0024019B">
        <w:t xml:space="preserve"> Къде се съхранява даден</w:t>
      </w:r>
      <w:r w:rsidR="007633FB">
        <w:t xml:space="preserve"> елемент по време на разработка, тестване и изграждане на системата? Какво е разпределението на софтуерните компоненти по различните екипи.</w:t>
      </w:r>
    </w:p>
    <w:p w:rsidR="00CB259C" w:rsidRDefault="001A2210" w:rsidP="00CB259C">
      <w:r>
        <w:lastRenderedPageBreak/>
        <w:t>П</w:t>
      </w:r>
      <w:r w:rsidR="00CB259C">
        <w:t xml:space="preserve">редложеното решение </w:t>
      </w:r>
      <w:r>
        <w:t xml:space="preserve">в този документ </w:t>
      </w:r>
      <w:r w:rsidR="00CB259C">
        <w:t xml:space="preserve">се концентрира в </w:t>
      </w:r>
      <w:r w:rsidR="00B5568E">
        <w:t>автоматизирано извличане</w:t>
      </w:r>
      <w:r w:rsidR="00CB259C">
        <w:t xml:space="preserve"> на изглед, който предлага </w:t>
      </w:r>
      <w:r w:rsidR="00CB259C" w:rsidRPr="00CB259C">
        <w:rPr>
          <w:i/>
        </w:rPr>
        <w:t>структура от компоненти-и-конектори</w:t>
      </w:r>
      <w:r w:rsidR="00CB259C">
        <w:t xml:space="preserve"> отговарящи на горното описание.</w:t>
      </w:r>
    </w:p>
    <w:p w:rsidR="00EF7B41" w:rsidRPr="00EF7B41" w:rsidRDefault="00EF7B41" w:rsidP="00EF7B41">
      <w:pPr>
        <w:pStyle w:val="Heading2"/>
      </w:pPr>
      <w:bookmarkStart w:id="783" w:name="_Toc412060214"/>
      <w:r>
        <w:t>Мотивация за решението</w:t>
      </w:r>
      <w:bookmarkEnd w:id="783"/>
      <w:r w:rsidR="009F1856">
        <w:t xml:space="preserve"> </w:t>
      </w:r>
    </w:p>
    <w:p w:rsidR="00405D1F" w:rsidRDefault="00726BC6" w:rsidP="00CB259C">
      <w:pPr>
        <w:rPr>
          <w:lang w:val="en-US"/>
        </w:rPr>
      </w:pPr>
      <w:r>
        <w:t>Възможността за извличането на архитектурна информация от изходния код на вградени системи ще даде възможност за автоматизиран анализ на свойствата на тази система, нещо което най-често се прави на ръка и дава възможност за пропуски, съответно и до дефекти на самата система. От друга страна реконструирането на архитектура от модел извлечен от вече валидирана и успешно посрещнала качествените си изисквания система, допринася до значително намаляване на</w:t>
      </w:r>
      <w:r w:rsidR="00405D1F">
        <w:t xml:space="preserve"> дефектите на бъдещата система.</w:t>
      </w:r>
    </w:p>
    <w:p w:rsidR="006B7D48" w:rsidRDefault="00726BC6" w:rsidP="00CB259C">
      <w:r>
        <w:t xml:space="preserve">Удобно би било да се създаде приложение за анализиране на вече съществуващи системи, което изготвя модел отговарящ на компонентите и интерфейса, по който си комуникират един с друг както и информация за системата в динамичен вид. По този начин се извлича информация за архитектурата на вече създадени системи, което значително улеснява дизайна на нови системи с подобни изисквания. Тъй като в момента  UML (Unified Modeling Language) е стандартния за индустрията език за моделиране, за който съществуват множество инструменти и формати за представяне, удачно е той да бъде избран за представяне на архитектурните модели. Както и възползвайки се от предимствата на UML, ще се ускори разработката на нови системи и ще се подобри документацията и поддръжката както на системите в разработка, така и на тези, които са вече в продукция. Предизвикателството на създаването на такъв инструмент, е че повечето вградени приложения са разработени и продължават да се разработват на </w:t>
      </w:r>
      <w:r w:rsidR="005345B6">
        <w:t>езика</w:t>
      </w:r>
      <w:r>
        <w:t xml:space="preserve"> за програмиране „C”. </w:t>
      </w:r>
      <w:commentRangeStart w:id="784"/>
      <w:r>
        <w:t>Това налага нестандартен подход към анализа на тези системи, тъй като за разлика от съвременните обектни езици за програмиране</w:t>
      </w:r>
      <w:r w:rsidR="009F1856">
        <w:t xml:space="preserve"> </w:t>
      </w:r>
      <w:r>
        <w:t xml:space="preserve">(като C++, C#, JAVA и т.н), </w:t>
      </w:r>
      <w:del w:id="785" w:author="aldi" w:date="2015-02-16T15:16:00Z">
        <w:r w:rsidDel="005A7174">
          <w:delText xml:space="preserve">езика </w:delText>
        </w:r>
      </w:del>
      <w:ins w:id="786" w:author="aldi" w:date="2015-02-16T15:16:00Z">
        <w:r w:rsidR="005A7174">
          <w:t xml:space="preserve">езикът </w:t>
        </w:r>
      </w:ins>
      <w:r>
        <w:t xml:space="preserve">„C” е слабо поддържан от </w:t>
      </w:r>
      <w:r w:rsidR="009F1856">
        <w:t>инструментите</w:t>
      </w:r>
      <w:r>
        <w:t xml:space="preserve"> за UML обработка и дизайн.</w:t>
      </w:r>
      <w:commentRangeEnd w:id="784"/>
      <w:r w:rsidR="005A7174">
        <w:rPr>
          <w:rStyle w:val="CommentReference"/>
        </w:rPr>
        <w:commentReference w:id="784"/>
      </w:r>
    </w:p>
    <w:p w:rsidR="00726BC6" w:rsidRPr="00653306" w:rsidRDefault="00C3793A" w:rsidP="00653306">
      <w:pPr>
        <w:pStyle w:val="Heading2"/>
        <w:rPr>
          <w:szCs w:val="24"/>
        </w:rPr>
      </w:pPr>
      <w:bookmarkStart w:id="787" w:name="_Toc397092985"/>
      <w:bookmarkStart w:id="788" w:name="_Ref397600358"/>
      <w:bookmarkStart w:id="789" w:name="_Ref409644656"/>
      <w:bookmarkStart w:id="790" w:name="_Ref410247405"/>
      <w:bookmarkStart w:id="791" w:name="_Toc412060215"/>
      <w:r w:rsidRPr="00AC428D">
        <w:t>Цел и задачи на дипломната работа</w:t>
      </w:r>
      <w:bookmarkEnd w:id="787"/>
      <w:bookmarkEnd w:id="788"/>
      <w:bookmarkEnd w:id="789"/>
      <w:bookmarkEnd w:id="790"/>
      <w:bookmarkEnd w:id="791"/>
    </w:p>
    <w:p w:rsidR="00726BC6" w:rsidRPr="007C536F" w:rsidRDefault="00726BC6" w:rsidP="00726BC6">
      <w:pPr>
        <w:pStyle w:val="Abstract"/>
        <w:rPr>
          <w:b/>
          <w:sz w:val="24"/>
        </w:rPr>
      </w:pPr>
      <w:r w:rsidRPr="007C536F">
        <w:rPr>
          <w:b/>
          <w:sz w:val="24"/>
        </w:rPr>
        <w:t>Цел на дипломната работа:</w:t>
      </w:r>
    </w:p>
    <w:p w:rsidR="00726BC6" w:rsidRDefault="00726BC6" w:rsidP="008E5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Да се разработи архитектурен инструмент, който извлича информация за интерфейсите на компонентите от техния  код и представя еквивалентен UML модел със следните артефакти: класове, компоненти(зависимости м/у компоненти). Инструментът трябва да може да генерира базов код за нова система по даден модел.</w:t>
      </w:r>
    </w:p>
    <w:p w:rsidR="00726BC6" w:rsidRDefault="00726BC6" w:rsidP="00726BC6">
      <w:pPr>
        <w:pStyle w:val="BodyText"/>
      </w:pPr>
    </w:p>
    <w:p w:rsidR="00726BC6" w:rsidRDefault="00726BC6" w:rsidP="00726BC6">
      <w:pPr>
        <w:rPr>
          <w:b/>
        </w:rPr>
      </w:pPr>
      <w:r>
        <w:rPr>
          <w:b/>
        </w:rPr>
        <w:t>Задачи, произтичащи от целта:</w:t>
      </w:r>
    </w:p>
    <w:p w:rsidR="00726BC6" w:rsidRDefault="00726BC6" w:rsidP="00A930EA">
      <w:pPr>
        <w:numPr>
          <w:ilvl w:val="0"/>
          <w:numId w:val="28"/>
        </w:numPr>
        <w:tabs>
          <w:tab w:val="left" w:pos="720"/>
        </w:tabs>
        <w:suppressAutoHyphens/>
        <w:spacing w:after="0"/>
        <w:jc w:val="left"/>
        <w:rPr>
          <w:bCs/>
        </w:rPr>
      </w:pPr>
      <w:r>
        <w:t xml:space="preserve">Да се направи проучване и анализ на други подобни инструменти и подходи </w:t>
      </w:r>
    </w:p>
    <w:p w:rsidR="00726BC6" w:rsidRDefault="00726BC6" w:rsidP="00A930EA">
      <w:pPr>
        <w:numPr>
          <w:ilvl w:val="0"/>
          <w:numId w:val="28"/>
        </w:numPr>
        <w:tabs>
          <w:tab w:val="left" w:pos="720"/>
        </w:tabs>
        <w:suppressAutoHyphens/>
        <w:spacing w:after="0"/>
        <w:jc w:val="left"/>
        <w:rPr>
          <w:bCs/>
        </w:rPr>
      </w:pPr>
      <w:r>
        <w:rPr>
          <w:bCs/>
        </w:rPr>
        <w:t>Да се изследват отворени формати за представяне на UML модели и да се избере най-подходящия за извършване на задачата.</w:t>
      </w:r>
    </w:p>
    <w:p w:rsidR="00726BC6" w:rsidRDefault="00726BC6" w:rsidP="00A930EA">
      <w:pPr>
        <w:numPr>
          <w:ilvl w:val="0"/>
          <w:numId w:val="28"/>
        </w:numPr>
        <w:tabs>
          <w:tab w:val="left" w:pos="720"/>
        </w:tabs>
        <w:suppressAutoHyphens/>
        <w:spacing w:after="0"/>
        <w:jc w:val="left"/>
        <w:rPr>
          <w:bCs/>
        </w:rPr>
      </w:pPr>
      <w:r>
        <w:rPr>
          <w:bCs/>
        </w:rPr>
        <w:t>Да се създаде проект на софтуерния инструмент за генерация на базов код на системата, които съдържа три основни модула: модул за генериране на UML, анализатор на софтуерен код, генератор на код.</w:t>
      </w:r>
    </w:p>
    <w:p w:rsidR="00726BC6" w:rsidRDefault="00726BC6" w:rsidP="00A930EA">
      <w:pPr>
        <w:numPr>
          <w:ilvl w:val="0"/>
          <w:numId w:val="28"/>
        </w:numPr>
        <w:tabs>
          <w:tab w:val="left" w:pos="720"/>
        </w:tabs>
        <w:suppressAutoHyphens/>
        <w:spacing w:after="0"/>
        <w:jc w:val="left"/>
        <w:rPr>
          <w:bCs/>
        </w:rPr>
      </w:pPr>
      <w:r>
        <w:rPr>
          <w:bCs/>
        </w:rPr>
        <w:lastRenderedPageBreak/>
        <w:t>Да се разработи модул за генериране на UML модели.</w:t>
      </w:r>
    </w:p>
    <w:p w:rsidR="00726BC6" w:rsidRDefault="00726BC6" w:rsidP="00A930EA">
      <w:pPr>
        <w:numPr>
          <w:ilvl w:val="0"/>
          <w:numId w:val="28"/>
        </w:numPr>
        <w:tabs>
          <w:tab w:val="left" w:pos="720"/>
        </w:tabs>
        <w:suppressAutoHyphens/>
        <w:spacing w:after="0"/>
        <w:jc w:val="left"/>
        <w:rPr>
          <w:bCs/>
        </w:rPr>
      </w:pPr>
      <w:r>
        <w:rPr>
          <w:bCs/>
        </w:rPr>
        <w:t>Да се разработи анализатор на софтуерен код.</w:t>
      </w:r>
    </w:p>
    <w:p w:rsidR="00726BC6" w:rsidRDefault="00726BC6" w:rsidP="00A930EA">
      <w:pPr>
        <w:numPr>
          <w:ilvl w:val="0"/>
          <w:numId w:val="28"/>
        </w:numPr>
        <w:tabs>
          <w:tab w:val="left" w:pos="720"/>
        </w:tabs>
        <w:suppressAutoHyphens/>
        <w:spacing w:after="0"/>
        <w:jc w:val="left"/>
        <w:rPr>
          <w:bCs/>
        </w:rPr>
      </w:pPr>
      <w:r>
        <w:rPr>
          <w:bCs/>
        </w:rPr>
        <w:t>Да се разработи генератор на базов код на системата по даден модел.</w:t>
      </w:r>
    </w:p>
    <w:p w:rsidR="00393D78" w:rsidRDefault="00393D78" w:rsidP="00393D78">
      <w:pPr>
        <w:suppressAutoHyphens/>
        <w:spacing w:after="0"/>
        <w:jc w:val="left"/>
        <w:rPr>
          <w:bCs/>
        </w:rPr>
      </w:pPr>
    </w:p>
    <w:p w:rsidR="00393D78" w:rsidRDefault="00393D78" w:rsidP="00393D78">
      <w:pPr>
        <w:suppressAutoHyphens/>
        <w:spacing w:after="0"/>
        <w:jc w:val="left"/>
        <w:rPr>
          <w:bCs/>
        </w:rPr>
      </w:pPr>
      <w:r>
        <w:rPr>
          <w:bCs/>
        </w:rPr>
        <w:t>Горе</w:t>
      </w:r>
      <w:r w:rsidR="00061EEA">
        <w:rPr>
          <w:bCs/>
        </w:rPr>
        <w:t>-</w:t>
      </w:r>
      <w:r>
        <w:rPr>
          <w:bCs/>
        </w:rPr>
        <w:t xml:space="preserve">описаните задачи са развити посредством концептуален модел в точка </w:t>
      </w:r>
      <w:r w:rsidRPr="00393D78">
        <w:rPr>
          <w:bCs/>
          <w:i/>
        </w:rPr>
        <w:fldChar w:fldCharType="begin"/>
      </w:r>
      <w:r w:rsidRPr="00393D78">
        <w:rPr>
          <w:bCs/>
          <w:i/>
        </w:rPr>
        <w:instrText xml:space="preserve"> REF _Ref408855430 \r \h </w:instrText>
      </w:r>
      <w:r>
        <w:rPr>
          <w:bCs/>
          <w:i/>
        </w:rPr>
        <w:instrText xml:space="preserve"> \* MERGEFORMAT </w:instrText>
      </w:r>
      <w:r w:rsidRPr="00393D78">
        <w:rPr>
          <w:bCs/>
          <w:i/>
        </w:rPr>
      </w:r>
      <w:r w:rsidRPr="00393D78">
        <w:rPr>
          <w:bCs/>
          <w:i/>
        </w:rPr>
        <w:fldChar w:fldCharType="separate"/>
      </w:r>
      <w:r w:rsidR="00245837">
        <w:rPr>
          <w:bCs/>
          <w:i/>
        </w:rPr>
        <w:t>3.1</w:t>
      </w:r>
      <w:r w:rsidRPr="00393D78">
        <w:rPr>
          <w:bCs/>
          <w:i/>
        </w:rPr>
        <w:fldChar w:fldCharType="end"/>
      </w:r>
      <w:r>
        <w:rPr>
          <w:bCs/>
        </w:rPr>
        <w:t xml:space="preserve"> и в последствие са декомпозирани на потребителски изисквания в точка </w:t>
      </w:r>
      <w:r w:rsidRPr="00393D78">
        <w:rPr>
          <w:bCs/>
          <w:i/>
        </w:rPr>
        <w:fldChar w:fldCharType="begin"/>
      </w:r>
      <w:r w:rsidRPr="00393D78">
        <w:rPr>
          <w:bCs/>
          <w:i/>
        </w:rPr>
        <w:instrText xml:space="preserve"> REF _Ref408855494 \r \h </w:instrText>
      </w:r>
      <w:r>
        <w:rPr>
          <w:bCs/>
          <w:i/>
        </w:rPr>
        <w:instrText xml:space="preserve"> \* MERGEFORMAT </w:instrText>
      </w:r>
      <w:r w:rsidRPr="00393D78">
        <w:rPr>
          <w:bCs/>
          <w:i/>
        </w:rPr>
      </w:r>
      <w:r w:rsidRPr="00393D78">
        <w:rPr>
          <w:bCs/>
          <w:i/>
        </w:rPr>
        <w:fldChar w:fldCharType="separate"/>
      </w:r>
      <w:r w:rsidR="00245837">
        <w:rPr>
          <w:bCs/>
          <w:i/>
        </w:rPr>
        <w:t>3.3</w:t>
      </w:r>
      <w:r w:rsidRPr="00393D78">
        <w:rPr>
          <w:bCs/>
          <w:i/>
        </w:rPr>
        <w:fldChar w:fldCharType="end"/>
      </w:r>
      <w:r>
        <w:rPr>
          <w:bCs/>
        </w:rPr>
        <w:t>.</w:t>
      </w:r>
    </w:p>
    <w:p w:rsidR="00C3793A" w:rsidRPr="00C42DFD" w:rsidRDefault="00ED1159" w:rsidP="00AC428D">
      <w:pPr>
        <w:pStyle w:val="Heading2"/>
      </w:pPr>
      <w:bookmarkStart w:id="792" w:name="_Toc397092986"/>
      <w:bookmarkStart w:id="793" w:name="_Ref410250726"/>
      <w:bookmarkStart w:id="794" w:name="_Toc412060216"/>
      <w:r w:rsidRPr="00AC428D">
        <w:t>О</w:t>
      </w:r>
      <w:r w:rsidR="00C3793A" w:rsidRPr="00AC428D">
        <w:t>чаквани ползи от реализацията</w:t>
      </w:r>
      <w:bookmarkEnd w:id="792"/>
      <w:bookmarkEnd w:id="793"/>
      <w:bookmarkEnd w:id="794"/>
    </w:p>
    <w:p w:rsidR="00C420F1" w:rsidRDefault="00D90D1B" w:rsidP="00C420F1">
      <w:r w:rsidRPr="00D90D1B">
        <w:t xml:space="preserve">Целта на този документ е да предостави метод и решение за придържане към оригиналната структура на дадена система и опростяването </w:t>
      </w:r>
      <w:r w:rsidR="00F34106" w:rsidRPr="00F34106">
        <w:rPr>
          <w:rFonts w:ascii="Cambria Math" w:hAnsi="Cambria Math"/>
          <w:b/>
        </w:rPr>
        <w:t>ѝ</w:t>
      </w:r>
      <w:r w:rsidRPr="00D90D1B">
        <w:t xml:space="preserve">, което допринася възможността за </w:t>
      </w:r>
      <w:r w:rsidRPr="00E3202A">
        <w:rPr>
          <w:b/>
        </w:rPr>
        <w:t xml:space="preserve">еволюирането на </w:t>
      </w:r>
      <w:commentRangeStart w:id="795"/>
      <w:r w:rsidRPr="00E3202A">
        <w:rPr>
          <w:b/>
        </w:rPr>
        <w:t>програмата</w:t>
      </w:r>
      <w:r w:rsidR="001E0720">
        <w:rPr>
          <w:b/>
        </w:rPr>
        <w:t xml:space="preserve"> </w:t>
      </w:r>
      <w:commentRangeEnd w:id="795"/>
      <w:r w:rsidR="00007962">
        <w:rPr>
          <w:rStyle w:val="CommentReference"/>
        </w:rPr>
        <w:commentReference w:id="795"/>
      </w:r>
      <w:r w:rsidR="001E0720">
        <w:t>с помощта на по-малко ресурси</w:t>
      </w:r>
      <w:r w:rsidRPr="00D90D1B">
        <w:t xml:space="preserve">. Еволюция на програмата може да бъде корекция на грешки, подобряване на производителността или други атрибути, адаптиране на продукта към </w:t>
      </w:r>
      <w:r w:rsidR="00C420F1">
        <w:t>нова</w:t>
      </w:r>
      <w:r w:rsidRPr="00D90D1B">
        <w:t xml:space="preserve"> среда или добавяне на функционалност.</w:t>
      </w:r>
      <w:r w:rsidR="00C420F1">
        <w:t xml:space="preserve"> </w:t>
      </w:r>
    </w:p>
    <w:p w:rsidR="001E0720" w:rsidRDefault="001E0720" w:rsidP="00C420F1"/>
    <w:p w:rsidR="007A3B09" w:rsidRDefault="00567D56" w:rsidP="00C420F1">
      <w:commentRangeStart w:id="796"/>
      <w:r>
        <w:t>Предложеното решение</w:t>
      </w:r>
      <w:r w:rsidR="007A3B09">
        <w:t xml:space="preserve"> </w:t>
      </w:r>
      <w:r>
        <w:t>д</w:t>
      </w:r>
      <w:r w:rsidR="007A3B09">
        <w:t>ава възможност</w:t>
      </w:r>
      <w:r w:rsidR="000E2B4B">
        <w:t>и</w:t>
      </w:r>
      <w:r w:rsidR="007A3B09">
        <w:t xml:space="preserve"> за:</w:t>
      </w:r>
    </w:p>
    <w:p w:rsidR="001B312B" w:rsidRDefault="001B312B" w:rsidP="00A930EA">
      <w:pPr>
        <w:pStyle w:val="ListParagraph"/>
        <w:numPr>
          <w:ilvl w:val="0"/>
          <w:numId w:val="29"/>
        </w:numPr>
      </w:pPr>
      <w:r>
        <w:t>Поддържане на компонентен модел на софтуерна система (вкл. Вграден софтуер) писана на езика за програмиране “C”</w:t>
      </w:r>
      <w:r w:rsidR="00357DC9">
        <w:t>. Т.е. позволява внедряването на готови инструменти за моделиране и същевременно:</w:t>
      </w:r>
    </w:p>
    <w:p w:rsidR="008F531D" w:rsidRDefault="008F531D" w:rsidP="00A930EA">
      <w:pPr>
        <w:pStyle w:val="ListParagraph"/>
        <w:numPr>
          <w:ilvl w:val="1"/>
          <w:numId w:val="29"/>
        </w:numPr>
      </w:pPr>
      <w:r>
        <w:t xml:space="preserve">създава условия за създаване на верига от стандартни инструменти работещи с </w:t>
      </w:r>
      <w:r w:rsidR="005345B6">
        <w:t>компонентния</w:t>
      </w:r>
      <w:r>
        <w:t xml:space="preserve"> модел като например: </w:t>
      </w:r>
      <w:r w:rsidRPr="008F531D">
        <w:rPr>
          <w:i/>
        </w:rPr>
        <w:t>код генерация</w:t>
      </w:r>
      <w:r>
        <w:rPr>
          <w:i/>
        </w:rPr>
        <w:t xml:space="preserve"> </w:t>
      </w:r>
      <w:r w:rsidRPr="008F531D">
        <w:t>(</w:t>
      </w:r>
      <w:r>
        <w:t>част от заданието</w:t>
      </w:r>
      <w:r w:rsidRPr="008F531D">
        <w:t>)</w:t>
      </w:r>
      <w:r>
        <w:t xml:space="preserve">, </w:t>
      </w:r>
      <w:r>
        <w:rPr>
          <w:i/>
        </w:rPr>
        <w:t xml:space="preserve">инструменти за анализ </w:t>
      </w:r>
      <w:r w:rsidRPr="008F531D">
        <w:t>(</w:t>
      </w:r>
      <w:r w:rsidR="00892172">
        <w:t xml:space="preserve">спазване на </w:t>
      </w:r>
      <w:r>
        <w:t>времеви</w:t>
      </w:r>
      <w:r w:rsidR="00892172">
        <w:t xml:space="preserve"> изисквания</w:t>
      </w:r>
      <w:r>
        <w:t>, използвана памет</w:t>
      </w:r>
      <w:r w:rsidRPr="008F531D">
        <w:t>)</w:t>
      </w:r>
      <w:r>
        <w:t xml:space="preserve">, </w:t>
      </w:r>
      <w:r w:rsidRPr="008F531D">
        <w:rPr>
          <w:i/>
        </w:rPr>
        <w:t>инструменти за преструктуриран</w:t>
      </w:r>
      <w:r w:rsidR="00892172">
        <w:rPr>
          <w:i/>
        </w:rPr>
        <w:t>е, инструменти за симулация (стимулиране на входовете на системата с</w:t>
      </w:r>
      <w:r w:rsidR="0071172E">
        <w:rPr>
          <w:i/>
        </w:rPr>
        <w:t xml:space="preserve"> тестова платформа, както и </w:t>
      </w:r>
      <w:r w:rsidR="00790485">
        <w:rPr>
          <w:i/>
        </w:rPr>
        <w:t xml:space="preserve">софтуерна </w:t>
      </w:r>
      <w:r w:rsidR="0071172E">
        <w:rPr>
          <w:i/>
        </w:rPr>
        <w:t>симулация на средата</w:t>
      </w:r>
      <w:r w:rsidR="00892172">
        <w:rPr>
          <w:i/>
        </w:rPr>
        <w:t>)</w:t>
      </w:r>
    </w:p>
    <w:p w:rsidR="007A3B09" w:rsidRDefault="007A3B09" w:rsidP="00A930EA">
      <w:pPr>
        <w:pStyle w:val="ListParagraph"/>
        <w:numPr>
          <w:ilvl w:val="0"/>
          <w:numId w:val="29"/>
        </w:numPr>
      </w:pPr>
      <w:r>
        <w:t xml:space="preserve">Бързо навлизане в </w:t>
      </w:r>
      <w:r w:rsidR="006829C1">
        <w:t>софтуерната система</w:t>
      </w:r>
      <w:r>
        <w:t xml:space="preserve"> посредством модел представящ </w:t>
      </w:r>
      <w:r w:rsidR="006829C1">
        <w:t>я с високо ниво на абстракция</w:t>
      </w:r>
    </w:p>
    <w:p w:rsidR="00892172" w:rsidRDefault="00892172" w:rsidP="00A930EA">
      <w:pPr>
        <w:pStyle w:val="ListParagraph"/>
        <w:numPr>
          <w:ilvl w:val="1"/>
          <w:numId w:val="29"/>
        </w:numPr>
      </w:pPr>
      <w:r>
        <w:t>Чрез визуализация на модела разработчикът може лесно да проследи веригата на възникване на проблема и да се насочи към проблемния компонент и интерфейс.</w:t>
      </w:r>
    </w:p>
    <w:p w:rsidR="00357DC9" w:rsidRDefault="00357DC9" w:rsidP="00A930EA">
      <w:pPr>
        <w:pStyle w:val="ListParagraph"/>
        <w:numPr>
          <w:ilvl w:val="1"/>
          <w:numId w:val="29"/>
        </w:numPr>
      </w:pPr>
      <w:r>
        <w:t xml:space="preserve">Дава възможност за </w:t>
      </w:r>
      <w:r w:rsidR="00061EEA">
        <w:t xml:space="preserve">автоматизирано, </w:t>
      </w:r>
      <w:r>
        <w:t>бързо и структурирано търсене в модела</w:t>
      </w:r>
      <w:r w:rsidR="00061EEA">
        <w:t>.</w:t>
      </w:r>
    </w:p>
    <w:p w:rsidR="006829C1" w:rsidRDefault="006829C1" w:rsidP="00A930EA">
      <w:pPr>
        <w:pStyle w:val="ListParagraph"/>
        <w:numPr>
          <w:ilvl w:val="0"/>
          <w:numId w:val="29"/>
        </w:numPr>
      </w:pPr>
      <w:r>
        <w:t xml:space="preserve">Възможност за модификация в самия модел и отразяване на промяната директно в кода чрез генерация </w:t>
      </w:r>
      <w:r w:rsidR="00D722CB">
        <w:t xml:space="preserve">на </w:t>
      </w:r>
      <w:r>
        <w:t>изходен код</w:t>
      </w:r>
      <w:r w:rsidR="00E56144">
        <w:t>. Като както модификацията може да бъде отстраняване на даден дефект, така тя може да бъде добавяне или премахване на дадена функционалност.</w:t>
      </w:r>
    </w:p>
    <w:p w:rsidR="00D722CB" w:rsidRDefault="00D722CB" w:rsidP="00A930EA">
      <w:pPr>
        <w:pStyle w:val="ListParagraph"/>
        <w:numPr>
          <w:ilvl w:val="0"/>
          <w:numId w:val="29"/>
        </w:numPr>
      </w:pPr>
      <w:r>
        <w:t>В комбинация горните 2 точки дават възможност за бърза, точна и сигурна промяна на софтуерната система с минимален риск.</w:t>
      </w:r>
    </w:p>
    <w:p w:rsidR="008F531D" w:rsidRDefault="008F531D" w:rsidP="00A930EA">
      <w:pPr>
        <w:pStyle w:val="ListParagraph"/>
        <w:numPr>
          <w:ilvl w:val="0"/>
          <w:numId w:val="29"/>
        </w:numPr>
      </w:pPr>
      <w:r>
        <w:t>Възможност за лесна миграция на бизнес логиката, чрез трансформация на модела и код генерация към по съвременна (или различна) платформа.</w:t>
      </w:r>
      <w:commentRangeEnd w:id="796"/>
      <w:r w:rsidR="00007962">
        <w:rPr>
          <w:rStyle w:val="CommentReference"/>
        </w:rPr>
        <w:commentReference w:id="796"/>
      </w:r>
    </w:p>
    <w:p w:rsidR="00C3793A" w:rsidRPr="00F93A5D" w:rsidRDefault="00C3793A" w:rsidP="00791698">
      <w:pPr>
        <w:pStyle w:val="Heading2"/>
      </w:pPr>
      <w:bookmarkStart w:id="797" w:name="_Toc397092990"/>
      <w:bookmarkStart w:id="798" w:name="_Toc412060217"/>
      <w:r w:rsidRPr="00F93A5D">
        <w:t>Структура на дипломната работа</w:t>
      </w:r>
      <w:bookmarkEnd w:id="797"/>
      <w:bookmarkEnd w:id="798"/>
    </w:p>
    <w:p w:rsidR="00294382" w:rsidRPr="00BF4A9A" w:rsidRDefault="00B52624" w:rsidP="00294382">
      <w:r>
        <w:t xml:space="preserve">Тази дипломна </w:t>
      </w:r>
      <w:r w:rsidR="00405D1F">
        <w:rPr>
          <w:lang w:val="en-US"/>
        </w:rPr>
        <w:t xml:space="preserve">се състои </w:t>
      </w:r>
      <w:r>
        <w:t xml:space="preserve">основно от </w:t>
      </w:r>
      <w:r w:rsidR="002206CA">
        <w:t>три</w:t>
      </w:r>
      <w:r>
        <w:t xml:space="preserve"> части</w:t>
      </w:r>
      <w:r w:rsidR="002206CA">
        <w:t>.</w:t>
      </w:r>
      <w:r>
        <w:t xml:space="preserve"> </w:t>
      </w:r>
      <w:r w:rsidR="002206CA">
        <w:t>П</w:t>
      </w:r>
      <w:r>
        <w:t xml:space="preserve">ървата част дава теоретичната </w:t>
      </w:r>
      <w:r w:rsidR="002206CA">
        <w:t>основа на разглежданата тема, следвана от концептуално решение и изисквания към реализацията, в последната част е представено решението на проблема.</w:t>
      </w:r>
      <w:r w:rsidR="004652D0">
        <w:t xml:space="preserve"> В </w:t>
      </w:r>
      <w:r w:rsidR="00A277D2">
        <w:rPr>
          <w:i/>
        </w:rPr>
        <w:lastRenderedPageBreak/>
        <w:t>г</w:t>
      </w:r>
      <w:r w:rsidR="004652D0" w:rsidRPr="004652D0">
        <w:rPr>
          <w:i/>
        </w:rPr>
        <w:t xml:space="preserve">лава </w:t>
      </w:r>
      <w:r w:rsidR="004652D0" w:rsidRPr="004652D0">
        <w:rPr>
          <w:i/>
        </w:rPr>
        <w:fldChar w:fldCharType="begin"/>
      </w:r>
      <w:r w:rsidR="004652D0" w:rsidRPr="004652D0">
        <w:rPr>
          <w:i/>
        </w:rPr>
        <w:instrText xml:space="preserve"> REF _Ref411171126 \r \h </w:instrText>
      </w:r>
      <w:r w:rsidR="004652D0">
        <w:rPr>
          <w:i/>
        </w:rPr>
        <w:instrText xml:space="preserve"> \* MERGEFORMAT </w:instrText>
      </w:r>
      <w:r w:rsidR="004652D0" w:rsidRPr="004652D0">
        <w:rPr>
          <w:i/>
        </w:rPr>
      </w:r>
      <w:r w:rsidR="004652D0" w:rsidRPr="004652D0">
        <w:rPr>
          <w:i/>
        </w:rPr>
        <w:fldChar w:fldCharType="separate"/>
      </w:r>
      <w:r w:rsidR="00245837">
        <w:rPr>
          <w:i/>
        </w:rPr>
        <w:t>2</w:t>
      </w:r>
      <w:r w:rsidR="004652D0" w:rsidRPr="004652D0">
        <w:rPr>
          <w:i/>
        </w:rPr>
        <w:fldChar w:fldCharType="end"/>
      </w:r>
      <w:r w:rsidR="004652D0">
        <w:t xml:space="preserve"> даваме основна терминология и </w:t>
      </w:r>
      <w:r w:rsidR="004E5110">
        <w:t>сравняваме</w:t>
      </w:r>
      <w:r w:rsidR="004652D0">
        <w:t xml:space="preserve"> подобни решения на </w:t>
      </w:r>
      <w:r w:rsidR="004E5110">
        <w:t>разглеждания проблем</w:t>
      </w:r>
      <w:r w:rsidR="004652D0">
        <w:t>.</w:t>
      </w:r>
      <w:r w:rsidR="00BF4A9A">
        <w:t xml:space="preserve"> </w:t>
      </w:r>
      <w:r w:rsidR="00BF4A9A" w:rsidRPr="00BF4A9A">
        <w:rPr>
          <w:i/>
        </w:rPr>
        <w:t xml:space="preserve">Глава </w:t>
      </w:r>
      <w:r w:rsidR="00BF4A9A" w:rsidRPr="00BF4A9A">
        <w:rPr>
          <w:i/>
        </w:rPr>
        <w:fldChar w:fldCharType="begin"/>
      </w:r>
      <w:r w:rsidR="00BF4A9A" w:rsidRPr="00BF4A9A">
        <w:rPr>
          <w:i/>
        </w:rPr>
        <w:instrText xml:space="preserve"> REF _Ref411171407 \r \h </w:instrText>
      </w:r>
      <w:r w:rsidR="00BF4A9A">
        <w:rPr>
          <w:i/>
        </w:rPr>
        <w:instrText xml:space="preserve"> \* MERGEFORMAT </w:instrText>
      </w:r>
      <w:r w:rsidR="00BF4A9A" w:rsidRPr="00BF4A9A">
        <w:rPr>
          <w:i/>
        </w:rPr>
      </w:r>
      <w:r w:rsidR="00BF4A9A" w:rsidRPr="00BF4A9A">
        <w:rPr>
          <w:i/>
        </w:rPr>
        <w:fldChar w:fldCharType="separate"/>
      </w:r>
      <w:r w:rsidR="00245837">
        <w:rPr>
          <w:i/>
        </w:rPr>
        <w:t>3</w:t>
      </w:r>
      <w:r w:rsidR="00BF4A9A" w:rsidRPr="00BF4A9A">
        <w:rPr>
          <w:i/>
        </w:rPr>
        <w:fldChar w:fldCharType="end"/>
      </w:r>
      <w:r w:rsidR="00BF4A9A">
        <w:t xml:space="preserve"> излага </w:t>
      </w:r>
      <w:r w:rsidR="0025272A">
        <w:t>концептуален модел на решението, също така</w:t>
      </w:r>
      <w:r w:rsidR="00BF4A9A">
        <w:t xml:space="preserve"> функционални и нефункционални изисквания. </w:t>
      </w:r>
      <w:r w:rsidR="00BF4A9A" w:rsidRPr="00BF4A9A">
        <w:rPr>
          <w:i/>
        </w:rPr>
        <w:t xml:space="preserve">Глава </w:t>
      </w:r>
      <w:r w:rsidR="00BF4A9A" w:rsidRPr="00BF4A9A">
        <w:rPr>
          <w:i/>
        </w:rPr>
        <w:fldChar w:fldCharType="begin"/>
      </w:r>
      <w:r w:rsidR="00BF4A9A" w:rsidRPr="00BF4A9A">
        <w:rPr>
          <w:i/>
        </w:rPr>
        <w:instrText xml:space="preserve"> REF _Ref411171600 \r \h </w:instrText>
      </w:r>
      <w:r w:rsidR="00BF4A9A">
        <w:rPr>
          <w:i/>
        </w:rPr>
        <w:instrText xml:space="preserve"> \* MERGEFORMAT </w:instrText>
      </w:r>
      <w:r w:rsidR="00BF4A9A" w:rsidRPr="00BF4A9A">
        <w:rPr>
          <w:i/>
        </w:rPr>
      </w:r>
      <w:r w:rsidR="00BF4A9A" w:rsidRPr="00BF4A9A">
        <w:rPr>
          <w:i/>
        </w:rPr>
        <w:fldChar w:fldCharType="separate"/>
      </w:r>
      <w:r w:rsidR="00245837">
        <w:rPr>
          <w:i/>
        </w:rPr>
        <w:t>4</w:t>
      </w:r>
      <w:r w:rsidR="00BF4A9A" w:rsidRPr="00BF4A9A">
        <w:rPr>
          <w:i/>
        </w:rPr>
        <w:fldChar w:fldCharType="end"/>
      </w:r>
      <w:r w:rsidR="00BF4A9A">
        <w:t xml:space="preserve"> представя варианти и избор на използ</w:t>
      </w:r>
      <w:r w:rsidR="004150BB">
        <w:t>ваните технологии при решението</w:t>
      </w:r>
      <w:r w:rsidR="004150BB">
        <w:rPr>
          <w:lang w:val="en-US"/>
        </w:rPr>
        <w:t>,</w:t>
      </w:r>
      <w:r w:rsidR="00BF4A9A">
        <w:t xml:space="preserve"> </w:t>
      </w:r>
      <w:r w:rsidR="004150BB">
        <w:rPr>
          <w:lang w:val="en-US"/>
        </w:rPr>
        <w:t>п</w:t>
      </w:r>
      <w:r w:rsidR="00BF4A9A">
        <w:t xml:space="preserve">роектирането, реализацията и тестването, на което са представени в </w:t>
      </w:r>
      <w:r w:rsidR="00BF4A9A" w:rsidRPr="00BF4A9A">
        <w:rPr>
          <w:i/>
        </w:rPr>
        <w:t xml:space="preserve">глава </w:t>
      </w:r>
      <w:r w:rsidR="00BF4A9A" w:rsidRPr="00BF4A9A">
        <w:rPr>
          <w:i/>
        </w:rPr>
        <w:fldChar w:fldCharType="begin"/>
      </w:r>
      <w:r w:rsidR="00BF4A9A" w:rsidRPr="00BF4A9A">
        <w:rPr>
          <w:i/>
        </w:rPr>
        <w:instrText xml:space="preserve"> REF _Ref411171799 \r \h </w:instrText>
      </w:r>
      <w:r w:rsidR="00BF4A9A">
        <w:rPr>
          <w:i/>
        </w:rPr>
        <w:instrText xml:space="preserve"> \* MERGEFORMAT </w:instrText>
      </w:r>
      <w:r w:rsidR="00BF4A9A" w:rsidRPr="00BF4A9A">
        <w:rPr>
          <w:i/>
        </w:rPr>
      </w:r>
      <w:r w:rsidR="00BF4A9A" w:rsidRPr="00BF4A9A">
        <w:rPr>
          <w:i/>
        </w:rPr>
        <w:fldChar w:fldCharType="separate"/>
      </w:r>
      <w:r w:rsidR="00245837">
        <w:rPr>
          <w:i/>
        </w:rPr>
        <w:t>5</w:t>
      </w:r>
      <w:r w:rsidR="00BF4A9A" w:rsidRPr="00BF4A9A">
        <w:rPr>
          <w:i/>
        </w:rPr>
        <w:fldChar w:fldCharType="end"/>
      </w:r>
      <w:r w:rsidR="00BF4A9A">
        <w:t xml:space="preserve"> и </w:t>
      </w:r>
      <w:r w:rsidR="00BF4A9A" w:rsidRPr="00BF4A9A">
        <w:rPr>
          <w:i/>
        </w:rPr>
        <w:fldChar w:fldCharType="begin"/>
      </w:r>
      <w:r w:rsidR="00BF4A9A" w:rsidRPr="00BF4A9A">
        <w:rPr>
          <w:i/>
        </w:rPr>
        <w:instrText xml:space="preserve"> REF _Ref411171807 \r \h </w:instrText>
      </w:r>
      <w:r w:rsidR="00BF4A9A">
        <w:rPr>
          <w:i/>
        </w:rPr>
        <w:instrText xml:space="preserve"> \* MERGEFORMAT </w:instrText>
      </w:r>
      <w:r w:rsidR="00BF4A9A" w:rsidRPr="00BF4A9A">
        <w:rPr>
          <w:i/>
        </w:rPr>
      </w:r>
      <w:r w:rsidR="00BF4A9A" w:rsidRPr="00BF4A9A">
        <w:rPr>
          <w:i/>
        </w:rPr>
        <w:fldChar w:fldCharType="separate"/>
      </w:r>
      <w:r w:rsidR="00245837">
        <w:rPr>
          <w:i/>
        </w:rPr>
        <w:t>6</w:t>
      </w:r>
      <w:r w:rsidR="00BF4A9A" w:rsidRPr="00BF4A9A">
        <w:rPr>
          <w:i/>
        </w:rPr>
        <w:fldChar w:fldCharType="end"/>
      </w:r>
      <w:r w:rsidR="00BF4A9A">
        <w:rPr>
          <w:i/>
        </w:rPr>
        <w:t>.</w:t>
      </w:r>
      <w:r w:rsidR="00BF4A9A">
        <w:t xml:space="preserve"> Обобщение и бъдещи насоки </w:t>
      </w:r>
      <w:r w:rsidR="00F93A5D">
        <w:t xml:space="preserve">за развитие и усъвършенстване се намират в </w:t>
      </w:r>
      <w:r w:rsidR="00F93A5D" w:rsidRPr="00F93A5D">
        <w:rPr>
          <w:i/>
        </w:rPr>
        <w:t xml:space="preserve">глава </w:t>
      </w:r>
      <w:r w:rsidR="00F93A5D" w:rsidRPr="00F93A5D">
        <w:rPr>
          <w:i/>
        </w:rPr>
        <w:fldChar w:fldCharType="begin"/>
      </w:r>
      <w:r w:rsidR="00F93A5D" w:rsidRPr="00F93A5D">
        <w:rPr>
          <w:i/>
        </w:rPr>
        <w:instrText xml:space="preserve"> REF _Ref411171955 \r \h </w:instrText>
      </w:r>
      <w:r w:rsidR="00F93A5D">
        <w:rPr>
          <w:i/>
        </w:rPr>
        <w:instrText xml:space="preserve"> \* MERGEFORMAT </w:instrText>
      </w:r>
      <w:r w:rsidR="00F93A5D" w:rsidRPr="00F93A5D">
        <w:rPr>
          <w:i/>
        </w:rPr>
      </w:r>
      <w:r w:rsidR="00F93A5D" w:rsidRPr="00F93A5D">
        <w:rPr>
          <w:i/>
        </w:rPr>
        <w:fldChar w:fldCharType="separate"/>
      </w:r>
      <w:r w:rsidR="00245837">
        <w:rPr>
          <w:i/>
        </w:rPr>
        <w:t>7</w:t>
      </w:r>
      <w:r w:rsidR="00F93A5D" w:rsidRPr="00F93A5D">
        <w:rPr>
          <w:i/>
        </w:rPr>
        <w:fldChar w:fldCharType="end"/>
      </w:r>
      <w:r w:rsidR="00F93A5D">
        <w:t>.</w:t>
      </w:r>
    </w:p>
    <w:p w:rsidR="00152C5E" w:rsidRDefault="006F375A" w:rsidP="003A5D66">
      <w:pPr>
        <w:pStyle w:val="Heading1"/>
      </w:pPr>
      <w:bookmarkStart w:id="799" w:name="_Ref411171126"/>
      <w:bookmarkStart w:id="800" w:name="_Ref411178609"/>
      <w:bookmarkStart w:id="801" w:name="_Toc412060218"/>
      <w:r>
        <w:lastRenderedPageBreak/>
        <w:t>Реверсивен инж</w:t>
      </w:r>
      <w:r w:rsidR="00803DE5">
        <w:rPr>
          <w:lang w:val="en-US"/>
        </w:rPr>
        <w:t>е</w:t>
      </w:r>
      <w:r>
        <w:t>неринг</w:t>
      </w:r>
      <w:bookmarkEnd w:id="799"/>
      <w:bookmarkEnd w:id="800"/>
      <w:bookmarkEnd w:id="801"/>
    </w:p>
    <w:p w:rsidR="00041C56" w:rsidRPr="004D1E35" w:rsidRDefault="00041C56" w:rsidP="00041C56">
      <w:pPr>
        <w:rPr>
          <w:b/>
        </w:rPr>
      </w:pPr>
      <w:bookmarkStart w:id="802" w:name="_Toc397092992"/>
      <w:r w:rsidRPr="004D1E35">
        <w:rPr>
          <w:b/>
        </w:rPr>
        <w:t>Абстракт:</w:t>
      </w:r>
    </w:p>
    <w:p w:rsidR="00041C56" w:rsidRPr="007176A5" w:rsidRDefault="0051264E" w:rsidP="00041C56">
      <w:r w:rsidRPr="007176A5">
        <w:t xml:space="preserve">В тази глава задаваме основните предпоставки за възникване и дефиниция на реверсивния </w:t>
      </w:r>
      <w:r w:rsidR="005345B6" w:rsidRPr="007176A5">
        <w:t>инженеринг</w:t>
      </w:r>
      <w:r w:rsidRPr="007176A5">
        <w:t>. След</w:t>
      </w:r>
      <w:r w:rsidR="00001EDC" w:rsidRPr="007176A5">
        <w:t>ва</w:t>
      </w:r>
      <w:r w:rsidRPr="007176A5">
        <w:t xml:space="preserve"> </w:t>
      </w:r>
      <w:r w:rsidR="00001EDC" w:rsidRPr="007176A5">
        <w:t xml:space="preserve">представяне на </w:t>
      </w:r>
      <w:r w:rsidRPr="007176A5">
        <w:t xml:space="preserve">терминология </w:t>
      </w:r>
      <w:r w:rsidR="00001EDC" w:rsidRPr="007176A5">
        <w:t>от</w:t>
      </w:r>
      <w:r w:rsidRPr="007176A5">
        <w:t xml:space="preserve"> софтуерната архитектура </w:t>
      </w:r>
      <w:r w:rsidR="00001EDC" w:rsidRPr="007176A5">
        <w:t>във връзка с</w:t>
      </w:r>
      <w:r w:rsidRPr="007176A5">
        <w:t xml:space="preserve"> въз</w:t>
      </w:r>
      <w:r w:rsidR="00001EDC" w:rsidRPr="007176A5">
        <w:t>с</w:t>
      </w:r>
      <w:r w:rsidRPr="007176A5">
        <w:t xml:space="preserve">тановяването </w:t>
      </w:r>
      <w:r w:rsidR="00001EDC" w:rsidRPr="007176A5">
        <w:rPr>
          <w:rFonts w:ascii="Cambria Math" w:hAnsi="Cambria Math"/>
          <w:b/>
        </w:rPr>
        <w:t>ѝ</w:t>
      </w:r>
      <w:r w:rsidRPr="007176A5">
        <w:t>.</w:t>
      </w:r>
      <w:r w:rsidR="00001EDC" w:rsidRPr="007176A5">
        <w:t xml:space="preserve"> След като сме изложили предходните две можем да продължим с комбиниран</w:t>
      </w:r>
      <w:r w:rsidR="005C362D">
        <w:t>ето им и прилагането им в реинже</w:t>
      </w:r>
      <w:r w:rsidR="00001EDC" w:rsidRPr="007176A5">
        <w:t xml:space="preserve">неринг на компонентно-базиран софтуер, който се крие в основата на заданието на дипломната работа, и как този подход подпомага съзряването и еволюцията на разработваните </w:t>
      </w:r>
      <w:r w:rsidR="004D1E35" w:rsidRPr="007176A5">
        <w:t xml:space="preserve">софтуерни </w:t>
      </w:r>
      <w:r w:rsidR="007103C4">
        <w:t>системи. За да прилагаме то</w:t>
      </w:r>
      <w:r w:rsidR="00001EDC" w:rsidRPr="007176A5">
        <w:t xml:space="preserve">зи подход обаче ни е необходима среда, която да спомага извършването му, затова </w:t>
      </w:r>
      <w:r w:rsidR="004D1E35" w:rsidRPr="007176A5">
        <w:t xml:space="preserve">формализираме вече изложената теория във изграждащи блокове на система, която извършва архитектурна реконструкция. Всички горе-описани са изграждащи блокове </w:t>
      </w:r>
      <w:r w:rsidRPr="007176A5">
        <w:t>за обособяване концепция</w:t>
      </w:r>
      <w:r w:rsidR="004D1E35" w:rsidRPr="007176A5">
        <w:t>та (</w:t>
      </w:r>
      <w:r w:rsidR="004D1E35" w:rsidRPr="007176A5">
        <w:rPr>
          <w:i/>
        </w:rPr>
        <w:fldChar w:fldCharType="begin"/>
      </w:r>
      <w:r w:rsidR="004D1E35" w:rsidRPr="007176A5">
        <w:rPr>
          <w:i/>
        </w:rPr>
        <w:instrText xml:space="preserve"> REF _Ref409559519 \r \h  \* MERGEFORMAT </w:instrText>
      </w:r>
      <w:r w:rsidR="004D1E35" w:rsidRPr="007176A5">
        <w:rPr>
          <w:i/>
        </w:rPr>
      </w:r>
      <w:r w:rsidR="004D1E35" w:rsidRPr="007176A5">
        <w:rPr>
          <w:i/>
        </w:rPr>
        <w:fldChar w:fldCharType="separate"/>
      </w:r>
      <w:r w:rsidR="00245837">
        <w:rPr>
          <w:i/>
        </w:rPr>
        <w:t>3.1</w:t>
      </w:r>
      <w:r w:rsidR="004D1E35" w:rsidRPr="007176A5">
        <w:rPr>
          <w:i/>
        </w:rPr>
        <w:fldChar w:fldCharType="end"/>
      </w:r>
      <w:r w:rsidR="004D1E35" w:rsidRPr="007176A5">
        <w:t>)</w:t>
      </w:r>
      <w:r w:rsidRPr="007176A5">
        <w:t xml:space="preserve"> на решението</w:t>
      </w:r>
      <w:r w:rsidR="004D1E35" w:rsidRPr="007176A5">
        <w:t xml:space="preserve"> в тази дипломна работа, като допълнително съм използвал насоки от вече съществуващи подобни решения, които също са описани и анализирани в тази глава.</w:t>
      </w:r>
    </w:p>
    <w:p w:rsidR="007F13AB" w:rsidRDefault="00505D85" w:rsidP="00E64EF4">
      <w:pPr>
        <w:pStyle w:val="Heading2"/>
      </w:pPr>
      <w:bookmarkStart w:id="803" w:name="_Toc412060219"/>
      <w:r w:rsidRPr="00E64EF4">
        <w:t>Основни д</w:t>
      </w:r>
      <w:r w:rsidR="005C02D5" w:rsidRPr="00E64EF4">
        <w:t>ефиниции</w:t>
      </w:r>
      <w:bookmarkEnd w:id="802"/>
      <w:bookmarkEnd w:id="803"/>
    </w:p>
    <w:p w:rsidR="007176A5" w:rsidRPr="007176A5" w:rsidRDefault="007176A5" w:rsidP="007176A5">
      <w:r>
        <w:t xml:space="preserve">Секцията дава дефиниция на </w:t>
      </w:r>
      <w:r w:rsidR="005C362D">
        <w:t>реинже</w:t>
      </w:r>
      <w:r>
        <w:t xml:space="preserve">неринга и дава връзката му с традиционното софтуерно инженерство. Излага също необходима терминология от софтуерните </w:t>
      </w:r>
      <w:r w:rsidR="005345B6">
        <w:t>архитектури</w:t>
      </w:r>
      <w:r>
        <w:t xml:space="preserve">, която е необходима за прилагането </w:t>
      </w:r>
      <w:r w:rsidR="005C362D">
        <w:t>реинже</w:t>
      </w:r>
      <w:r>
        <w:t>неринга.</w:t>
      </w:r>
    </w:p>
    <w:p w:rsidR="00295372" w:rsidRPr="00E64EF4" w:rsidRDefault="005C362D" w:rsidP="00E64EF4">
      <w:pPr>
        <w:pStyle w:val="Heading3"/>
      </w:pPr>
      <w:bookmarkStart w:id="804" w:name="_Toc412060220"/>
      <w:r>
        <w:t>Терминология на реинже</w:t>
      </w:r>
      <w:r w:rsidR="003F7598">
        <w:t xml:space="preserve">неринга и софтуерната </w:t>
      </w:r>
      <w:r w:rsidR="005345B6">
        <w:t>поддръжка</w:t>
      </w:r>
      <w:bookmarkEnd w:id="804"/>
    </w:p>
    <w:p w:rsidR="00295372" w:rsidRDefault="00295372" w:rsidP="00295372">
      <w:pPr>
        <w:tabs>
          <w:tab w:val="left" w:pos="8102"/>
        </w:tabs>
      </w:pPr>
      <w:r>
        <w:t>Следващите</w:t>
      </w:r>
      <w:r w:rsidR="00803B8E">
        <w:t xml:space="preserve"> </w:t>
      </w:r>
      <w:r w:rsidR="005345B6">
        <w:t>четири</w:t>
      </w:r>
      <w:r>
        <w:t xml:space="preserve"> раздела съдържат стандартна терминология на реинженеринга. Определенията за реверсивен инженеринг, преструктуриране и реинженеринг са предложени от </w:t>
      </w:r>
      <w:r w:rsidR="00E27749">
        <w:t>[R19]</w:t>
      </w:r>
      <w:r>
        <w:t xml:space="preserve">. </w:t>
      </w:r>
      <w:r w:rsidR="00D06916" w:rsidRPr="00310CEE">
        <w:rPr>
          <w:i/>
        </w:rPr>
        <w:fldChar w:fldCharType="begin"/>
      </w:r>
      <w:r w:rsidR="00D06916" w:rsidRPr="00310CEE">
        <w:rPr>
          <w:i/>
        </w:rPr>
        <w:instrText xml:space="preserve"> REF _Ref397536025 \h </w:instrText>
      </w:r>
      <w:r w:rsidR="00310CEE">
        <w:rPr>
          <w:i/>
        </w:rPr>
        <w:instrText xml:space="preserve"> \* MERGEFORMAT </w:instrText>
      </w:r>
      <w:r w:rsidR="00D06916" w:rsidRPr="00310CEE">
        <w:rPr>
          <w:i/>
        </w:rPr>
      </w:r>
      <w:r w:rsidR="00D06916" w:rsidRPr="00310CEE">
        <w:rPr>
          <w:i/>
        </w:rPr>
        <w:fldChar w:fldCharType="separate"/>
      </w:r>
      <w:ins w:id="805" w:author="mitko" w:date="2015-02-18T22:01:00Z">
        <w:r w:rsidR="00245837" w:rsidRPr="00245837">
          <w:rPr>
            <w:i/>
            <w:rPrChange w:id="806" w:author="mitko" w:date="2015-02-18T22:01:00Z">
              <w:rPr/>
            </w:rPrChange>
          </w:rPr>
          <w:t xml:space="preserve">Фигура </w:t>
        </w:r>
        <w:r w:rsidR="00245837" w:rsidRPr="00245837">
          <w:rPr>
            <w:i/>
            <w:noProof/>
            <w:rPrChange w:id="807" w:author="mitko" w:date="2015-02-18T22:01:00Z">
              <w:rPr>
                <w:noProof/>
              </w:rPr>
            </w:rPrChange>
          </w:rPr>
          <w:t>1</w:t>
        </w:r>
      </w:ins>
      <w:del w:id="808" w:author="mitko" w:date="2015-02-18T21:54:00Z">
        <w:r w:rsidR="00A34B04" w:rsidRPr="00A34B04" w:rsidDel="002C26F0">
          <w:rPr>
            <w:i/>
          </w:rPr>
          <w:delText xml:space="preserve">Фигура </w:delText>
        </w:r>
        <w:r w:rsidR="00A34B04" w:rsidRPr="00A34B04" w:rsidDel="002C26F0">
          <w:rPr>
            <w:i/>
            <w:noProof/>
          </w:rPr>
          <w:delText>1</w:delText>
        </w:r>
      </w:del>
      <w:r w:rsidR="00D06916" w:rsidRPr="00310CEE">
        <w:rPr>
          <w:i/>
        </w:rPr>
        <w:fldChar w:fldCharType="end"/>
      </w:r>
      <w:r w:rsidR="00F5698C">
        <w:t xml:space="preserve"> </w:t>
      </w:r>
      <w:r>
        <w:t xml:space="preserve">изобразява връзките между тези термини. </w:t>
      </w:r>
    </w:p>
    <w:p w:rsidR="007176A5" w:rsidRDefault="007176A5" w:rsidP="00295372">
      <w:pPr>
        <w:tabs>
          <w:tab w:val="left" w:pos="8102"/>
        </w:tabs>
      </w:pPr>
      <w:r w:rsidRPr="007176A5">
        <w:rPr>
          <w:noProof/>
          <w:lang w:val="en-US" w:eastAsia="en-US"/>
        </w:rPr>
        <w:drawing>
          <wp:inline distT="0" distB="0" distL="0" distR="0" wp14:anchorId="4B106A54" wp14:editId="4FCBFC9F">
            <wp:extent cx="5274310" cy="173612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736127"/>
                    </a:xfrm>
                    <a:prstGeom prst="rect">
                      <a:avLst/>
                    </a:prstGeom>
                  </pic:spPr>
                </pic:pic>
              </a:graphicData>
            </a:graphic>
          </wp:inline>
        </w:drawing>
      </w:r>
    </w:p>
    <w:p w:rsidR="00295372" w:rsidRDefault="00295372" w:rsidP="00295372">
      <w:pPr>
        <w:tabs>
          <w:tab w:val="left" w:pos="8102"/>
        </w:tabs>
      </w:pPr>
    </w:p>
    <w:p w:rsidR="009B40BB" w:rsidRDefault="00F5698C" w:rsidP="00F5698C">
      <w:pPr>
        <w:pStyle w:val="Caption"/>
        <w:jc w:val="center"/>
      </w:pPr>
      <w:bookmarkStart w:id="809" w:name="_Ref397536025"/>
      <w:bookmarkStart w:id="810" w:name="_Ref397097887"/>
      <w:r>
        <w:t xml:space="preserve">Фигура </w:t>
      </w:r>
      <w:r w:rsidR="00E73236">
        <w:fldChar w:fldCharType="begin"/>
      </w:r>
      <w:r w:rsidR="00E73236">
        <w:instrText xml:space="preserve"> SEQ Фигура \* ARABIC </w:instrText>
      </w:r>
      <w:r w:rsidR="00E73236">
        <w:fldChar w:fldCharType="separate"/>
      </w:r>
      <w:r w:rsidR="00245837">
        <w:rPr>
          <w:noProof/>
        </w:rPr>
        <w:t>1</w:t>
      </w:r>
      <w:r w:rsidR="00E73236">
        <w:rPr>
          <w:noProof/>
        </w:rPr>
        <w:fldChar w:fldCharType="end"/>
      </w:r>
      <w:bookmarkEnd w:id="809"/>
      <w:r>
        <w:t xml:space="preserve"> (Връзка между термините)</w:t>
      </w:r>
      <w:bookmarkEnd w:id="810"/>
    </w:p>
    <w:p w:rsidR="009B40BB" w:rsidRDefault="009B40BB">
      <w:pPr>
        <w:spacing w:after="0"/>
        <w:jc w:val="left"/>
        <w:rPr>
          <w:rFonts w:ascii="Cambria" w:hAnsi="Cambria"/>
          <w:i/>
          <w:iCs/>
          <w:lang w:eastAsia="en-US"/>
        </w:rPr>
      </w:pPr>
      <w:r>
        <w:br w:type="page"/>
      </w:r>
    </w:p>
    <w:p w:rsidR="00295372" w:rsidRPr="00E64EF4" w:rsidRDefault="00295372" w:rsidP="00E64EF4">
      <w:pPr>
        <w:pStyle w:val="Heading4"/>
      </w:pPr>
      <w:r w:rsidRPr="00E64EF4">
        <w:lastRenderedPageBreak/>
        <w:t>Традиционен инженеринг (forward engineering)</w:t>
      </w:r>
    </w:p>
    <w:p w:rsidR="00295372" w:rsidRDefault="00295372" w:rsidP="00295372">
      <w:pPr>
        <w:tabs>
          <w:tab w:val="left" w:pos="8102"/>
        </w:tabs>
      </w:pPr>
      <w:r>
        <w:t xml:space="preserve">Софтуерното инженерство първоначално е смятано за стремящо се към развиването на нови системи, въпреки че включва </w:t>
      </w:r>
      <w:r w:rsidR="005345B6">
        <w:t>реверсивния</w:t>
      </w:r>
      <w:r>
        <w:t xml:space="preserve"> инженеринг и реинженеринга. За да се избегнат </w:t>
      </w:r>
      <w:r w:rsidR="005345B6">
        <w:t>под</w:t>
      </w:r>
      <w:r w:rsidR="005345B6">
        <w:rPr>
          <w:lang w:val="en-US"/>
        </w:rPr>
        <w:t>-</w:t>
      </w:r>
      <w:r w:rsidR="005345B6">
        <w:t>значенията</w:t>
      </w:r>
      <w:r>
        <w:t xml:space="preserve"> на термина софтуерен инженеринг, се въвежда терминът </w:t>
      </w:r>
      <w:r>
        <w:rPr>
          <w:i/>
        </w:rPr>
        <w:t>традиционен инженеринг</w:t>
      </w:r>
      <w:r>
        <w:t>. Това е процесът на преминаване от абстракции на високо ниво и логически, неимплементирани проекти към физическата имплементация на една система.</w:t>
      </w:r>
    </w:p>
    <w:p w:rsidR="00295372" w:rsidRPr="00E64EF4" w:rsidRDefault="00295372" w:rsidP="00E64EF4">
      <w:pPr>
        <w:pStyle w:val="Heading4"/>
      </w:pPr>
      <w:bookmarkStart w:id="811" w:name="_Ref411178814"/>
      <w:r w:rsidRPr="00E64EF4">
        <w:t>Реверсивен инженеринг</w:t>
      </w:r>
      <w:bookmarkEnd w:id="811"/>
    </w:p>
    <w:p w:rsidR="00295372" w:rsidRDefault="00295372" w:rsidP="00295372">
      <w:pPr>
        <w:tabs>
          <w:tab w:val="left" w:pos="8102"/>
        </w:tabs>
      </w:pPr>
      <w:r>
        <w:t xml:space="preserve">Реверсивният инженеринг има точно обратната цел на традиционния инженеринг. </w:t>
      </w:r>
      <w:r>
        <w:rPr>
          <w:i/>
        </w:rPr>
        <w:t>Реверсивният инженеринг</w:t>
      </w:r>
      <w:r>
        <w:t xml:space="preserve"> е процес на анализ на една субектна система за</w:t>
      </w:r>
    </w:p>
    <w:p w:rsidR="00295372" w:rsidRDefault="00295372" w:rsidP="006D285E">
      <w:pPr>
        <w:numPr>
          <w:ilvl w:val="0"/>
          <w:numId w:val="2"/>
        </w:numPr>
        <w:tabs>
          <w:tab w:val="left" w:pos="720"/>
          <w:tab w:val="left" w:pos="8102"/>
        </w:tabs>
        <w:autoSpaceDE w:val="0"/>
        <w:autoSpaceDN w:val="0"/>
        <w:adjustRightInd w:val="0"/>
        <w:spacing w:after="200" w:line="276" w:lineRule="auto"/>
      </w:pPr>
      <w:r>
        <w:t>идентификация на системните компоненти и техните взаимовръзки и</w:t>
      </w:r>
    </w:p>
    <w:p w:rsidR="00295372" w:rsidRDefault="00295372" w:rsidP="006D285E">
      <w:pPr>
        <w:numPr>
          <w:ilvl w:val="0"/>
          <w:numId w:val="2"/>
        </w:numPr>
        <w:tabs>
          <w:tab w:val="left" w:pos="720"/>
          <w:tab w:val="left" w:pos="8102"/>
        </w:tabs>
        <w:autoSpaceDE w:val="0"/>
        <w:autoSpaceDN w:val="0"/>
        <w:adjustRightInd w:val="0"/>
        <w:spacing w:after="200" w:line="276" w:lineRule="auto"/>
      </w:pPr>
      <w:r>
        <w:t>създаване на репрезентации на системата под друга форма или на по-високо ниво на абстракция.</w:t>
      </w:r>
    </w:p>
    <w:p w:rsidR="00295372" w:rsidRDefault="00295372" w:rsidP="00295372">
      <w:pPr>
        <w:tabs>
          <w:tab w:val="left" w:pos="8102"/>
        </w:tabs>
      </w:pPr>
      <w:r>
        <w:t xml:space="preserve">Важно е да се отбележи, че </w:t>
      </w:r>
      <w:r w:rsidR="005345B6">
        <w:t>реверсивния</w:t>
      </w:r>
      <w:r>
        <w:t xml:space="preserve"> инженеринг не включва промяна на субектната система, или създаване на нова, базирана на реверсивно-инженерната система. Това е процес на изследване, а не на промяна или копиране.</w:t>
      </w:r>
    </w:p>
    <w:p w:rsidR="00295372" w:rsidRPr="00E64EF4" w:rsidRDefault="00295372" w:rsidP="00E64EF4">
      <w:pPr>
        <w:pStyle w:val="Heading4"/>
      </w:pPr>
      <w:bookmarkStart w:id="812" w:name="_Ref409385520"/>
      <w:r w:rsidRPr="00E64EF4">
        <w:t>Преструктуриране</w:t>
      </w:r>
      <w:r w:rsidR="004E5075">
        <w:t xml:space="preserve"> (моделна трансформация)</w:t>
      </w:r>
      <w:bookmarkEnd w:id="812"/>
    </w:p>
    <w:p w:rsidR="00295372" w:rsidRDefault="00295372" w:rsidP="00295372">
      <w:pPr>
        <w:tabs>
          <w:tab w:val="left" w:pos="8102"/>
        </w:tabs>
      </w:pPr>
      <w:r>
        <w:t>Това е трансформацията от една репрезентативна форма към друга на същото ниво на абстракция, запазвайки външното поведение на системата (</w:t>
      </w:r>
      <w:r w:rsidR="005345B6">
        <w:t>функционалност</w:t>
      </w:r>
      <w:r>
        <w:t xml:space="preserve"> и семантика). </w:t>
      </w:r>
      <w:r>
        <w:rPr>
          <w:i/>
        </w:rPr>
        <w:t>Преструктурирането</w:t>
      </w:r>
      <w:r>
        <w:t xml:space="preserve"> често се използва като форма на прев</w:t>
      </w:r>
      <w:r w:rsidR="00A07E06">
        <w:t xml:space="preserve">антивна мярка за подобряване </w:t>
      </w:r>
      <w:r>
        <w:t>състояние</w:t>
      </w:r>
      <w:r w:rsidR="004E5075">
        <w:t>то</w:t>
      </w:r>
      <w:r>
        <w:t xml:space="preserve"> на системата </w:t>
      </w:r>
      <w:r w:rsidR="004E5075">
        <w:t>следвайки</w:t>
      </w:r>
      <w:r>
        <w:t xml:space="preserve"> даден предпочитан стандарт.</w:t>
      </w:r>
    </w:p>
    <w:p w:rsidR="00295372" w:rsidRPr="00E64EF4" w:rsidRDefault="00295372" w:rsidP="00E64EF4">
      <w:pPr>
        <w:pStyle w:val="Heading4"/>
      </w:pPr>
      <w:r w:rsidRPr="00E64EF4">
        <w:t>Реинженеринг</w:t>
      </w:r>
    </w:p>
    <w:p w:rsidR="00295372" w:rsidRDefault="00295372" w:rsidP="00295372">
      <w:pPr>
        <w:tabs>
          <w:tab w:val="left" w:pos="8102"/>
        </w:tabs>
      </w:pPr>
      <w:r>
        <w:rPr>
          <w:i/>
        </w:rPr>
        <w:t>Реинженеринг</w:t>
      </w:r>
      <w:r>
        <w:t xml:space="preserve">, познат още като реновация и регенериране, е изследването и промяната на една система, за да се реконструира в нова форма и в следващата имплементация на новата форма. Реинженерингът по принцип включва някаква форма на реверсивен инженеринг (за да постигне по-абстрактно описание), следвана от форма на традиционен инженеринг или преструктуриране. </w:t>
      </w:r>
    </w:p>
    <w:p w:rsidR="00295372" w:rsidRPr="0078094B" w:rsidRDefault="00295372" w:rsidP="00107728">
      <w:pPr>
        <w:pStyle w:val="Heading3"/>
      </w:pPr>
      <w:bookmarkStart w:id="813" w:name="__RefHeading__1581_2042850511"/>
      <w:bookmarkStart w:id="814" w:name="_Toc397092994"/>
      <w:bookmarkStart w:id="815" w:name="_Toc412060221"/>
      <w:bookmarkEnd w:id="813"/>
      <w:r w:rsidRPr="00107728">
        <w:t>Терминология</w:t>
      </w:r>
      <w:r w:rsidRPr="00E64EF4">
        <w:t xml:space="preserve"> в софтуерната архитектура</w:t>
      </w:r>
      <w:bookmarkEnd w:id="814"/>
      <w:bookmarkEnd w:id="815"/>
    </w:p>
    <w:p w:rsidR="00295372" w:rsidRDefault="00295372" w:rsidP="00295372">
      <w:pPr>
        <w:tabs>
          <w:tab w:val="left" w:pos="8102"/>
        </w:tabs>
      </w:pPr>
      <w:r>
        <w:t xml:space="preserve">Все още има спорове относно определението за софтуерна архитектура, но повечето специалисти са на едно мнение, че тя трябва да включва поне </w:t>
      </w:r>
      <w:r>
        <w:rPr>
          <w:i/>
        </w:rPr>
        <w:t>компоненти</w:t>
      </w:r>
      <w:r>
        <w:t xml:space="preserve"> и </w:t>
      </w:r>
      <w:r>
        <w:rPr>
          <w:i/>
        </w:rPr>
        <w:t>съединителни звена</w:t>
      </w:r>
      <w:r>
        <w:t>, както и тяхната йерархична декомпозиция</w:t>
      </w:r>
      <w:r w:rsidR="00874E58">
        <w:t xml:space="preserve"> [R24]</w:t>
      </w:r>
      <w:r>
        <w:t>. Компонентите са изчислителните части и съединители, които описват връзките между тези компоненти (</w:t>
      </w:r>
      <w:r w:rsidR="00523020">
        <w:t>[R17] стр. 5</w:t>
      </w:r>
      <w:r>
        <w:t xml:space="preserve">; </w:t>
      </w:r>
      <w:r w:rsidR="00C241A0">
        <w:t>[R18] стр. 5</w:t>
      </w:r>
      <w:r>
        <w:t>). Основни примери за компоненти са абстрактни типове данни</w:t>
      </w:r>
      <w:r w:rsidR="005073B6">
        <w:t>,</w:t>
      </w:r>
      <w:r>
        <w:t xml:space="preserve"> задачи за „</w:t>
      </w:r>
      <w:r w:rsidR="005073B6">
        <w:t>клиент</w:t>
      </w:r>
      <w:r>
        <w:t>-</w:t>
      </w:r>
      <w:r w:rsidR="005073B6">
        <w:t>сървър</w:t>
      </w:r>
      <w:r>
        <w:t xml:space="preserve">“ или </w:t>
      </w:r>
      <w:r w:rsidR="00A307D4">
        <w:lastRenderedPageBreak/>
        <w:t>интерфейси</w:t>
      </w:r>
      <w:r w:rsidR="005073B6">
        <w:t xml:space="preserve"> и </w:t>
      </w:r>
      <w:r w:rsidR="00A307D4">
        <w:t>услуги</w:t>
      </w:r>
      <w:r>
        <w:t xml:space="preserve">; примери за конектори са </w:t>
      </w:r>
      <w:r w:rsidR="00C70D92" w:rsidRPr="00C70D92">
        <w:rPr>
          <w:color w:val="auto"/>
        </w:rPr>
        <w:t>процедурните извиквания</w:t>
      </w:r>
      <w:r>
        <w:t>, споделени глобални променливи, канали или Unix контакти</w:t>
      </w:r>
      <w:r w:rsidR="005D38C0">
        <w:t xml:space="preserve"> (sockets)</w:t>
      </w:r>
      <w:r>
        <w:t>.</w:t>
      </w:r>
    </w:p>
    <w:p w:rsidR="00295372" w:rsidRPr="00E64EF4" w:rsidRDefault="00295372" w:rsidP="00E64EF4">
      <w:pPr>
        <w:pStyle w:val="Heading4"/>
      </w:pPr>
      <w:r w:rsidRPr="00E64EF4">
        <w:t>Възстановяване (recovery) на архитектурата</w:t>
      </w:r>
    </w:p>
    <w:p w:rsidR="00295372" w:rsidRDefault="00295372" w:rsidP="00295372">
      <w:pPr>
        <w:tabs>
          <w:tab w:val="left" w:pos="8102"/>
        </w:tabs>
      </w:pPr>
      <w:r>
        <w:t xml:space="preserve">Това е дисциплина от реверсивния инженеринг, която има за цел възстановяване на софтуерната архитектура на дадена система. </w:t>
      </w:r>
    </w:p>
    <w:p w:rsidR="00295372" w:rsidRDefault="00295372" w:rsidP="00295372">
      <w:pPr>
        <w:pStyle w:val="Heading4"/>
        <w:tabs>
          <w:tab w:val="left" w:pos="8102"/>
        </w:tabs>
      </w:pPr>
      <w:r w:rsidRPr="00E64EF4">
        <w:t>Компоненти</w:t>
      </w:r>
      <w:r w:rsidR="003941ED">
        <w:t xml:space="preserve"> и модули</w:t>
      </w:r>
    </w:p>
    <w:p w:rsidR="00295372" w:rsidRDefault="00295372" w:rsidP="00295372">
      <w:pPr>
        <w:tabs>
          <w:tab w:val="left" w:pos="8102"/>
        </w:tabs>
      </w:pPr>
      <w:r>
        <w:t xml:space="preserve">Големите системи са съставени от подсистеми, които могат да се управляват поотделно. Тези подсистеми от своя страна са разделени на по-малки подсистеми. Най-малката декомпозиция е </w:t>
      </w:r>
      <w:r>
        <w:rPr>
          <w:b/>
        </w:rPr>
        <w:t>модул</w:t>
      </w:r>
      <w:r w:rsidR="00664042">
        <w:rPr>
          <w:lang w:val="en-US"/>
        </w:rPr>
        <w:t xml:space="preserve"> (или </w:t>
      </w:r>
      <w:r w:rsidR="00664042" w:rsidRPr="00664042">
        <w:rPr>
          <w:i/>
          <w:lang w:val="en-US"/>
        </w:rPr>
        <w:t>модулна структура</w:t>
      </w:r>
      <w:r w:rsidR="00664042">
        <w:rPr>
          <w:lang w:val="en-US"/>
        </w:rPr>
        <w:t xml:space="preserve">, виж точка </w:t>
      </w:r>
      <w:r w:rsidR="00664042" w:rsidRPr="00664042">
        <w:rPr>
          <w:i/>
          <w:lang w:val="en-US"/>
        </w:rPr>
        <w:fldChar w:fldCharType="begin"/>
      </w:r>
      <w:r w:rsidR="00664042" w:rsidRPr="00664042">
        <w:rPr>
          <w:i/>
          <w:lang w:val="en-US"/>
        </w:rPr>
        <w:instrText xml:space="preserve"> REF _Ref411201272 \r \h </w:instrText>
      </w:r>
      <w:r w:rsidR="00664042">
        <w:rPr>
          <w:i/>
          <w:lang w:val="en-US"/>
        </w:rPr>
        <w:instrText xml:space="preserve"> \* MERGEFORMAT </w:instrText>
      </w:r>
      <w:r w:rsidR="00664042" w:rsidRPr="00664042">
        <w:rPr>
          <w:i/>
          <w:lang w:val="en-US"/>
        </w:rPr>
      </w:r>
      <w:r w:rsidR="00664042" w:rsidRPr="00664042">
        <w:rPr>
          <w:i/>
          <w:lang w:val="en-US"/>
        </w:rPr>
        <w:fldChar w:fldCharType="separate"/>
      </w:r>
      <w:r w:rsidR="00245837">
        <w:rPr>
          <w:i/>
          <w:lang w:val="en-US"/>
        </w:rPr>
        <w:t>1.3</w:t>
      </w:r>
      <w:r w:rsidR="00664042" w:rsidRPr="00664042">
        <w:rPr>
          <w:i/>
          <w:lang w:val="en-US"/>
        </w:rPr>
        <w:fldChar w:fldCharType="end"/>
      </w:r>
      <w:r w:rsidR="00664042">
        <w:rPr>
          <w:lang w:val="en-US"/>
        </w:rPr>
        <w:t>)</w:t>
      </w:r>
      <w:r>
        <w:t xml:space="preserve">, който може да съдържа само функции, подпрограми и типови декларации, докато една </w:t>
      </w:r>
      <w:r>
        <w:rPr>
          <w:b/>
        </w:rPr>
        <w:t>подсистема</w:t>
      </w:r>
      <w:r>
        <w:t xml:space="preserve"> е груп</w:t>
      </w:r>
      <w:r w:rsidR="00027097">
        <w:t>ир</w:t>
      </w:r>
      <w:r>
        <w:t xml:space="preserve">ане на модули или подсистеми на по-ниско ниво. Подсистемите и модулите са </w:t>
      </w:r>
      <w:r>
        <w:rPr>
          <w:b/>
        </w:rPr>
        <w:t>статични архитектурни компоненти</w:t>
      </w:r>
      <w:r>
        <w:t xml:space="preserve">, които се различават по състав. </w:t>
      </w:r>
      <w:r>
        <w:rPr>
          <w:b/>
        </w:rPr>
        <w:t>Динамичните архитектурни компоненти</w:t>
      </w:r>
      <w:r>
        <w:t xml:space="preserve"> са примери за изчислителни единици, създадени по време на работа; напр. съгласуващи се задачи или опашки. Тази теза се отнася единствено за статичните компоненти. И все пак разпознаването на статични компоненти често е предпоставка за откриване на динамични, тъй като последните често са само примери на статичните компоненти, като опашка Х, създадена в работен режим, която е пример за абстрактна </w:t>
      </w:r>
      <w:r>
        <w:rPr>
          <w:i/>
        </w:rPr>
        <w:t>Опашка</w:t>
      </w:r>
      <w:r>
        <w:t>, имплементирана от статичен компонент.</w:t>
      </w:r>
    </w:p>
    <w:p w:rsidR="00295372" w:rsidRDefault="00295372" w:rsidP="00295372">
      <w:pPr>
        <w:tabs>
          <w:tab w:val="left" w:pos="8102"/>
        </w:tabs>
      </w:pPr>
      <w:r>
        <w:t>Добрият дизайн стига до декомпозиция, в която модулите, както и подсистемите получават висока свързаност на отговорностите (</w:t>
      </w:r>
      <w:r w:rsidRPr="00F3069F">
        <w:rPr>
          <w:i/>
        </w:rPr>
        <w:t>cohesion</w:t>
      </w:r>
      <w:r>
        <w:t>) и ниско функционално обвързване (</w:t>
      </w:r>
      <w:r w:rsidRPr="00F3069F">
        <w:rPr>
          <w:i/>
        </w:rPr>
        <w:t>coupling</w:t>
      </w:r>
      <w:r>
        <w:t xml:space="preserve">). </w:t>
      </w:r>
      <w:r>
        <w:rPr>
          <w:b/>
        </w:rPr>
        <w:t xml:space="preserve">Свързаността на отговорностите </w:t>
      </w:r>
      <w:r>
        <w:t xml:space="preserve">на модул е степента, която трябва да достигнат индивидуалните му компоненти, за да извършат </w:t>
      </w:r>
      <w:r w:rsidR="00141AEB">
        <w:t>дадена</w:t>
      </w:r>
      <w:r>
        <w:t xml:space="preserve"> задача </w:t>
      </w:r>
      <w:r w:rsidR="002C0F18">
        <w:t>(</w:t>
      </w:r>
      <w:r w:rsidR="00580887" w:rsidRPr="00580887">
        <w:rPr>
          <w:i/>
        </w:rPr>
        <w:fldChar w:fldCharType="begin"/>
      </w:r>
      <w:r w:rsidR="00580887" w:rsidRPr="00580887">
        <w:rPr>
          <w:i/>
        </w:rPr>
        <w:instrText xml:space="preserve"> REF _Ref409386999 \r \h </w:instrText>
      </w:r>
      <w:r w:rsidR="00580887">
        <w:rPr>
          <w:i/>
        </w:rPr>
        <w:instrText xml:space="preserve"> \* MERGEFORMAT </w:instrText>
      </w:r>
      <w:r w:rsidR="00580887" w:rsidRPr="00580887">
        <w:rPr>
          <w:i/>
        </w:rPr>
      </w:r>
      <w:r w:rsidR="00580887" w:rsidRPr="00580887">
        <w:rPr>
          <w:i/>
        </w:rPr>
        <w:fldChar w:fldCharType="separate"/>
      </w:r>
      <w:r w:rsidR="00245837">
        <w:rPr>
          <w:i/>
        </w:rPr>
        <w:t>2.1.2.3</w:t>
      </w:r>
      <w:r w:rsidR="00580887" w:rsidRPr="00580887">
        <w:rPr>
          <w:i/>
        </w:rPr>
        <w:fldChar w:fldCharType="end"/>
      </w:r>
      <w:r w:rsidR="00580887">
        <w:t xml:space="preserve"> и </w:t>
      </w:r>
      <w:r w:rsidR="002E4C85">
        <w:t>[R15</w:t>
      </w:r>
      <w:r w:rsidR="002C0F18">
        <w:t>]</w:t>
      </w:r>
      <w:r w:rsidR="0002040C">
        <w:t>, стр.</w:t>
      </w:r>
      <w:r w:rsidR="002E4C85">
        <w:t>325</w:t>
      </w:r>
      <w:r w:rsidR="002C0F18">
        <w:t>)</w:t>
      </w:r>
      <w:r>
        <w:t xml:space="preserve">. </w:t>
      </w:r>
      <w:r>
        <w:rPr>
          <w:b/>
        </w:rPr>
        <w:t>Функционалното обвързване</w:t>
      </w:r>
      <w:r>
        <w:t xml:space="preserve"> (</w:t>
      </w:r>
      <w:r>
        <w:rPr>
          <w:b/>
          <w:i/>
        </w:rPr>
        <w:t>coupling</w:t>
      </w:r>
      <w:r>
        <w:t>)</w:t>
      </w:r>
      <w:r>
        <w:rPr>
          <w:b/>
        </w:rPr>
        <w:t xml:space="preserve"> </w:t>
      </w:r>
      <w:r>
        <w:t>е степента на взаимна зависимост между модулите (</w:t>
      </w:r>
      <w:r w:rsidR="0008438F">
        <w:t>[R16]</w:t>
      </w:r>
      <w:r w:rsidR="00D81613">
        <w:t>, стр.85</w:t>
      </w:r>
      <w:r>
        <w:t>).</w:t>
      </w:r>
    </w:p>
    <w:p w:rsidR="00295372" w:rsidRDefault="00297722" w:rsidP="00295372">
      <w:pPr>
        <w:tabs>
          <w:tab w:val="left" w:pos="8102"/>
        </w:tabs>
      </w:pPr>
      <w:commentRangeStart w:id="816"/>
      <w:r>
        <w:t xml:space="preserve">Сзиперски </w:t>
      </w:r>
      <w:r w:rsidR="00D9633E">
        <w:t>([R</w:t>
      </w:r>
      <w:r>
        <w:t>25</w:t>
      </w:r>
      <w:r w:rsidR="00D9633E">
        <w:t>], стр.</w:t>
      </w:r>
      <w:r>
        <w:t>548</w:t>
      </w:r>
      <w:r w:rsidR="00BE6144">
        <w:t>)</w:t>
      </w:r>
      <w:r w:rsidR="00295372">
        <w:t xml:space="preserve"> например, предлага следната дефиниция</w:t>
      </w:r>
      <w:r w:rsidR="00AF1D7C">
        <w:t xml:space="preserve"> за компонент</w:t>
      </w:r>
      <w:r w:rsidR="00295372">
        <w:t>:</w:t>
      </w:r>
      <w:r w:rsidR="00BE6144">
        <w:t xml:space="preserve"> </w:t>
      </w:r>
    </w:p>
    <w:p w:rsidR="00295372" w:rsidRPr="00BE6144" w:rsidRDefault="00BE6144" w:rsidP="00295372">
      <w:pPr>
        <w:tabs>
          <w:tab w:val="left" w:pos="8102"/>
        </w:tabs>
      </w:pPr>
      <w:r w:rsidRPr="00BE6144">
        <w:rPr>
          <w:b/>
          <w:i/>
        </w:rPr>
        <w:t>Софтуер</w:t>
      </w:r>
      <w:r w:rsidR="00722B45">
        <w:rPr>
          <w:b/>
          <w:i/>
        </w:rPr>
        <w:t>ен</w:t>
      </w:r>
      <w:r w:rsidRPr="00BE6144">
        <w:rPr>
          <w:b/>
          <w:i/>
        </w:rPr>
        <w:t xml:space="preserve"> компонент</w:t>
      </w:r>
      <w:r>
        <w:rPr>
          <w:i/>
        </w:rPr>
        <w:t xml:space="preserve"> </w:t>
      </w:r>
      <w:r w:rsidR="00722B45">
        <w:rPr>
          <w:i/>
        </w:rPr>
        <w:t xml:space="preserve">е </w:t>
      </w:r>
      <w:r>
        <w:rPr>
          <w:i/>
        </w:rPr>
        <w:t xml:space="preserve">композираща се единица </w:t>
      </w:r>
      <w:r w:rsidR="00722B45">
        <w:rPr>
          <w:i/>
        </w:rPr>
        <w:t xml:space="preserve">договорено специфичен интерфейс и експлицитни зависимости към средата. Софтуерен компонент може да се разположи независимо и би могъл да </w:t>
      </w:r>
      <w:r w:rsidR="005345B6">
        <w:rPr>
          <w:i/>
        </w:rPr>
        <w:t>участва</w:t>
      </w:r>
      <w:r w:rsidR="00722B45">
        <w:rPr>
          <w:i/>
        </w:rPr>
        <w:t xml:space="preserve"> в композиция по инициатива от трета страна</w:t>
      </w:r>
      <w:r w:rsidR="00295372">
        <w:rPr>
          <w:i/>
        </w:rPr>
        <w:t>.</w:t>
      </w:r>
      <w:commentRangeEnd w:id="816"/>
      <w:r w:rsidR="00722B45">
        <w:rPr>
          <w:i/>
        </w:rPr>
        <w:t xml:space="preserve">  </w:t>
      </w:r>
      <w:r w:rsidR="0056453D">
        <w:rPr>
          <w:rStyle w:val="CommentReference"/>
        </w:rPr>
        <w:commentReference w:id="816"/>
      </w:r>
    </w:p>
    <w:p w:rsidR="00295372" w:rsidRDefault="00295372" w:rsidP="00295372">
      <w:pPr>
        <w:tabs>
          <w:tab w:val="left" w:pos="8102"/>
        </w:tabs>
      </w:pPr>
      <w:r>
        <w:t xml:space="preserve">Модулът в съвременните програмни езици е синтактична единица, която поддържа капсулирането. Съставена е от интерфейс на </w:t>
      </w:r>
      <w:r w:rsidR="006A055F">
        <w:t>предоставените</w:t>
      </w:r>
      <w:r>
        <w:t xml:space="preserve"> части и незадължителна скрита имплементация. </w:t>
      </w:r>
      <w:r w:rsidR="001F3212">
        <w:t>Предоставените</w:t>
      </w:r>
      <w:r>
        <w:t xml:space="preserve"> елементи са общи константи, променливи, подпрограми, потребителски типове и понякога – вложени модули.</w:t>
      </w:r>
    </w:p>
    <w:p w:rsidR="00295372" w:rsidRDefault="00295372" w:rsidP="00295372">
      <w:pPr>
        <w:tabs>
          <w:tab w:val="left" w:pos="8102"/>
        </w:tabs>
      </w:pPr>
      <w:r>
        <w:t xml:space="preserve">При първия си дизайн е възможно модулите на една системна декомпозиция да покажат ниско ниво на свързване и висока кохезия, но по време на продължителна поддръжка, първоначалната декомпозиция може да се влоши. Например, функция F, която може да принадлежи на модул А, се слага в модул В. Така кохезията на модул В намалява, а свързването между A и В се повишава, тъй като F има нужда от подробности за имплементацията на А. </w:t>
      </w:r>
      <w:r>
        <w:lastRenderedPageBreak/>
        <w:t>Също така концепцията на А е делокализирана, защото отчасти е реализирана от В. Високото свързване и ниската кохезия затрудняват осъществяването на промени. Реинженерингът трябва да преструктурира системата така че съществената концепция на А да се имплементира единствено от модул А, за да се улесни бъдещата поддръжка.</w:t>
      </w:r>
    </w:p>
    <w:p w:rsidR="00295372" w:rsidRDefault="00295372" w:rsidP="00295372">
      <w:pPr>
        <w:tabs>
          <w:tab w:val="left" w:pos="8102"/>
        </w:tabs>
      </w:pPr>
      <w:r>
        <w:t xml:space="preserve">Дискусията показва, че един реален модул невинаги съвпада с основната си концепция. Съществува отклонение между синтактичната и логическата единица. За да разграничим тези два типа единици, ще наречем последната </w:t>
      </w:r>
      <w:r>
        <w:rPr>
          <w:b/>
        </w:rPr>
        <w:t>атом</w:t>
      </w:r>
      <w:r w:rsidR="00E22C6F">
        <w:rPr>
          <w:b/>
        </w:rPr>
        <w:t>арен</w:t>
      </w:r>
      <w:r>
        <w:rPr>
          <w:b/>
        </w:rPr>
        <w:t xml:space="preserve"> компонент</w:t>
      </w:r>
      <w:r>
        <w:t>. Под „модул“ разбираме единствено синтактичната единица и така следваме типичната терминология на програмния език.</w:t>
      </w:r>
    </w:p>
    <w:p w:rsidR="00295372" w:rsidRDefault="00295372" w:rsidP="00295372">
      <w:pPr>
        <w:tabs>
          <w:tab w:val="left" w:pos="8102"/>
        </w:tabs>
      </w:pPr>
      <w:r>
        <w:rPr>
          <w:b/>
        </w:rPr>
        <w:t>Модулът</w:t>
      </w:r>
      <w:r>
        <w:t xml:space="preserve"> е синтактична единица, която се използва за групиране на обекти. Той е съставен от интерфейс и незадължителна имплементация. Обектите в интерфейса са достъпни за други модули; имплементацията е тайната на модула.</w:t>
      </w:r>
    </w:p>
    <w:p w:rsidR="00295372" w:rsidRDefault="00295372" w:rsidP="00295372">
      <w:pPr>
        <w:tabs>
          <w:tab w:val="left" w:pos="8102"/>
        </w:tabs>
      </w:pPr>
      <w:r>
        <w:rPr>
          <w:b/>
        </w:rPr>
        <w:t>Компонентът</w:t>
      </w:r>
      <w:r>
        <w:t xml:space="preserve"> е група свързани елементи с една обща цел, или концепция, важащи на архитектурно ниво. </w:t>
      </w:r>
      <w:r>
        <w:rPr>
          <w:b/>
        </w:rPr>
        <w:t>А</w:t>
      </w:r>
      <w:r w:rsidR="00E22C6F">
        <w:rPr>
          <w:b/>
        </w:rPr>
        <w:t>томарен</w:t>
      </w:r>
      <w:r>
        <w:rPr>
          <w:b/>
        </w:rPr>
        <w:t xml:space="preserve"> компонент</w:t>
      </w:r>
      <w:r>
        <w:t xml:space="preserve"> наричаме не-йерархически компонент, съставен от свързани общи константи, променливи, подпрограми и/или потребителски типове. За разлика от атом</w:t>
      </w:r>
      <w:r w:rsidR="0062526A">
        <w:t>арн</w:t>
      </w:r>
      <w:r>
        <w:t xml:space="preserve">ия компонент, една </w:t>
      </w:r>
      <w:r>
        <w:rPr>
          <w:b/>
        </w:rPr>
        <w:t xml:space="preserve">подсистема </w:t>
      </w:r>
      <w:r>
        <w:t xml:space="preserve">е йерархичен компонент, съставен от свързани </w:t>
      </w:r>
      <w:r w:rsidR="0062526A">
        <w:t>атомарни</w:t>
      </w:r>
      <w:r>
        <w:t xml:space="preserve"> компоненти и/или подсистеми от по-ниско ниво.</w:t>
      </w:r>
    </w:p>
    <w:p w:rsidR="00295372" w:rsidRDefault="00A55972" w:rsidP="00295372">
      <w:pPr>
        <w:tabs>
          <w:tab w:val="left" w:pos="8102"/>
        </w:tabs>
      </w:pPr>
      <w:r>
        <w:t>Идеята</w:t>
      </w:r>
      <w:r w:rsidR="00295372">
        <w:t xml:space="preserve"> </w:t>
      </w:r>
      <w:r>
        <w:t>за</w:t>
      </w:r>
      <w:r w:rsidR="00295372">
        <w:t xml:space="preserve"> преструктуриране</w:t>
      </w:r>
      <w:r w:rsidR="00827F3B">
        <w:rPr>
          <w:lang w:val="en-US"/>
        </w:rPr>
        <w:t xml:space="preserve"> </w:t>
      </w:r>
      <w:r>
        <w:t>(</w:t>
      </w:r>
      <w:ins w:id="817" w:author="aldi" w:date="2015-02-16T15:29:00Z">
        <w:r w:rsidR="00E1563C">
          <w:t xml:space="preserve">виж секция </w:t>
        </w:r>
      </w:ins>
      <w:r w:rsidRPr="00A55972">
        <w:rPr>
          <w:i/>
        </w:rPr>
        <w:fldChar w:fldCharType="begin"/>
      </w:r>
      <w:r w:rsidRPr="00A55972">
        <w:rPr>
          <w:i/>
        </w:rPr>
        <w:instrText xml:space="preserve"> REF _Ref409385520 \r \h </w:instrText>
      </w:r>
      <w:r>
        <w:rPr>
          <w:i/>
        </w:rPr>
        <w:instrText xml:space="preserve"> \* MERGEFORMAT </w:instrText>
      </w:r>
      <w:r w:rsidRPr="00A55972">
        <w:rPr>
          <w:i/>
        </w:rPr>
      </w:r>
      <w:r w:rsidRPr="00A55972">
        <w:rPr>
          <w:i/>
        </w:rPr>
        <w:fldChar w:fldCharType="separate"/>
      </w:r>
      <w:r w:rsidR="00245837">
        <w:rPr>
          <w:i/>
        </w:rPr>
        <w:t>2.1.1.3</w:t>
      </w:r>
      <w:r w:rsidRPr="00A55972">
        <w:rPr>
          <w:i/>
        </w:rPr>
        <w:fldChar w:fldCharType="end"/>
      </w:r>
      <w:r>
        <w:t>)</w:t>
      </w:r>
      <w:r w:rsidR="00295372">
        <w:t xml:space="preserve"> на една система е да се реализира атом</w:t>
      </w:r>
      <w:r w:rsidR="00BE13DD">
        <w:t>арен</w:t>
      </w:r>
      <w:r w:rsidR="00295372">
        <w:t xml:space="preserve"> компонент от един модул. Един модул имплементира само един атом</w:t>
      </w:r>
      <w:r w:rsidR="00BE13DD">
        <w:t>арен</w:t>
      </w:r>
      <w:r w:rsidR="00295372">
        <w:t xml:space="preserve"> компонент за постигане на максимална кохезия и минимално функционално обвързване. На практика, степента на свързаност на отговорностите в един модул е различна. Следващият раздел описва това с подробности.</w:t>
      </w:r>
    </w:p>
    <w:p w:rsidR="00295372" w:rsidRPr="00E64EF4" w:rsidRDefault="00295372" w:rsidP="00E64EF4">
      <w:pPr>
        <w:pStyle w:val="Heading4"/>
      </w:pPr>
      <w:bookmarkStart w:id="818" w:name="_Ref409386999"/>
      <w:r w:rsidRPr="00E64EF4">
        <w:t>Свързаност на отговорностите</w:t>
      </w:r>
      <w:r w:rsidR="006E73A2">
        <w:t xml:space="preserve"> </w:t>
      </w:r>
      <w:r w:rsidR="00AB7F3A">
        <w:t>(Кохезия)</w:t>
      </w:r>
      <w:r w:rsidRPr="00E64EF4">
        <w:t xml:space="preserve"> на модули</w:t>
      </w:r>
      <w:bookmarkEnd w:id="818"/>
    </w:p>
    <w:p w:rsidR="00295372" w:rsidRDefault="00295372" w:rsidP="00295372">
      <w:pPr>
        <w:tabs>
          <w:tab w:val="left" w:pos="8102"/>
        </w:tabs>
      </w:pPr>
      <w:r w:rsidRPr="00855324">
        <w:rPr>
          <w:color w:val="auto"/>
        </w:rPr>
        <w:t>Йордън и Константин (</w:t>
      </w:r>
      <w:r w:rsidR="002A2123" w:rsidRPr="00855324">
        <w:rPr>
          <w:color w:val="auto"/>
        </w:rPr>
        <w:t>[R16], стр. 108</w:t>
      </w:r>
      <w:r w:rsidRPr="00855324">
        <w:rPr>
          <w:color w:val="auto"/>
        </w:rPr>
        <w:t>)</w:t>
      </w:r>
      <w:r w:rsidRPr="00260A5E">
        <w:rPr>
          <w:color w:val="FF0000"/>
        </w:rPr>
        <w:t xml:space="preserve"> </w:t>
      </w:r>
      <w:r>
        <w:t>изброяват следните степени на свързаност на отговорностите: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 xml:space="preserve">Функционални: </w:t>
      </w:r>
      <w:r>
        <w:t>модулът извършва само една определена функция.</w:t>
      </w:r>
    </w:p>
    <w:p w:rsidR="00295372" w:rsidRDefault="006C604A" w:rsidP="006D285E">
      <w:pPr>
        <w:numPr>
          <w:ilvl w:val="0"/>
          <w:numId w:val="3"/>
        </w:numPr>
        <w:tabs>
          <w:tab w:val="left" w:pos="2160"/>
          <w:tab w:val="left" w:pos="9182"/>
        </w:tabs>
        <w:autoSpaceDE w:val="0"/>
        <w:autoSpaceDN w:val="0"/>
        <w:adjustRightInd w:val="0"/>
        <w:spacing w:after="200" w:line="276" w:lineRule="auto"/>
        <w:ind w:hanging="360"/>
      </w:pPr>
      <w:r>
        <w:rPr>
          <w:b/>
        </w:rPr>
        <w:t>Последователни</w:t>
      </w:r>
      <w:r w:rsidR="00295372">
        <w:rPr>
          <w:b/>
        </w:rPr>
        <w:t>:</w:t>
      </w:r>
      <w:r w:rsidR="00295372">
        <w:t xml:space="preserve"> модулът извършва повече от една функция, но те се появяват в ред, определен от спецификацията.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Комуникационни:</w:t>
      </w:r>
      <w:r>
        <w:t xml:space="preserve"> модулът извършва няколко функции, но върху едно изложение на данни (неорганизирано като един тип или структура).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Процедурни:</w:t>
      </w:r>
      <w:r>
        <w:t xml:space="preserve"> модулът извършва няколко функции и те са свързани само с основна процедура, засегната от софтуера.</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Време</w:t>
      </w:r>
      <w:r w:rsidR="006C604A">
        <w:rPr>
          <w:b/>
        </w:rPr>
        <w:t>в</w:t>
      </w:r>
      <w:r>
        <w:rPr>
          <w:b/>
        </w:rPr>
        <w:t>и:</w:t>
      </w:r>
      <w:r>
        <w:t xml:space="preserve"> модулът извършва повече от една функции и те са свързани само от факта, че трябва да се извършат в един период от време.</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lastRenderedPageBreak/>
        <w:t>Логически:</w:t>
      </w:r>
      <w:r>
        <w:t xml:space="preserve"> модулът извършва повече от една функции и те са свързани само логически.</w:t>
      </w:r>
    </w:p>
    <w:p w:rsidR="00295372" w:rsidRDefault="00295372" w:rsidP="006D285E">
      <w:pPr>
        <w:numPr>
          <w:ilvl w:val="0"/>
          <w:numId w:val="3"/>
        </w:numPr>
        <w:tabs>
          <w:tab w:val="left" w:pos="2160"/>
          <w:tab w:val="left" w:pos="9182"/>
        </w:tabs>
        <w:autoSpaceDE w:val="0"/>
        <w:autoSpaceDN w:val="0"/>
        <w:adjustRightInd w:val="0"/>
        <w:spacing w:after="200" w:line="276" w:lineRule="auto"/>
        <w:ind w:hanging="360"/>
      </w:pPr>
      <w:r>
        <w:rPr>
          <w:b/>
        </w:rPr>
        <w:t>Случайни:</w:t>
      </w:r>
      <w:r>
        <w:t xml:space="preserve"> модулът извършва няколко функции, които не са свързани помежду си.</w:t>
      </w:r>
    </w:p>
    <w:p w:rsidR="00295372" w:rsidRPr="00295372" w:rsidRDefault="00295372" w:rsidP="002736C5">
      <w:pPr>
        <w:tabs>
          <w:tab w:val="left" w:pos="8102"/>
        </w:tabs>
      </w:pPr>
      <w:r>
        <w:t>Тези категории са изброени от най-желателни (функционални) до най-малко желателни. Класификацията е установена в края на 70-те, когато преобладава функционалната парадигма, а структурният дизайн е най-честият такъв метод. Скорошните тенденции към обектно-ориентираната парадигма – и оттук към езиците и методите, които подкрепят абстрактни данни от модули – на пръв поглед сякаш си противоречи с традиционните представи. Един модул, базиран на абстрактни данни може да има няколко различни функции; но всички те са свързани в смисъла, че характеризират типа абстрактни данни, или по-общо казано: атом</w:t>
      </w:r>
      <w:r w:rsidR="00FF3B0F">
        <w:t>ар</w:t>
      </w:r>
      <w:r>
        <w:t>ният компонент.</w:t>
      </w:r>
    </w:p>
    <w:p w:rsidR="00C3793A" w:rsidRDefault="00133CC4" w:rsidP="00272928">
      <w:pPr>
        <w:pStyle w:val="Heading2"/>
      </w:pPr>
      <w:bookmarkStart w:id="819" w:name="_Toc412060222"/>
      <w:r>
        <w:t>Реинж</w:t>
      </w:r>
      <w:r w:rsidR="005C362D">
        <w:t>е</w:t>
      </w:r>
      <w:r>
        <w:t xml:space="preserve">неринг на компонентно-базиран софтуер и среда за </w:t>
      </w:r>
      <w:r w:rsidR="0029350F">
        <w:t>изпълнението му</w:t>
      </w:r>
      <w:bookmarkEnd w:id="819"/>
    </w:p>
    <w:p w:rsidR="007176A5" w:rsidRPr="007176A5" w:rsidRDefault="007176A5" w:rsidP="007176A5">
      <w:r>
        <w:t xml:space="preserve">След </w:t>
      </w:r>
      <w:r w:rsidR="005C362D">
        <w:t>изложените</w:t>
      </w:r>
      <w:r>
        <w:t xml:space="preserve"> </w:t>
      </w:r>
      <w:r w:rsidR="005C362D">
        <w:t>терминология на реинженеринга и софтуерните архитектури е време да съчетаем двете и да разгледаме възможността на прилагането на реинженеринг в компонентно-базиран софтуер. Също така представяме ползите от съчетанието на двата подхода, както и възможността за прилагане на реинженеринг за трансформиране (миграция) на традиционно разработен софтуер към копмонентно-базиран такъв.</w:t>
      </w:r>
      <w:r w:rsidR="007103C4">
        <w:t xml:space="preserve"> </w:t>
      </w:r>
      <w:r w:rsidR="003764E2">
        <w:t>Съчетаването на всички тези подходи</w:t>
      </w:r>
      <w:r w:rsidR="007103C4" w:rsidRPr="007176A5">
        <w:t xml:space="preserve"> обаче </w:t>
      </w:r>
      <w:r w:rsidR="003764E2">
        <w:t xml:space="preserve">е най-добре да стане в </w:t>
      </w:r>
      <w:r w:rsidR="007103C4" w:rsidRPr="007176A5">
        <w:t>среда, която да спомага</w:t>
      </w:r>
      <w:r w:rsidR="003764E2">
        <w:t xml:space="preserve"> (автоматизира в голяма степен)</w:t>
      </w:r>
      <w:r w:rsidR="007103C4" w:rsidRPr="007176A5">
        <w:t xml:space="preserve"> извършването му, затова </w:t>
      </w:r>
      <w:r w:rsidR="003764E2">
        <w:t>предлагаме необходимите</w:t>
      </w:r>
      <w:r w:rsidR="007103C4" w:rsidRPr="007176A5">
        <w:t xml:space="preserve"> изграждащи блокове на система, която извършва архитектурна реконструкция.</w:t>
      </w:r>
    </w:p>
    <w:p w:rsidR="008702DB" w:rsidRDefault="008702DB" w:rsidP="008702DB">
      <w:pPr>
        <w:pStyle w:val="Heading3"/>
      </w:pPr>
      <w:bookmarkStart w:id="820" w:name="_Toc412060223"/>
      <w:r>
        <w:t>Реинженеринг и компонентно-базиран софтуер</w:t>
      </w:r>
      <w:bookmarkEnd w:id="820"/>
    </w:p>
    <w:p w:rsidR="008A6B99" w:rsidRPr="008A6B99" w:rsidRDefault="00453E37" w:rsidP="008A6B99">
      <w:pPr>
        <w:rPr>
          <w:rFonts w:ascii="Cambria" w:hAnsi="WenQuanYi Micro Hei"/>
          <w:sz w:val="22"/>
          <w:szCs w:val="22"/>
          <w:lang w:eastAsia="en-US"/>
        </w:rPr>
      </w:pPr>
      <w:r w:rsidRPr="008A6B99">
        <w:rPr>
          <w:lang w:eastAsia="en-US"/>
        </w:rPr>
        <w:t>Компонентната технология</w:t>
      </w:r>
      <w:r w:rsidR="008A6B99" w:rsidRPr="008A6B99">
        <w:rPr>
          <w:lang w:eastAsia="en-US"/>
        </w:rPr>
        <w:t xml:space="preserve"> осигурява известна гъвкавост, която не може да бъде постигната от която и да е друга традиционна технология. Някои големи компании вече са разработили големи и успешни компонентно-базирани софтуерни продукти. Много други са в процес на усвояване на тази технология.</w:t>
      </w:r>
    </w:p>
    <w:p w:rsidR="00B8746E" w:rsidRDefault="00B8746E" w:rsidP="00B8746E">
      <w:pPr>
        <w:pStyle w:val="Heading4"/>
      </w:pPr>
      <w:r>
        <w:t>RE като помощник в съзряването и еволюцията на CB софтуера</w:t>
      </w:r>
    </w:p>
    <w:p w:rsidR="00B8746E" w:rsidRPr="00B8746E" w:rsidRDefault="00B8746E" w:rsidP="00B8746E">
      <w:pPr>
        <w:rPr>
          <w:rFonts w:ascii="Cambria" w:hAnsi="WenQuanYi Micro Hei"/>
          <w:sz w:val="22"/>
          <w:szCs w:val="22"/>
          <w:lang w:eastAsia="en-US"/>
        </w:rPr>
      </w:pPr>
      <w:r w:rsidRPr="00B8746E">
        <w:rPr>
          <w:lang w:eastAsia="en-US"/>
        </w:rPr>
        <w:t xml:space="preserve">Приемаме, че вече е достъпно едно прилично количество компонентно-базиран (CB) софтуер. Съответните RE трансформации са вътрешни за CB вълната. Например, </w:t>
      </w:r>
      <w:r w:rsidR="005345B6" w:rsidRPr="00B8746E">
        <w:rPr>
          <w:lang w:eastAsia="en-US"/>
        </w:rPr>
        <w:t>реверсивния</w:t>
      </w:r>
      <w:r w:rsidRPr="00B8746E">
        <w:rPr>
          <w:lang w:eastAsia="en-US"/>
        </w:rPr>
        <w:t xml:space="preserve"> инженеринг започва с имплементацията на компонентно-базиран софтуерен продукт и опитва да възстанови компонентно-базираните концепции. Приложимостта и сложността на всички реверсивно-инженерни </w:t>
      </w:r>
      <w:r w:rsidR="005345B6" w:rsidRPr="00B8746E">
        <w:rPr>
          <w:lang w:eastAsia="en-US"/>
        </w:rPr>
        <w:t>трансформации</w:t>
      </w:r>
      <w:r w:rsidRPr="00B8746E">
        <w:rPr>
          <w:lang w:eastAsia="en-US"/>
        </w:rPr>
        <w:t xml:space="preserve"> до голяма степен зависят от (1) въпросния компонентен модел и (2) информацията, която ще бъде извлечена.</w:t>
      </w:r>
    </w:p>
    <w:p w:rsidR="00B8746E" w:rsidRPr="00B8746E" w:rsidRDefault="00B8746E" w:rsidP="00B8746E">
      <w:pPr>
        <w:rPr>
          <w:rFonts w:ascii="Cambria" w:hAnsi="WenQuanYi Micro Hei" w:cs="Times New Roman"/>
          <w:sz w:val="22"/>
          <w:lang w:eastAsia="en-US"/>
        </w:rPr>
      </w:pPr>
      <w:r w:rsidRPr="00B8746E">
        <w:rPr>
          <w:rFonts w:cs="Times New Roman"/>
          <w:lang w:eastAsia="en-US"/>
        </w:rPr>
        <w:t>Някои факти са тривиални за извличане, когато компонентната инфраструктура осигурява съоръжения за самонаблюдение. Други факти са много по-сложни и изискват RE техники. Нашият опит говори, че възстановяването на информация за компонентната вътрешна структура обикновено е възможно.</w:t>
      </w:r>
    </w:p>
    <w:p w:rsidR="00B8746E" w:rsidRPr="00B8746E" w:rsidRDefault="00B8746E" w:rsidP="00B8746E">
      <w:pPr>
        <w:rPr>
          <w:rFonts w:ascii="Cambria" w:hAnsi="WenQuanYi Micro Hei" w:cs="Times New Roman"/>
          <w:sz w:val="22"/>
          <w:lang w:eastAsia="en-US"/>
        </w:rPr>
      </w:pPr>
      <w:r w:rsidRPr="00B8746E">
        <w:rPr>
          <w:rFonts w:cs="Times New Roman"/>
          <w:lang w:eastAsia="en-US"/>
        </w:rPr>
        <w:lastRenderedPageBreak/>
        <w:t>Възстановяването на връзки и следователно на цялостната топология, би могло да бъде тривиална задача, ако връзките се материализират (externalized), или сложна задача, ако връзките се поставят дълбоко в кода (напр. COM, JavaBeans, EJB). Заради полиморфизма и други късн</w:t>
      </w:r>
      <w:r w:rsidR="00827F3B">
        <w:rPr>
          <w:rFonts w:cs="Times New Roman"/>
          <w:lang w:val="en-US" w:eastAsia="en-US"/>
        </w:rPr>
        <w:t>о</w:t>
      </w:r>
      <w:r w:rsidRPr="00B8746E">
        <w:rPr>
          <w:rFonts w:cs="Times New Roman"/>
          <w:lang w:eastAsia="en-US"/>
        </w:rPr>
        <w:t xml:space="preserve"> свързващи механизми, това не може да бъде постигнато само с анализ на изходния код. Често архитектурата става известна едва след като се зареди. Още повече, че архитектурата може да се развие динамично по време на изпълнението. Във всички случаи е ясно, че за да са полезни RE техниките за CB софтуера, трябва да се базират и на статична, и на динамична информация. Статичната информация трябва да бъде извлечена от широк кръг източници, включително изходен код, но и конфигурационни файлове, дескриптори и т.н. Добрата новина е, че получаването на информация по време на работа на компонентно ниво може да е лесна задача, когато се осигурят съоръжения за наблюдение на компонентната активност.</w:t>
      </w:r>
    </w:p>
    <w:p w:rsidR="00B8746E" w:rsidRPr="00B8746E" w:rsidRDefault="00B8746E" w:rsidP="00B8746E">
      <w:pPr>
        <w:rPr>
          <w:rFonts w:ascii="Cambria" w:hAnsi="WenQuanYi Micro Hei" w:cs="Times New Roman"/>
          <w:sz w:val="22"/>
          <w:lang w:eastAsia="en-US"/>
        </w:rPr>
      </w:pPr>
      <w:r w:rsidRPr="00B8746E">
        <w:rPr>
          <w:rFonts w:cs="Times New Roman"/>
          <w:lang w:eastAsia="en-US"/>
        </w:rPr>
        <w:t>Когато проблемът с извличането на информация се реши, почти всички техники в RE могат да бъдат разгледани и адаптирани към контекста на компонентно-базирания софтуер. Преструктурираните компоненти скоро ще се превърнат в проблем, тъй като днес няма ясна представа за това какво е „добър“ компонент. Компонентно-базираните метрики трябва да бъдат определени, оценени и т.н.</w:t>
      </w:r>
    </w:p>
    <w:p w:rsidR="00B8746E" w:rsidRPr="00B8746E" w:rsidRDefault="00B8746E" w:rsidP="00B8746E">
      <w:pPr>
        <w:rPr>
          <w:rFonts w:ascii="Cambria" w:hAnsi="WenQuanYi Micro Hei" w:cs="Times New Roman"/>
          <w:sz w:val="22"/>
          <w:lang w:eastAsia="en-US"/>
        </w:rPr>
      </w:pPr>
      <w:r w:rsidRPr="00B8746E">
        <w:rPr>
          <w:rFonts w:cs="Times New Roman"/>
          <w:lang w:eastAsia="en-US"/>
        </w:rPr>
        <w:t xml:space="preserve">Друга интересна гледна точка е, че не е нужен само заради еволюцията на софтуера, но и за еволюцията на „езика“ (компонентния модел), използван за написването му. След известно време един голям компонентно-базиран софтуер може да съдържа части от код, написан с различни версии на компонентния модел. </w:t>
      </w:r>
      <w:r w:rsidR="005345B6">
        <w:rPr>
          <w:rFonts w:cs="Times New Roman"/>
          <w:lang w:eastAsia="en-US"/>
        </w:rPr>
        <w:t>Поддръжката</w:t>
      </w:r>
      <w:r w:rsidRPr="00B8746E">
        <w:rPr>
          <w:rFonts w:cs="Times New Roman"/>
          <w:lang w:eastAsia="en-US"/>
        </w:rPr>
        <w:t xml:space="preserve"> </w:t>
      </w:r>
      <w:r w:rsidR="00F72D18">
        <w:rPr>
          <w:rFonts w:cs="Times New Roman"/>
          <w:lang w:eastAsia="en-US"/>
        </w:rPr>
        <w:t>и</w:t>
      </w:r>
      <w:r w:rsidRPr="00B8746E">
        <w:rPr>
          <w:rFonts w:cs="Times New Roman"/>
          <w:lang w:eastAsia="en-US"/>
        </w:rPr>
        <w:t xml:space="preserve"> локализацията на </w:t>
      </w:r>
      <w:r w:rsidR="005345B6" w:rsidRPr="00B8746E">
        <w:rPr>
          <w:rFonts w:cs="Times New Roman"/>
          <w:lang w:eastAsia="en-US"/>
        </w:rPr>
        <w:t>остарелите</w:t>
      </w:r>
      <w:r w:rsidRPr="00B8746E">
        <w:rPr>
          <w:rFonts w:cs="Times New Roman"/>
          <w:lang w:eastAsia="en-US"/>
        </w:rPr>
        <w:t xml:space="preserve"> конструкции и смяната им с по-нови, може да се окаже много </w:t>
      </w:r>
      <w:del w:id="821" w:author="mitko" w:date="2015-02-16T21:24:00Z">
        <w:r w:rsidRPr="00B8746E" w:rsidDel="000500EB">
          <w:rPr>
            <w:rFonts w:cs="Times New Roman"/>
            <w:lang w:eastAsia="en-US"/>
          </w:rPr>
          <w:delText>важно</w:delText>
        </w:r>
      </w:del>
      <w:ins w:id="822" w:author="mitko" w:date="2015-02-16T21:24:00Z">
        <w:r w:rsidR="000500EB" w:rsidRPr="00B8746E">
          <w:rPr>
            <w:rFonts w:cs="Times New Roman"/>
            <w:lang w:eastAsia="en-US"/>
          </w:rPr>
          <w:t>важн</w:t>
        </w:r>
        <w:r w:rsidR="000500EB">
          <w:rPr>
            <w:rFonts w:cs="Times New Roman"/>
            <w:lang w:val="en-US" w:eastAsia="en-US"/>
          </w:rPr>
          <w:t>а</w:t>
        </w:r>
      </w:ins>
      <w:del w:id="823" w:author="mitko" w:date="2015-02-16T21:31:00Z">
        <w:r w:rsidRPr="00B8746E" w:rsidDel="000500EB">
          <w:rPr>
            <w:rFonts w:cs="Times New Roman"/>
            <w:lang w:eastAsia="en-US"/>
          </w:rPr>
          <w:delText xml:space="preserve">, особено когато големите </w:delText>
        </w:r>
        <w:commentRangeStart w:id="824"/>
        <w:r w:rsidRPr="00B8746E" w:rsidDel="000500EB">
          <w:rPr>
            <w:rFonts w:cs="Times New Roman"/>
            <w:lang w:eastAsia="en-US"/>
          </w:rPr>
          <w:delText xml:space="preserve">издания </w:delText>
        </w:r>
        <w:commentRangeEnd w:id="824"/>
        <w:r w:rsidR="00E1563C" w:rsidDel="000500EB">
          <w:rPr>
            <w:rStyle w:val="CommentReference"/>
          </w:rPr>
          <w:commentReference w:id="824"/>
        </w:r>
        <w:r w:rsidRPr="00B8746E" w:rsidDel="000500EB">
          <w:rPr>
            <w:rFonts w:cs="Times New Roman"/>
            <w:lang w:eastAsia="en-US"/>
          </w:rPr>
          <w:delText>покажат несъвместимост</w:delText>
        </w:r>
      </w:del>
      <w:r w:rsidRPr="00B8746E">
        <w:rPr>
          <w:rFonts w:cs="Times New Roman"/>
          <w:lang w:eastAsia="en-US"/>
        </w:rPr>
        <w:t>.</w:t>
      </w:r>
    </w:p>
    <w:p w:rsidR="005F3D92" w:rsidRDefault="005F3D92" w:rsidP="005F3D92">
      <w:pPr>
        <w:pStyle w:val="Heading4"/>
      </w:pPr>
      <w:r>
        <w:t>RE като помощник за миграцията към компонентно-базирана технология и интеграция с традиционните технологии</w:t>
      </w:r>
    </w:p>
    <w:p w:rsidR="00FC0A1B" w:rsidRPr="00FC0A1B" w:rsidRDefault="00FC0A1B" w:rsidP="00FC0A1B">
      <w:pPr>
        <w:rPr>
          <w:rFonts w:ascii="Cambria" w:hAnsi="WenQuanYi Micro Hei"/>
          <w:sz w:val="22"/>
          <w:szCs w:val="22"/>
          <w:lang w:eastAsia="en-US"/>
        </w:rPr>
      </w:pPr>
      <w:r w:rsidRPr="00FC0A1B">
        <w:rPr>
          <w:lang w:eastAsia="en-US"/>
        </w:rPr>
        <w:t>Трансформациите, описани по-горе, имат смисъл само за компании, които вече разполагат с компонентно-базиран софтуер. Други възможни RE трансформации започват от традиционен софтуер и създават компонентно-базиран</w:t>
      </w:r>
      <w:del w:id="825" w:author="aldi" w:date="2015-02-16T15:32:00Z">
        <w:r w:rsidRPr="00FC0A1B" w:rsidDel="00E1563C">
          <w:rPr>
            <w:lang w:eastAsia="en-US"/>
          </w:rPr>
          <w:delText>и</w:delText>
        </w:r>
      </w:del>
      <w:r w:rsidRPr="00FC0A1B">
        <w:rPr>
          <w:lang w:eastAsia="en-US"/>
        </w:rPr>
        <w:t xml:space="preserve"> </w:t>
      </w:r>
      <w:r w:rsidR="00A64958">
        <w:rPr>
          <w:lang w:eastAsia="en-US"/>
        </w:rPr>
        <w:t>такъв</w:t>
      </w:r>
      <w:r w:rsidRPr="00FC0A1B">
        <w:rPr>
          <w:lang w:eastAsia="en-US"/>
        </w:rPr>
        <w:t xml:space="preserve">. В този случай, голяма част от извършената работа по традиционния софтуер може да бъде използвана отново след известни настройки, тъй като се променя единствено целта на трансформацията. Например в последните години се работи много усилено в посока откриване/възстановяване на „компоненти“. Терминът „компонент“ тук се използва в широкия си смисъл, но тези функционални единици могат да се застъпят от компоненти, както е определено от компонентните модели.  </w:t>
      </w:r>
    </w:p>
    <w:p w:rsidR="00FC0A1B" w:rsidRDefault="00FC0A1B" w:rsidP="00FC0A1B">
      <w:pPr>
        <w:rPr>
          <w:rFonts w:cs="Times New Roman"/>
          <w:lang w:eastAsia="en-US"/>
        </w:rPr>
      </w:pPr>
      <w:r w:rsidRPr="00FC0A1B">
        <w:rPr>
          <w:rFonts w:cs="Times New Roman"/>
          <w:lang w:eastAsia="en-US"/>
        </w:rPr>
        <w:t>Добрата новина е, че някои компонентни технологии като CCM</w:t>
      </w:r>
      <w:r w:rsidR="00C343A9">
        <w:rPr>
          <w:rFonts w:cs="Times New Roman"/>
          <w:lang w:val="en-US" w:eastAsia="en-US"/>
        </w:rPr>
        <w:t xml:space="preserve"> (CORBA Component Model, виж [R3])</w:t>
      </w:r>
      <w:r w:rsidRPr="00FC0A1B">
        <w:rPr>
          <w:rFonts w:cs="Times New Roman"/>
          <w:lang w:eastAsia="en-US"/>
        </w:rPr>
        <w:t xml:space="preserve"> директно осигурява съоръжения за обвиване на наследен код. Например един CCM компонент може да бъде разделен на много различни „сегменти“ и „изпълнители“, които могат да бъдат приложени в използваните езици. Всъщност не става ясно дали компонентът, открит по този начин ще съставлява „добър“ компонент от гледна точка на компонентно базирания модел. Във всеки случай, ще бъдат нужни допълнителни усилия, за да се оползотвори пълния потенциал на компонентната технология. От една страна, компонентният модел осигурява по-богати комуникационни протоколи, например събитийна комуникация. От друга страна, подобни компонентни </w:t>
      </w:r>
      <w:r w:rsidRPr="00FC0A1B">
        <w:rPr>
          <w:rFonts w:cs="Times New Roman"/>
          <w:lang w:eastAsia="en-US"/>
        </w:rPr>
        <w:lastRenderedPageBreak/>
        <w:t>инфраструктури от EJB</w:t>
      </w:r>
      <w:r w:rsidR="00750085">
        <w:rPr>
          <w:rFonts w:cs="Times New Roman"/>
          <w:lang w:val="en-US" w:eastAsia="en-US"/>
        </w:rPr>
        <w:t xml:space="preserve"> (Enterprise Java Beans</w:t>
      </w:r>
      <w:r w:rsidR="003E4724">
        <w:rPr>
          <w:rFonts w:cs="Times New Roman"/>
          <w:lang w:val="en-US" w:eastAsia="en-US"/>
        </w:rPr>
        <w:t>,</w:t>
      </w:r>
      <w:r w:rsidR="00750085">
        <w:rPr>
          <w:rFonts w:cs="Times New Roman"/>
          <w:lang w:val="en-US" w:eastAsia="en-US"/>
        </w:rPr>
        <w:t xml:space="preserve"> [R6])</w:t>
      </w:r>
      <w:r w:rsidRPr="00FC0A1B">
        <w:rPr>
          <w:rFonts w:cs="Times New Roman"/>
          <w:lang w:eastAsia="en-US"/>
        </w:rPr>
        <w:t xml:space="preserve"> и CCM осигуряват услуги като управление на транзакции, </w:t>
      </w:r>
      <w:r w:rsidR="00B35257">
        <w:rPr>
          <w:rFonts w:cs="Times New Roman"/>
          <w:lang w:val="en-US" w:eastAsia="en-US"/>
        </w:rPr>
        <w:t>запазване на състоянието (persistence)</w:t>
      </w:r>
      <w:r w:rsidRPr="00FC0A1B">
        <w:rPr>
          <w:rFonts w:cs="Times New Roman"/>
          <w:lang w:eastAsia="en-US"/>
        </w:rPr>
        <w:t xml:space="preserve"> и др.</w:t>
      </w:r>
    </w:p>
    <w:p w:rsidR="00A11FB5" w:rsidRDefault="00A11FB5" w:rsidP="00A11FB5">
      <w:pPr>
        <w:pStyle w:val="Heading3"/>
      </w:pPr>
      <w:bookmarkStart w:id="826" w:name="_Ref411179218"/>
      <w:bookmarkStart w:id="827" w:name="_Toc412060224"/>
      <w:r>
        <w:t>Среда за архитектурна реконструкция</w:t>
      </w:r>
      <w:bookmarkEnd w:id="826"/>
      <w:bookmarkEnd w:id="827"/>
    </w:p>
    <w:p w:rsidR="00E11AA0" w:rsidRPr="00E11AA0" w:rsidRDefault="00E11AA0" w:rsidP="00E11AA0">
      <w:pPr>
        <w:rPr>
          <w:lang w:eastAsia="en-US"/>
        </w:rPr>
      </w:pPr>
      <w:r w:rsidRPr="00E11AA0">
        <w:rPr>
          <w:lang w:eastAsia="en-US"/>
        </w:rPr>
        <w:t xml:space="preserve">Описанието на софтуерна архитектура трябва да предаде основни решения, взети по време на разработването на дизайна на системата. </w:t>
      </w:r>
      <w:r w:rsidR="005345B6" w:rsidRPr="00E11AA0">
        <w:rPr>
          <w:lang w:eastAsia="en-US"/>
        </w:rPr>
        <w:t xml:space="preserve">Ран </w:t>
      </w:r>
      <w:r w:rsidR="005345B6" w:rsidRPr="00E11AA0">
        <w:rPr>
          <w:b/>
          <w:lang w:eastAsia="en-US"/>
        </w:rPr>
        <w:t>[R9]</w:t>
      </w:r>
      <w:r w:rsidR="005345B6" w:rsidRPr="00E11AA0">
        <w:rPr>
          <w:lang w:eastAsia="en-US"/>
        </w:rPr>
        <w:t xml:space="preserve"> ни насочва че основните решения</w:t>
      </w:r>
      <w:r w:rsidR="005345B6">
        <w:rPr>
          <w:lang w:eastAsia="en-US"/>
        </w:rPr>
        <w:t xml:space="preserve"> за дизайна са тези, които</w:t>
      </w:r>
      <w:r w:rsidR="005345B6" w:rsidRPr="00E11AA0">
        <w:rPr>
          <w:lang w:eastAsia="en-US"/>
        </w:rPr>
        <w:t xml:space="preserve"> ще е скъпо да променим, следователно </w:t>
      </w:r>
      <w:ins w:id="828" w:author="aldi" w:date="2015-02-16T15:33:00Z">
        <w:r w:rsidR="00E1563C">
          <w:rPr>
            <w:lang w:eastAsia="en-US"/>
          </w:rPr>
          <w:t xml:space="preserve">са </w:t>
        </w:r>
      </w:ins>
      <w:r w:rsidR="005345B6" w:rsidRPr="00E11AA0">
        <w:rPr>
          <w:lang w:eastAsia="en-US"/>
        </w:rPr>
        <w:t xml:space="preserve">и най-критични за разработката и поддръжката на системата. </w:t>
      </w:r>
      <w:r w:rsidRPr="00E11AA0">
        <w:rPr>
          <w:lang w:eastAsia="en-US"/>
        </w:rPr>
        <w:t xml:space="preserve">Има </w:t>
      </w:r>
      <w:r w:rsidR="005345B6" w:rsidRPr="00E11AA0">
        <w:rPr>
          <w:lang w:eastAsia="en-US"/>
        </w:rPr>
        <w:t>четири</w:t>
      </w:r>
      <w:r w:rsidRPr="00E11AA0">
        <w:rPr>
          <w:lang w:eastAsia="en-US"/>
        </w:rPr>
        <w:t xml:space="preserve"> категории дизайнерски решения: </w:t>
      </w:r>
      <w:r w:rsidRPr="00E11AA0">
        <w:rPr>
          <w:i/>
          <w:lang w:eastAsia="en-US"/>
        </w:rPr>
        <w:t>концепции, архитектурно значими изисквания, структура и текстура</w:t>
      </w:r>
      <w:r w:rsidRPr="00E11AA0">
        <w:rPr>
          <w:lang w:eastAsia="en-US"/>
        </w:rPr>
        <w:t xml:space="preserve">. Концепциите се отнасят до начина, по който мислим за системата (напр. </w:t>
      </w:r>
      <w:r w:rsidR="008B517D">
        <w:rPr>
          <w:lang w:eastAsia="en-US"/>
        </w:rPr>
        <w:t>в</w:t>
      </w:r>
      <w:r w:rsidRPr="00E11AA0">
        <w:rPr>
          <w:lang w:eastAsia="en-US"/>
        </w:rPr>
        <w:t xml:space="preserve"> операционна система могат да се </w:t>
      </w:r>
      <w:r w:rsidR="00627822">
        <w:rPr>
          <w:lang w:eastAsia="en-US"/>
        </w:rPr>
        <w:t>използват концепции като задачи</w:t>
      </w:r>
      <w:r w:rsidRPr="00E11AA0">
        <w:rPr>
          <w:lang w:eastAsia="en-US"/>
        </w:rPr>
        <w:t xml:space="preserve">, процеси, опашки и т.н.). Решенията за </w:t>
      </w:r>
      <w:r w:rsidR="005345B6" w:rsidRPr="00E11AA0">
        <w:rPr>
          <w:lang w:eastAsia="en-US"/>
        </w:rPr>
        <w:t>системните</w:t>
      </w:r>
      <w:r w:rsidRPr="00E11AA0">
        <w:rPr>
          <w:lang w:eastAsia="en-US"/>
        </w:rPr>
        <w:t xml:space="preserve"> концепции са вероятно най-важните и трудно могат да се променят в следващите стадии на разработка. Архитектурно важни изисквания са основните проблеми, които трябва да се адресират с подходяща софтуерната архитектура. Те трябва да се фокусират върху критичните характеристики, които искаме да постигнем със системата. Структурата описва декомпозицията на системата в взаимозависими компоненти и техните зависимости на правилно ниво на абстракция. Текстурата се отнася до дизайнерските решения, които </w:t>
      </w:r>
      <w:r w:rsidR="005345B6" w:rsidRPr="00E11AA0">
        <w:rPr>
          <w:lang w:eastAsia="en-US"/>
        </w:rPr>
        <w:t>влияят</w:t>
      </w:r>
      <w:r w:rsidRPr="00E11AA0">
        <w:rPr>
          <w:lang w:eastAsia="en-US"/>
        </w:rPr>
        <w:t xml:space="preserve"> </w:t>
      </w:r>
      <w:r w:rsidR="00D12B51">
        <w:rPr>
          <w:lang w:val="en-US" w:eastAsia="en-US"/>
        </w:rPr>
        <w:t xml:space="preserve">на </w:t>
      </w:r>
      <w:r w:rsidRPr="00E11AA0">
        <w:rPr>
          <w:lang w:eastAsia="en-US"/>
        </w:rPr>
        <w:t xml:space="preserve">имплементационно ниво и са архитектурно зависими (дизайнерски шаблони, политики). Според </w:t>
      </w:r>
      <w:r w:rsidRPr="00E11AA0">
        <w:rPr>
          <w:b/>
          <w:lang w:eastAsia="en-US"/>
        </w:rPr>
        <w:t>[R9]</w:t>
      </w:r>
      <w:r w:rsidRPr="00E11AA0">
        <w:rPr>
          <w:lang w:eastAsia="en-US"/>
        </w:rPr>
        <w:t xml:space="preserve"> дефинираме софтуерната архитектура като </w:t>
      </w:r>
      <w:r w:rsidRPr="00E11AA0">
        <w:rPr>
          <w:i/>
          <w:lang w:eastAsia="en-US"/>
        </w:rPr>
        <w:t xml:space="preserve">„множество от концепции и </w:t>
      </w:r>
      <w:r w:rsidR="005345B6" w:rsidRPr="00E11AA0">
        <w:rPr>
          <w:i/>
          <w:lang w:eastAsia="en-US"/>
        </w:rPr>
        <w:t>дизайнерски</w:t>
      </w:r>
      <w:r w:rsidRPr="00E11AA0">
        <w:rPr>
          <w:i/>
          <w:lang w:eastAsia="en-US"/>
        </w:rPr>
        <w:t xml:space="preserve"> решения за структурата и текстурата на софтуера, които трябва да направим преди съответната разработка за да позволим ефективно задоволяване на архитектурно значими, експлицитни функционални и качествени изисквания, както и имплицитни такива на даден проблем и конкретните домейни на приложение“.</w:t>
      </w:r>
    </w:p>
    <w:p w:rsidR="006A50B4" w:rsidRDefault="00E11AA0" w:rsidP="00C13967">
      <w:pPr>
        <w:rPr>
          <w:lang w:eastAsia="en-US"/>
        </w:rPr>
      </w:pPr>
      <w:r w:rsidRPr="00E11AA0">
        <w:rPr>
          <w:lang w:eastAsia="en-US"/>
        </w:rPr>
        <w:t xml:space="preserve">Архитектурната реконструкция (или реверсивна архитектура) засяга задачата за възстановяване на дизайнерски решения, които са били взети по време на разработване на системата. Те се състоят от решения, които са били изгубени (тъй като не са били документирани или разработчика е напуснал) или са непознати (например, допускания, които не са били взети в предвид първоначално). Целта е да се хвърли светлина във всички категории на дизайнерските решения, които са свързани с описанието на софтуерната архитектура. Реконструкцията се изпълнява на базата на изучаване на наличните артефакти (документация, изходен код, експерти) и посредством извличане нова архитектурна информация, която не е била очевидна първоначално. Подхода може да се обобщи със следния четери-стъпков итеративен процес </w:t>
      </w:r>
      <w:r w:rsidRPr="00E11AA0">
        <w:rPr>
          <w:b/>
          <w:lang w:eastAsia="en-US"/>
        </w:rPr>
        <w:t>[R10]</w:t>
      </w:r>
      <w:r w:rsidRPr="00E11AA0">
        <w:rPr>
          <w:lang w:eastAsia="en-US"/>
        </w:rPr>
        <w:t>:</w:t>
      </w:r>
    </w:p>
    <w:p w:rsidR="003E34D9" w:rsidRDefault="003E34D9" w:rsidP="003E34D9">
      <w:pPr>
        <w:pStyle w:val="Heading4"/>
      </w:pPr>
      <w:r>
        <w:t>Дефиниране на архитектурните концепции:</w:t>
      </w:r>
    </w:p>
    <w:p w:rsidR="0024043A" w:rsidRDefault="0024043A" w:rsidP="0024043A">
      <w:pPr>
        <w:rPr>
          <w:lang w:eastAsia="en-US"/>
        </w:rPr>
      </w:pPr>
      <w:r w:rsidRPr="0024043A">
        <w:rPr>
          <w:lang w:eastAsia="en-US"/>
        </w:rPr>
        <w:t>Целта на тази фаза е да се възстанови и изясни</w:t>
      </w:r>
      <w:r w:rsidR="00881597">
        <w:rPr>
          <w:lang w:eastAsia="en-US"/>
        </w:rPr>
        <w:t xml:space="preserve"> </w:t>
      </w:r>
      <w:r w:rsidRPr="0024043A">
        <w:rPr>
          <w:lang w:eastAsia="en-US"/>
        </w:rPr>
        <w:t xml:space="preserve">архитектурно значимите концепции, които изграждат системата. Тези </w:t>
      </w:r>
      <w:r w:rsidR="005345B6" w:rsidRPr="0024043A">
        <w:rPr>
          <w:lang w:eastAsia="en-US"/>
        </w:rPr>
        <w:t>концепции</w:t>
      </w:r>
      <w:r w:rsidRPr="0024043A">
        <w:rPr>
          <w:lang w:eastAsia="en-US"/>
        </w:rPr>
        <w:t xml:space="preserve"> представят начина, по който разработчиците мислят за системата и те трябва да станат терминология на процеса по реконструкция. Те представляват изграждащите блокове на системата и комуникационната инфраструктура, която позволява на компонентите да комуникират по време на изпълнение. Тези концепции би трябвало да са видими в </w:t>
      </w:r>
      <w:r w:rsidR="005345B6" w:rsidRPr="0024043A">
        <w:rPr>
          <w:lang w:eastAsia="en-US"/>
        </w:rPr>
        <w:t>референтния</w:t>
      </w:r>
      <w:r w:rsidRPr="0024043A">
        <w:rPr>
          <w:lang w:eastAsia="en-US"/>
        </w:rPr>
        <w:t xml:space="preserve"> архитектурен документ в противен случай трябва да се извлекат посредством реверсивен инженеринг. Стъпката също </w:t>
      </w:r>
      <w:r w:rsidRPr="0024043A">
        <w:rPr>
          <w:lang w:eastAsia="en-US"/>
        </w:rPr>
        <w:lastRenderedPageBreak/>
        <w:t>трябва да идентифицира начина, по който архитектурните концепции са свързани с имплементацията. В разпределените системи, архитектурните концепции могат да бъдат апликации, сървъри, софтуерни транспортни среди, докато в операционните системи могат да бъдат задачи, процеси, опашки, споделени памети и т.н. Текстурите също биха могли да се причислят към тази фаза. Например дизайнерски шаблон може да крие модел на взаимодействие, който е архитектурно значим.</w:t>
      </w:r>
    </w:p>
    <w:p w:rsidR="00444B11" w:rsidRPr="00052462" w:rsidRDefault="003E3D23" w:rsidP="00444B11">
      <w:pPr>
        <w:pStyle w:val="Heading4"/>
      </w:pPr>
      <w:r w:rsidRPr="00052462">
        <w:t>Събиране на данни</w:t>
      </w:r>
    </w:p>
    <w:p w:rsidR="003E3D23" w:rsidRPr="00444B11" w:rsidRDefault="003E3D23" w:rsidP="00444B11">
      <w:pPr>
        <w:shd w:val="clear" w:color="auto" w:fill="FFFFFF" w:themeFill="background1"/>
        <w:rPr>
          <w:lang w:eastAsia="en-US"/>
        </w:rPr>
      </w:pPr>
      <w:r w:rsidRPr="00444B11">
        <w:rPr>
          <w:lang w:eastAsia="en-US"/>
        </w:rPr>
        <w:t>Тази фаза събира информация описваща софтуерната архитектура на системата. Създаваме мо</w:t>
      </w:r>
      <w:r w:rsidR="00D852A0" w:rsidRPr="00444B11">
        <w:rPr>
          <w:lang w:eastAsia="en-US"/>
        </w:rPr>
        <w:t>д</w:t>
      </w:r>
      <w:r w:rsidRPr="00444B11">
        <w:rPr>
          <w:lang w:eastAsia="en-US"/>
        </w:rPr>
        <w:t xml:space="preserve">ел на системата, чиито части са инстанции на концепциите идентифицирани във фаза 1. Правилен избор на концепции ще подсигури, че моделът e съставен от единици на правилното ниво на абстракция. Тази фаза основно се грижи за събирането на информация от колкото за обосноваване на архитектурата. Така, че тази задача може лесно да се автоматизира с подходящи </w:t>
      </w:r>
      <w:r w:rsidR="005345B6" w:rsidRPr="00444B11">
        <w:rPr>
          <w:lang w:eastAsia="en-US"/>
        </w:rPr>
        <w:t>инструменти</w:t>
      </w:r>
    </w:p>
    <w:p w:rsidR="003E3D23" w:rsidRPr="003E3D23" w:rsidRDefault="003E3D23" w:rsidP="002B78F9">
      <w:pPr>
        <w:rPr>
          <w:lang w:eastAsia="en-US"/>
        </w:rPr>
      </w:pPr>
      <w:r w:rsidRPr="003E3D23">
        <w:rPr>
          <w:lang w:eastAsia="en-US"/>
        </w:rPr>
        <w:t>Различни източници на информация са въвлечени в този процес. Изходния код от една страна за статичен анализ и симулация за динамичен анализ</w:t>
      </w:r>
      <w:ins w:id="829" w:author="aldi" w:date="2015-02-16T15:35:00Z">
        <w:r w:rsidR="00E1563C">
          <w:rPr>
            <w:lang w:eastAsia="en-US"/>
          </w:rPr>
          <w:t xml:space="preserve"> – от друга</w:t>
        </w:r>
      </w:ins>
      <w:r w:rsidRPr="003E3D23">
        <w:rPr>
          <w:lang w:eastAsia="en-US"/>
        </w:rPr>
        <w:t xml:space="preserve">. Освен </w:t>
      </w:r>
      <w:r w:rsidR="005345B6" w:rsidRPr="003E3D23">
        <w:rPr>
          <w:lang w:eastAsia="en-US"/>
        </w:rPr>
        <w:t>това</w:t>
      </w:r>
      <w:r w:rsidRPr="003E3D23">
        <w:rPr>
          <w:lang w:eastAsia="en-US"/>
        </w:rPr>
        <w:t xml:space="preserve"> документация, софтуерни диаграми (например съхранени в CASE инструменти), експерти също могат да допринесат за създаване и допълване на модела.</w:t>
      </w:r>
    </w:p>
    <w:p w:rsidR="00FD199E" w:rsidRDefault="00FD199E" w:rsidP="00FD199E">
      <w:pPr>
        <w:pStyle w:val="Heading4"/>
      </w:pPr>
      <w:r>
        <w:t>Абстракция</w:t>
      </w:r>
    </w:p>
    <w:p w:rsidR="00834E3F" w:rsidRDefault="009E7B9D" w:rsidP="00B14F51">
      <w:pPr>
        <w:rPr>
          <w:lang w:eastAsia="en-US"/>
        </w:rPr>
      </w:pPr>
      <w:r w:rsidRPr="009E7B9D">
        <w:rPr>
          <w:lang w:eastAsia="en-US"/>
        </w:rPr>
        <w:t>Модел</w:t>
      </w:r>
      <w:ins w:id="830" w:author="aldi" w:date="2015-02-16T15:35:00Z">
        <w:r w:rsidR="00E1563C">
          <w:rPr>
            <w:lang w:eastAsia="en-US"/>
          </w:rPr>
          <w:t>ът</w:t>
        </w:r>
      </w:ins>
      <w:del w:id="831" w:author="aldi" w:date="2015-02-16T15:35:00Z">
        <w:r w:rsidRPr="009E7B9D" w:rsidDel="00E1563C">
          <w:rPr>
            <w:lang w:eastAsia="en-US"/>
          </w:rPr>
          <w:delText>а</w:delText>
        </w:r>
      </w:del>
      <w:r w:rsidRPr="009E7B9D">
        <w:rPr>
          <w:lang w:eastAsia="en-US"/>
        </w:rPr>
        <w:t xml:space="preserve"> от предходната фаза е </w:t>
      </w:r>
      <w:r w:rsidR="005345B6" w:rsidRPr="009E7B9D">
        <w:rPr>
          <w:lang w:eastAsia="en-US"/>
        </w:rPr>
        <w:t>обикновено</w:t>
      </w:r>
      <w:r w:rsidRPr="009E7B9D">
        <w:rPr>
          <w:lang w:eastAsia="en-US"/>
        </w:rPr>
        <w:t xml:space="preserve"> с много ниско ниво на абстракция. Целта на тази фаза е да обогати модела с абстракция подхождаща на дадения домейн, което ще допринесе за по високо ниво на изглед на системата. Познати абстракции могат лесно да се добавят към системата. Непознатите абстракции трябва да  бъдат идентифицирани от архитект, категоризирани, </w:t>
      </w:r>
      <w:r w:rsidR="005345B6" w:rsidRPr="009E7B9D">
        <w:rPr>
          <w:lang w:eastAsia="en-US"/>
        </w:rPr>
        <w:t>наименувани</w:t>
      </w:r>
      <w:r w:rsidRPr="009E7B9D">
        <w:rPr>
          <w:lang w:eastAsia="en-US"/>
        </w:rPr>
        <w:t xml:space="preserve"> и след това нанесени в модела. Тази дейност се извършва ръчно от архитект и след това се фиксира в правила за абстракция. Процеса на абстракция трябва също така да произведе архитектурни изгледи, които ще се представят в последната фаза.</w:t>
      </w:r>
    </w:p>
    <w:p w:rsidR="00C77613" w:rsidRDefault="00C77613" w:rsidP="00834E3F">
      <w:pPr>
        <w:pStyle w:val="Heading4"/>
      </w:pPr>
      <w:r>
        <w:t>Презентация</w:t>
      </w:r>
    </w:p>
    <w:p w:rsidR="008702DB" w:rsidRPr="008702DB" w:rsidRDefault="00834E3F" w:rsidP="008702DB">
      <w:r w:rsidRPr="00834E3F">
        <w:rPr>
          <w:lang w:eastAsia="en-US"/>
        </w:rPr>
        <w:t xml:space="preserve">Архитектите трябва да </w:t>
      </w:r>
      <w:r w:rsidR="005345B6">
        <w:rPr>
          <w:lang w:eastAsia="en-US"/>
        </w:rPr>
        <w:t>представят</w:t>
      </w:r>
      <w:r w:rsidRPr="00834E3F">
        <w:rPr>
          <w:lang w:eastAsia="en-US"/>
        </w:rPr>
        <w:t xml:space="preserve"> реконструираната архитектура в различни изгледи. Тези  изгледи </w:t>
      </w:r>
      <w:r w:rsidR="005345B6" w:rsidRPr="00834E3F">
        <w:rPr>
          <w:lang w:eastAsia="en-US"/>
        </w:rPr>
        <w:t>могат</w:t>
      </w:r>
      <w:r w:rsidR="005345B6">
        <w:rPr>
          <w:lang w:eastAsia="en-US"/>
        </w:rPr>
        <w:t xml:space="preserve"> </w:t>
      </w:r>
      <w:r w:rsidR="005345B6" w:rsidRPr="00834E3F">
        <w:rPr>
          <w:lang w:eastAsia="en-US"/>
        </w:rPr>
        <w:t>да</w:t>
      </w:r>
      <w:r w:rsidRPr="00834E3F">
        <w:rPr>
          <w:lang w:eastAsia="en-US"/>
        </w:rPr>
        <w:t xml:space="preserve"> бъдат: логически, процесни, физически и свързани с разработката, като форматите могат да бъдат различни.</w:t>
      </w:r>
    </w:p>
    <w:p w:rsidR="00C3793A" w:rsidRDefault="0060013E" w:rsidP="007F13AB">
      <w:pPr>
        <w:pStyle w:val="Heading2"/>
      </w:pPr>
      <w:bookmarkStart w:id="832" w:name="_Toc412060225"/>
      <w:r>
        <w:t>Съществуващи</w:t>
      </w:r>
      <w:r w:rsidR="00595A85">
        <w:t xml:space="preserve"> инструменти за </w:t>
      </w:r>
      <w:commentRangeStart w:id="833"/>
      <w:r w:rsidR="005C362D">
        <w:t>реинже</w:t>
      </w:r>
      <w:r w:rsidR="00595A85">
        <w:t>неринг</w:t>
      </w:r>
      <w:commentRangeEnd w:id="833"/>
      <w:r w:rsidR="00E1563C">
        <w:rPr>
          <w:rStyle w:val="CommentReference"/>
          <w:b w:val="0"/>
          <w:bCs w:val="0"/>
        </w:rPr>
        <w:commentReference w:id="833"/>
      </w:r>
      <w:bookmarkEnd w:id="832"/>
    </w:p>
    <w:p w:rsidR="001F0C40" w:rsidRPr="001F0C40" w:rsidRDefault="001F0C40" w:rsidP="001F0C40">
      <w:r>
        <w:t xml:space="preserve">Следват две предложения за инструменти, които изпълняват повечето от изискванията на заданието на тази дипломна работа. Първото предложение си поставя за цел да </w:t>
      </w:r>
      <w:r w:rsidR="005345B6">
        <w:t>извлече</w:t>
      </w:r>
      <w:r>
        <w:t xml:space="preserve"> архитектурна информация за анализираното приложение на базата на домейна на употреба и съществуваща документация, включително тестови сценарии. Докато втория инструмент е базиран на използването на мета-модел, описва</w:t>
      </w:r>
      <w:r w:rsidR="001244EA">
        <w:t>щ</w:t>
      </w:r>
      <w:r>
        <w:t xml:space="preserve"> компонентен модел за разработка </w:t>
      </w:r>
      <w:r w:rsidR="001244EA">
        <w:t xml:space="preserve">на </w:t>
      </w:r>
      <w:r w:rsidR="001244EA">
        <w:lastRenderedPageBreak/>
        <w:t>софтуер. Въпросният инструмент може реверсивно да анализира единствено и само софтуер създаден с въпросния компонентен модел, но пък с много голяма точност, освен това използването на мета-модела дава възможност за лесно и евтино разработване редица инструменти за визуализация, анализ и преструктуриране.</w:t>
      </w:r>
    </w:p>
    <w:p w:rsidR="005A6A79" w:rsidRDefault="002C73F3" w:rsidP="005A6A79">
      <w:pPr>
        <w:pStyle w:val="Heading3"/>
      </w:pPr>
      <w:bookmarkStart w:id="834" w:name="_Ref399593490"/>
      <w:bookmarkStart w:id="835" w:name="_Ref399773104"/>
      <w:bookmarkStart w:id="836" w:name="_Ref412057216"/>
      <w:bookmarkStart w:id="837" w:name="_Toc412060226"/>
      <w:r>
        <w:t>Оркестрирана много-изгледна среда за софтуерно архитектурна реконструкция</w:t>
      </w:r>
      <w:bookmarkEnd w:id="834"/>
      <w:bookmarkEnd w:id="835"/>
      <w:r w:rsidR="00250AC5">
        <w:t xml:space="preserve"> [R14]</w:t>
      </w:r>
      <w:bookmarkEnd w:id="836"/>
      <w:bookmarkEnd w:id="837"/>
    </w:p>
    <w:p w:rsidR="009B5E69" w:rsidRDefault="009B5E69" w:rsidP="009B5E69">
      <w:pPr>
        <w:pStyle w:val="Heading4"/>
      </w:pPr>
      <w:bookmarkStart w:id="838" w:name="_Ref399442792"/>
      <w:r>
        <w:t xml:space="preserve">Предложения за </w:t>
      </w:r>
      <w:r w:rsidR="00975EF7">
        <w:t>много-изгледен</w:t>
      </w:r>
      <w:r>
        <w:t xml:space="preserve"> </w:t>
      </w:r>
      <w:r w:rsidR="006D43F5">
        <w:t>анализ</w:t>
      </w:r>
      <w:bookmarkEnd w:id="838"/>
    </w:p>
    <w:p w:rsidR="0035776A" w:rsidRDefault="00FF7CB3" w:rsidP="005A6A79">
      <w:pPr>
        <w:sectPr w:rsidR="0035776A">
          <w:footerReference w:type="default" r:id="rId15"/>
          <w:pgSz w:w="11906" w:h="16838"/>
          <w:pgMar w:top="1440" w:right="1800" w:bottom="1440" w:left="1800" w:header="708" w:footer="708" w:gutter="0"/>
          <w:cols w:space="708"/>
          <w:docGrid w:linePitch="360"/>
        </w:sectPr>
      </w:pPr>
      <w:r w:rsidRPr="00FF7CB3">
        <w:rPr>
          <w:lang w:eastAsia="en-US"/>
        </w:rPr>
        <w:t>Предложен</w:t>
      </w:r>
      <w:r w:rsidR="002A1683">
        <w:rPr>
          <w:lang w:eastAsia="en-US"/>
        </w:rPr>
        <w:t>ото решение</w:t>
      </w:r>
      <w:r w:rsidRPr="00FF7CB3">
        <w:rPr>
          <w:lang w:eastAsia="en-US"/>
        </w:rPr>
        <w:t xml:space="preserve"> се състои от </w:t>
      </w:r>
      <w:r w:rsidR="00975EF7">
        <w:t>много-изгледен</w:t>
      </w:r>
      <w:r w:rsidRPr="00FF7CB3">
        <w:rPr>
          <w:lang w:eastAsia="en-US"/>
        </w:rPr>
        <w:t xml:space="preserve"> модел и </w:t>
      </w:r>
      <w:r w:rsidR="00975EF7">
        <w:t>много-изгледен</w:t>
      </w:r>
      <w:r w:rsidRPr="00FF7CB3">
        <w:rPr>
          <w:lang w:eastAsia="en-US"/>
        </w:rPr>
        <w:t xml:space="preserve"> процес (</w:t>
      </w:r>
      <w:r w:rsidR="00803F9D" w:rsidRPr="00803F9D">
        <w:rPr>
          <w:i/>
          <w:lang w:eastAsia="en-US"/>
        </w:rPr>
        <w:fldChar w:fldCharType="begin"/>
      </w:r>
      <w:r w:rsidR="00803F9D" w:rsidRPr="00803F9D">
        <w:rPr>
          <w:i/>
          <w:lang w:eastAsia="en-US"/>
        </w:rPr>
        <w:instrText xml:space="preserve"> REF _Ref397535919 \h  \* MERGEFORMAT </w:instrText>
      </w:r>
      <w:r w:rsidR="00803F9D" w:rsidRPr="00803F9D">
        <w:rPr>
          <w:i/>
          <w:lang w:eastAsia="en-US"/>
        </w:rPr>
      </w:r>
      <w:r w:rsidR="00803F9D" w:rsidRPr="00803F9D">
        <w:rPr>
          <w:i/>
          <w:lang w:eastAsia="en-US"/>
        </w:rPr>
        <w:fldChar w:fldCharType="separate"/>
      </w:r>
      <w:ins w:id="839" w:author="mitko" w:date="2015-02-18T22:01:00Z">
        <w:r w:rsidR="00245837" w:rsidRPr="00245837">
          <w:rPr>
            <w:rFonts w:cs="Times New Roman"/>
            <w:i/>
            <w:rPrChange w:id="840" w:author="mitko" w:date="2015-02-18T22:01:00Z">
              <w:rPr>
                <w:rFonts w:cs="Times New Roman"/>
              </w:rPr>
            </w:rPrChange>
          </w:rPr>
          <w:t xml:space="preserve">Фигура </w:t>
        </w:r>
        <w:r w:rsidR="00245837" w:rsidRPr="00245837">
          <w:rPr>
            <w:rFonts w:cs="Times New Roman"/>
            <w:i/>
            <w:noProof/>
            <w:rPrChange w:id="841" w:author="mitko" w:date="2015-02-18T22:01:00Z">
              <w:rPr>
                <w:rFonts w:cs="Times New Roman"/>
                <w:noProof/>
              </w:rPr>
            </w:rPrChange>
          </w:rPr>
          <w:t>2</w:t>
        </w:r>
      </w:ins>
      <w:del w:id="842" w:author="mitko" w:date="2015-02-18T21:54:00Z">
        <w:r w:rsidR="00A34B04" w:rsidRPr="00A34B04" w:rsidDel="002C26F0">
          <w:rPr>
            <w:rFonts w:cs="Times New Roman"/>
            <w:i/>
          </w:rPr>
          <w:delText xml:space="preserve">Фигура </w:delText>
        </w:r>
        <w:r w:rsidR="00A34B04" w:rsidRPr="00A34B04" w:rsidDel="002C26F0">
          <w:rPr>
            <w:rFonts w:cs="Times New Roman"/>
            <w:i/>
            <w:noProof/>
          </w:rPr>
          <w:delText>2</w:delText>
        </w:r>
      </w:del>
      <w:r w:rsidR="00803F9D" w:rsidRPr="00803F9D">
        <w:rPr>
          <w:i/>
          <w:lang w:eastAsia="en-US"/>
        </w:rPr>
        <w:fldChar w:fldCharType="end"/>
      </w:r>
      <w:r w:rsidR="00803F9D">
        <w:rPr>
          <w:lang w:eastAsia="en-US"/>
        </w:rPr>
        <w:t xml:space="preserve"> </w:t>
      </w:r>
      <w:r w:rsidRPr="00FF7CB3">
        <w:rPr>
          <w:lang w:eastAsia="en-US"/>
        </w:rPr>
        <w:t>и съответно</w:t>
      </w:r>
      <w:r w:rsidR="00803F9D">
        <w:rPr>
          <w:lang w:eastAsia="en-US"/>
        </w:rPr>
        <w:t xml:space="preserve"> </w:t>
      </w:r>
      <w:r w:rsidR="00803F9D">
        <w:rPr>
          <w:lang w:eastAsia="en-US"/>
        </w:rPr>
        <w:fldChar w:fldCharType="begin"/>
      </w:r>
      <w:r w:rsidR="00803F9D">
        <w:rPr>
          <w:lang w:eastAsia="en-US"/>
        </w:rPr>
        <w:instrText xml:space="preserve"> REF _Ref397535997 \h </w:instrText>
      </w:r>
      <w:r w:rsidR="00803F9D">
        <w:rPr>
          <w:lang w:eastAsia="en-US"/>
        </w:rPr>
      </w:r>
      <w:r w:rsidR="00803F9D">
        <w:rPr>
          <w:lang w:eastAsia="en-US"/>
        </w:rPr>
        <w:fldChar w:fldCharType="separate"/>
      </w:r>
      <w:ins w:id="843" w:author="mitko" w:date="2015-02-18T22:01:00Z">
        <w:r w:rsidR="00245837" w:rsidRPr="00607A43">
          <w:rPr>
            <w:i/>
          </w:rPr>
          <w:t xml:space="preserve">Фигура </w:t>
        </w:r>
        <w:r w:rsidR="00245837">
          <w:rPr>
            <w:i/>
            <w:noProof/>
          </w:rPr>
          <w:t>3</w:t>
        </w:r>
      </w:ins>
      <w:del w:id="844" w:author="mitko" w:date="2015-02-18T21:54:00Z">
        <w:r w:rsidR="00A34B04" w:rsidRPr="00607A43" w:rsidDel="002C26F0">
          <w:rPr>
            <w:i/>
          </w:rPr>
          <w:delText xml:space="preserve">Фигура </w:delText>
        </w:r>
        <w:r w:rsidR="00A34B04" w:rsidDel="002C26F0">
          <w:rPr>
            <w:i/>
            <w:noProof/>
          </w:rPr>
          <w:delText>3</w:delText>
        </w:r>
      </w:del>
      <w:r w:rsidR="00803F9D">
        <w:rPr>
          <w:lang w:eastAsia="en-US"/>
        </w:rPr>
        <w:fldChar w:fldCharType="end"/>
      </w:r>
      <w:r w:rsidRPr="00FF7CB3">
        <w:rPr>
          <w:lang w:eastAsia="en-US"/>
        </w:rPr>
        <w:t xml:space="preserve">). </w:t>
      </w:r>
      <w:r w:rsidR="00D24019">
        <w:t>М</w:t>
      </w:r>
      <w:r w:rsidR="00397CE6">
        <w:t>ного-изглед</w:t>
      </w:r>
      <w:r w:rsidR="00D24019">
        <w:t>ният</w:t>
      </w:r>
      <w:r w:rsidRPr="00FF7CB3">
        <w:rPr>
          <w:lang w:eastAsia="en-US"/>
        </w:rPr>
        <w:t xml:space="preserve"> модел пред</w:t>
      </w:r>
      <w:r w:rsidR="00AC4AD0">
        <w:rPr>
          <w:lang w:eastAsia="en-US"/>
        </w:rPr>
        <w:t>с</w:t>
      </w:r>
      <w:r w:rsidRPr="00FF7CB3">
        <w:rPr>
          <w:lang w:eastAsia="en-US"/>
        </w:rPr>
        <w:t>тав</w:t>
      </w:r>
      <w:r w:rsidR="00973CB9">
        <w:rPr>
          <w:lang w:eastAsia="en-US"/>
        </w:rPr>
        <w:t>я</w:t>
      </w:r>
      <w:r w:rsidRPr="00FF7CB3">
        <w:rPr>
          <w:lang w:eastAsia="en-US"/>
        </w:rPr>
        <w:t xml:space="preserve"> връзките между трите изгледа </w:t>
      </w:r>
      <w:r w:rsidRPr="00FF7CB3">
        <w:rPr>
          <w:i/>
          <w:szCs w:val="22"/>
          <w:lang w:eastAsia="en-US"/>
        </w:rPr>
        <w:t xml:space="preserve">дизайн, поведение </w:t>
      </w:r>
      <w:r w:rsidRPr="001846F9">
        <w:rPr>
          <w:szCs w:val="22"/>
          <w:lang w:eastAsia="en-US"/>
        </w:rPr>
        <w:t>и</w:t>
      </w:r>
      <w:r w:rsidRPr="00FF7CB3">
        <w:rPr>
          <w:i/>
          <w:szCs w:val="22"/>
          <w:lang w:eastAsia="en-US"/>
        </w:rPr>
        <w:t xml:space="preserve"> структура</w:t>
      </w:r>
      <w:r w:rsidR="009928B5">
        <w:rPr>
          <w:i/>
          <w:szCs w:val="22"/>
          <w:lang w:eastAsia="en-US"/>
        </w:rPr>
        <w:t xml:space="preserve"> (Design view, Behavior view, Structure View: </w:t>
      </w:r>
      <w:r w:rsidR="009928B5">
        <w:rPr>
          <w:i/>
          <w:szCs w:val="22"/>
          <w:lang w:eastAsia="en-US"/>
        </w:rPr>
        <w:fldChar w:fldCharType="begin"/>
      </w:r>
      <w:r w:rsidR="009928B5">
        <w:rPr>
          <w:i/>
          <w:szCs w:val="22"/>
          <w:lang w:eastAsia="en-US"/>
        </w:rPr>
        <w:instrText xml:space="preserve"> REF _Ref397535919 \h </w:instrText>
      </w:r>
      <w:r w:rsidR="009928B5">
        <w:rPr>
          <w:i/>
          <w:szCs w:val="22"/>
          <w:lang w:eastAsia="en-US"/>
        </w:rPr>
      </w:r>
      <w:r w:rsidR="009928B5">
        <w:rPr>
          <w:i/>
          <w:szCs w:val="22"/>
          <w:lang w:eastAsia="en-US"/>
        </w:rPr>
        <w:fldChar w:fldCharType="separate"/>
      </w:r>
      <w:ins w:id="845" w:author="mitko" w:date="2015-02-18T22:01:00Z">
        <w:r w:rsidR="00245837" w:rsidRPr="0035776A">
          <w:rPr>
            <w:rFonts w:cs="Times New Roman"/>
          </w:rPr>
          <w:t xml:space="preserve">Фигура </w:t>
        </w:r>
        <w:r w:rsidR="00245837">
          <w:rPr>
            <w:rFonts w:cs="Times New Roman"/>
            <w:noProof/>
          </w:rPr>
          <w:t>2</w:t>
        </w:r>
      </w:ins>
      <w:del w:id="846" w:author="mitko" w:date="2015-02-18T21:54:00Z">
        <w:r w:rsidR="00A34B04" w:rsidRPr="0035776A" w:rsidDel="002C26F0">
          <w:rPr>
            <w:rFonts w:cs="Times New Roman"/>
          </w:rPr>
          <w:delText xml:space="preserve">Фигура </w:delText>
        </w:r>
        <w:r w:rsidR="00A34B04" w:rsidDel="002C26F0">
          <w:rPr>
            <w:rFonts w:cs="Times New Roman"/>
            <w:noProof/>
          </w:rPr>
          <w:delText>2</w:delText>
        </w:r>
      </w:del>
      <w:r w:rsidR="009928B5">
        <w:rPr>
          <w:i/>
          <w:szCs w:val="22"/>
          <w:lang w:eastAsia="en-US"/>
        </w:rPr>
        <w:fldChar w:fldCharType="end"/>
      </w:r>
      <w:r w:rsidR="009928B5">
        <w:rPr>
          <w:i/>
          <w:szCs w:val="22"/>
          <w:lang w:eastAsia="en-US"/>
        </w:rPr>
        <w:t>)</w:t>
      </w:r>
      <w:r w:rsidRPr="00FF7CB3">
        <w:rPr>
          <w:szCs w:val="22"/>
          <w:lang w:eastAsia="en-US"/>
        </w:rPr>
        <w:t xml:space="preserve"> в една диаграма на класовете, където сценариите са основните елементи за извличане и съвместна работа на трите изгледа. </w:t>
      </w:r>
      <w:r w:rsidR="007401E7">
        <w:rPr>
          <w:szCs w:val="22"/>
          <w:lang w:eastAsia="en-US"/>
        </w:rPr>
        <w:t>Много-изгледният</w:t>
      </w:r>
      <w:r w:rsidRPr="00FF7CB3">
        <w:rPr>
          <w:szCs w:val="22"/>
          <w:lang w:eastAsia="en-US"/>
        </w:rPr>
        <w:t xml:space="preserve"> процес </w:t>
      </w:r>
      <w:r w:rsidR="007401E7">
        <w:rPr>
          <w:szCs w:val="22"/>
          <w:lang w:eastAsia="en-US"/>
        </w:rPr>
        <w:t>на</w:t>
      </w:r>
      <w:r w:rsidRPr="00FF7CB3">
        <w:rPr>
          <w:szCs w:val="22"/>
          <w:lang w:eastAsia="en-US"/>
        </w:rPr>
        <w:t xml:space="preserve"> </w:t>
      </w:r>
      <w:r w:rsidR="004A30FC">
        <w:rPr>
          <w:szCs w:val="22"/>
          <w:lang w:eastAsia="en-US"/>
        </w:rPr>
        <w:fldChar w:fldCharType="begin"/>
      </w:r>
      <w:r w:rsidR="004A30FC">
        <w:rPr>
          <w:szCs w:val="22"/>
          <w:lang w:eastAsia="en-US"/>
        </w:rPr>
        <w:instrText xml:space="preserve"> REF _Ref397535997 \h </w:instrText>
      </w:r>
      <w:r w:rsidR="004A30FC">
        <w:rPr>
          <w:szCs w:val="22"/>
          <w:lang w:eastAsia="en-US"/>
        </w:rPr>
      </w:r>
      <w:r w:rsidR="004A30FC">
        <w:rPr>
          <w:szCs w:val="22"/>
          <w:lang w:eastAsia="en-US"/>
        </w:rPr>
        <w:fldChar w:fldCharType="separate"/>
      </w:r>
      <w:ins w:id="847" w:author="mitko" w:date="2015-02-18T22:01:00Z">
        <w:r w:rsidR="00245837" w:rsidRPr="00607A43">
          <w:rPr>
            <w:i/>
          </w:rPr>
          <w:t xml:space="preserve">Фигура </w:t>
        </w:r>
        <w:r w:rsidR="00245837">
          <w:rPr>
            <w:i/>
            <w:noProof/>
          </w:rPr>
          <w:t>3</w:t>
        </w:r>
      </w:ins>
      <w:del w:id="848" w:author="mitko" w:date="2015-02-18T21:54:00Z">
        <w:r w:rsidR="00A34B04" w:rsidRPr="00607A43" w:rsidDel="002C26F0">
          <w:rPr>
            <w:i/>
          </w:rPr>
          <w:delText xml:space="preserve">Фигура </w:delText>
        </w:r>
        <w:r w:rsidR="00A34B04" w:rsidDel="002C26F0">
          <w:rPr>
            <w:i/>
            <w:noProof/>
          </w:rPr>
          <w:delText>3</w:delText>
        </w:r>
      </w:del>
      <w:r w:rsidR="004A30FC">
        <w:rPr>
          <w:szCs w:val="22"/>
          <w:lang w:eastAsia="en-US"/>
        </w:rPr>
        <w:fldChar w:fldCharType="end"/>
      </w:r>
      <w:r w:rsidRPr="00FF7CB3">
        <w:rPr>
          <w:szCs w:val="22"/>
          <w:lang w:eastAsia="en-US"/>
        </w:rPr>
        <w:t xml:space="preserve"> показва цялостния механизъм за извличане на три изгледа на софтуерната система. По време на процеса се генерират сценарии с помощта на доказателства, изведени от знанията на потребителя относно домейна на приложението, взаимодействието между система и потребител, системните документи от високо ниво (които са налице) и потребителските ръководства. Структурата на сценариите трябва да съответства на обикновен синтаксис на израз. Структурираните сценарии се анализират, за да се генерира изглед за проектиране на софтуерната система, представлявана от 2 типа диаграми: </w:t>
      </w:r>
      <w:r w:rsidRPr="00FF7CB3">
        <w:rPr>
          <w:i/>
          <w:szCs w:val="22"/>
          <w:lang w:eastAsia="en-US"/>
        </w:rPr>
        <w:t>диаграма на същ</w:t>
      </w:r>
      <w:r w:rsidR="00E035AF">
        <w:rPr>
          <w:i/>
          <w:szCs w:val="22"/>
          <w:lang w:eastAsia="en-US"/>
        </w:rPr>
        <w:t>н</w:t>
      </w:r>
      <w:r w:rsidRPr="00FF7CB3">
        <w:rPr>
          <w:i/>
          <w:szCs w:val="22"/>
          <w:lang w:eastAsia="en-US"/>
        </w:rPr>
        <w:t>ост-връзка</w:t>
      </w:r>
      <w:r w:rsidRPr="00FF7CB3">
        <w:rPr>
          <w:szCs w:val="22"/>
          <w:lang w:eastAsia="en-US"/>
        </w:rPr>
        <w:t xml:space="preserve"> (E-R) и </w:t>
      </w:r>
      <w:r w:rsidRPr="00FF7CB3">
        <w:rPr>
          <w:i/>
          <w:szCs w:val="22"/>
          <w:lang w:eastAsia="en-US"/>
        </w:rPr>
        <w:t>диаграма на дейностите</w:t>
      </w:r>
      <w:r w:rsidRPr="00FF7CB3">
        <w:rPr>
          <w:szCs w:val="22"/>
          <w:lang w:eastAsia="en-US"/>
        </w:rPr>
        <w:t xml:space="preserve">. Тези диаграми представляват имплементираната функционалност и главната системна информация, които се манипулират от дейностите. За възстановяване на изглед на режима на работа, потребителят изследва изгледа за проектиране и избира определени свойства, които да се използват от възстановителния процес. За всяко специфично свойство се определят сценарии, всеки от които притежава въпросното свойство. Изпълнението на тези сценарии на </w:t>
      </w:r>
      <w:r w:rsidR="00011155">
        <w:rPr>
          <w:szCs w:val="22"/>
          <w:lang w:eastAsia="en-US"/>
        </w:rPr>
        <w:t>инструментирана</w:t>
      </w:r>
      <w:r w:rsidRPr="00FF7CB3">
        <w:rPr>
          <w:szCs w:val="22"/>
          <w:lang w:eastAsia="en-US"/>
        </w:rPr>
        <w:t xml:space="preserve"> софтуерна система </w:t>
      </w:r>
      <w:r w:rsidR="005A27E9">
        <w:rPr>
          <w:szCs w:val="22"/>
          <w:lang w:eastAsia="en-US"/>
        </w:rPr>
        <w:t>генерира отпечатъци</w:t>
      </w:r>
      <w:r w:rsidRPr="00FF7CB3">
        <w:rPr>
          <w:szCs w:val="22"/>
          <w:lang w:eastAsia="en-US"/>
        </w:rPr>
        <w:t xml:space="preserve">, които </w:t>
      </w:r>
      <w:r w:rsidR="00C77A28">
        <w:rPr>
          <w:szCs w:val="22"/>
          <w:lang w:eastAsia="en-US"/>
        </w:rPr>
        <w:t>след обработка ще</w:t>
      </w:r>
      <w:r w:rsidRPr="00FF7CB3">
        <w:rPr>
          <w:szCs w:val="22"/>
          <w:lang w:eastAsia="en-US"/>
        </w:rPr>
        <w:t xml:space="preserve"> </w:t>
      </w:r>
      <w:r w:rsidR="00AC4AD0">
        <w:rPr>
          <w:szCs w:val="22"/>
          <w:lang w:eastAsia="en-US"/>
        </w:rPr>
        <w:t xml:space="preserve">представляват </w:t>
      </w:r>
      <w:r w:rsidRPr="00FF7CB3">
        <w:rPr>
          <w:i/>
          <w:szCs w:val="22"/>
          <w:lang w:eastAsia="en-US"/>
        </w:rPr>
        <w:t>шаблони</w:t>
      </w:r>
      <w:r w:rsidR="00B234DD">
        <w:rPr>
          <w:i/>
          <w:szCs w:val="22"/>
          <w:lang w:eastAsia="en-US"/>
        </w:rPr>
        <w:t xml:space="preserve"> на изпълнение</w:t>
      </w:r>
      <w:r w:rsidRPr="00FF7CB3">
        <w:rPr>
          <w:szCs w:val="22"/>
          <w:lang w:eastAsia="en-US"/>
        </w:rPr>
        <w:t xml:space="preserve">. Всеки такъв шаблон е поредица от </w:t>
      </w:r>
      <w:r w:rsidR="000B29EA">
        <w:rPr>
          <w:szCs w:val="22"/>
          <w:lang w:eastAsia="en-US"/>
        </w:rPr>
        <w:t>изходен код</w:t>
      </w:r>
      <w:r w:rsidRPr="00FF7CB3">
        <w:rPr>
          <w:szCs w:val="22"/>
          <w:lang w:eastAsia="en-US"/>
        </w:rPr>
        <w:t xml:space="preserve"> </w:t>
      </w:r>
      <w:r w:rsidR="000B29EA">
        <w:rPr>
          <w:szCs w:val="22"/>
          <w:lang w:eastAsia="en-US"/>
        </w:rPr>
        <w:t xml:space="preserve">извиквания на </w:t>
      </w:r>
      <w:r w:rsidRPr="00FF7CB3">
        <w:rPr>
          <w:szCs w:val="22"/>
          <w:lang w:eastAsia="en-US"/>
        </w:rPr>
        <w:t>функци</w:t>
      </w:r>
      <w:r w:rsidR="000B29EA">
        <w:rPr>
          <w:szCs w:val="22"/>
          <w:lang w:eastAsia="en-US"/>
        </w:rPr>
        <w:t>и</w:t>
      </w:r>
      <w:r w:rsidRPr="00FF7CB3">
        <w:rPr>
          <w:szCs w:val="22"/>
          <w:lang w:eastAsia="en-US"/>
        </w:rPr>
        <w:t>, които са често срещани във всички сценарии.</w:t>
      </w:r>
    </w:p>
    <w:p w:rsidR="0035776A" w:rsidRDefault="0035776A" w:rsidP="0035776A">
      <w:pPr>
        <w:keepNext/>
      </w:pPr>
      <w:r w:rsidRPr="0035776A">
        <w:rPr>
          <w:noProof/>
          <w:lang w:val="en-US" w:eastAsia="en-US"/>
        </w:rPr>
        <w:lastRenderedPageBreak/>
        <w:drawing>
          <wp:inline distT="0" distB="0" distL="0" distR="0" wp14:anchorId="2EF2E5EF" wp14:editId="376BD30C">
            <wp:extent cx="2399639" cy="2220445"/>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2417" cy="2223016"/>
                    </a:xfrm>
                    <a:prstGeom prst="rect">
                      <a:avLst/>
                    </a:prstGeom>
                  </pic:spPr>
                </pic:pic>
              </a:graphicData>
            </a:graphic>
          </wp:inline>
        </w:drawing>
      </w:r>
    </w:p>
    <w:p w:rsidR="0035776A" w:rsidRDefault="0035776A" w:rsidP="0035776A">
      <w:pPr>
        <w:pStyle w:val="Caption"/>
        <w:jc w:val="left"/>
        <w:rPr>
          <w:rFonts w:ascii="Times New Roman" w:hAnsi="Times New Roman" w:cs="Times New Roman"/>
        </w:rPr>
      </w:pPr>
      <w:bookmarkStart w:id="849" w:name="_Ref397535919"/>
      <w:bookmarkStart w:id="850" w:name="_Ref397098452"/>
      <w:r w:rsidRPr="0035776A">
        <w:rPr>
          <w:rFonts w:ascii="Times New Roman" w:hAnsi="Times New Roman" w:cs="Times New Roman"/>
        </w:rPr>
        <w:t xml:space="preserve">Фигура </w:t>
      </w:r>
      <w:r w:rsidRPr="0035776A">
        <w:rPr>
          <w:rFonts w:ascii="Times New Roman" w:hAnsi="Times New Roman" w:cs="Times New Roman"/>
        </w:rPr>
        <w:fldChar w:fldCharType="begin"/>
      </w:r>
      <w:r w:rsidRPr="0035776A">
        <w:rPr>
          <w:rFonts w:ascii="Times New Roman" w:hAnsi="Times New Roman" w:cs="Times New Roman"/>
        </w:rPr>
        <w:instrText xml:space="preserve"> SEQ Фигура \* ARABIC </w:instrText>
      </w:r>
      <w:r w:rsidRPr="0035776A">
        <w:rPr>
          <w:rFonts w:ascii="Times New Roman" w:hAnsi="Times New Roman" w:cs="Times New Roman"/>
        </w:rPr>
        <w:fldChar w:fldCharType="separate"/>
      </w:r>
      <w:r w:rsidR="00245837">
        <w:rPr>
          <w:rFonts w:ascii="Times New Roman" w:hAnsi="Times New Roman" w:cs="Times New Roman"/>
          <w:noProof/>
        </w:rPr>
        <w:t>2</w:t>
      </w:r>
      <w:r w:rsidRPr="0035776A">
        <w:rPr>
          <w:rFonts w:ascii="Times New Roman" w:hAnsi="Times New Roman" w:cs="Times New Roman"/>
        </w:rPr>
        <w:fldChar w:fldCharType="end"/>
      </w:r>
      <w:bookmarkEnd w:id="849"/>
      <w:r w:rsidRPr="0035776A">
        <w:rPr>
          <w:rFonts w:ascii="Times New Roman" w:hAnsi="Times New Roman" w:cs="Times New Roman"/>
        </w:rPr>
        <w:t xml:space="preserve"> </w:t>
      </w:r>
      <w:r>
        <w:t>(</w:t>
      </w:r>
      <w:r w:rsidRPr="0035776A">
        <w:rPr>
          <w:rFonts w:ascii="Times New Roman" w:hAnsi="Times New Roman" w:cs="Times New Roman"/>
        </w:rPr>
        <w:t xml:space="preserve">Примерен </w:t>
      </w:r>
      <w:r w:rsidR="00DE0B11">
        <w:rPr>
          <w:rFonts w:ascii="Times New Roman" w:hAnsi="Times New Roman" w:cs="Times New Roman"/>
        </w:rPr>
        <w:t>много-изгледен</w:t>
      </w:r>
      <w:r w:rsidRPr="0035776A">
        <w:rPr>
          <w:rFonts w:ascii="Times New Roman" w:hAnsi="Times New Roman" w:cs="Times New Roman"/>
        </w:rPr>
        <w:t xml:space="preserve"> модел</w:t>
      </w:r>
      <w:r w:rsidR="00C764C8">
        <w:rPr>
          <w:rFonts w:ascii="Times New Roman" w:hAnsi="Times New Roman" w:cs="Times New Roman"/>
        </w:rPr>
        <w:t xml:space="preserve"> [диаграма на к</w:t>
      </w:r>
      <w:r w:rsidRPr="0035776A">
        <w:rPr>
          <w:rFonts w:ascii="Times New Roman" w:hAnsi="Times New Roman" w:cs="Times New Roman"/>
        </w:rPr>
        <w:t>ласовете],</w:t>
      </w:r>
      <w:r w:rsidR="00C764C8">
        <w:rPr>
          <w:rFonts w:ascii="Times New Roman" w:hAnsi="Times New Roman" w:cs="Times New Roman"/>
        </w:rPr>
        <w:t xml:space="preserve"> </w:t>
      </w:r>
      <w:r w:rsidRPr="0035776A">
        <w:rPr>
          <w:rFonts w:ascii="Times New Roman" w:hAnsi="Times New Roman" w:cs="Times New Roman"/>
        </w:rPr>
        <w:t>представящ връзките между три изгледа</w:t>
      </w:r>
      <w:r w:rsidR="00250AC5">
        <w:rPr>
          <w:rFonts w:ascii="Times New Roman" w:hAnsi="Times New Roman" w:cs="Times New Roman"/>
        </w:rPr>
        <w:t xml:space="preserve"> [R14, стр. 3]</w:t>
      </w:r>
      <w:r w:rsidRPr="0035776A">
        <w:rPr>
          <w:rFonts w:ascii="Times New Roman" w:hAnsi="Times New Roman" w:cs="Times New Roman"/>
        </w:rPr>
        <w:t>)</w:t>
      </w:r>
      <w:bookmarkEnd w:id="850"/>
    </w:p>
    <w:p w:rsidR="00DE0B11" w:rsidRPr="0035776A" w:rsidRDefault="00DE0B11" w:rsidP="0035776A">
      <w:pPr>
        <w:pStyle w:val="Caption"/>
        <w:jc w:val="left"/>
        <w:rPr>
          <w:rFonts w:ascii="Times New Roman" w:hAnsi="Times New Roman" w:cs="Times New Roman"/>
        </w:rPr>
      </w:pPr>
    </w:p>
    <w:p w:rsidR="0035776A" w:rsidRDefault="0035776A" w:rsidP="0035776A">
      <w:pPr>
        <w:keepNext/>
      </w:pPr>
      <w:r w:rsidRPr="0035776A">
        <w:rPr>
          <w:noProof/>
          <w:lang w:val="en-US" w:eastAsia="en-US"/>
        </w:rPr>
        <w:lastRenderedPageBreak/>
        <w:drawing>
          <wp:inline distT="0" distB="0" distL="0" distR="0" wp14:anchorId="3E8C494D" wp14:editId="26E4F5ED">
            <wp:extent cx="2707186" cy="148523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7186" cy="1485239"/>
                    </a:xfrm>
                    <a:prstGeom prst="rect">
                      <a:avLst/>
                    </a:prstGeom>
                  </pic:spPr>
                </pic:pic>
              </a:graphicData>
            </a:graphic>
          </wp:inline>
        </w:drawing>
      </w:r>
    </w:p>
    <w:p w:rsidR="0035776A" w:rsidRPr="00607A43" w:rsidRDefault="0035776A" w:rsidP="0035776A">
      <w:pPr>
        <w:jc w:val="left"/>
        <w:rPr>
          <w:i/>
        </w:rPr>
        <w:sectPr w:rsidR="0035776A" w:rsidRPr="00607A43" w:rsidSect="00DE0B11">
          <w:type w:val="continuous"/>
          <w:pgSz w:w="11906" w:h="16838"/>
          <w:pgMar w:top="1440" w:right="1800" w:bottom="1440" w:left="1800" w:header="708" w:footer="708" w:gutter="0"/>
          <w:cols w:num="2" w:space="26"/>
          <w:docGrid w:linePitch="360"/>
        </w:sectPr>
      </w:pPr>
      <w:bookmarkStart w:id="851" w:name="_Ref397535997"/>
      <w:bookmarkStart w:id="852" w:name="_Ref397098503"/>
      <w:r w:rsidRPr="00607A43">
        <w:rPr>
          <w:i/>
        </w:rPr>
        <w:t xml:space="preserve">Фигура </w:t>
      </w:r>
      <w:r w:rsidRPr="00607A43">
        <w:rPr>
          <w:i/>
        </w:rPr>
        <w:fldChar w:fldCharType="begin"/>
      </w:r>
      <w:r w:rsidRPr="00607A43">
        <w:rPr>
          <w:i/>
        </w:rPr>
        <w:instrText xml:space="preserve"> SEQ Фигура \* ARABIC </w:instrText>
      </w:r>
      <w:r w:rsidRPr="00607A43">
        <w:rPr>
          <w:i/>
        </w:rPr>
        <w:fldChar w:fldCharType="separate"/>
      </w:r>
      <w:r w:rsidR="00245837">
        <w:rPr>
          <w:i/>
          <w:noProof/>
        </w:rPr>
        <w:t>3</w:t>
      </w:r>
      <w:r w:rsidRPr="00607A43">
        <w:rPr>
          <w:i/>
        </w:rPr>
        <w:fldChar w:fldCharType="end"/>
      </w:r>
      <w:bookmarkEnd w:id="851"/>
      <w:r w:rsidRPr="00607A43">
        <w:rPr>
          <w:i/>
        </w:rPr>
        <w:t xml:space="preserve"> (Примерен </w:t>
      </w:r>
      <w:r w:rsidR="00DE0B11">
        <w:rPr>
          <w:i/>
        </w:rPr>
        <w:t>много-изгледен</w:t>
      </w:r>
      <w:r w:rsidRPr="00607A43">
        <w:rPr>
          <w:i/>
        </w:rPr>
        <w:t xml:space="preserve"> процес за извличане на 3 изгледа от една софтуерна система</w:t>
      </w:r>
      <w:r w:rsidR="00250AC5">
        <w:rPr>
          <w:i/>
        </w:rPr>
        <w:t xml:space="preserve"> </w:t>
      </w:r>
      <w:r w:rsidR="00250AC5" w:rsidRPr="00250AC5">
        <w:rPr>
          <w:rFonts w:cs="Times New Roman"/>
          <w:i/>
        </w:rPr>
        <w:t>[R14, стр. 3]</w:t>
      </w:r>
      <w:r w:rsidRPr="00607A43">
        <w:rPr>
          <w:i/>
        </w:rPr>
        <w:t>)</w:t>
      </w:r>
      <w:bookmarkEnd w:id="852"/>
    </w:p>
    <w:p w:rsidR="00D57BA4" w:rsidRPr="00D57BA4" w:rsidRDefault="00F3075C" w:rsidP="00FD0D24">
      <w:pPr>
        <w:rPr>
          <w:rFonts w:ascii="Cambria" w:hAnsi="WenQuanYi Micro Hei"/>
          <w:sz w:val="22"/>
          <w:szCs w:val="22"/>
          <w:lang w:eastAsia="en-US"/>
        </w:rPr>
      </w:pPr>
      <w:r>
        <w:rPr>
          <w:lang w:eastAsia="en-US"/>
        </w:rPr>
        <w:lastRenderedPageBreak/>
        <w:t>Повтарянето</w:t>
      </w:r>
      <w:r w:rsidR="00D57BA4" w:rsidRPr="00D57BA4">
        <w:rPr>
          <w:lang w:eastAsia="en-US"/>
        </w:rPr>
        <w:t xml:space="preserve"> на този процес за колекция от свойства ни позволява да определим реализацията на софтуерните свойства в изходния код, а именно </w:t>
      </w:r>
      <w:r w:rsidR="00B5425F">
        <w:rPr>
          <w:lang w:eastAsia="en-US"/>
        </w:rPr>
        <w:t>основните</w:t>
      </w:r>
      <w:r w:rsidR="00D57BA4" w:rsidRPr="00D57BA4">
        <w:rPr>
          <w:lang w:eastAsia="en-US"/>
        </w:rPr>
        <w:t xml:space="preserve"> функции. Накрая всяка група </w:t>
      </w:r>
      <w:r w:rsidR="00A946B0">
        <w:rPr>
          <w:lang w:eastAsia="en-US"/>
        </w:rPr>
        <w:t>основни</w:t>
      </w:r>
      <w:r w:rsidR="00D57BA4" w:rsidRPr="00D57BA4">
        <w:rPr>
          <w:lang w:eastAsia="en-US"/>
        </w:rPr>
        <w:t xml:space="preserve"> функции, имплементиращи дадено свойство ще бъдат използвани като ядро на </w:t>
      </w:r>
      <w:r w:rsidR="00A946B0">
        <w:rPr>
          <w:lang w:eastAsia="en-US"/>
        </w:rPr>
        <w:t>клъстер при</w:t>
      </w:r>
      <w:r w:rsidR="00D57BA4" w:rsidRPr="00D57BA4">
        <w:rPr>
          <w:lang w:eastAsia="en-US"/>
        </w:rPr>
        <w:t xml:space="preserve"> възстановяването на структурния изглед, за да </w:t>
      </w:r>
      <w:r w:rsidR="00A946B0">
        <w:rPr>
          <w:lang w:eastAsia="en-US"/>
        </w:rPr>
        <w:t xml:space="preserve">може да </w:t>
      </w:r>
      <w:r w:rsidR="00D57BA4" w:rsidRPr="00D57BA4">
        <w:rPr>
          <w:lang w:eastAsia="en-US"/>
        </w:rPr>
        <w:t xml:space="preserve">се създаде по-голяма група свързани функции. Структурният изглед </w:t>
      </w:r>
      <w:r w:rsidR="008C019E">
        <w:rPr>
          <w:lang w:eastAsia="en-US"/>
        </w:rPr>
        <w:t>използва</w:t>
      </w:r>
      <w:r w:rsidR="00D57BA4" w:rsidRPr="00D57BA4">
        <w:rPr>
          <w:lang w:eastAsia="en-US"/>
        </w:rPr>
        <w:t xml:space="preserve"> връзките между функциите, за да определи близостта </w:t>
      </w:r>
      <w:r w:rsidR="009928B5">
        <w:rPr>
          <w:lang w:eastAsia="en-US"/>
        </w:rPr>
        <w:t xml:space="preserve">на други функции с ядрото на </w:t>
      </w:r>
      <w:r w:rsidR="005345B6">
        <w:rPr>
          <w:lang w:eastAsia="en-US"/>
        </w:rPr>
        <w:t>все</w:t>
      </w:r>
      <w:r w:rsidR="005345B6" w:rsidRPr="00D57BA4">
        <w:rPr>
          <w:lang w:eastAsia="en-US"/>
        </w:rPr>
        <w:t>к</w:t>
      </w:r>
      <w:r w:rsidR="005345B6">
        <w:rPr>
          <w:lang w:eastAsia="en-US"/>
        </w:rPr>
        <w:t>и</w:t>
      </w:r>
      <w:r w:rsidR="00D57BA4" w:rsidRPr="00D57BA4">
        <w:rPr>
          <w:lang w:eastAsia="en-US"/>
        </w:rPr>
        <w:t xml:space="preserve"> </w:t>
      </w:r>
      <w:r w:rsidR="00AF28D2">
        <w:rPr>
          <w:lang w:eastAsia="en-US"/>
        </w:rPr>
        <w:t>клъстер</w:t>
      </w:r>
      <w:r w:rsidR="00D57BA4" w:rsidRPr="00D57BA4">
        <w:rPr>
          <w:lang w:eastAsia="en-US"/>
        </w:rPr>
        <w:t xml:space="preserve">, което в последствие генерира групи, представляващи софтуерните компоненти. </w:t>
      </w:r>
    </w:p>
    <w:p w:rsidR="00D57BA4" w:rsidRPr="009F143D" w:rsidRDefault="00D57BA4" w:rsidP="00D67FFE">
      <w:pPr>
        <w:rPr>
          <w:rFonts w:ascii="Cambria" w:hAnsi="WenQuanYi Micro Hei"/>
          <w:sz w:val="22"/>
          <w:lang w:eastAsia="en-US"/>
        </w:rPr>
      </w:pPr>
      <w:r w:rsidRPr="00D57BA4">
        <w:rPr>
          <w:lang w:eastAsia="en-US"/>
        </w:rPr>
        <w:t xml:space="preserve">Цялостният процес в </w:t>
      </w:r>
      <w:r w:rsidR="00CE603E">
        <w:rPr>
          <w:lang w:eastAsia="en-US"/>
        </w:rPr>
        <w:t>много-изгледна</w:t>
      </w:r>
      <w:ins w:id="853" w:author="aldi" w:date="2015-02-16T15:48:00Z">
        <w:r w:rsidR="008A4223">
          <w:rPr>
            <w:lang w:eastAsia="en-US"/>
          </w:rPr>
          <w:t>та</w:t>
        </w:r>
      </w:ins>
      <w:r w:rsidRPr="00D57BA4">
        <w:rPr>
          <w:lang w:eastAsia="en-US"/>
        </w:rPr>
        <w:t xml:space="preserve"> рамка</w:t>
      </w:r>
      <w:del w:id="854" w:author="aldi" w:date="2015-02-16T15:48:00Z">
        <w:r w:rsidRPr="00D57BA4" w:rsidDel="008A4223">
          <w:rPr>
            <w:lang w:eastAsia="en-US"/>
          </w:rPr>
          <w:delText>та</w:delText>
        </w:r>
      </w:del>
      <w:r w:rsidRPr="00D57BA4">
        <w:rPr>
          <w:lang w:eastAsia="en-US"/>
        </w:rPr>
        <w:t xml:space="preserve"> ни позволява да свързваме диаграми с абстрактен дизайн към конкретната имплементация на функционалните елем</w:t>
      </w:r>
      <w:r w:rsidR="009F143D">
        <w:rPr>
          <w:lang w:eastAsia="en-US"/>
        </w:rPr>
        <w:t>енти на изгледа за проектиране.</w:t>
      </w:r>
    </w:p>
    <w:p w:rsidR="00D57BA4" w:rsidRDefault="00D57BA4" w:rsidP="00D57BA4">
      <w:pPr>
        <w:pStyle w:val="Heading4"/>
      </w:pPr>
      <w:commentRangeStart w:id="855"/>
      <w:r>
        <w:t>Генериране на изглед за проектиран</w:t>
      </w:r>
      <w:r w:rsidR="00CA5B07">
        <w:t>е (Design view</w:t>
      </w:r>
      <w:del w:id="856" w:author="mitko" w:date="2015-02-16T21:50:00Z">
        <w:r w:rsidR="00CA5B07" w:rsidDel="00C80A3B">
          <w:delText xml:space="preserve">, </w:delText>
        </w:r>
        <w:r w:rsidR="00CA5B07" w:rsidRPr="00CA5B07" w:rsidDel="00C80A3B">
          <w:rPr>
            <w:i/>
          </w:rPr>
          <w:fldChar w:fldCharType="begin"/>
        </w:r>
        <w:r w:rsidR="00CA5B07" w:rsidRPr="00CA5B07" w:rsidDel="00C80A3B">
          <w:rPr>
            <w:i/>
          </w:rPr>
          <w:delInstrText xml:space="preserve"> REF _Ref397535919 \h </w:delInstrText>
        </w:r>
        <w:r w:rsidR="00CA5B07" w:rsidDel="00C80A3B">
          <w:rPr>
            <w:i/>
          </w:rPr>
          <w:delInstrText xml:space="preserve"> \* MERGEFORMAT </w:delInstrText>
        </w:r>
        <w:r w:rsidR="00CA5B07" w:rsidRPr="00CA5B07" w:rsidDel="00C80A3B">
          <w:rPr>
            <w:i/>
          </w:rPr>
        </w:r>
        <w:r w:rsidR="00CA5B07" w:rsidRPr="00CA5B07" w:rsidDel="00C80A3B">
          <w:rPr>
            <w:i/>
          </w:rPr>
          <w:fldChar w:fldCharType="separate"/>
        </w:r>
        <w:r w:rsidR="00A34B04" w:rsidRPr="00A34B04" w:rsidDel="00C80A3B">
          <w:rPr>
            <w:rFonts w:cs="Times New Roman"/>
            <w:i/>
          </w:rPr>
          <w:delText xml:space="preserve">Фигура </w:delText>
        </w:r>
        <w:r w:rsidR="00A34B04" w:rsidRPr="00A34B04" w:rsidDel="00C80A3B">
          <w:rPr>
            <w:rFonts w:cs="Times New Roman"/>
            <w:i/>
            <w:noProof/>
          </w:rPr>
          <w:delText>2</w:delText>
        </w:r>
        <w:r w:rsidR="00CA5B07" w:rsidRPr="00CA5B07" w:rsidDel="00C80A3B">
          <w:rPr>
            <w:i/>
          </w:rPr>
          <w:fldChar w:fldCharType="end"/>
        </w:r>
      </w:del>
      <w:r w:rsidR="00CA5B07">
        <w:t>)</w:t>
      </w:r>
      <w:commentRangeEnd w:id="855"/>
      <w:r w:rsidR="001058F0">
        <w:rPr>
          <w:rStyle w:val="CommentReference"/>
          <w:b w:val="0"/>
          <w:bCs w:val="0"/>
        </w:rPr>
        <w:commentReference w:id="855"/>
      </w:r>
    </w:p>
    <w:p w:rsidR="00BF4C6F" w:rsidRDefault="00A731B6" w:rsidP="00525980">
      <w:pPr>
        <w:rPr>
          <w:lang w:eastAsia="en-US"/>
        </w:rPr>
      </w:pPr>
      <w:r w:rsidRPr="00A731B6">
        <w:rPr>
          <w:lang w:eastAsia="en-US"/>
        </w:rPr>
        <w:t xml:space="preserve">В този раздел </w:t>
      </w:r>
      <w:r w:rsidR="009303E3">
        <w:rPr>
          <w:lang w:eastAsia="en-US"/>
        </w:rPr>
        <w:t>се</w:t>
      </w:r>
      <w:r w:rsidRPr="00A731B6">
        <w:rPr>
          <w:lang w:eastAsia="en-US"/>
        </w:rPr>
        <w:t xml:space="preserve"> обсъ</w:t>
      </w:r>
      <w:r w:rsidR="009303E3">
        <w:rPr>
          <w:lang w:eastAsia="en-US"/>
        </w:rPr>
        <w:t>ждат</w:t>
      </w:r>
      <w:r w:rsidRPr="00A731B6">
        <w:rPr>
          <w:lang w:eastAsia="en-US"/>
        </w:rPr>
        <w:t xml:space="preserve"> стъпките за трансформиране на знанията</w:t>
      </w:r>
      <w:ins w:id="857" w:author="mitko" w:date="2015-02-16T21:51:00Z">
        <w:r w:rsidR="00C80A3B">
          <w:rPr>
            <w:lang w:val="en-US" w:eastAsia="en-US"/>
          </w:rPr>
          <w:t xml:space="preserve"> (</w:t>
        </w:r>
        <w:r w:rsidR="00C80A3B" w:rsidRPr="00CA5B07">
          <w:rPr>
            <w:i/>
          </w:rPr>
          <w:fldChar w:fldCharType="begin"/>
        </w:r>
        <w:r w:rsidR="00C80A3B" w:rsidRPr="00CA5B07">
          <w:rPr>
            <w:i/>
          </w:rPr>
          <w:instrText xml:space="preserve"> REF _Ref397535919 \h </w:instrText>
        </w:r>
        <w:r w:rsidR="00C80A3B">
          <w:rPr>
            <w:i/>
          </w:rPr>
          <w:instrText xml:space="preserve"> \* MERGEFORMAT </w:instrText>
        </w:r>
      </w:ins>
      <w:r w:rsidR="00C80A3B" w:rsidRPr="00CA5B07">
        <w:rPr>
          <w:i/>
        </w:rPr>
      </w:r>
      <w:ins w:id="858" w:author="mitko" w:date="2015-02-16T21:51:00Z">
        <w:r w:rsidR="00C80A3B" w:rsidRPr="00CA5B07">
          <w:rPr>
            <w:i/>
          </w:rPr>
          <w:fldChar w:fldCharType="separate"/>
        </w:r>
      </w:ins>
      <w:ins w:id="859" w:author="mitko" w:date="2015-02-18T22:01:00Z">
        <w:r w:rsidR="00245837" w:rsidRPr="00245837">
          <w:rPr>
            <w:rFonts w:cs="Times New Roman"/>
            <w:i/>
            <w:rPrChange w:id="860" w:author="mitko" w:date="2015-02-18T22:01:00Z">
              <w:rPr>
                <w:rFonts w:cs="Times New Roman"/>
              </w:rPr>
            </w:rPrChange>
          </w:rPr>
          <w:t xml:space="preserve">Фигура </w:t>
        </w:r>
        <w:r w:rsidR="00245837" w:rsidRPr="00245837">
          <w:rPr>
            <w:rFonts w:cs="Times New Roman"/>
            <w:i/>
            <w:noProof/>
            <w:rPrChange w:id="861" w:author="mitko" w:date="2015-02-18T22:01:00Z">
              <w:rPr>
                <w:rFonts w:cs="Times New Roman"/>
                <w:noProof/>
              </w:rPr>
            </w:rPrChange>
          </w:rPr>
          <w:t>2</w:t>
        </w:r>
      </w:ins>
      <w:ins w:id="862" w:author="mitko" w:date="2015-02-16T21:51:00Z">
        <w:r w:rsidR="00C80A3B" w:rsidRPr="00CA5B07">
          <w:rPr>
            <w:i/>
          </w:rPr>
          <w:fldChar w:fldCharType="end"/>
        </w:r>
        <w:r w:rsidR="00C80A3B">
          <w:rPr>
            <w:lang w:val="en-US" w:eastAsia="en-US"/>
          </w:rPr>
          <w:t>)</w:t>
        </w:r>
      </w:ins>
      <w:r w:rsidRPr="00A731B6">
        <w:rPr>
          <w:lang w:eastAsia="en-US"/>
        </w:rPr>
        <w:t xml:space="preserve"> в текст</w:t>
      </w:r>
      <w:r w:rsidR="004C2F16">
        <w:rPr>
          <w:lang w:eastAsia="en-US"/>
        </w:rPr>
        <w:t>а</w:t>
      </w:r>
      <w:r w:rsidRPr="00A731B6">
        <w:rPr>
          <w:lang w:eastAsia="en-US"/>
        </w:rPr>
        <w:t xml:space="preserve"> на сценариите в информация, свързана с проектирането и представлявана от </w:t>
      </w:r>
      <w:r w:rsidR="00395C22">
        <w:rPr>
          <w:lang w:eastAsia="en-US"/>
        </w:rPr>
        <w:t>два</w:t>
      </w:r>
      <w:r w:rsidRPr="00A731B6">
        <w:rPr>
          <w:lang w:eastAsia="en-US"/>
        </w:rPr>
        <w:t xml:space="preserve"> типа диаграми: </w:t>
      </w:r>
      <w:r w:rsidRPr="007024B8">
        <w:rPr>
          <w:i/>
          <w:lang w:eastAsia="en-US"/>
        </w:rPr>
        <w:t>диаграма „същност-връзка</w:t>
      </w:r>
      <w:r w:rsidRPr="00A731B6">
        <w:rPr>
          <w:lang w:eastAsia="en-US"/>
        </w:rPr>
        <w:t xml:space="preserve">“ и </w:t>
      </w:r>
      <w:r w:rsidRPr="007024B8">
        <w:rPr>
          <w:i/>
          <w:lang w:eastAsia="en-US"/>
        </w:rPr>
        <w:t>диаграма на дейностите</w:t>
      </w:r>
      <w:r w:rsidRPr="00A731B6">
        <w:rPr>
          <w:lang w:eastAsia="en-US"/>
        </w:rPr>
        <w:t>, използвайки процеса, изобразен на</w:t>
      </w:r>
      <w:r w:rsidR="00B1365B">
        <w:rPr>
          <w:lang w:eastAsia="en-US"/>
        </w:rPr>
        <w:t xml:space="preserve"> </w:t>
      </w:r>
      <w:commentRangeStart w:id="863"/>
      <w:r w:rsidR="004A30FC" w:rsidRPr="004A30FC">
        <w:rPr>
          <w:i/>
          <w:lang w:eastAsia="en-US"/>
        </w:rPr>
        <w:fldChar w:fldCharType="begin"/>
      </w:r>
      <w:r w:rsidR="004A30FC" w:rsidRPr="004A30FC">
        <w:rPr>
          <w:i/>
          <w:lang w:eastAsia="en-US"/>
        </w:rPr>
        <w:instrText xml:space="preserve"> REF _Ref397536093 \h </w:instrText>
      </w:r>
      <w:r w:rsidR="004A30FC">
        <w:rPr>
          <w:i/>
          <w:lang w:eastAsia="en-US"/>
        </w:rPr>
        <w:instrText xml:space="preserve"> \* MERGEFORMAT </w:instrText>
      </w:r>
      <w:r w:rsidR="004A30FC" w:rsidRPr="004A30FC">
        <w:rPr>
          <w:i/>
          <w:lang w:eastAsia="en-US"/>
        </w:rPr>
      </w:r>
      <w:r w:rsidR="004A30FC" w:rsidRPr="004A30FC">
        <w:rPr>
          <w:i/>
          <w:lang w:eastAsia="en-US"/>
        </w:rPr>
        <w:fldChar w:fldCharType="separate"/>
      </w:r>
      <w:ins w:id="864" w:author="mitko" w:date="2015-02-18T22:01:00Z">
        <w:r w:rsidR="00245837" w:rsidRPr="00245837">
          <w:rPr>
            <w:i/>
            <w:rPrChange w:id="865" w:author="mitko" w:date="2015-02-18T22:01:00Z">
              <w:rPr/>
            </w:rPrChange>
          </w:rPr>
          <w:t xml:space="preserve">Фигура </w:t>
        </w:r>
        <w:r w:rsidR="00245837" w:rsidRPr="00245837">
          <w:rPr>
            <w:i/>
            <w:noProof/>
            <w:rPrChange w:id="866" w:author="mitko" w:date="2015-02-18T22:01:00Z">
              <w:rPr>
                <w:noProof/>
              </w:rPr>
            </w:rPrChange>
          </w:rPr>
          <w:t>5</w:t>
        </w:r>
      </w:ins>
      <w:del w:id="867" w:author="mitko" w:date="2015-02-18T21:54:00Z">
        <w:r w:rsidR="00A34B04" w:rsidRPr="00A34B04" w:rsidDel="002C26F0">
          <w:rPr>
            <w:i/>
          </w:rPr>
          <w:delText xml:space="preserve">Фигура </w:delText>
        </w:r>
        <w:r w:rsidR="00A34B04" w:rsidRPr="00A34B04" w:rsidDel="002C26F0">
          <w:rPr>
            <w:i/>
            <w:noProof/>
          </w:rPr>
          <w:delText>5</w:delText>
        </w:r>
      </w:del>
      <w:r w:rsidR="004A30FC" w:rsidRPr="004A30FC">
        <w:rPr>
          <w:i/>
          <w:lang w:eastAsia="en-US"/>
        </w:rPr>
        <w:fldChar w:fldCharType="end"/>
      </w:r>
      <w:commentRangeEnd w:id="863"/>
      <w:r w:rsidR="008A4223">
        <w:rPr>
          <w:rStyle w:val="CommentReference"/>
        </w:rPr>
        <w:commentReference w:id="863"/>
      </w:r>
      <w:r w:rsidRPr="00A731B6">
        <w:rPr>
          <w:lang w:eastAsia="en-US"/>
        </w:rPr>
        <w:t>. Този подход генерира и структурира редица сценарии, след което използва сценариен домейн модел, за да пр</w:t>
      </w:r>
      <w:r w:rsidR="006F6A22">
        <w:rPr>
          <w:lang w:eastAsia="en-US"/>
        </w:rPr>
        <w:t>е</w:t>
      </w:r>
      <w:r w:rsidRPr="00A731B6">
        <w:rPr>
          <w:lang w:eastAsia="en-US"/>
        </w:rPr>
        <w:t xml:space="preserve">върне изградените сценарии в съставки на усвоените проектни диаграми. Този процес се състои от </w:t>
      </w:r>
      <w:r w:rsidR="00C231E1">
        <w:rPr>
          <w:lang w:eastAsia="en-US"/>
        </w:rPr>
        <w:t>три</w:t>
      </w:r>
      <w:r w:rsidRPr="00A731B6">
        <w:rPr>
          <w:lang w:eastAsia="en-US"/>
        </w:rPr>
        <w:t xml:space="preserve"> стъпки: </w:t>
      </w:r>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1 (генериране на сценарий)</w:t>
      </w:r>
    </w:p>
    <w:p w:rsidR="00A731B6" w:rsidRPr="00A731B6" w:rsidRDefault="00A731B6" w:rsidP="000562E5">
      <w:pPr>
        <w:rPr>
          <w:rFonts w:ascii="Cambria" w:hAnsi="WenQuanYi Micro Hei"/>
          <w:sz w:val="22"/>
          <w:lang w:eastAsia="en-US"/>
        </w:rPr>
      </w:pPr>
      <w:r w:rsidRPr="00A731B6">
        <w:rPr>
          <w:lang w:eastAsia="en-US"/>
        </w:rPr>
        <w:t>Сценариите са основните елементи, които о</w:t>
      </w:r>
      <w:r w:rsidR="003D6141">
        <w:rPr>
          <w:lang w:eastAsia="en-US"/>
        </w:rPr>
        <w:t>рг</w:t>
      </w:r>
      <w:r w:rsidRPr="00A731B6">
        <w:rPr>
          <w:lang w:eastAsia="en-US"/>
        </w:rPr>
        <w:t xml:space="preserve">анизират предложената </w:t>
      </w:r>
      <w:r w:rsidR="008103A2">
        <w:rPr>
          <w:lang w:eastAsia="en-US"/>
        </w:rPr>
        <w:t>много-изгледна</w:t>
      </w:r>
      <w:r w:rsidRPr="00A731B6">
        <w:rPr>
          <w:lang w:eastAsia="en-US"/>
        </w:rPr>
        <w:t xml:space="preserve"> възстановителна рамка на архитектурата. </w:t>
      </w:r>
      <w:r w:rsidR="00960ED1">
        <w:rPr>
          <w:lang w:eastAsia="en-US"/>
        </w:rPr>
        <w:t>П</w:t>
      </w:r>
      <w:r w:rsidRPr="00A731B6">
        <w:rPr>
          <w:lang w:eastAsia="en-US"/>
        </w:rPr>
        <w:t>риемаме структурирана текстова репрезентация на сценарии, която съответства с обикновения синтаксис на</w:t>
      </w:r>
      <w:r w:rsidR="00F736BD">
        <w:rPr>
          <w:lang w:eastAsia="en-US"/>
        </w:rPr>
        <w:t xml:space="preserve"> </w:t>
      </w:r>
      <w:r w:rsidR="00F2061D" w:rsidRPr="00C07953">
        <w:rPr>
          <w:i/>
          <w:lang w:eastAsia="en-US"/>
        </w:rPr>
        <w:fldChar w:fldCharType="begin"/>
      </w:r>
      <w:r w:rsidR="00F2061D" w:rsidRPr="00C07953">
        <w:rPr>
          <w:i/>
          <w:lang w:eastAsia="en-US"/>
        </w:rPr>
        <w:instrText xml:space="preserve"> REF _Ref397536118 \h </w:instrText>
      </w:r>
      <w:r w:rsidR="00C07953" w:rsidRPr="00C07953">
        <w:rPr>
          <w:i/>
          <w:lang w:eastAsia="en-US"/>
        </w:rPr>
        <w:instrText xml:space="preserve"> \* MERGEFORMAT </w:instrText>
      </w:r>
      <w:r w:rsidR="00F2061D" w:rsidRPr="00C07953">
        <w:rPr>
          <w:i/>
          <w:lang w:eastAsia="en-US"/>
        </w:rPr>
      </w:r>
      <w:r w:rsidR="00F2061D" w:rsidRPr="00C07953">
        <w:rPr>
          <w:i/>
          <w:lang w:eastAsia="en-US"/>
        </w:rPr>
        <w:fldChar w:fldCharType="separate"/>
      </w:r>
      <w:ins w:id="868" w:author="mitko" w:date="2015-02-18T22:01:00Z">
        <w:r w:rsidR="00245837" w:rsidRPr="00245837">
          <w:rPr>
            <w:i/>
            <w:rPrChange w:id="869" w:author="mitko" w:date="2015-02-18T22:01:00Z">
              <w:rPr/>
            </w:rPrChange>
          </w:rPr>
          <w:t xml:space="preserve">Фигура </w:t>
        </w:r>
        <w:r w:rsidR="00245837" w:rsidRPr="00245837">
          <w:rPr>
            <w:i/>
            <w:noProof/>
            <w:rPrChange w:id="870" w:author="mitko" w:date="2015-02-18T22:01:00Z">
              <w:rPr>
                <w:noProof/>
              </w:rPr>
            </w:rPrChange>
          </w:rPr>
          <w:t>4</w:t>
        </w:r>
      </w:ins>
      <w:del w:id="871" w:author="mitko" w:date="2015-02-18T21:54:00Z">
        <w:r w:rsidR="00A34B04" w:rsidRPr="00A34B04" w:rsidDel="002C26F0">
          <w:rPr>
            <w:i/>
          </w:rPr>
          <w:delText xml:space="preserve">Фигура </w:delText>
        </w:r>
        <w:r w:rsidR="00A34B04" w:rsidRPr="00A34B04" w:rsidDel="002C26F0">
          <w:rPr>
            <w:i/>
            <w:noProof/>
          </w:rPr>
          <w:delText>4</w:delText>
        </w:r>
      </w:del>
      <w:r w:rsidR="00F2061D" w:rsidRPr="00C07953">
        <w:rPr>
          <w:i/>
          <w:lang w:eastAsia="en-US"/>
        </w:rPr>
        <w:fldChar w:fldCharType="end"/>
      </w:r>
      <w:r w:rsidRPr="00A731B6">
        <w:rPr>
          <w:lang w:eastAsia="en-US"/>
        </w:rPr>
        <w:t xml:space="preserve">. В този синтаксис всеки сценарий се състои от поредица от един или повече </w:t>
      </w:r>
      <w:r w:rsidRPr="00A731B6">
        <w:rPr>
          <w:i/>
          <w:lang w:eastAsia="en-US"/>
        </w:rPr>
        <w:t xml:space="preserve">участници (actors), действия </w:t>
      </w:r>
      <w:r w:rsidRPr="00A731B6">
        <w:rPr>
          <w:lang w:eastAsia="en-US"/>
        </w:rPr>
        <w:t xml:space="preserve">и </w:t>
      </w:r>
      <w:r w:rsidRPr="00A731B6">
        <w:rPr>
          <w:i/>
          <w:lang w:eastAsia="en-US"/>
        </w:rPr>
        <w:t>работна информация</w:t>
      </w:r>
      <w:r w:rsidRPr="00A731B6">
        <w:rPr>
          <w:lang w:eastAsia="en-US"/>
        </w:rPr>
        <w:t xml:space="preserve">, всеки от които могат да имат нула или повече ограничения, които ще бъдат определени в </w:t>
      </w:r>
      <w:r w:rsidRPr="00960ED1">
        <w:rPr>
          <w:i/>
          <w:lang w:eastAsia="en-US"/>
        </w:rPr>
        <w:t>стъпка 2</w:t>
      </w:r>
      <w:r w:rsidRPr="00A731B6">
        <w:rPr>
          <w:lang w:eastAsia="en-US"/>
        </w:rPr>
        <w:t xml:space="preserve">. Можем да генерираме синтактично правилни сценарии, </w:t>
      </w:r>
      <w:r w:rsidRPr="00A731B6">
        <w:rPr>
          <w:lang w:eastAsia="en-US"/>
        </w:rPr>
        <w:lastRenderedPageBreak/>
        <w:t>които ще бъдат декомпозирани, с помощта на домейн моделът, за да се запълни базата знания на сценарийни шаблони и да се използват отново бизнес правилата в подобен случай. Източниците за генериране на сценарий са доказателства като: потребителски интерфейс, ръководство за потребители и знанията на потребител-специалист за системата.</w:t>
      </w:r>
    </w:p>
    <w:p w:rsidR="00A731B6" w:rsidRPr="00A731B6" w:rsidRDefault="00A731B6" w:rsidP="000562E5">
      <w:pPr>
        <w:rPr>
          <w:rFonts w:ascii="Cambria" w:hAnsi="WenQuanYi Micro Hei" w:cs="Times New Roman"/>
          <w:color w:val="auto"/>
          <w:kern w:val="1"/>
          <w:sz w:val="22"/>
          <w:szCs w:val="24"/>
          <w:lang w:eastAsia="en-US"/>
        </w:rPr>
      </w:pPr>
      <w:r w:rsidRPr="00A731B6">
        <w:rPr>
          <w:rFonts w:cs="Times New Roman"/>
          <w:b/>
          <w:color w:val="auto"/>
          <w:kern w:val="1"/>
          <w:szCs w:val="24"/>
          <w:lang w:eastAsia="en-US"/>
        </w:rPr>
        <w:t>Стъпка 2 (декомпозиция на сценарий)</w:t>
      </w:r>
      <w:r w:rsidRPr="00A731B6">
        <w:rPr>
          <w:rFonts w:cs="Times New Roman"/>
          <w:color w:val="auto"/>
          <w:kern w:val="1"/>
          <w:szCs w:val="24"/>
          <w:lang w:eastAsia="en-US"/>
        </w:rPr>
        <w:t xml:space="preserve"> </w:t>
      </w:r>
      <w:r w:rsidRPr="000562E5">
        <w:rPr>
          <w:lang w:eastAsia="en-US"/>
        </w:rPr>
        <w:t>Диаграмата на класовете на предложения сценариен модел е представена на</w:t>
      </w:r>
      <w:r w:rsidR="000B4118">
        <w:rPr>
          <w:lang w:eastAsia="en-US"/>
        </w:rPr>
        <w:t xml:space="preserve"> </w:t>
      </w:r>
      <w:r w:rsidR="00F2061D" w:rsidRPr="00F2061D">
        <w:rPr>
          <w:i/>
          <w:lang w:eastAsia="en-US"/>
        </w:rPr>
        <w:fldChar w:fldCharType="begin"/>
      </w:r>
      <w:r w:rsidR="00F2061D" w:rsidRPr="00F2061D">
        <w:rPr>
          <w:i/>
          <w:lang w:eastAsia="en-US"/>
        </w:rPr>
        <w:instrText xml:space="preserve"> REF _Ref397536153 \h </w:instrText>
      </w:r>
      <w:r w:rsidR="00F2061D">
        <w:rPr>
          <w:i/>
          <w:lang w:eastAsia="en-US"/>
        </w:rPr>
        <w:instrText xml:space="preserve"> \* MERGEFORMAT </w:instrText>
      </w:r>
      <w:r w:rsidR="00F2061D" w:rsidRPr="00F2061D">
        <w:rPr>
          <w:i/>
          <w:lang w:eastAsia="en-US"/>
        </w:rPr>
      </w:r>
      <w:r w:rsidR="00F2061D" w:rsidRPr="00F2061D">
        <w:rPr>
          <w:i/>
          <w:lang w:eastAsia="en-US"/>
        </w:rPr>
        <w:fldChar w:fldCharType="separate"/>
      </w:r>
      <w:ins w:id="872" w:author="mitko" w:date="2015-02-18T22:01:00Z">
        <w:r w:rsidR="00245837" w:rsidRPr="00245837">
          <w:rPr>
            <w:i/>
            <w:rPrChange w:id="873" w:author="mitko" w:date="2015-02-18T22:01:00Z">
              <w:rPr/>
            </w:rPrChange>
          </w:rPr>
          <w:t xml:space="preserve">Фигура </w:t>
        </w:r>
        <w:r w:rsidR="00245837" w:rsidRPr="00245837">
          <w:rPr>
            <w:i/>
            <w:noProof/>
            <w:rPrChange w:id="874" w:author="mitko" w:date="2015-02-18T22:01:00Z">
              <w:rPr>
                <w:noProof/>
              </w:rPr>
            </w:rPrChange>
          </w:rPr>
          <w:t>6</w:t>
        </w:r>
      </w:ins>
      <w:del w:id="875" w:author="mitko" w:date="2015-02-18T21:54:00Z">
        <w:r w:rsidR="00A34B04" w:rsidRPr="00A34B04" w:rsidDel="002C26F0">
          <w:rPr>
            <w:i/>
          </w:rPr>
          <w:delText xml:space="preserve">Фигура </w:delText>
        </w:r>
        <w:r w:rsidR="00A34B04" w:rsidRPr="00A34B04" w:rsidDel="002C26F0">
          <w:rPr>
            <w:i/>
            <w:noProof/>
          </w:rPr>
          <w:delText>6</w:delText>
        </w:r>
      </w:del>
      <w:r w:rsidR="00F2061D" w:rsidRPr="00F2061D">
        <w:rPr>
          <w:i/>
          <w:lang w:eastAsia="en-US"/>
        </w:rPr>
        <w:fldChar w:fldCharType="end"/>
      </w:r>
      <w:r w:rsidRPr="000562E5">
        <w:rPr>
          <w:lang w:eastAsia="en-US"/>
        </w:rPr>
        <w:t>. Този модел трябва да осигури класов</w:t>
      </w:r>
      <w:r w:rsidR="005179E3">
        <w:rPr>
          <w:lang w:eastAsia="en-US"/>
        </w:rPr>
        <w:t>а</w:t>
      </w:r>
      <w:r w:rsidRPr="000562E5">
        <w:rPr>
          <w:lang w:eastAsia="en-US"/>
        </w:rPr>
        <w:t xml:space="preserve"> информация в сценарии от различни области на приложение. </w:t>
      </w:r>
      <w:r w:rsidR="00B5143D">
        <w:rPr>
          <w:lang w:eastAsia="en-US"/>
        </w:rPr>
        <w:t xml:space="preserve">След </w:t>
      </w:r>
      <w:r w:rsidR="00B5143D" w:rsidRPr="00CB24C8">
        <w:rPr>
          <w:color w:val="auto"/>
          <w:lang w:eastAsia="en-US"/>
        </w:rPr>
        <w:t>п</w:t>
      </w:r>
      <w:r w:rsidRPr="00CB24C8">
        <w:rPr>
          <w:color w:val="auto"/>
          <w:lang w:eastAsia="en-US"/>
        </w:rPr>
        <w:t>рил</w:t>
      </w:r>
      <w:r w:rsidR="00B5143D" w:rsidRPr="00CB24C8">
        <w:rPr>
          <w:color w:val="auto"/>
          <w:lang w:eastAsia="en-US"/>
        </w:rPr>
        <w:t>агане</w:t>
      </w:r>
      <w:r w:rsidRPr="00CB24C8">
        <w:rPr>
          <w:color w:val="auto"/>
          <w:lang w:eastAsia="en-US"/>
        </w:rPr>
        <w:t xml:space="preserve"> този модел на</w:t>
      </w:r>
      <w:r w:rsidR="00B5143D" w:rsidRPr="00CB24C8">
        <w:rPr>
          <w:color w:val="auto"/>
          <w:lang w:eastAsia="en-US"/>
        </w:rPr>
        <w:t>д</w:t>
      </w:r>
      <w:r w:rsidRPr="00CB24C8">
        <w:rPr>
          <w:color w:val="auto"/>
          <w:lang w:eastAsia="en-US"/>
        </w:rPr>
        <w:t xml:space="preserve"> </w:t>
      </w:r>
      <w:r w:rsidR="00B5143D" w:rsidRPr="00CB24C8">
        <w:rPr>
          <w:color w:val="auto"/>
          <w:lang w:eastAsia="en-US"/>
        </w:rPr>
        <w:t>три</w:t>
      </w:r>
      <w:r w:rsidRPr="00CB24C8">
        <w:rPr>
          <w:color w:val="auto"/>
          <w:lang w:eastAsia="en-US"/>
        </w:rPr>
        <w:t xml:space="preserve"> системи, включително система </w:t>
      </w:r>
      <w:r w:rsidR="00D63C93" w:rsidRPr="00CB24C8">
        <w:rPr>
          <w:color w:val="auto"/>
          <w:lang w:eastAsia="en-US"/>
        </w:rPr>
        <w:t>обслужваща</w:t>
      </w:r>
      <w:r w:rsidRPr="00CB24C8">
        <w:rPr>
          <w:color w:val="auto"/>
          <w:lang w:eastAsia="en-US"/>
        </w:rPr>
        <w:t xml:space="preserve"> ресторанти за бързо хранене, инструмент за рисуване Xfig и </w:t>
      </w:r>
      <w:r w:rsidR="00D63C93" w:rsidRPr="00CB24C8">
        <w:rPr>
          <w:color w:val="auto"/>
          <w:lang w:eastAsia="en-US"/>
        </w:rPr>
        <w:t xml:space="preserve">софтуер на </w:t>
      </w:r>
      <w:r w:rsidRPr="00CB24C8">
        <w:rPr>
          <w:color w:val="auto"/>
          <w:lang w:eastAsia="en-US"/>
        </w:rPr>
        <w:t xml:space="preserve">банкомат. Текстът на структурираните сценарии се анализира с помощта на този домейн модел и </w:t>
      </w:r>
      <w:r w:rsidR="003B6AF2" w:rsidRPr="00CB24C8">
        <w:rPr>
          <w:color w:val="auto"/>
          <w:lang w:eastAsia="en-US"/>
        </w:rPr>
        <w:t>получените инстанции н</w:t>
      </w:r>
      <w:r w:rsidRPr="00CB24C8">
        <w:rPr>
          <w:color w:val="auto"/>
          <w:lang w:eastAsia="en-US"/>
        </w:rPr>
        <w:t xml:space="preserve">а класове в модела се записват в </w:t>
      </w:r>
      <w:r w:rsidR="001A18FB" w:rsidRPr="00CB24C8">
        <w:rPr>
          <w:color w:val="auto"/>
          <w:lang w:eastAsia="en-US"/>
        </w:rPr>
        <w:t xml:space="preserve">обектната </w:t>
      </w:r>
      <w:r w:rsidRPr="00CB24C8">
        <w:rPr>
          <w:color w:val="auto"/>
          <w:lang w:eastAsia="en-US"/>
        </w:rPr>
        <w:t xml:space="preserve">база. Схемата на тази база има </w:t>
      </w:r>
      <w:r w:rsidR="004D0A29" w:rsidRPr="00CB24C8">
        <w:rPr>
          <w:color w:val="auto"/>
          <w:lang w:eastAsia="en-US"/>
        </w:rPr>
        <w:t>елемент</w:t>
      </w:r>
      <w:r w:rsidRPr="00CB24C8">
        <w:rPr>
          <w:color w:val="auto"/>
          <w:lang w:eastAsia="en-US"/>
        </w:rPr>
        <w:t xml:space="preserve"> за всеки клас на домейн модела, както и индексен запис като основен ключ.</w:t>
      </w:r>
      <w:r w:rsidRPr="00CB24C8">
        <w:rPr>
          <w:rFonts w:cs="Times New Roman"/>
          <w:color w:val="auto"/>
          <w:kern w:val="1"/>
          <w:szCs w:val="24"/>
          <w:lang w:eastAsia="en-US"/>
        </w:rPr>
        <w:t xml:space="preserve"> </w:t>
      </w:r>
    </w:p>
    <w:p w:rsidR="00A731B6" w:rsidRDefault="00A731B6" w:rsidP="00A731B6">
      <w:pPr>
        <w:rPr>
          <w:lang w:eastAsia="en-US"/>
        </w:rPr>
      </w:pPr>
      <w:r w:rsidRPr="00A731B6">
        <w:rPr>
          <w:lang w:eastAsia="en-US"/>
        </w:rPr>
        <w:t xml:space="preserve">Както показва </w:t>
      </w:r>
      <w:r w:rsidR="00A6512D" w:rsidRPr="00A6512D">
        <w:rPr>
          <w:i/>
          <w:lang w:eastAsia="en-US"/>
        </w:rPr>
        <w:fldChar w:fldCharType="begin"/>
      </w:r>
      <w:r w:rsidR="00A6512D" w:rsidRPr="00A6512D">
        <w:rPr>
          <w:i/>
          <w:lang w:eastAsia="en-US"/>
        </w:rPr>
        <w:instrText xml:space="preserve"> REF _Ref397536153 \h </w:instrText>
      </w:r>
      <w:r w:rsidR="00A6512D">
        <w:rPr>
          <w:i/>
          <w:lang w:eastAsia="en-US"/>
        </w:rPr>
        <w:instrText xml:space="preserve"> \* MERGEFORMAT </w:instrText>
      </w:r>
      <w:r w:rsidR="00A6512D" w:rsidRPr="00A6512D">
        <w:rPr>
          <w:i/>
          <w:lang w:eastAsia="en-US"/>
        </w:rPr>
      </w:r>
      <w:r w:rsidR="00A6512D" w:rsidRPr="00A6512D">
        <w:rPr>
          <w:i/>
          <w:lang w:eastAsia="en-US"/>
        </w:rPr>
        <w:fldChar w:fldCharType="separate"/>
      </w:r>
      <w:ins w:id="876" w:author="mitko" w:date="2015-02-18T22:01:00Z">
        <w:r w:rsidR="00245837" w:rsidRPr="00245837">
          <w:rPr>
            <w:i/>
            <w:rPrChange w:id="877" w:author="mitko" w:date="2015-02-18T22:01:00Z">
              <w:rPr/>
            </w:rPrChange>
          </w:rPr>
          <w:t xml:space="preserve">Фигура </w:t>
        </w:r>
        <w:r w:rsidR="00245837" w:rsidRPr="00245837">
          <w:rPr>
            <w:i/>
            <w:noProof/>
            <w:rPrChange w:id="878" w:author="mitko" w:date="2015-02-18T22:01:00Z">
              <w:rPr>
                <w:noProof/>
              </w:rPr>
            </w:rPrChange>
          </w:rPr>
          <w:t>6</w:t>
        </w:r>
      </w:ins>
      <w:del w:id="879" w:author="mitko" w:date="2015-02-18T21:54:00Z">
        <w:r w:rsidR="00A34B04" w:rsidRPr="00A34B04" w:rsidDel="002C26F0">
          <w:rPr>
            <w:i/>
          </w:rPr>
          <w:delText xml:space="preserve">Фигура </w:delText>
        </w:r>
        <w:r w:rsidR="00A34B04" w:rsidRPr="00A34B04" w:rsidDel="002C26F0">
          <w:rPr>
            <w:i/>
            <w:noProof/>
          </w:rPr>
          <w:delText>6</w:delText>
        </w:r>
      </w:del>
      <w:r w:rsidR="00A6512D" w:rsidRPr="00A6512D">
        <w:rPr>
          <w:i/>
          <w:lang w:eastAsia="en-US"/>
        </w:rPr>
        <w:fldChar w:fldCharType="end"/>
      </w:r>
      <w:r w:rsidRPr="00A731B6">
        <w:rPr>
          <w:lang w:eastAsia="en-US"/>
        </w:rPr>
        <w:t xml:space="preserve">, в този модел всеки пример за сценариен клас се състои от един или повече примери за </w:t>
      </w:r>
      <w:r w:rsidRPr="00A731B6">
        <w:rPr>
          <w:i/>
          <w:lang w:eastAsia="en-US"/>
        </w:rPr>
        <w:t xml:space="preserve">участник, работна информация </w:t>
      </w:r>
      <w:r w:rsidRPr="008F3595">
        <w:rPr>
          <w:lang w:eastAsia="en-US"/>
        </w:rPr>
        <w:t>и</w:t>
      </w:r>
      <w:r w:rsidRPr="00A731B6">
        <w:rPr>
          <w:i/>
          <w:lang w:eastAsia="en-US"/>
        </w:rPr>
        <w:t xml:space="preserve"> класове на изпълнението, </w:t>
      </w:r>
      <w:r w:rsidRPr="00A731B6">
        <w:rPr>
          <w:lang w:eastAsia="en-US"/>
        </w:rPr>
        <w:t xml:space="preserve">както и нула или повече примера за подчинени класове и </w:t>
      </w:r>
      <w:r w:rsidR="00D24360">
        <w:rPr>
          <w:lang w:eastAsia="en-US"/>
        </w:rPr>
        <w:t>ограничителни</w:t>
      </w:r>
      <w:r w:rsidRPr="00A731B6">
        <w:rPr>
          <w:lang w:eastAsia="en-US"/>
        </w:rPr>
        <w:t xml:space="preserve"> класове.</w:t>
      </w:r>
    </w:p>
    <w:p w:rsidR="00617826" w:rsidRDefault="00617826" w:rsidP="00617826">
      <w:pPr>
        <w:keepNext/>
      </w:pPr>
      <w:r w:rsidRPr="00617826">
        <w:rPr>
          <w:noProof/>
          <w:lang w:val="en-US" w:eastAsia="en-US"/>
        </w:rPr>
        <w:drawing>
          <wp:inline distT="0" distB="0" distL="0" distR="0" wp14:anchorId="38BB4E9A" wp14:editId="04C34B0E">
            <wp:extent cx="5274310" cy="4237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748"/>
                    </a:xfrm>
                    <a:prstGeom prst="rect">
                      <a:avLst/>
                    </a:prstGeom>
                  </pic:spPr>
                </pic:pic>
              </a:graphicData>
            </a:graphic>
          </wp:inline>
        </w:drawing>
      </w:r>
    </w:p>
    <w:p w:rsidR="00617826" w:rsidRDefault="00617826" w:rsidP="00153DAA">
      <w:pPr>
        <w:pStyle w:val="Caption"/>
        <w:jc w:val="center"/>
      </w:pPr>
      <w:bookmarkStart w:id="880" w:name="_Ref397536118"/>
      <w:bookmarkStart w:id="881" w:name="_Ref397098860"/>
      <w:r>
        <w:t xml:space="preserve">Фигура </w:t>
      </w:r>
      <w:r w:rsidR="00E73236">
        <w:fldChar w:fldCharType="begin"/>
      </w:r>
      <w:r w:rsidR="00E73236">
        <w:instrText xml:space="preserve"> SEQ Фигура \* ARABIC </w:instrText>
      </w:r>
      <w:r w:rsidR="00E73236">
        <w:fldChar w:fldCharType="separate"/>
      </w:r>
      <w:r w:rsidR="00245837">
        <w:rPr>
          <w:noProof/>
        </w:rPr>
        <w:t>4</w:t>
      </w:r>
      <w:r w:rsidR="00E73236">
        <w:rPr>
          <w:noProof/>
        </w:rPr>
        <w:fldChar w:fldCharType="end"/>
      </w:r>
      <w:bookmarkEnd w:id="880"/>
      <w:r>
        <w:t xml:space="preserve"> (Синтаксис на регулярен израз за генериране на сценарий, където “+”</w:t>
      </w:r>
      <w:r w:rsidR="003E1A06">
        <w:t xml:space="preserve"> и “0..М” [“1..N”] представляват композиция</w:t>
      </w:r>
      <w:r w:rsidR="003E2103">
        <w:t xml:space="preserve"> </w:t>
      </w:r>
      <w:r w:rsidR="003E2103">
        <w:rPr>
          <w:rFonts w:ascii="Times New Roman" w:hAnsi="Times New Roman" w:cs="Times New Roman"/>
        </w:rPr>
        <w:t>[R14, стр. 4]</w:t>
      </w:r>
      <w:r>
        <w:t>)</w:t>
      </w:r>
      <w:bookmarkEnd w:id="881"/>
    </w:p>
    <w:p w:rsidR="005669A9" w:rsidRDefault="005669A9" w:rsidP="004D71A8">
      <w:pPr>
        <w:keepNext/>
        <w:tabs>
          <w:tab w:val="left" w:pos="8102"/>
        </w:tabs>
        <w:autoSpaceDE w:val="0"/>
        <w:autoSpaceDN w:val="0"/>
        <w:adjustRightInd w:val="0"/>
        <w:spacing w:after="200" w:line="276" w:lineRule="auto"/>
        <w:jc w:val="center"/>
        <w:rPr>
          <w:lang w:val="en-US"/>
        </w:rPr>
      </w:pPr>
    </w:p>
    <w:p w:rsidR="00C34247" w:rsidRDefault="004E7257" w:rsidP="004D71A8">
      <w:pPr>
        <w:keepNext/>
        <w:tabs>
          <w:tab w:val="left" w:pos="8102"/>
        </w:tabs>
        <w:autoSpaceDE w:val="0"/>
        <w:autoSpaceDN w:val="0"/>
        <w:adjustRightInd w:val="0"/>
        <w:spacing w:after="200" w:line="276" w:lineRule="auto"/>
        <w:jc w:val="center"/>
      </w:pPr>
      <w:r w:rsidRPr="004E7257">
        <w:rPr>
          <w:rFonts w:cs="Cambria"/>
          <w:noProof/>
          <w:color w:val="auto"/>
          <w:kern w:val="1"/>
          <w:lang w:val="en-US" w:eastAsia="en-US"/>
        </w:rPr>
        <w:drawing>
          <wp:inline distT="0" distB="0" distL="0" distR="0" wp14:anchorId="53231B25" wp14:editId="04D54A17">
            <wp:extent cx="2562133" cy="1590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7558" cy="1594320"/>
                    </a:xfrm>
                    <a:prstGeom prst="rect">
                      <a:avLst/>
                    </a:prstGeom>
                  </pic:spPr>
                </pic:pic>
              </a:graphicData>
            </a:graphic>
          </wp:inline>
        </w:drawing>
      </w:r>
    </w:p>
    <w:p w:rsidR="004E7257" w:rsidRDefault="00C34247" w:rsidP="004D71A8">
      <w:pPr>
        <w:pStyle w:val="Caption"/>
        <w:jc w:val="center"/>
      </w:pPr>
      <w:bookmarkStart w:id="882" w:name="_Ref397536093"/>
      <w:bookmarkStart w:id="883" w:name="_Ref397099421"/>
      <w:r>
        <w:t xml:space="preserve">Фигура </w:t>
      </w:r>
      <w:r w:rsidR="00E73236">
        <w:fldChar w:fldCharType="begin"/>
      </w:r>
      <w:r w:rsidR="00E73236">
        <w:instrText xml:space="preserve"> SEQ Фигура \* ARABIC </w:instrText>
      </w:r>
      <w:r w:rsidR="00E73236">
        <w:fldChar w:fldCharType="separate"/>
      </w:r>
      <w:r w:rsidR="00245837">
        <w:rPr>
          <w:noProof/>
        </w:rPr>
        <w:t>5</w:t>
      </w:r>
      <w:r w:rsidR="00E73236">
        <w:rPr>
          <w:noProof/>
        </w:rPr>
        <w:fldChar w:fldCharType="end"/>
      </w:r>
      <w:bookmarkEnd w:id="882"/>
      <w:r>
        <w:t xml:space="preserve"> (</w:t>
      </w:r>
      <w:r w:rsidR="00BD4D9C">
        <w:t>Генерация на изглед на дизайна базиран на задачния сценарий и сценарий базиран на домейна на модела</w:t>
      </w:r>
      <w:r w:rsidR="003E2103">
        <w:t xml:space="preserve"> </w:t>
      </w:r>
      <w:r w:rsidR="003E2103">
        <w:rPr>
          <w:rFonts w:ascii="Times New Roman" w:hAnsi="Times New Roman" w:cs="Times New Roman"/>
        </w:rPr>
        <w:t>[R14, стр. 4]</w:t>
      </w:r>
      <w:r>
        <w:t>)</w:t>
      </w:r>
      <w:bookmarkEnd w:id="883"/>
    </w:p>
    <w:p w:rsidR="008301E5" w:rsidRDefault="008301E5" w:rsidP="004D71A8">
      <w:pPr>
        <w:pStyle w:val="Caption"/>
        <w:keepNext/>
        <w:jc w:val="center"/>
      </w:pPr>
      <w:r w:rsidRPr="008301E5">
        <w:rPr>
          <w:rFonts w:cs="Cambria"/>
          <w:noProof/>
          <w:color w:val="auto"/>
          <w:kern w:val="1"/>
          <w:lang w:val="en-US"/>
        </w:rPr>
        <w:lastRenderedPageBreak/>
        <w:drawing>
          <wp:inline distT="0" distB="0" distL="0" distR="0" wp14:anchorId="0587FA33" wp14:editId="4C961F96">
            <wp:extent cx="3467100" cy="2872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6620" cy="2880883"/>
                    </a:xfrm>
                    <a:prstGeom prst="rect">
                      <a:avLst/>
                    </a:prstGeom>
                  </pic:spPr>
                </pic:pic>
              </a:graphicData>
            </a:graphic>
          </wp:inline>
        </w:drawing>
      </w:r>
    </w:p>
    <w:p w:rsidR="00EB105A" w:rsidRDefault="008301E5" w:rsidP="004D71A8">
      <w:pPr>
        <w:pStyle w:val="Caption"/>
        <w:jc w:val="center"/>
        <w:rPr>
          <w:rFonts w:cs="Cambria"/>
          <w:color w:val="auto"/>
          <w:kern w:val="1"/>
        </w:rPr>
      </w:pPr>
      <w:bookmarkStart w:id="884" w:name="_Ref397536153"/>
      <w:bookmarkStart w:id="885" w:name="_Ref397099464"/>
      <w:r>
        <w:t xml:space="preserve">Фигура </w:t>
      </w:r>
      <w:r w:rsidR="00E73236">
        <w:fldChar w:fldCharType="begin"/>
      </w:r>
      <w:r w:rsidR="00E73236">
        <w:instrText xml:space="preserve"> SEQ Фигура \* ARABIC </w:instrText>
      </w:r>
      <w:r w:rsidR="00E73236">
        <w:fldChar w:fldCharType="separate"/>
      </w:r>
      <w:r w:rsidR="00245837">
        <w:rPr>
          <w:noProof/>
        </w:rPr>
        <w:t>6</w:t>
      </w:r>
      <w:r w:rsidR="00E73236">
        <w:rPr>
          <w:noProof/>
        </w:rPr>
        <w:fldChar w:fldCharType="end"/>
      </w:r>
      <w:bookmarkEnd w:id="884"/>
      <w:r>
        <w:t xml:space="preserve"> (Сценарий за домейн базиран модел, който се използва за сканиране на сценарий и </w:t>
      </w:r>
      <w:r w:rsidR="00505128">
        <w:t>попълни обектната база</w:t>
      </w:r>
      <w:r w:rsidR="003E2103">
        <w:t xml:space="preserve"> </w:t>
      </w:r>
      <w:r w:rsidR="003E2103">
        <w:rPr>
          <w:rFonts w:ascii="Times New Roman" w:hAnsi="Times New Roman" w:cs="Times New Roman"/>
        </w:rPr>
        <w:t>[R14, стр. 4]</w:t>
      </w:r>
      <w:r>
        <w:t>)</w:t>
      </w:r>
      <w:bookmarkEnd w:id="885"/>
    </w:p>
    <w:p w:rsidR="00A731B6" w:rsidRPr="00A731B6" w:rsidRDefault="00A731B6" w:rsidP="00A731B6">
      <w:pPr>
        <w:tabs>
          <w:tab w:val="left" w:pos="8102"/>
        </w:tabs>
        <w:autoSpaceDE w:val="0"/>
        <w:autoSpaceDN w:val="0"/>
        <w:adjustRightInd w:val="0"/>
        <w:spacing w:after="200" w:line="276" w:lineRule="auto"/>
        <w:jc w:val="left"/>
        <w:rPr>
          <w:rFonts w:ascii="Cambria" w:hAnsi="WenQuanYi Micro Hei" w:cs="Cambria"/>
          <w:color w:val="auto"/>
          <w:kern w:val="1"/>
          <w:sz w:val="22"/>
          <w:szCs w:val="22"/>
          <w:lang w:eastAsia="en-US"/>
        </w:rPr>
      </w:pPr>
      <w:r w:rsidRPr="00A731B6">
        <w:rPr>
          <w:rFonts w:cs="Cambria"/>
          <w:color w:val="auto"/>
          <w:kern w:val="1"/>
          <w:lang w:eastAsia="en-US"/>
        </w:rPr>
        <w:t xml:space="preserve">Отдолу са представени класовете на предложения сценариен модел: </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 xml:space="preserve">Тип потребител/участник (актьор): </w:t>
      </w:r>
      <w:r w:rsidRPr="000562E5">
        <w:rPr>
          <w:lang w:eastAsia="en-US"/>
        </w:rPr>
        <w:t>това е „човек“, „система“ или „системен компонент“, който общува с другите потребители по време на изпълнение на сценарии.</w:t>
      </w:r>
    </w:p>
    <w:p w:rsidR="00A731B6" w:rsidRPr="000562E5" w:rsidRDefault="00A731B6" w:rsidP="006D285E">
      <w:pPr>
        <w:pStyle w:val="ListParagraph"/>
        <w:numPr>
          <w:ilvl w:val="0"/>
          <w:numId w:val="6"/>
        </w:numPr>
        <w:rPr>
          <w:rFonts w:ascii="Cambria" w:hAnsi="WenQuanYi Micro Hei"/>
          <w:sz w:val="22"/>
          <w:lang w:eastAsia="en-US"/>
        </w:rPr>
      </w:pPr>
      <w:r w:rsidRPr="000562E5">
        <w:rPr>
          <w:i/>
          <w:lang w:eastAsia="en-US"/>
        </w:rPr>
        <w:t>Действие:</w:t>
      </w:r>
      <w:r w:rsidRPr="000562E5">
        <w:rPr>
          <w:lang w:eastAsia="en-US"/>
        </w:rPr>
        <w:t xml:space="preserve"> действието, извършвано от потребителя по време на изпълнението на сценариите. По принцип действието манипулира пример от Работната информация. Действията могат да бъдат 3 типа: </w:t>
      </w:r>
      <w:r w:rsidRPr="000562E5">
        <w:rPr>
          <w:i/>
          <w:lang w:eastAsia="en-US"/>
        </w:rPr>
        <w:t xml:space="preserve">въвеждане (input), вътрешно действие (internal), извеждане (output), </w:t>
      </w:r>
      <w:r w:rsidRPr="000562E5">
        <w:rPr>
          <w:lang w:eastAsia="en-US"/>
        </w:rPr>
        <w:t>базирани върху обхвата на работната информация.</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A731B6">
        <w:rPr>
          <w:rFonts w:cs="Times New Roman"/>
          <w:i/>
          <w:color w:val="auto"/>
          <w:kern w:val="1"/>
          <w:szCs w:val="24"/>
          <w:lang w:eastAsia="en-US"/>
        </w:rPr>
        <w:t>Работна информация:</w:t>
      </w:r>
      <w:r w:rsidRPr="00A731B6">
        <w:rPr>
          <w:rFonts w:cs="Times New Roman"/>
          <w:color w:val="auto"/>
          <w:kern w:val="1"/>
          <w:szCs w:val="24"/>
          <w:lang w:eastAsia="en-US"/>
        </w:rPr>
        <w:t xml:space="preserve"> това е информацията, която се обработва (разменя, пренася, съобщава, запазва в системата и т.н.) от потребителя по време на изпълнение на сценария.</w:t>
      </w:r>
    </w:p>
    <w:p w:rsidR="00A731B6" w:rsidRPr="000562E5" w:rsidRDefault="00A731B6" w:rsidP="006D285E">
      <w:pPr>
        <w:pStyle w:val="ListParagraph"/>
        <w:numPr>
          <w:ilvl w:val="0"/>
          <w:numId w:val="2"/>
        </w:numPr>
        <w:rPr>
          <w:rFonts w:ascii="Cambria" w:hAnsi="WenQuanYi Micro Hei"/>
          <w:sz w:val="22"/>
          <w:lang w:eastAsia="en-US"/>
        </w:rPr>
      </w:pPr>
      <w:r w:rsidRPr="000562E5">
        <w:rPr>
          <w:i/>
          <w:lang w:eastAsia="en-US"/>
        </w:rPr>
        <w:t>Зависимост:</w:t>
      </w:r>
      <w:r w:rsidRPr="000562E5">
        <w:rPr>
          <w:lang w:eastAsia="en-US"/>
        </w:rPr>
        <w:t xml:space="preserve"> това е връзката между два примерни класа </w:t>
      </w:r>
      <w:r w:rsidRPr="000562E5">
        <w:rPr>
          <w:i/>
          <w:lang w:eastAsia="en-US"/>
        </w:rPr>
        <w:t>Потребител, Действие, Работна информация.</w:t>
      </w:r>
      <w:r w:rsidRPr="000562E5">
        <w:rPr>
          <w:lang w:eastAsia="en-US"/>
        </w:rPr>
        <w:t xml:space="preserve"> По време на реализиране на сценария, зависимостите се установяват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примери на домейн модел класове (отговарящи на въпросния сценарий) и между </w:t>
      </w:r>
      <w:r w:rsidR="005345B6" w:rsidRPr="000562E5">
        <w:rPr>
          <w:lang w:eastAsia="en-US"/>
        </w:rPr>
        <w:t>ново</w:t>
      </w:r>
      <w:r w:rsidR="005345B6">
        <w:rPr>
          <w:lang w:eastAsia="en-US"/>
        </w:rPr>
        <w:t>-</w:t>
      </w:r>
      <w:r w:rsidR="005345B6" w:rsidRPr="000562E5">
        <w:rPr>
          <w:lang w:eastAsia="en-US"/>
        </w:rPr>
        <w:t>генерираните</w:t>
      </w:r>
      <w:r w:rsidRPr="000562E5">
        <w:rPr>
          <w:lang w:eastAsia="en-US"/>
        </w:rPr>
        <w:t xml:space="preserve"> и старите примери в базата. Зависимостта може да е </w:t>
      </w:r>
      <w:r w:rsidRPr="000562E5">
        <w:rPr>
          <w:i/>
          <w:lang w:eastAsia="en-US"/>
        </w:rPr>
        <w:t xml:space="preserve">информационна зависимост </w:t>
      </w:r>
      <w:r w:rsidR="00D94E97">
        <w:rPr>
          <w:lang w:eastAsia="en-US"/>
        </w:rPr>
        <w:t>или</w:t>
      </w:r>
      <w:r w:rsidRPr="000562E5">
        <w:rPr>
          <w:i/>
          <w:lang w:eastAsia="en-US"/>
        </w:rPr>
        <w:t xml:space="preserve"> </w:t>
      </w:r>
      <w:r w:rsidR="005345B6" w:rsidRPr="000562E5">
        <w:rPr>
          <w:i/>
          <w:lang w:eastAsia="en-US"/>
        </w:rPr>
        <w:t>зави</w:t>
      </w:r>
      <w:r w:rsidR="005345B6">
        <w:rPr>
          <w:i/>
          <w:lang w:eastAsia="en-US"/>
        </w:rPr>
        <w:t>си</w:t>
      </w:r>
      <w:r w:rsidR="005345B6" w:rsidRPr="000562E5">
        <w:rPr>
          <w:i/>
          <w:lang w:eastAsia="en-US"/>
        </w:rPr>
        <w:t>мост</w:t>
      </w:r>
      <w:r w:rsidRPr="000562E5">
        <w:rPr>
          <w:i/>
          <w:lang w:eastAsia="en-US"/>
        </w:rPr>
        <w:t xml:space="preserve"> на действието. </w:t>
      </w:r>
    </w:p>
    <w:p w:rsidR="00A731B6" w:rsidRDefault="00A731B6" w:rsidP="002E3DDF">
      <w:pPr>
        <w:rPr>
          <w:lang w:eastAsia="en-US"/>
        </w:rPr>
      </w:pPr>
      <w:r w:rsidRPr="00A731B6">
        <w:rPr>
          <w:lang w:eastAsia="en-US"/>
        </w:rPr>
        <w:t xml:space="preserve">Предложеният домейн модел на </w:t>
      </w:r>
      <w:r w:rsidR="00F77CA2" w:rsidRPr="00F77CA2">
        <w:rPr>
          <w:i/>
          <w:lang w:eastAsia="en-US"/>
        </w:rPr>
        <w:fldChar w:fldCharType="begin"/>
      </w:r>
      <w:r w:rsidR="00F77CA2" w:rsidRPr="00F77CA2">
        <w:rPr>
          <w:i/>
          <w:lang w:eastAsia="en-US"/>
        </w:rPr>
        <w:instrText xml:space="preserve"> REF _Ref397536153 \h </w:instrText>
      </w:r>
      <w:r w:rsidR="00F77CA2">
        <w:rPr>
          <w:i/>
          <w:lang w:eastAsia="en-US"/>
        </w:rPr>
        <w:instrText xml:space="preserve"> \* MERGEFORMAT </w:instrText>
      </w:r>
      <w:r w:rsidR="00F77CA2" w:rsidRPr="00F77CA2">
        <w:rPr>
          <w:i/>
          <w:lang w:eastAsia="en-US"/>
        </w:rPr>
      </w:r>
      <w:r w:rsidR="00F77CA2" w:rsidRPr="00F77CA2">
        <w:rPr>
          <w:i/>
          <w:lang w:eastAsia="en-US"/>
        </w:rPr>
        <w:fldChar w:fldCharType="separate"/>
      </w:r>
      <w:ins w:id="886" w:author="mitko" w:date="2015-02-18T22:01:00Z">
        <w:r w:rsidR="00245837" w:rsidRPr="00245837">
          <w:rPr>
            <w:i/>
            <w:rPrChange w:id="887" w:author="mitko" w:date="2015-02-18T22:01:00Z">
              <w:rPr/>
            </w:rPrChange>
          </w:rPr>
          <w:t xml:space="preserve">Фигура </w:t>
        </w:r>
        <w:r w:rsidR="00245837" w:rsidRPr="00245837">
          <w:rPr>
            <w:i/>
            <w:noProof/>
            <w:rPrChange w:id="888" w:author="mitko" w:date="2015-02-18T22:01:00Z">
              <w:rPr>
                <w:noProof/>
              </w:rPr>
            </w:rPrChange>
          </w:rPr>
          <w:t>6</w:t>
        </w:r>
      </w:ins>
      <w:del w:id="889" w:author="mitko" w:date="2015-02-18T21:54:00Z">
        <w:r w:rsidR="00A34B04" w:rsidRPr="00A34B04" w:rsidDel="002C26F0">
          <w:rPr>
            <w:i/>
          </w:rPr>
          <w:delText xml:space="preserve">Фигура </w:delText>
        </w:r>
        <w:r w:rsidR="00A34B04" w:rsidRPr="00A34B04" w:rsidDel="002C26F0">
          <w:rPr>
            <w:i/>
            <w:noProof/>
          </w:rPr>
          <w:delText>6</w:delText>
        </w:r>
      </w:del>
      <w:r w:rsidR="00F77CA2" w:rsidRPr="00F77CA2">
        <w:rPr>
          <w:i/>
          <w:lang w:eastAsia="en-US"/>
        </w:rPr>
        <w:fldChar w:fldCharType="end"/>
      </w:r>
      <w:r w:rsidR="006A368A">
        <w:rPr>
          <w:lang w:eastAsia="en-US"/>
        </w:rPr>
        <w:t xml:space="preserve"> </w:t>
      </w:r>
      <w:r w:rsidRPr="00A731B6">
        <w:rPr>
          <w:lang w:eastAsia="en-US"/>
        </w:rPr>
        <w:t xml:space="preserve">включва </w:t>
      </w:r>
      <w:r w:rsidRPr="00A731B6">
        <w:rPr>
          <w:i/>
          <w:lang w:eastAsia="en-US"/>
        </w:rPr>
        <w:t xml:space="preserve">класово ограничение. </w:t>
      </w:r>
      <w:r w:rsidRPr="00A731B6">
        <w:rPr>
          <w:lang w:eastAsia="en-US"/>
        </w:rPr>
        <w:t xml:space="preserve">То се състои от информация за ограниченията, които могат да се свържат със случаи от всеки подклас на </w:t>
      </w:r>
      <w:r w:rsidRPr="00A731B6">
        <w:rPr>
          <w:i/>
          <w:lang w:eastAsia="en-US"/>
        </w:rPr>
        <w:t>Информация, Действие, Зависимост.</w:t>
      </w:r>
      <w:r w:rsidRPr="00A731B6">
        <w:rPr>
          <w:lang w:eastAsia="en-US"/>
        </w:rPr>
        <w:t xml:space="preserve"> Примери за тези </w:t>
      </w:r>
      <w:r w:rsidR="008A4FF3">
        <w:rPr>
          <w:lang w:eastAsia="en-US"/>
        </w:rPr>
        <w:t>ограничения</w:t>
      </w:r>
      <w:r w:rsidRPr="00A731B6">
        <w:rPr>
          <w:lang w:eastAsia="en-US"/>
        </w:rPr>
        <w:t xml:space="preserve"> включват:</w:t>
      </w:r>
      <w:r w:rsidRPr="00A731B6">
        <w:rPr>
          <w:i/>
          <w:lang w:eastAsia="en-US"/>
        </w:rPr>
        <w:t xml:space="preserve"> капацитет, обхват на стойност, </w:t>
      </w:r>
      <w:r w:rsidR="00660849">
        <w:rPr>
          <w:i/>
          <w:lang w:eastAsia="en-US"/>
        </w:rPr>
        <w:t>по</w:t>
      </w:r>
      <w:r w:rsidRPr="00A731B6">
        <w:rPr>
          <w:i/>
          <w:lang w:eastAsia="en-US"/>
        </w:rPr>
        <w:t xml:space="preserve">редно число, време, привилегия </w:t>
      </w:r>
      <w:r w:rsidRPr="00A731B6">
        <w:rPr>
          <w:lang w:eastAsia="en-US"/>
        </w:rPr>
        <w:t>и др.</w:t>
      </w:r>
    </w:p>
    <w:p w:rsidR="00A731B6" w:rsidRPr="00A731B6" w:rsidRDefault="00A731B6" w:rsidP="000562E5">
      <w:pPr>
        <w:rPr>
          <w:rFonts w:ascii="Cambria" w:hAnsi="WenQuanYi Micro Hei"/>
          <w:sz w:val="22"/>
          <w:lang w:eastAsia="en-US"/>
        </w:rPr>
      </w:pPr>
      <w:r w:rsidRPr="00A731B6">
        <w:rPr>
          <w:b/>
          <w:lang w:eastAsia="en-US"/>
        </w:rPr>
        <w:t>Стъпка 3 (генериране на дизайн)</w:t>
      </w:r>
      <w:r w:rsidRPr="00A731B6">
        <w:rPr>
          <w:lang w:eastAsia="en-US"/>
        </w:rPr>
        <w:t xml:space="preserve"> В тази стъпка диаграмите „същност-връзка“ и диаграмите на дейностите се генерират със случаите на класовете на домейн модела, запазени в </w:t>
      </w:r>
      <w:r w:rsidR="004B7F96">
        <w:rPr>
          <w:lang w:eastAsia="en-US"/>
        </w:rPr>
        <w:t xml:space="preserve">обектната </w:t>
      </w:r>
      <w:r w:rsidRPr="00A731B6">
        <w:rPr>
          <w:lang w:eastAsia="en-US"/>
        </w:rPr>
        <w:t xml:space="preserve">база. </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lastRenderedPageBreak/>
        <w:t>Диаграма „Същност-връзка“.</w:t>
      </w:r>
      <w:r w:rsidRPr="00A731B6">
        <w:rPr>
          <w:rFonts w:cs="Times New Roman"/>
          <w:color w:val="auto"/>
          <w:kern w:val="1"/>
          <w:szCs w:val="24"/>
          <w:lang w:eastAsia="en-US"/>
        </w:rPr>
        <w:t xml:space="preserve"> Примерите на класове </w:t>
      </w:r>
      <w:r w:rsidRPr="00A731B6">
        <w:rPr>
          <w:rFonts w:cs="Times New Roman"/>
          <w:i/>
          <w:color w:val="auto"/>
          <w:kern w:val="1"/>
          <w:szCs w:val="24"/>
          <w:lang w:eastAsia="en-US"/>
        </w:rPr>
        <w:t xml:space="preserve">Потребител </w:t>
      </w:r>
      <w:r w:rsidRPr="00A731B6">
        <w:rPr>
          <w:rFonts w:cs="Times New Roman"/>
          <w:color w:val="auto"/>
          <w:kern w:val="1"/>
          <w:szCs w:val="24"/>
          <w:lang w:eastAsia="en-US"/>
        </w:rPr>
        <w:t>и</w:t>
      </w:r>
      <w:r w:rsidRPr="00A731B6">
        <w:rPr>
          <w:rFonts w:cs="Times New Roman"/>
          <w:i/>
          <w:color w:val="auto"/>
          <w:kern w:val="1"/>
          <w:szCs w:val="24"/>
          <w:lang w:eastAsia="en-US"/>
        </w:rPr>
        <w:t xml:space="preserve"> Работна информация </w:t>
      </w:r>
      <w:r w:rsidRPr="00A731B6">
        <w:rPr>
          <w:rFonts w:cs="Times New Roman"/>
          <w:color w:val="auto"/>
          <w:kern w:val="1"/>
          <w:szCs w:val="24"/>
          <w:lang w:eastAsia="en-US"/>
        </w:rPr>
        <w:t>в базата са кандидат-същности в отговарящите им атрибути в диаграмата „Същност-връзка“. А примерите на различни подкласове на зависимост на данните са кандидат-връзки, свързващи различни същности и определящи атрибути на тези същности.</w:t>
      </w:r>
    </w:p>
    <w:p w:rsidR="00A731B6" w:rsidRPr="00A731B6" w:rsidRDefault="00A731B6" w:rsidP="006D285E">
      <w:pPr>
        <w:numPr>
          <w:ilvl w:val="0"/>
          <w:numId w:val="3"/>
        </w:numPr>
        <w:tabs>
          <w:tab w:val="left" w:pos="1546"/>
          <w:tab w:val="left" w:pos="8875"/>
        </w:tabs>
        <w:autoSpaceDE w:val="0"/>
        <w:autoSpaceDN w:val="0"/>
        <w:adjustRightInd w:val="0"/>
        <w:spacing w:after="200" w:line="276" w:lineRule="auto"/>
        <w:ind w:left="773" w:hanging="360"/>
        <w:rPr>
          <w:rFonts w:ascii="Cambria" w:hAnsi="WenQuanYi Micro Hei" w:cs="Times New Roman"/>
          <w:color w:val="auto"/>
          <w:kern w:val="1"/>
          <w:sz w:val="22"/>
          <w:szCs w:val="24"/>
          <w:lang w:eastAsia="en-US"/>
        </w:rPr>
      </w:pPr>
      <w:r w:rsidRPr="00A731B6">
        <w:rPr>
          <w:rFonts w:cs="Times New Roman"/>
          <w:i/>
          <w:color w:val="auto"/>
          <w:kern w:val="1"/>
          <w:szCs w:val="24"/>
          <w:lang w:eastAsia="en-US"/>
        </w:rPr>
        <w:t xml:space="preserve">Диаграма на дейностите.  </w:t>
      </w:r>
      <w:r w:rsidRPr="00A731B6">
        <w:rPr>
          <w:rFonts w:cs="Times New Roman"/>
          <w:color w:val="auto"/>
          <w:kern w:val="1"/>
          <w:szCs w:val="24"/>
          <w:lang w:eastAsia="en-US"/>
        </w:rPr>
        <w:t xml:space="preserve">Примерите за класове </w:t>
      </w:r>
      <w:r w:rsidRPr="00A731B6">
        <w:rPr>
          <w:rFonts w:cs="Times New Roman"/>
          <w:i/>
          <w:color w:val="auto"/>
          <w:kern w:val="1"/>
          <w:szCs w:val="24"/>
          <w:lang w:eastAsia="en-US"/>
        </w:rPr>
        <w:t>действие</w:t>
      </w:r>
      <w:r w:rsidRPr="00A731B6">
        <w:rPr>
          <w:rFonts w:cs="Times New Roman"/>
          <w:color w:val="auto"/>
          <w:kern w:val="1"/>
          <w:szCs w:val="24"/>
          <w:lang w:eastAsia="en-US"/>
        </w:rPr>
        <w:t xml:space="preserve"> са кандидат-дейности в диаграмата на дейностите. А примерите за различни подкласове на </w:t>
      </w:r>
      <w:r w:rsidRPr="00A731B6">
        <w:rPr>
          <w:rFonts w:cs="Times New Roman"/>
          <w:i/>
          <w:color w:val="auto"/>
          <w:kern w:val="1"/>
          <w:szCs w:val="24"/>
          <w:lang w:eastAsia="en-US"/>
        </w:rPr>
        <w:t>Action dependency</w:t>
      </w:r>
      <w:r w:rsidRPr="00A731B6">
        <w:rPr>
          <w:rFonts w:cs="Times New Roman"/>
          <w:color w:val="auto"/>
          <w:kern w:val="1"/>
          <w:szCs w:val="24"/>
          <w:lang w:eastAsia="en-US"/>
        </w:rPr>
        <w:t xml:space="preserve"> свързват други елементи от диаграмата на дейностите като: периферия, ромб, съединения и разклонения.</w:t>
      </w:r>
    </w:p>
    <w:p w:rsidR="006F1F21" w:rsidRDefault="006F1F21" w:rsidP="00274858">
      <w:pPr>
        <w:keepNext/>
        <w:sectPr w:rsidR="006F1F21" w:rsidSect="0035776A">
          <w:type w:val="continuous"/>
          <w:pgSz w:w="11906" w:h="16838"/>
          <w:pgMar w:top="1440" w:right="1800" w:bottom="1440" w:left="1800" w:header="708" w:footer="708" w:gutter="0"/>
          <w:cols w:space="708"/>
          <w:docGrid w:linePitch="360"/>
        </w:sectPr>
      </w:pPr>
    </w:p>
    <w:p w:rsidR="00274858" w:rsidRDefault="00274858" w:rsidP="00274858">
      <w:pPr>
        <w:keepNext/>
      </w:pPr>
      <w:r w:rsidRPr="00274858">
        <w:rPr>
          <w:noProof/>
          <w:color w:val="FF0000"/>
          <w:lang w:val="en-US" w:eastAsia="en-US"/>
        </w:rPr>
        <w:lastRenderedPageBreak/>
        <w:drawing>
          <wp:inline distT="0" distB="0" distL="0" distR="0" wp14:anchorId="3646AC03" wp14:editId="5041C5DB">
            <wp:extent cx="2457780" cy="127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9960" cy="1280855"/>
                    </a:xfrm>
                    <a:prstGeom prst="rect">
                      <a:avLst/>
                    </a:prstGeom>
                  </pic:spPr>
                </pic:pic>
              </a:graphicData>
            </a:graphic>
          </wp:inline>
        </w:drawing>
      </w:r>
    </w:p>
    <w:p w:rsidR="00274858" w:rsidRDefault="00274858" w:rsidP="006F1F21">
      <w:pPr>
        <w:pStyle w:val="Caption"/>
        <w:jc w:val="left"/>
      </w:pPr>
      <w:bookmarkStart w:id="890" w:name="_Ref397536325"/>
      <w:bookmarkStart w:id="891" w:name="_Ref397100522"/>
      <w:r>
        <w:t xml:space="preserve">Фигура </w:t>
      </w:r>
      <w:r w:rsidR="00E73236">
        <w:fldChar w:fldCharType="begin"/>
      </w:r>
      <w:r w:rsidR="00E73236">
        <w:instrText xml:space="preserve"> SEQ Фигура \* ARABIC </w:instrText>
      </w:r>
      <w:r w:rsidR="00E73236">
        <w:fldChar w:fldCharType="separate"/>
      </w:r>
      <w:r w:rsidR="00245837">
        <w:rPr>
          <w:noProof/>
        </w:rPr>
        <w:t>7</w:t>
      </w:r>
      <w:r w:rsidR="00E73236">
        <w:rPr>
          <w:noProof/>
        </w:rPr>
        <w:fldChar w:fldCharType="end"/>
      </w:r>
      <w:bookmarkEnd w:id="890"/>
      <w:r w:rsidR="006F1F21">
        <w:t xml:space="preserve"> </w:t>
      </w:r>
      <w:r>
        <w:t>(</w:t>
      </w:r>
      <w:r w:rsidR="005345B6">
        <w:t>Възстановка</w:t>
      </w:r>
      <w:r>
        <w:t xml:space="preserve"> на поведенчески изглед базиран на шаблони на изпълнение използван да идентифицира функционалности на дадена част от кода</w:t>
      </w:r>
      <w:r w:rsidR="00C03CCE">
        <w:t xml:space="preserve"> </w:t>
      </w:r>
      <w:r w:rsidR="00C03CCE">
        <w:rPr>
          <w:rFonts w:ascii="Times New Roman" w:hAnsi="Times New Roman" w:cs="Times New Roman"/>
        </w:rPr>
        <w:t>[R14, стр. 5]</w:t>
      </w:r>
      <w:r>
        <w:t>)</w:t>
      </w:r>
      <w:bookmarkEnd w:id="891"/>
    </w:p>
    <w:p w:rsidR="00FB6A5C" w:rsidRDefault="00FB6A5C" w:rsidP="00274858">
      <w:pPr>
        <w:pStyle w:val="Caption"/>
      </w:pPr>
    </w:p>
    <w:p w:rsidR="00FB6A5C" w:rsidRDefault="00FB6A5C" w:rsidP="00FB6A5C">
      <w:pPr>
        <w:pStyle w:val="Caption"/>
        <w:keepNext/>
      </w:pPr>
      <w:r w:rsidRPr="00FB6A5C">
        <w:rPr>
          <w:noProof/>
          <w:color w:val="FF0000"/>
          <w:lang w:val="en-US"/>
        </w:rPr>
        <w:lastRenderedPageBreak/>
        <w:drawing>
          <wp:inline distT="0" distB="0" distL="0" distR="0" wp14:anchorId="06504970" wp14:editId="511E1039">
            <wp:extent cx="2367926" cy="1033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2635" cy="1035612"/>
                    </a:xfrm>
                    <a:prstGeom prst="rect">
                      <a:avLst/>
                    </a:prstGeom>
                  </pic:spPr>
                </pic:pic>
              </a:graphicData>
            </a:graphic>
          </wp:inline>
        </w:drawing>
      </w:r>
    </w:p>
    <w:p w:rsidR="00FB6A5C" w:rsidRDefault="00FB6A5C" w:rsidP="006F1F21">
      <w:pPr>
        <w:pStyle w:val="Caption"/>
        <w:jc w:val="left"/>
        <w:rPr>
          <w:color w:val="FF0000"/>
        </w:rPr>
      </w:pPr>
      <w:bookmarkStart w:id="892" w:name="_Ref397536347"/>
      <w:bookmarkStart w:id="893" w:name="_Ref397100581"/>
      <w:r>
        <w:t xml:space="preserve">Фигура </w:t>
      </w:r>
      <w:r w:rsidR="00E73236">
        <w:fldChar w:fldCharType="begin"/>
      </w:r>
      <w:r w:rsidR="00E73236">
        <w:instrText xml:space="preserve"> SEQ Фигура \* ARABIC </w:instrText>
      </w:r>
      <w:r w:rsidR="00E73236">
        <w:fldChar w:fldCharType="separate"/>
      </w:r>
      <w:r w:rsidR="00245837">
        <w:rPr>
          <w:noProof/>
        </w:rPr>
        <w:t>8</w:t>
      </w:r>
      <w:r w:rsidR="00E73236">
        <w:rPr>
          <w:noProof/>
        </w:rPr>
        <w:fldChar w:fldCharType="end"/>
      </w:r>
      <w:bookmarkEnd w:id="892"/>
      <w:r>
        <w:t xml:space="preserve"> (Колекция от 7 </w:t>
      </w:r>
      <w:r w:rsidR="005345B6">
        <w:t>опитни</w:t>
      </w:r>
      <w:r>
        <w:t xml:space="preserve"> </w:t>
      </w:r>
      <w:r w:rsidR="005345B6">
        <w:t>изпълнения</w:t>
      </w:r>
      <w:r>
        <w:t>. Различните типове оцветени полета отговарят на три различни шаблона на изпълнение</w:t>
      </w:r>
      <w:r w:rsidR="00C03CCE">
        <w:t xml:space="preserve"> </w:t>
      </w:r>
      <w:r w:rsidR="00C03CCE">
        <w:rPr>
          <w:rFonts w:ascii="Times New Roman" w:hAnsi="Times New Roman" w:cs="Times New Roman"/>
        </w:rPr>
        <w:t>[R14, стр. 5]</w:t>
      </w:r>
      <w:r>
        <w:t>)</w:t>
      </w:r>
      <w:bookmarkEnd w:id="893"/>
    </w:p>
    <w:p w:rsidR="006F1F21" w:rsidRDefault="006F1F21" w:rsidP="00F640BF">
      <w:pPr>
        <w:tabs>
          <w:tab w:val="left" w:pos="8102"/>
        </w:tabs>
        <w:autoSpaceDE w:val="0"/>
        <w:autoSpaceDN w:val="0"/>
        <w:adjustRightInd w:val="0"/>
        <w:spacing w:after="200" w:line="276" w:lineRule="auto"/>
        <w:rPr>
          <w:rFonts w:cs="Cambria"/>
          <w:color w:val="auto"/>
          <w:kern w:val="1"/>
          <w:szCs w:val="24"/>
          <w:lang w:eastAsia="en-US"/>
        </w:rPr>
        <w:sectPr w:rsidR="006F1F21" w:rsidSect="006F1F21">
          <w:type w:val="continuous"/>
          <w:pgSz w:w="11906" w:h="16838"/>
          <w:pgMar w:top="1440" w:right="1800" w:bottom="1440" w:left="1800" w:header="708" w:footer="708" w:gutter="0"/>
          <w:cols w:num="2" w:space="708"/>
          <w:docGrid w:linePitch="360"/>
        </w:sectPr>
      </w:pPr>
    </w:p>
    <w:p w:rsidR="00A731B6" w:rsidRPr="00A731B6" w:rsidRDefault="00A731B6" w:rsidP="00F640BF">
      <w:pPr>
        <w:rPr>
          <w:rFonts w:ascii="Cambria" w:hAnsi="WenQuanYi Micro Hei"/>
          <w:sz w:val="22"/>
          <w:lang w:eastAsia="en-US"/>
        </w:rPr>
      </w:pPr>
      <w:r w:rsidRPr="00A731B6">
        <w:rPr>
          <w:lang w:eastAsia="en-US"/>
        </w:rPr>
        <w:lastRenderedPageBreak/>
        <w:t xml:space="preserve"> </w:t>
      </w:r>
      <w:r w:rsidR="005345B6" w:rsidRPr="00A731B6">
        <w:rPr>
          <w:lang w:eastAsia="en-US"/>
        </w:rPr>
        <w:t xml:space="preserve">Предложеното генериране на изгледа за проектиране от сценарии е систематичен подход за превръщане на неформалната информация от сценарии в добре оформени диаграми. </w:t>
      </w:r>
      <w:r w:rsidRPr="00A731B6">
        <w:rPr>
          <w:lang w:eastAsia="en-US"/>
        </w:rPr>
        <w:t xml:space="preserve">В следващия раздел ще </w:t>
      </w:r>
      <w:r w:rsidR="00786EDA">
        <w:rPr>
          <w:lang w:eastAsia="en-US"/>
        </w:rPr>
        <w:t>е показано</w:t>
      </w:r>
      <w:r w:rsidRPr="00A731B6">
        <w:rPr>
          <w:lang w:eastAsia="en-US"/>
        </w:rPr>
        <w:t xml:space="preserve">  как диаграмите за генериране на изгледа за проектиране се прилагат за осигуряване на свойства и сценарии, използвани за възстановяване на работния режим в система та.</w:t>
      </w:r>
    </w:p>
    <w:p w:rsidR="00A731B6" w:rsidRDefault="00A731B6" w:rsidP="00A731B6">
      <w:pPr>
        <w:pStyle w:val="Heading4"/>
      </w:pPr>
      <w:r>
        <w:t>Възстановяване на поведението</w:t>
      </w:r>
      <w:r w:rsidR="00CA5B07">
        <w:t xml:space="preserve"> (Behavior view</w:t>
      </w:r>
      <w:del w:id="894" w:author="mitko" w:date="2015-02-16T21:59:00Z">
        <w:r w:rsidR="00CA5B07" w:rsidDel="003C1C76">
          <w:delText xml:space="preserve">, </w:delText>
        </w:r>
        <w:commentRangeStart w:id="895"/>
        <w:r w:rsidR="00CA5B07" w:rsidRPr="00CA5B07" w:rsidDel="003C1C76">
          <w:rPr>
            <w:i/>
          </w:rPr>
          <w:fldChar w:fldCharType="begin"/>
        </w:r>
        <w:r w:rsidR="00CA5B07" w:rsidRPr="00CA5B07" w:rsidDel="003C1C76">
          <w:rPr>
            <w:i/>
          </w:rPr>
          <w:delInstrText xml:space="preserve"> REF _Ref397535919 \h </w:delInstrText>
        </w:r>
        <w:r w:rsidR="00CA5B07" w:rsidDel="003C1C76">
          <w:rPr>
            <w:i/>
          </w:rPr>
          <w:delInstrText xml:space="preserve"> \* MERGEFORMAT </w:delInstrText>
        </w:r>
        <w:r w:rsidR="00CA5B07" w:rsidRPr="00CA5B07" w:rsidDel="003C1C76">
          <w:rPr>
            <w:i/>
          </w:rPr>
        </w:r>
        <w:r w:rsidR="00CA5B07" w:rsidRPr="00CA5B07" w:rsidDel="003C1C76">
          <w:rPr>
            <w:i/>
          </w:rPr>
          <w:fldChar w:fldCharType="separate"/>
        </w:r>
        <w:r w:rsidR="00A34B04" w:rsidRPr="00A34B04" w:rsidDel="003C1C76">
          <w:rPr>
            <w:rFonts w:cs="Times New Roman"/>
            <w:i/>
          </w:rPr>
          <w:delText>Фигура 2</w:delText>
        </w:r>
        <w:r w:rsidR="00CA5B07" w:rsidRPr="00CA5B07" w:rsidDel="003C1C76">
          <w:rPr>
            <w:i/>
          </w:rPr>
          <w:fldChar w:fldCharType="end"/>
        </w:r>
      </w:del>
      <w:commentRangeEnd w:id="895"/>
      <w:r w:rsidR="008A4223">
        <w:rPr>
          <w:rStyle w:val="CommentReference"/>
          <w:b w:val="0"/>
          <w:bCs w:val="0"/>
        </w:rPr>
        <w:commentReference w:id="895"/>
      </w:r>
      <w:r w:rsidR="00CA5B07">
        <w:t>)</w:t>
      </w:r>
    </w:p>
    <w:p w:rsidR="00A731B6" w:rsidRPr="00A731B6" w:rsidRDefault="00F77CA2" w:rsidP="00F640BF">
      <w:pPr>
        <w:rPr>
          <w:rFonts w:ascii="Cambria" w:hAnsi="WenQuanYi Micro Hei"/>
          <w:sz w:val="22"/>
          <w:szCs w:val="22"/>
          <w:lang w:eastAsia="en-US"/>
        </w:rPr>
      </w:pPr>
      <w:r w:rsidRPr="00F77CA2">
        <w:rPr>
          <w:i/>
          <w:lang w:eastAsia="en-US"/>
        </w:rPr>
        <w:fldChar w:fldCharType="begin"/>
      </w:r>
      <w:r w:rsidRPr="00F77CA2">
        <w:rPr>
          <w:i/>
          <w:lang w:eastAsia="en-US"/>
        </w:rPr>
        <w:instrText xml:space="preserve"> REF _Ref397536325 \h </w:instrText>
      </w:r>
      <w:r>
        <w:rPr>
          <w:i/>
          <w:lang w:eastAsia="en-US"/>
        </w:rPr>
        <w:instrText xml:space="preserve"> \* MERGEFORMAT </w:instrText>
      </w:r>
      <w:r w:rsidRPr="00F77CA2">
        <w:rPr>
          <w:i/>
          <w:lang w:eastAsia="en-US"/>
        </w:rPr>
      </w:r>
      <w:r w:rsidRPr="00F77CA2">
        <w:rPr>
          <w:i/>
          <w:lang w:eastAsia="en-US"/>
        </w:rPr>
        <w:fldChar w:fldCharType="separate"/>
      </w:r>
      <w:ins w:id="896" w:author="mitko" w:date="2015-02-18T22:01:00Z">
        <w:r w:rsidR="00245837" w:rsidRPr="00245837">
          <w:rPr>
            <w:i/>
            <w:rPrChange w:id="897" w:author="mitko" w:date="2015-02-18T22:01:00Z">
              <w:rPr/>
            </w:rPrChange>
          </w:rPr>
          <w:t>Фигура 7</w:t>
        </w:r>
      </w:ins>
      <w:del w:id="898" w:author="mitko" w:date="2015-02-18T21:54:00Z">
        <w:r w:rsidR="00A34B04" w:rsidRPr="00A34B04" w:rsidDel="002C26F0">
          <w:rPr>
            <w:i/>
          </w:rPr>
          <w:delText>Фигура 7</w:delText>
        </w:r>
      </w:del>
      <w:r w:rsidRPr="00F77CA2">
        <w:rPr>
          <w:i/>
          <w:lang w:eastAsia="en-US"/>
        </w:rPr>
        <w:fldChar w:fldCharType="end"/>
      </w:r>
      <w:r w:rsidR="00A731B6" w:rsidRPr="00A731B6">
        <w:rPr>
          <w:lang w:eastAsia="en-US"/>
        </w:rPr>
        <w:t xml:space="preserve"> показва стъпките за </w:t>
      </w:r>
      <w:r w:rsidR="00FC5C03">
        <w:rPr>
          <w:lang w:eastAsia="en-US"/>
        </w:rPr>
        <w:t>възстановяване</w:t>
      </w:r>
      <w:r w:rsidR="00A731B6" w:rsidRPr="00A731B6">
        <w:rPr>
          <w:lang w:eastAsia="en-US"/>
        </w:rPr>
        <w:t xml:space="preserve"> поведението на една софтуерна система като начин за идентифициране реализацията на софтуерните свойства от функциите на изходния код. Стъпките са:</w:t>
      </w:r>
    </w:p>
    <w:p w:rsidR="00A731B6" w:rsidRPr="00A731B6" w:rsidRDefault="00A731B6" w:rsidP="00F640BF">
      <w:pPr>
        <w:rPr>
          <w:rFonts w:ascii="Cambria" w:hAnsi="WenQuanYi Micro Hei"/>
          <w:sz w:val="22"/>
          <w:lang w:eastAsia="en-US"/>
        </w:rPr>
      </w:pPr>
      <w:r w:rsidRPr="00A731B6">
        <w:rPr>
          <w:b/>
          <w:lang w:eastAsia="en-US"/>
        </w:rPr>
        <w:t xml:space="preserve">Стъпка 1 </w:t>
      </w:r>
      <w:r w:rsidRPr="00A731B6">
        <w:rPr>
          <w:lang w:eastAsia="en-US"/>
        </w:rPr>
        <w:t xml:space="preserve">Както </w:t>
      </w:r>
      <w:r w:rsidR="00F8640E">
        <w:rPr>
          <w:lang w:eastAsia="en-US"/>
        </w:rPr>
        <w:t xml:space="preserve">се </w:t>
      </w:r>
      <w:r w:rsidRPr="00A731B6">
        <w:rPr>
          <w:lang w:eastAsia="en-US"/>
        </w:rPr>
        <w:t>спомена</w:t>
      </w:r>
      <w:r w:rsidR="00F8640E">
        <w:rPr>
          <w:lang w:eastAsia="en-US"/>
        </w:rPr>
        <w:t>ва</w:t>
      </w:r>
      <w:r w:rsidRPr="00A731B6">
        <w:rPr>
          <w:lang w:eastAsia="en-US"/>
        </w:rPr>
        <w:t xml:space="preserve"> в </w:t>
      </w:r>
      <w:r w:rsidR="00F8640E">
        <w:rPr>
          <w:lang w:eastAsia="en-US"/>
        </w:rPr>
        <w:t xml:space="preserve">точка </w:t>
      </w:r>
      <w:r w:rsidR="00F8640E">
        <w:rPr>
          <w:lang w:eastAsia="en-US"/>
        </w:rPr>
        <w:fldChar w:fldCharType="begin"/>
      </w:r>
      <w:r w:rsidR="00F8640E">
        <w:rPr>
          <w:lang w:eastAsia="en-US"/>
        </w:rPr>
        <w:instrText xml:space="preserve"> REF _Ref399442792 \r \h </w:instrText>
      </w:r>
      <w:r w:rsidR="00F8640E">
        <w:rPr>
          <w:lang w:eastAsia="en-US"/>
        </w:rPr>
      </w:r>
      <w:r w:rsidR="00F8640E">
        <w:rPr>
          <w:lang w:eastAsia="en-US"/>
        </w:rPr>
        <w:fldChar w:fldCharType="separate"/>
      </w:r>
      <w:r w:rsidR="00245837">
        <w:rPr>
          <w:lang w:eastAsia="en-US"/>
        </w:rPr>
        <w:t>2.3.1.1</w:t>
      </w:r>
      <w:r w:rsidR="00F8640E">
        <w:rPr>
          <w:lang w:eastAsia="en-US"/>
        </w:rPr>
        <w:fldChar w:fldCharType="end"/>
      </w:r>
      <w:r w:rsidRPr="00A731B6">
        <w:rPr>
          <w:lang w:eastAsia="en-US"/>
        </w:rPr>
        <w:t xml:space="preserve">, важните </w:t>
      </w:r>
      <w:r w:rsidR="006A4F78">
        <w:rPr>
          <w:lang w:eastAsia="en-US"/>
        </w:rPr>
        <w:t>свойства</w:t>
      </w:r>
      <w:r w:rsidRPr="00A731B6">
        <w:rPr>
          <w:lang w:eastAsia="en-US"/>
        </w:rPr>
        <w:t xml:space="preserve"> на една софтуерна система се идентифицират като резултат от процеса на генериране на дизайна. </w:t>
      </w:r>
      <w:r w:rsidR="005345B6" w:rsidRPr="00A731B6">
        <w:rPr>
          <w:lang w:eastAsia="en-US"/>
        </w:rPr>
        <w:t>Диаграмата на дейностите ни помага да определим редица сценарии, коит</w:t>
      </w:r>
      <w:r w:rsidR="005345B6">
        <w:rPr>
          <w:lang w:eastAsia="en-US"/>
        </w:rPr>
        <w:t>о</w:t>
      </w:r>
      <w:r w:rsidR="005345B6" w:rsidRPr="00A731B6">
        <w:rPr>
          <w:lang w:eastAsia="en-US"/>
        </w:rPr>
        <w:t xml:space="preserve">  изследват едно софтуерно свойство. </w:t>
      </w:r>
      <w:r w:rsidRPr="00A731B6">
        <w:rPr>
          <w:lang w:eastAsia="en-US"/>
        </w:rPr>
        <w:t xml:space="preserve">Наричаме ги поредица от сценарии със специфични свойства. Например, в случая на софтуерна система за </w:t>
      </w:r>
      <w:r w:rsidR="00A6688D">
        <w:rPr>
          <w:lang w:eastAsia="en-US"/>
        </w:rPr>
        <w:t>рисуване</w:t>
      </w:r>
      <w:r w:rsidRPr="00A731B6">
        <w:rPr>
          <w:lang w:eastAsia="en-US"/>
        </w:rPr>
        <w:t>, група сценарии, които споделят операцията „премести“, за да преместят начертана фигура на комп</w:t>
      </w:r>
      <w:r w:rsidR="00037404">
        <w:rPr>
          <w:lang w:eastAsia="en-US"/>
        </w:rPr>
        <w:t>ютърния</w:t>
      </w:r>
      <w:r w:rsidRPr="00A731B6">
        <w:rPr>
          <w:lang w:eastAsia="en-US"/>
        </w:rPr>
        <w:t xml:space="preserve"> екран ще </w:t>
      </w:r>
      <w:r w:rsidR="00037404">
        <w:rPr>
          <w:lang w:eastAsia="en-US"/>
        </w:rPr>
        <w:t>създаде</w:t>
      </w:r>
      <w:r w:rsidRPr="00A731B6">
        <w:rPr>
          <w:lang w:eastAsia="en-US"/>
        </w:rPr>
        <w:t xml:space="preserve"> подобна сценарийна система със специфични свойства. Софтуерната система трябва да изработи </w:t>
      </w:r>
      <w:r w:rsidR="00AF0D14" w:rsidRPr="000834E4">
        <w:rPr>
          <w:i/>
          <w:color w:val="auto"/>
          <w:lang w:eastAsia="en-US"/>
        </w:rPr>
        <w:t>следи на изпълнение</w:t>
      </w:r>
      <w:r w:rsidRPr="00A731B6">
        <w:rPr>
          <w:lang w:eastAsia="en-US"/>
        </w:rPr>
        <w:t xml:space="preserve">, </w:t>
      </w:r>
      <w:r w:rsidR="00AF0D14">
        <w:rPr>
          <w:lang w:eastAsia="en-US"/>
        </w:rPr>
        <w:t>при задействане на</w:t>
      </w:r>
      <w:r w:rsidRPr="00A731B6">
        <w:rPr>
          <w:lang w:eastAsia="en-US"/>
        </w:rPr>
        <w:t xml:space="preserve"> сценарий в системата. Основна пречка в анализа на една система е големият размер на </w:t>
      </w:r>
      <w:r w:rsidR="000834E4" w:rsidRPr="000834E4">
        <w:rPr>
          <w:color w:val="auto"/>
          <w:lang w:eastAsia="en-US"/>
        </w:rPr>
        <w:t xml:space="preserve">следите на </w:t>
      </w:r>
      <w:r w:rsidR="000834E4" w:rsidRPr="000834E4">
        <w:rPr>
          <w:color w:val="auto"/>
          <w:lang w:eastAsia="en-US"/>
        </w:rPr>
        <w:lastRenderedPageBreak/>
        <w:t>изпълнение</w:t>
      </w:r>
      <w:r w:rsidRPr="00A731B6">
        <w:rPr>
          <w:lang w:eastAsia="en-US"/>
        </w:rPr>
        <w:t xml:space="preserve">, които затрудняват анализа. За да може да се работи с големия размер на </w:t>
      </w:r>
      <w:r w:rsidR="0091516F">
        <w:rPr>
          <w:lang w:eastAsia="en-US"/>
        </w:rPr>
        <w:t>следите</w:t>
      </w:r>
      <w:r w:rsidRPr="00A731B6">
        <w:rPr>
          <w:lang w:eastAsia="en-US"/>
        </w:rPr>
        <w:t xml:space="preserve">, </w:t>
      </w:r>
      <w:r w:rsidR="00DD3A43">
        <w:rPr>
          <w:lang w:eastAsia="en-US"/>
        </w:rPr>
        <w:t>филтрираме</w:t>
      </w:r>
      <w:r w:rsidRPr="00A731B6">
        <w:rPr>
          <w:lang w:eastAsia="en-US"/>
        </w:rPr>
        <w:t xml:space="preserve"> всички излишни функции. </w:t>
      </w:r>
    </w:p>
    <w:p w:rsidR="00A731B6" w:rsidRPr="00A731B6" w:rsidRDefault="00A731B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color w:val="auto"/>
          <w:kern w:val="1"/>
          <w:szCs w:val="24"/>
          <w:lang w:eastAsia="en-US"/>
        </w:rPr>
        <w:t xml:space="preserve">В останалата част на раздела, ще опишем прилагането на техниката на извличане на последователни шаблони, за да намерим групи функции в </w:t>
      </w:r>
      <w:r w:rsidR="00185935" w:rsidRPr="000834E4">
        <w:rPr>
          <w:i/>
          <w:color w:val="auto"/>
          <w:lang w:eastAsia="en-US"/>
        </w:rPr>
        <w:t>следи на изпълнение</w:t>
      </w:r>
      <w:r w:rsidRPr="00A731B6">
        <w:rPr>
          <w:rFonts w:cs="Times New Roman"/>
          <w:color w:val="auto"/>
          <w:kern w:val="1"/>
          <w:szCs w:val="24"/>
          <w:lang w:eastAsia="en-US"/>
        </w:rPr>
        <w:t xml:space="preserve">, отговарящи на определени системни черти. Въпросната техника се използва за извличане на често срещани шаблони сред поредиците транзакции. </w:t>
      </w:r>
      <w:commentRangeStart w:id="899"/>
      <w:del w:id="900" w:author="mitko" w:date="2015-02-16T22:04:00Z">
        <w:r w:rsidRPr="00A731B6" w:rsidDel="007016EB">
          <w:rPr>
            <w:rFonts w:cs="Times New Roman"/>
            <w:color w:val="auto"/>
            <w:kern w:val="1"/>
            <w:szCs w:val="24"/>
            <w:lang w:eastAsia="en-US"/>
          </w:rPr>
          <w:delText xml:space="preserve">В тази книга </w:delText>
        </w:r>
        <w:commentRangeEnd w:id="899"/>
        <w:r w:rsidR="008A4223" w:rsidDel="007016EB">
          <w:rPr>
            <w:rStyle w:val="CommentReference"/>
          </w:rPr>
          <w:commentReference w:id="899"/>
        </w:r>
        <w:r w:rsidRPr="00A731B6" w:rsidDel="007016EB">
          <w:rPr>
            <w:rFonts w:cs="Times New Roman"/>
            <w:color w:val="auto"/>
            <w:kern w:val="1"/>
            <w:szCs w:val="24"/>
            <w:lang w:eastAsia="en-US"/>
          </w:rPr>
          <w:delText>и</w:delText>
        </w:r>
      </w:del>
      <w:ins w:id="901" w:author="mitko" w:date="2015-02-16T22:04:00Z">
        <w:r w:rsidR="007016EB">
          <w:rPr>
            <w:rFonts w:cs="Times New Roman"/>
            <w:color w:val="auto"/>
            <w:kern w:val="1"/>
            <w:szCs w:val="24"/>
            <w:lang w:val="en-US" w:eastAsia="en-US"/>
          </w:rPr>
          <w:t>И</w:t>
        </w:r>
      </w:ins>
      <w:r w:rsidRPr="00A731B6">
        <w:rPr>
          <w:rFonts w:cs="Times New Roman"/>
          <w:color w:val="auto"/>
          <w:kern w:val="1"/>
          <w:szCs w:val="24"/>
          <w:lang w:eastAsia="en-US"/>
        </w:rPr>
        <w:t xml:space="preserve">зползваме гореспоменатата техника, за да извлечем често появяващи се функции сред </w:t>
      </w:r>
      <w:r w:rsidR="00DD5905"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xml:space="preserve"> на програмата. Извлеченият шаблон се състои единствено от прилежащи части на </w:t>
      </w:r>
      <w:r w:rsidR="001A6B5F" w:rsidRPr="00DD5905">
        <w:rPr>
          <w:rFonts w:cs="Times New Roman"/>
          <w:color w:val="auto"/>
          <w:kern w:val="1"/>
          <w:szCs w:val="24"/>
          <w:lang w:eastAsia="en-US"/>
        </w:rPr>
        <w:t>следите на изпълнение</w:t>
      </w:r>
      <w:r w:rsidRPr="00A731B6">
        <w:rPr>
          <w:rFonts w:cs="Times New Roman"/>
          <w:color w:val="auto"/>
          <w:kern w:val="1"/>
          <w:szCs w:val="24"/>
          <w:lang w:eastAsia="en-US"/>
        </w:rPr>
        <w:t>. Тази характеристика създава смислени шаблони</w:t>
      </w:r>
      <w:r w:rsidR="002E0CE6">
        <w:rPr>
          <w:rFonts w:cs="Times New Roman"/>
          <w:color w:val="auto"/>
          <w:kern w:val="1"/>
          <w:szCs w:val="24"/>
          <w:lang w:eastAsia="en-US"/>
        </w:rPr>
        <w:t xml:space="preserve"> на изпълнение</w:t>
      </w:r>
      <w:r w:rsidRPr="00A731B6">
        <w:rPr>
          <w:rFonts w:cs="Times New Roman"/>
          <w:color w:val="auto"/>
          <w:kern w:val="1"/>
          <w:szCs w:val="24"/>
          <w:lang w:eastAsia="en-US"/>
        </w:rPr>
        <w:t xml:space="preserve">, които отговарят на основните функции, имплементиращи специфични </w:t>
      </w:r>
      <w:r w:rsidR="006E18E1">
        <w:rPr>
          <w:rFonts w:cs="Times New Roman"/>
          <w:color w:val="auto"/>
          <w:kern w:val="1"/>
          <w:szCs w:val="24"/>
          <w:lang w:eastAsia="en-US"/>
        </w:rPr>
        <w:t>функционални свойства</w:t>
      </w:r>
      <w:r w:rsidRPr="00A731B6">
        <w:rPr>
          <w:rFonts w:cs="Times New Roman"/>
          <w:color w:val="auto"/>
          <w:kern w:val="1"/>
          <w:szCs w:val="24"/>
          <w:lang w:eastAsia="en-US"/>
        </w:rPr>
        <w:t xml:space="preserve"> на системата. Чрез предложения подход различаваме </w:t>
      </w:r>
      <w:r w:rsidR="00AD048A">
        <w:rPr>
          <w:rFonts w:cs="Times New Roman"/>
          <w:color w:val="auto"/>
          <w:kern w:val="1"/>
          <w:szCs w:val="24"/>
          <w:lang w:eastAsia="en-US"/>
        </w:rPr>
        <w:t>два</w:t>
      </w:r>
      <w:r w:rsidRPr="00A731B6">
        <w:rPr>
          <w:rFonts w:cs="Times New Roman"/>
          <w:color w:val="auto"/>
          <w:kern w:val="1"/>
          <w:szCs w:val="24"/>
          <w:lang w:eastAsia="en-US"/>
        </w:rPr>
        <w:t xml:space="preserve"> типа шаблони: </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del w:id="902" w:author="mitko" w:date="2015-02-18T21:25:00Z">
        <w:r w:rsidRPr="00A731B6" w:rsidDel="001D5846">
          <w:rPr>
            <w:rFonts w:cs="Times New Roman"/>
            <w:i/>
            <w:color w:val="auto"/>
            <w:kern w:val="1"/>
            <w:szCs w:val="24"/>
            <w:lang w:eastAsia="en-US"/>
          </w:rPr>
          <w:delText xml:space="preserve">  </w:delText>
        </w:r>
      </w:del>
      <w:r w:rsidRPr="00A731B6">
        <w:rPr>
          <w:rFonts w:cs="Times New Roman"/>
          <w:i/>
          <w:color w:val="auto"/>
          <w:kern w:val="1"/>
          <w:szCs w:val="24"/>
          <w:lang w:eastAsia="en-US"/>
        </w:rPr>
        <w:t xml:space="preserve">Общи: </w:t>
      </w:r>
      <w:r w:rsidRPr="00A731B6">
        <w:rPr>
          <w:rFonts w:cs="Times New Roman"/>
          <w:color w:val="auto"/>
          <w:kern w:val="1"/>
          <w:szCs w:val="24"/>
          <w:lang w:eastAsia="en-US"/>
        </w:rPr>
        <w:t>Общият шаблон съществува в по-голямата част от отличителните сценарии, изпълнявани в системата. За да извлечем такъв шаблон, трябва да използваме филтриращия механизъм, за да изключим отличителните шаблони от тази група. Пример е шаблонът на функционалните случаи, създаден от инициализиращия компонент от всяко изпълнение на програма.</w:t>
      </w:r>
    </w:p>
    <w:p w:rsidR="00A731B6" w:rsidRPr="00A731B6" w:rsidRDefault="00A731B6" w:rsidP="006D285E">
      <w:pPr>
        <w:numPr>
          <w:ilvl w:val="0"/>
          <w:numId w:val="2"/>
        </w:numPr>
        <w:tabs>
          <w:tab w:val="left" w:pos="720"/>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A731B6">
        <w:rPr>
          <w:rFonts w:cs="Times New Roman"/>
          <w:i/>
          <w:color w:val="auto"/>
          <w:kern w:val="1"/>
          <w:szCs w:val="24"/>
          <w:lang w:eastAsia="en-US"/>
        </w:rPr>
        <w:t>Отличителни (feature-specific):</w:t>
      </w:r>
      <w:r w:rsidRPr="00A731B6">
        <w:rPr>
          <w:rFonts w:cs="Times New Roman"/>
          <w:color w:val="auto"/>
          <w:kern w:val="1"/>
          <w:szCs w:val="24"/>
          <w:lang w:eastAsia="en-US"/>
        </w:rPr>
        <w:t xml:space="preserve">  Всеки шаблон в тази категория отговаря на основните функции, които имплементират </w:t>
      </w:r>
      <w:r w:rsidR="00AD048A">
        <w:rPr>
          <w:rFonts w:cs="Times New Roman"/>
          <w:color w:val="auto"/>
          <w:kern w:val="1"/>
          <w:szCs w:val="24"/>
          <w:lang w:eastAsia="en-US"/>
        </w:rPr>
        <w:t>дадена</w:t>
      </w:r>
      <w:r w:rsidR="006662E6">
        <w:rPr>
          <w:rFonts w:cs="Times New Roman"/>
          <w:color w:val="auto"/>
          <w:kern w:val="1"/>
          <w:szCs w:val="24"/>
          <w:lang w:eastAsia="en-US"/>
        </w:rPr>
        <w:t xml:space="preserve"> </w:t>
      </w:r>
      <w:del w:id="903" w:author="aldi" w:date="2015-02-16T15:57:00Z">
        <w:r w:rsidR="006662E6" w:rsidDel="008A4223">
          <w:rPr>
            <w:rFonts w:cs="Times New Roman"/>
            <w:color w:val="auto"/>
            <w:kern w:val="1"/>
            <w:szCs w:val="24"/>
            <w:lang w:eastAsia="en-US"/>
          </w:rPr>
          <w:delText xml:space="preserve"> </w:delText>
        </w:r>
      </w:del>
      <w:r w:rsidR="006662E6">
        <w:rPr>
          <w:rFonts w:cs="Times New Roman"/>
          <w:color w:val="auto"/>
          <w:kern w:val="1"/>
          <w:szCs w:val="24"/>
          <w:lang w:eastAsia="en-US"/>
        </w:rPr>
        <w:t>функционалност</w:t>
      </w:r>
      <w:del w:id="904" w:author="aldi" w:date="2015-02-16T15:57:00Z">
        <w:r w:rsidRPr="00A731B6" w:rsidDel="008A4223">
          <w:rPr>
            <w:rFonts w:cs="Times New Roman"/>
            <w:color w:val="auto"/>
            <w:kern w:val="1"/>
            <w:szCs w:val="24"/>
            <w:lang w:eastAsia="en-US"/>
          </w:rPr>
          <w:delText xml:space="preserve"> </w:delText>
        </w:r>
      </w:del>
      <w:r w:rsidRPr="00A731B6">
        <w:rPr>
          <w:rFonts w:cs="Times New Roman"/>
          <w:color w:val="auto"/>
          <w:kern w:val="1"/>
          <w:szCs w:val="24"/>
          <w:lang w:eastAsia="en-US"/>
        </w:rPr>
        <w:t xml:space="preserve"> от отличителния сценарий. Подобен шаблон съществува в повечето части на един отличителен сценарий. Както вече споменахме общите шаблони се  извличат заедно с отличителните шаблони. Отделянето на тези </w:t>
      </w:r>
      <w:r w:rsidR="004F1FD8">
        <w:rPr>
          <w:rFonts w:cs="Times New Roman"/>
          <w:color w:val="auto"/>
          <w:kern w:val="1"/>
          <w:szCs w:val="24"/>
          <w:lang w:eastAsia="en-US"/>
        </w:rPr>
        <w:t>два</w:t>
      </w:r>
      <w:r w:rsidRPr="00A731B6">
        <w:rPr>
          <w:rFonts w:cs="Times New Roman"/>
          <w:color w:val="auto"/>
          <w:kern w:val="1"/>
          <w:szCs w:val="24"/>
          <w:lang w:eastAsia="en-US"/>
        </w:rPr>
        <w:t xml:space="preserve">  типа шаблони се обсъжда по-нататък в раздела.</w:t>
      </w:r>
    </w:p>
    <w:p w:rsidR="00A731B6" w:rsidRPr="00A731B6" w:rsidRDefault="006D3CF6"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2A56E3">
        <w:rPr>
          <w:rFonts w:cs="Times New Roman"/>
          <w:i/>
          <w:color w:val="auto"/>
          <w:kern w:val="1"/>
          <w:szCs w:val="24"/>
          <w:lang w:eastAsia="en-US"/>
        </w:rPr>
        <w:fldChar w:fldCharType="begin"/>
      </w:r>
      <w:r w:rsidRPr="002A56E3">
        <w:rPr>
          <w:rFonts w:cs="Times New Roman"/>
          <w:i/>
          <w:color w:val="auto"/>
          <w:kern w:val="1"/>
          <w:szCs w:val="24"/>
          <w:lang w:eastAsia="en-US"/>
        </w:rPr>
        <w:instrText xml:space="preserve"> REF _Ref397536347 \h </w:instrText>
      </w:r>
      <w:r w:rsidR="002A56E3">
        <w:rPr>
          <w:rFonts w:cs="Times New Roman"/>
          <w:i/>
          <w:color w:val="auto"/>
          <w:kern w:val="1"/>
          <w:szCs w:val="24"/>
          <w:lang w:eastAsia="en-US"/>
        </w:rPr>
        <w:instrText xml:space="preserve"> \* MERGEFORMAT </w:instrText>
      </w:r>
      <w:r w:rsidRPr="002A56E3">
        <w:rPr>
          <w:rFonts w:cs="Times New Roman"/>
          <w:i/>
          <w:color w:val="auto"/>
          <w:kern w:val="1"/>
          <w:szCs w:val="24"/>
          <w:lang w:eastAsia="en-US"/>
        </w:rPr>
      </w:r>
      <w:r w:rsidRPr="002A56E3">
        <w:rPr>
          <w:rFonts w:cs="Times New Roman"/>
          <w:i/>
          <w:color w:val="auto"/>
          <w:kern w:val="1"/>
          <w:szCs w:val="24"/>
          <w:lang w:eastAsia="en-US"/>
        </w:rPr>
        <w:fldChar w:fldCharType="separate"/>
      </w:r>
      <w:ins w:id="905" w:author="mitko" w:date="2015-02-18T22:01:00Z">
        <w:r w:rsidR="00245837" w:rsidRPr="00245837">
          <w:rPr>
            <w:i/>
            <w:rPrChange w:id="906" w:author="mitko" w:date="2015-02-18T22:01:00Z">
              <w:rPr/>
            </w:rPrChange>
          </w:rPr>
          <w:t>Фигура 8</w:t>
        </w:r>
      </w:ins>
      <w:del w:id="907" w:author="mitko" w:date="2015-02-18T21:54:00Z">
        <w:r w:rsidR="00A34B04" w:rsidRPr="00A34B04" w:rsidDel="002C26F0">
          <w:rPr>
            <w:i/>
          </w:rPr>
          <w:delText>Фигура 8</w:delText>
        </w:r>
      </w:del>
      <w:r w:rsidRPr="002A56E3">
        <w:rPr>
          <w:rFonts w:cs="Times New Roman"/>
          <w:i/>
          <w:color w:val="auto"/>
          <w:kern w:val="1"/>
          <w:szCs w:val="24"/>
          <w:lang w:eastAsia="en-US"/>
        </w:rPr>
        <w:fldChar w:fldCharType="end"/>
      </w:r>
      <w:r w:rsidR="006B7AE0">
        <w:rPr>
          <w:rFonts w:cs="Times New Roman"/>
          <w:color w:val="auto"/>
          <w:kern w:val="1"/>
          <w:szCs w:val="24"/>
          <w:lang w:eastAsia="en-US"/>
        </w:rPr>
        <w:t xml:space="preserve"> </w:t>
      </w:r>
      <w:r w:rsidR="00A731B6" w:rsidRPr="00A731B6">
        <w:rPr>
          <w:rFonts w:cs="Times New Roman"/>
          <w:color w:val="auto"/>
          <w:kern w:val="1"/>
          <w:szCs w:val="24"/>
          <w:lang w:eastAsia="en-US"/>
        </w:rPr>
        <w:t xml:space="preserve"> показва колекция от </w:t>
      </w:r>
      <w:r w:rsidR="00230D3C">
        <w:rPr>
          <w:rFonts w:cs="Times New Roman"/>
          <w:color w:val="auto"/>
          <w:kern w:val="1"/>
          <w:szCs w:val="24"/>
          <w:lang w:eastAsia="en-US"/>
        </w:rPr>
        <w:t>седем</w:t>
      </w:r>
      <w:r w:rsidR="00A731B6" w:rsidRPr="00A731B6">
        <w:rPr>
          <w:rFonts w:cs="Times New Roman"/>
          <w:color w:val="auto"/>
          <w:kern w:val="1"/>
          <w:szCs w:val="24"/>
          <w:lang w:eastAsia="en-US"/>
        </w:rPr>
        <w:t xml:space="preserve"> </w:t>
      </w:r>
      <w:r w:rsidR="005345B6">
        <w:t>опитни</w:t>
      </w:r>
      <w:r w:rsidR="006B7AE0">
        <w:t xml:space="preserve"> </w:t>
      </w:r>
      <w:r w:rsidR="005345B6">
        <w:t>изпълнения</w:t>
      </w:r>
      <w:r w:rsidR="00A731B6" w:rsidRPr="00A731B6">
        <w:rPr>
          <w:rFonts w:cs="Times New Roman"/>
          <w:color w:val="auto"/>
          <w:kern w:val="1"/>
          <w:szCs w:val="24"/>
          <w:lang w:eastAsia="en-US"/>
        </w:rPr>
        <w:t xml:space="preserve">  и отговарящите извлечени изпълнителни шаблони, включващи и отличителни, и общи шаблони.</w:t>
      </w:r>
    </w:p>
    <w:p w:rsidR="00E8738A" w:rsidRDefault="00E8738A" w:rsidP="00E8738A">
      <w:pPr>
        <w:keepNext/>
        <w:tabs>
          <w:tab w:val="left" w:pos="8462"/>
        </w:tabs>
        <w:autoSpaceDE w:val="0"/>
        <w:autoSpaceDN w:val="0"/>
        <w:adjustRightInd w:val="0"/>
        <w:spacing w:after="200" w:line="276" w:lineRule="auto"/>
        <w:ind w:left="360"/>
        <w:jc w:val="center"/>
      </w:pPr>
      <w:r w:rsidRPr="00E8738A">
        <w:rPr>
          <w:rFonts w:ascii="Cambria" w:hAnsi="WenQuanYi Micro Hei" w:cs="Cambria"/>
          <w:noProof/>
          <w:color w:val="auto"/>
          <w:kern w:val="1"/>
          <w:sz w:val="22"/>
          <w:szCs w:val="22"/>
          <w:lang w:val="en-US" w:eastAsia="en-US"/>
        </w:rPr>
        <w:lastRenderedPageBreak/>
        <w:drawing>
          <wp:inline distT="0" distB="0" distL="0" distR="0" wp14:anchorId="09613FF0" wp14:editId="72DE9CDF">
            <wp:extent cx="3467320" cy="2672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190" cy="2674439"/>
                    </a:xfrm>
                    <a:prstGeom prst="rect">
                      <a:avLst/>
                    </a:prstGeom>
                  </pic:spPr>
                </pic:pic>
              </a:graphicData>
            </a:graphic>
          </wp:inline>
        </w:drawing>
      </w:r>
    </w:p>
    <w:p w:rsidR="00A731B6" w:rsidRPr="00A731B6" w:rsidRDefault="00E8738A" w:rsidP="00E8738A">
      <w:pPr>
        <w:pStyle w:val="Caption"/>
        <w:jc w:val="center"/>
        <w:rPr>
          <w:rFonts w:hAnsi="WenQuanYi Micro Hei" w:cs="Cambria"/>
          <w:color w:val="auto"/>
          <w:kern w:val="1"/>
          <w:sz w:val="22"/>
          <w:szCs w:val="22"/>
        </w:rPr>
      </w:pPr>
      <w:bookmarkStart w:id="908" w:name="_Ref397536377"/>
      <w:bookmarkStart w:id="909" w:name="_Ref397100776"/>
      <w:r>
        <w:t xml:space="preserve">Фигура </w:t>
      </w:r>
      <w:r w:rsidR="00E73236">
        <w:fldChar w:fldCharType="begin"/>
      </w:r>
      <w:r w:rsidR="00E73236">
        <w:instrText xml:space="preserve"> SEQ Фигура \* ARABIC </w:instrText>
      </w:r>
      <w:r w:rsidR="00E73236">
        <w:fldChar w:fldCharType="separate"/>
      </w:r>
      <w:r w:rsidR="00245837">
        <w:rPr>
          <w:noProof/>
        </w:rPr>
        <w:t>9</w:t>
      </w:r>
      <w:r w:rsidR="00E73236">
        <w:rPr>
          <w:noProof/>
        </w:rPr>
        <w:fldChar w:fldCharType="end"/>
      </w:r>
      <w:bookmarkEnd w:id="908"/>
      <w:r>
        <w:t xml:space="preserve"> (Извличане на структурен изглед базиран на максимална асоциативност и клъстерна оптимизация</w:t>
      </w:r>
      <w:r w:rsidR="008630F4">
        <w:t xml:space="preserve"> </w:t>
      </w:r>
      <w:r w:rsidR="008630F4">
        <w:rPr>
          <w:rFonts w:ascii="Times New Roman" w:hAnsi="Times New Roman" w:cs="Times New Roman"/>
        </w:rPr>
        <w:t>[R14, стр. 6]</w:t>
      </w:r>
      <w:r>
        <w:t>)</w:t>
      </w:r>
      <w:bookmarkEnd w:id="909"/>
    </w:p>
    <w:p w:rsidR="00A731B6" w:rsidRPr="00A731B6" w:rsidRDefault="00A731B6"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A731B6">
        <w:rPr>
          <w:rFonts w:cs="Cambria"/>
          <w:b/>
          <w:bCs/>
          <w:color w:val="auto"/>
          <w:kern w:val="1"/>
          <w:szCs w:val="24"/>
          <w:lang w:eastAsia="en-US"/>
        </w:rPr>
        <w:t>Стъпка 2</w:t>
      </w:r>
      <w:r w:rsidRPr="00A731B6">
        <w:rPr>
          <w:rFonts w:cs="Cambria"/>
          <w:color w:val="auto"/>
          <w:kern w:val="1"/>
          <w:szCs w:val="22"/>
          <w:lang w:eastAsia="en-US"/>
        </w:rPr>
        <w:t xml:space="preserve"> (анализ на шаблон</w:t>
      </w:r>
      <w:r w:rsidR="009B3539">
        <w:rPr>
          <w:rFonts w:cs="Cambria"/>
          <w:color w:val="auto"/>
          <w:kern w:val="1"/>
          <w:szCs w:val="22"/>
          <w:lang w:eastAsia="en-US"/>
        </w:rPr>
        <w:t>и на изпълнение</w:t>
      </w:r>
      <w:r w:rsidRPr="00A731B6">
        <w:rPr>
          <w:rFonts w:cs="Cambria"/>
          <w:color w:val="auto"/>
          <w:kern w:val="1"/>
          <w:szCs w:val="22"/>
          <w:lang w:eastAsia="en-US"/>
        </w:rPr>
        <w:t xml:space="preserve">). </w:t>
      </w:r>
      <w:r w:rsidR="005345B6">
        <w:rPr>
          <w:rFonts w:cs="Cambria"/>
          <w:color w:val="auto"/>
          <w:kern w:val="1"/>
          <w:szCs w:val="22"/>
          <w:lang w:eastAsia="en-US"/>
        </w:rPr>
        <w:t>Ф</w:t>
      </w:r>
      <w:r w:rsidR="005345B6" w:rsidRPr="00A731B6">
        <w:rPr>
          <w:rFonts w:cs="Cambria"/>
          <w:color w:val="auto"/>
          <w:kern w:val="1"/>
          <w:szCs w:val="22"/>
          <w:lang w:eastAsia="en-US"/>
        </w:rPr>
        <w:t xml:space="preserve">окусираме </w:t>
      </w:r>
      <w:r w:rsidR="005345B6">
        <w:rPr>
          <w:rFonts w:cs="Cambria"/>
          <w:color w:val="auto"/>
          <w:kern w:val="1"/>
          <w:szCs w:val="22"/>
          <w:lang w:eastAsia="en-US"/>
        </w:rPr>
        <w:t xml:space="preserve">се </w:t>
      </w:r>
      <w:r w:rsidR="005345B6" w:rsidRPr="00A731B6">
        <w:rPr>
          <w:rFonts w:cs="Cambria"/>
          <w:color w:val="auto"/>
          <w:kern w:val="1"/>
          <w:szCs w:val="22"/>
          <w:lang w:eastAsia="en-US"/>
        </w:rPr>
        <w:t>върху шаблони</w:t>
      </w:r>
      <w:r w:rsidR="005345B6">
        <w:rPr>
          <w:rFonts w:cs="Cambria"/>
          <w:color w:val="auto"/>
          <w:kern w:val="1"/>
          <w:szCs w:val="22"/>
          <w:lang w:eastAsia="en-US"/>
        </w:rPr>
        <w:t>те на изпълнение</w:t>
      </w:r>
      <w:r w:rsidR="005345B6" w:rsidRPr="00A731B6">
        <w:rPr>
          <w:rFonts w:cs="Cambria"/>
          <w:color w:val="auto"/>
          <w:kern w:val="1"/>
          <w:szCs w:val="22"/>
          <w:lang w:eastAsia="en-US"/>
        </w:rPr>
        <w:t xml:space="preserve">, които отговарят на определени черти на сценария. </w:t>
      </w:r>
      <w:r w:rsidRPr="00A731B6">
        <w:rPr>
          <w:rFonts w:cs="Cambria"/>
          <w:color w:val="auto"/>
          <w:kern w:val="1"/>
          <w:szCs w:val="22"/>
          <w:lang w:eastAsia="en-US"/>
        </w:rPr>
        <w:t xml:space="preserve">В този контекст, разработваме структурните характеристики на концептуалната мрежа, за да отделим функциите, характерни за една специфична </w:t>
      </w:r>
      <w:r w:rsidR="00D778E5">
        <w:rPr>
          <w:rFonts w:cs="Cambria"/>
          <w:color w:val="auto"/>
          <w:kern w:val="1"/>
          <w:szCs w:val="22"/>
          <w:lang w:eastAsia="en-US"/>
        </w:rPr>
        <w:t>функционалност</w:t>
      </w:r>
      <w:r w:rsidRPr="00A731B6">
        <w:rPr>
          <w:rFonts w:cs="Cambria"/>
          <w:color w:val="auto"/>
          <w:kern w:val="1"/>
          <w:szCs w:val="22"/>
          <w:lang w:eastAsia="en-US"/>
        </w:rPr>
        <w:t xml:space="preserve"> от групата функции, които имплементират </w:t>
      </w:r>
      <w:r w:rsidR="00D778E5">
        <w:rPr>
          <w:rFonts w:cs="Cambria"/>
          <w:color w:val="auto"/>
          <w:kern w:val="1"/>
          <w:szCs w:val="22"/>
          <w:lang w:eastAsia="en-US"/>
        </w:rPr>
        <w:t>базови функционалности</w:t>
      </w:r>
      <w:r w:rsidRPr="00A731B6">
        <w:rPr>
          <w:rFonts w:cs="Cambria"/>
          <w:color w:val="auto"/>
          <w:kern w:val="1"/>
          <w:szCs w:val="22"/>
          <w:lang w:eastAsia="en-US"/>
        </w:rPr>
        <w:t xml:space="preserve">. В контекста на концептуалната мрежа, атрибутите, които се споделят сред повечето обекти, се появяват в горната част на мрежата и обратно. В нашата концепция за анализ на мрежата обектът е черта от отличителния сценарий, а атрибутът е </w:t>
      </w:r>
      <w:r w:rsidR="005345B6" w:rsidRPr="00A731B6">
        <w:rPr>
          <w:rFonts w:cs="Cambria"/>
          <w:color w:val="auto"/>
          <w:kern w:val="1"/>
          <w:szCs w:val="22"/>
          <w:lang w:eastAsia="en-US"/>
        </w:rPr>
        <w:t>функция</w:t>
      </w:r>
      <w:r w:rsidRPr="00A731B6">
        <w:rPr>
          <w:rFonts w:cs="Cambria"/>
          <w:color w:val="auto"/>
          <w:kern w:val="1"/>
          <w:szCs w:val="22"/>
          <w:lang w:eastAsia="en-US"/>
        </w:rPr>
        <w:t xml:space="preserve">, участваща в изпълнителните шаблони на същия сценарий. Тъй като общите функции се изпълняват почти във всички отличителни сценарии, те се появяват в горната част на мрежата. От друга страна, функциите, които са характерни само за определени черти/свойства на софтуера, се намират в долната част на мрежата. В резултат на това се идентифицират основните функции, които имплементират само някои свойства на системата. </w:t>
      </w:r>
    </w:p>
    <w:p w:rsidR="0029660F" w:rsidRDefault="00A731B6" w:rsidP="008B517D">
      <w:pPr>
        <w:tabs>
          <w:tab w:val="left" w:pos="8102"/>
        </w:tabs>
        <w:autoSpaceDE w:val="0"/>
        <w:autoSpaceDN w:val="0"/>
        <w:adjustRightInd w:val="0"/>
        <w:spacing w:after="200" w:line="276" w:lineRule="auto"/>
        <w:rPr>
          <w:rFonts w:cs="Times New Roman"/>
          <w:color w:val="auto"/>
          <w:kern w:val="1"/>
          <w:szCs w:val="24"/>
          <w:lang w:eastAsia="en-US"/>
        </w:rPr>
      </w:pPr>
      <w:r w:rsidRPr="00A731B6">
        <w:rPr>
          <w:rFonts w:cs="Times New Roman"/>
          <w:color w:val="auto"/>
          <w:kern w:val="1"/>
          <w:szCs w:val="24"/>
          <w:lang w:eastAsia="en-US"/>
        </w:rPr>
        <w:t>В допълнение към основното приложение на примерното възстановяване на поведението, като идентифициране на софтуерната имплементация в изходния код, този подход е използван за: 1</w:t>
      </w:r>
      <w:r w:rsidR="004D535B">
        <w:rPr>
          <w:rFonts w:cs="Times New Roman"/>
          <w:color w:val="auto"/>
          <w:kern w:val="1"/>
          <w:szCs w:val="24"/>
          <w:lang w:eastAsia="en-US"/>
        </w:rPr>
        <w:t>)</w:t>
      </w:r>
      <w:r w:rsidRPr="00A731B6">
        <w:rPr>
          <w:rFonts w:cs="Times New Roman"/>
          <w:color w:val="auto"/>
          <w:kern w:val="1"/>
          <w:szCs w:val="24"/>
          <w:lang w:eastAsia="en-US"/>
        </w:rPr>
        <w:t xml:space="preserve"> измерване</w:t>
      </w:r>
      <w:r w:rsidR="00F86189">
        <w:rPr>
          <w:rFonts w:cs="Times New Roman"/>
          <w:color w:val="auto"/>
          <w:kern w:val="1"/>
          <w:szCs w:val="24"/>
          <w:lang w:eastAsia="en-US"/>
        </w:rPr>
        <w:t xml:space="preserve"> на свързаността на функционалните свойства</w:t>
      </w:r>
      <w:r w:rsidRPr="00A731B6">
        <w:rPr>
          <w:rFonts w:cs="Times New Roman"/>
          <w:color w:val="auto"/>
          <w:kern w:val="1"/>
          <w:szCs w:val="24"/>
          <w:lang w:eastAsia="en-US"/>
        </w:rPr>
        <w:t xml:space="preserve"> сред структурните модули; 2) оценяване на структурната свързаност на софтуерните модули и 3) визуализиране на функционалното разпределение на специфични черти в</w:t>
      </w:r>
      <w:r w:rsidR="001D0564">
        <w:rPr>
          <w:rFonts w:cs="Times New Roman"/>
          <w:color w:val="auto"/>
          <w:kern w:val="1"/>
          <w:szCs w:val="24"/>
          <w:lang w:eastAsia="en-US"/>
        </w:rPr>
        <w:t xml:space="preserve"> </w:t>
      </w:r>
      <w:r w:rsidR="000139C1">
        <w:rPr>
          <w:rFonts w:cs="Times New Roman"/>
          <w:color w:val="auto"/>
          <w:kern w:val="1"/>
          <w:szCs w:val="24"/>
          <w:lang w:eastAsia="en-US"/>
        </w:rPr>
        <w:t xml:space="preserve">графична </w:t>
      </w:r>
      <w:r w:rsidR="001D0564">
        <w:rPr>
          <w:rFonts w:cs="Times New Roman"/>
          <w:color w:val="auto"/>
          <w:kern w:val="1"/>
          <w:szCs w:val="24"/>
          <w:lang w:eastAsia="en-US"/>
        </w:rPr>
        <w:t>решетка</w:t>
      </w:r>
      <w:r w:rsidRPr="00A731B6">
        <w:rPr>
          <w:rFonts w:cs="Times New Roman"/>
          <w:color w:val="auto"/>
          <w:kern w:val="1"/>
          <w:szCs w:val="24"/>
          <w:lang w:eastAsia="en-US"/>
        </w:rPr>
        <w:t>. В следващия раздел ще обсъдим как да използваме резултата от изгледа на поведението, за да осигурим семантика на възстановяването на структурния изглед на системата.</w:t>
      </w:r>
    </w:p>
    <w:p w:rsidR="0029660F" w:rsidRDefault="0029660F">
      <w:pPr>
        <w:spacing w:after="0"/>
        <w:jc w:val="left"/>
        <w:rPr>
          <w:rFonts w:cs="Times New Roman"/>
          <w:color w:val="auto"/>
          <w:kern w:val="1"/>
          <w:szCs w:val="24"/>
          <w:lang w:eastAsia="en-US"/>
        </w:rPr>
      </w:pPr>
      <w:r>
        <w:rPr>
          <w:rFonts w:cs="Times New Roman"/>
          <w:color w:val="auto"/>
          <w:kern w:val="1"/>
          <w:szCs w:val="24"/>
          <w:lang w:eastAsia="en-US"/>
        </w:rPr>
        <w:br w:type="page"/>
      </w:r>
    </w:p>
    <w:p w:rsidR="00CA5B07" w:rsidRDefault="004C059C" w:rsidP="00CA5B07">
      <w:pPr>
        <w:pStyle w:val="Heading4"/>
      </w:pPr>
      <w:r>
        <w:lastRenderedPageBreak/>
        <w:t>Възстановяване на структурен изглед</w:t>
      </w:r>
      <w:r w:rsidR="00CA5B07">
        <w:t xml:space="preserve"> (Structure view, </w:t>
      </w:r>
      <w:r w:rsidR="00CA5B07" w:rsidRPr="00CA5B07">
        <w:rPr>
          <w:i/>
        </w:rPr>
        <w:fldChar w:fldCharType="begin"/>
      </w:r>
      <w:r w:rsidR="00CA5B07" w:rsidRPr="00CA5B07">
        <w:rPr>
          <w:i/>
        </w:rPr>
        <w:instrText xml:space="preserve"> REF _Ref397535919 \h </w:instrText>
      </w:r>
      <w:r w:rsidR="00CA5B07">
        <w:rPr>
          <w:i/>
        </w:rPr>
        <w:instrText xml:space="preserve"> \* MERGEFORMAT </w:instrText>
      </w:r>
      <w:r w:rsidR="00CA5B07" w:rsidRPr="00CA5B07">
        <w:rPr>
          <w:i/>
        </w:rPr>
      </w:r>
      <w:r w:rsidR="00CA5B07" w:rsidRPr="00CA5B07">
        <w:rPr>
          <w:i/>
        </w:rPr>
        <w:fldChar w:fldCharType="separate"/>
      </w:r>
      <w:ins w:id="910" w:author="mitko" w:date="2015-02-18T22:01:00Z">
        <w:r w:rsidR="00245837" w:rsidRPr="00245837">
          <w:rPr>
            <w:rFonts w:cs="Times New Roman"/>
            <w:i/>
            <w:rPrChange w:id="911" w:author="mitko" w:date="2015-02-18T22:01:00Z">
              <w:rPr>
                <w:rFonts w:cs="Times New Roman"/>
              </w:rPr>
            </w:rPrChange>
          </w:rPr>
          <w:t>Фигура 2</w:t>
        </w:r>
      </w:ins>
      <w:del w:id="912" w:author="mitko" w:date="2015-02-18T21:54:00Z">
        <w:r w:rsidR="00A34B04" w:rsidRPr="00A34B04" w:rsidDel="002C26F0">
          <w:rPr>
            <w:rFonts w:cs="Times New Roman"/>
            <w:i/>
          </w:rPr>
          <w:delText>Фигура 2</w:delText>
        </w:r>
      </w:del>
      <w:r w:rsidR="00CA5B07" w:rsidRPr="00CA5B07">
        <w:rPr>
          <w:i/>
        </w:rPr>
        <w:fldChar w:fldCharType="end"/>
      </w:r>
      <w:r w:rsidR="00CA5B07">
        <w:t>)</w:t>
      </w:r>
    </w:p>
    <w:p w:rsidR="004C059C" w:rsidRPr="004C059C" w:rsidRDefault="001B576A" w:rsidP="00F640BF">
      <w:pPr>
        <w:tabs>
          <w:tab w:val="left" w:pos="8102"/>
        </w:tabs>
        <w:autoSpaceDE w:val="0"/>
        <w:autoSpaceDN w:val="0"/>
        <w:adjustRightInd w:val="0"/>
        <w:spacing w:after="200" w:line="276" w:lineRule="auto"/>
        <w:rPr>
          <w:rFonts w:ascii="Cambria" w:hAnsi="WenQuanYi Micro Hei" w:cs="Cambria"/>
          <w:color w:val="auto"/>
          <w:kern w:val="1"/>
          <w:sz w:val="22"/>
          <w:szCs w:val="22"/>
          <w:lang w:eastAsia="en-US"/>
        </w:rPr>
      </w:pPr>
      <w:r w:rsidRPr="001B576A">
        <w:rPr>
          <w:rFonts w:cs="Cambria"/>
          <w:i/>
          <w:color w:val="auto"/>
          <w:kern w:val="1"/>
          <w:szCs w:val="24"/>
          <w:lang w:eastAsia="en-US"/>
        </w:rPr>
        <w:fldChar w:fldCharType="begin"/>
      </w:r>
      <w:r w:rsidRPr="001B576A">
        <w:rPr>
          <w:rFonts w:cs="Cambria"/>
          <w:i/>
          <w:color w:val="auto"/>
          <w:kern w:val="1"/>
          <w:szCs w:val="24"/>
          <w:lang w:eastAsia="en-US"/>
        </w:rPr>
        <w:instrText xml:space="preserve"> REF _Ref397536377 \h </w:instrText>
      </w:r>
      <w:r>
        <w:rPr>
          <w:rFonts w:cs="Cambria"/>
          <w:i/>
          <w:color w:val="auto"/>
          <w:kern w:val="1"/>
          <w:szCs w:val="24"/>
          <w:lang w:eastAsia="en-US"/>
        </w:rPr>
        <w:instrText xml:space="preserve"> \* MERGEFORMAT </w:instrText>
      </w:r>
      <w:r w:rsidRPr="001B576A">
        <w:rPr>
          <w:rFonts w:cs="Cambria"/>
          <w:i/>
          <w:color w:val="auto"/>
          <w:kern w:val="1"/>
          <w:szCs w:val="24"/>
          <w:lang w:eastAsia="en-US"/>
        </w:rPr>
      </w:r>
      <w:r w:rsidRPr="001B576A">
        <w:rPr>
          <w:rFonts w:cs="Cambria"/>
          <w:i/>
          <w:color w:val="auto"/>
          <w:kern w:val="1"/>
          <w:szCs w:val="24"/>
          <w:lang w:eastAsia="en-US"/>
        </w:rPr>
        <w:fldChar w:fldCharType="separate"/>
      </w:r>
      <w:ins w:id="913" w:author="mitko" w:date="2015-02-18T22:01:00Z">
        <w:r w:rsidR="00245837" w:rsidRPr="00245837">
          <w:rPr>
            <w:i/>
            <w:rPrChange w:id="914" w:author="mitko" w:date="2015-02-18T22:01:00Z">
              <w:rPr/>
            </w:rPrChange>
          </w:rPr>
          <w:t>Фигура 9</w:t>
        </w:r>
      </w:ins>
      <w:del w:id="915" w:author="mitko" w:date="2015-02-18T21:54:00Z">
        <w:r w:rsidR="00A34B04" w:rsidRPr="00A34B04" w:rsidDel="002C26F0">
          <w:rPr>
            <w:i/>
          </w:rPr>
          <w:delText>Фигура 9</w:delText>
        </w:r>
      </w:del>
      <w:r w:rsidRPr="001B576A">
        <w:rPr>
          <w:rFonts w:cs="Cambria"/>
          <w:i/>
          <w:color w:val="auto"/>
          <w:kern w:val="1"/>
          <w:szCs w:val="24"/>
          <w:lang w:eastAsia="en-US"/>
        </w:rPr>
        <w:fldChar w:fldCharType="end"/>
      </w:r>
      <w:r w:rsidR="00434EC8">
        <w:rPr>
          <w:rFonts w:cs="Cambria"/>
          <w:color w:val="auto"/>
          <w:kern w:val="1"/>
          <w:szCs w:val="24"/>
          <w:lang w:eastAsia="en-US"/>
        </w:rPr>
        <w:t xml:space="preserve"> </w:t>
      </w:r>
      <w:r w:rsidR="004C059C" w:rsidRPr="004C059C">
        <w:rPr>
          <w:rFonts w:cs="Cambria"/>
          <w:color w:val="auto"/>
          <w:kern w:val="1"/>
          <w:szCs w:val="24"/>
          <w:lang w:eastAsia="en-US"/>
        </w:rPr>
        <w:t>показва стъпките за възстановяване на структурния изглед на софтуерната система, който генерира свързани софтуерни модули от функции на изходния код. Процесът се състои от 2 основни стъпки:</w:t>
      </w:r>
      <w:r w:rsidR="004C059C" w:rsidRPr="004C059C">
        <w:rPr>
          <w:rFonts w:cs="Cambria"/>
          <w:i/>
          <w:color w:val="auto"/>
          <w:kern w:val="1"/>
          <w:szCs w:val="22"/>
          <w:lang w:eastAsia="en-US"/>
        </w:rPr>
        <w:t xml:space="preserve"> извличане на факти </w:t>
      </w:r>
      <w:r w:rsidR="004C059C" w:rsidRPr="004C059C">
        <w:rPr>
          <w:rFonts w:cs="Cambria"/>
          <w:color w:val="auto"/>
          <w:kern w:val="1"/>
          <w:szCs w:val="22"/>
          <w:lang w:eastAsia="en-US"/>
        </w:rPr>
        <w:t xml:space="preserve"> и </w:t>
      </w:r>
      <w:r w:rsidR="004C059C" w:rsidRPr="004C059C">
        <w:rPr>
          <w:rFonts w:cs="Cambria"/>
          <w:i/>
          <w:color w:val="auto"/>
          <w:kern w:val="1"/>
          <w:szCs w:val="22"/>
          <w:lang w:eastAsia="en-US"/>
        </w:rPr>
        <w:t xml:space="preserve"> реконструкция на модула.</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Стъпка 1</w:t>
      </w:r>
      <w:r w:rsidRPr="004C059C">
        <w:rPr>
          <w:rFonts w:cs="Times New Roman"/>
          <w:color w:val="auto"/>
          <w:kern w:val="1"/>
          <w:szCs w:val="24"/>
          <w:lang w:eastAsia="en-US"/>
        </w:rPr>
        <w:t xml:space="preserve"> (</w:t>
      </w:r>
      <w:r w:rsidRPr="004C059C">
        <w:rPr>
          <w:rFonts w:cs="Times New Roman"/>
          <w:i/>
          <w:color w:val="auto"/>
          <w:kern w:val="1"/>
          <w:szCs w:val="24"/>
          <w:lang w:eastAsia="en-US"/>
        </w:rPr>
        <w:t>извличане на факти</w:t>
      </w:r>
      <w:r w:rsidRPr="00690E83">
        <w:rPr>
          <w:rFonts w:cs="Times New Roman"/>
          <w:color w:val="auto"/>
          <w:kern w:val="1"/>
          <w:szCs w:val="24"/>
          <w:lang w:eastAsia="en-US"/>
        </w:rPr>
        <w:t>)</w:t>
      </w:r>
      <w:r w:rsidRPr="004C059C">
        <w:rPr>
          <w:rFonts w:cs="Times New Roman"/>
          <w:color w:val="auto"/>
          <w:kern w:val="1"/>
          <w:szCs w:val="24"/>
          <w:lang w:eastAsia="en-US"/>
        </w:rPr>
        <w:t xml:space="preserve"> В тази стъпка софтуерната система генерира абстрактно синтактично дърво (AST), което съдържа всички структури, отговарящи на програмния език на софтуерната система. Например използвайки графична схема, която </w:t>
      </w:r>
      <w:r w:rsidR="005C4B3E">
        <w:rPr>
          <w:rFonts w:cs="Times New Roman"/>
          <w:color w:val="auto"/>
          <w:kern w:val="1"/>
          <w:szCs w:val="24"/>
          <w:lang w:eastAsia="en-US"/>
        </w:rPr>
        <w:t xml:space="preserve">дефинира </w:t>
      </w:r>
      <w:r w:rsidR="003F4BE7">
        <w:rPr>
          <w:rFonts w:cs="Times New Roman"/>
          <w:color w:val="auto"/>
          <w:kern w:val="1"/>
          <w:szCs w:val="24"/>
          <w:lang w:eastAsia="en-US"/>
        </w:rPr>
        <w:t>критерии</w:t>
      </w:r>
      <w:r w:rsidR="00FB04C4">
        <w:rPr>
          <w:rFonts w:cs="Times New Roman"/>
          <w:color w:val="auto"/>
          <w:kern w:val="1"/>
          <w:szCs w:val="24"/>
          <w:lang w:eastAsia="en-US"/>
        </w:rPr>
        <w:t xml:space="preserve"> </w:t>
      </w:r>
      <w:r w:rsidR="005C4B3E">
        <w:rPr>
          <w:rFonts w:cs="Times New Roman"/>
          <w:color w:val="auto"/>
          <w:kern w:val="1"/>
          <w:szCs w:val="24"/>
          <w:lang w:eastAsia="en-US"/>
        </w:rPr>
        <w:t>на</w:t>
      </w:r>
      <w:r w:rsidRPr="004C059C">
        <w:rPr>
          <w:rFonts w:cs="Times New Roman"/>
          <w:color w:val="auto"/>
          <w:kern w:val="1"/>
          <w:szCs w:val="24"/>
          <w:lang w:eastAsia="en-US"/>
        </w:rPr>
        <w:t xml:space="preserve"> архитектурното ниво за възстановяване на софтуерни модули и техните връзки, създаваме графична репрезентация на софтуерната система и я запазваме във базата</w:t>
      </w:r>
      <w:r w:rsidR="005C4B3E">
        <w:rPr>
          <w:rFonts w:cs="Times New Roman"/>
          <w:color w:val="auto"/>
          <w:kern w:val="1"/>
          <w:szCs w:val="24"/>
          <w:lang w:eastAsia="en-US"/>
        </w:rPr>
        <w:t xml:space="preserve">  от факти</w:t>
      </w:r>
      <w:r w:rsidRPr="004C059C">
        <w:rPr>
          <w:rFonts w:cs="Times New Roman"/>
          <w:color w:val="auto"/>
          <w:kern w:val="1"/>
          <w:szCs w:val="24"/>
          <w:lang w:eastAsia="en-US"/>
        </w:rPr>
        <w:t xml:space="preserve">. Имайки предвид броя </w:t>
      </w:r>
      <w:r w:rsidR="00615580">
        <w:rPr>
          <w:rFonts w:cs="Times New Roman"/>
          <w:color w:val="auto"/>
          <w:kern w:val="1"/>
          <w:szCs w:val="24"/>
          <w:lang w:eastAsia="en-US"/>
        </w:rPr>
        <w:t>критерии</w:t>
      </w:r>
      <w:r w:rsidRPr="004C059C">
        <w:rPr>
          <w:rFonts w:cs="Times New Roman"/>
          <w:color w:val="auto"/>
          <w:kern w:val="1"/>
          <w:szCs w:val="24"/>
          <w:lang w:eastAsia="en-US"/>
        </w:rPr>
        <w:t xml:space="preserve"> в една средно голяма софтуерна система (обикновено повече от 1000), търсенето на източник на графиката е сериозен проблем. Оттук трябва да </w:t>
      </w:r>
      <w:r w:rsidR="005345B6">
        <w:rPr>
          <w:rFonts w:cs="Times New Roman"/>
          <w:color w:val="auto"/>
          <w:kern w:val="1"/>
          <w:szCs w:val="24"/>
          <w:lang w:eastAsia="en-US"/>
        </w:rPr>
        <w:t>ограничи</w:t>
      </w:r>
      <w:r w:rsidR="005345B6" w:rsidRPr="004C059C">
        <w:rPr>
          <w:rFonts w:cs="Times New Roman"/>
          <w:color w:val="auto"/>
          <w:kern w:val="1"/>
          <w:szCs w:val="24"/>
          <w:lang w:eastAsia="en-US"/>
        </w:rPr>
        <w:t>м</w:t>
      </w:r>
      <w:r w:rsidRPr="004C059C">
        <w:rPr>
          <w:rFonts w:cs="Times New Roman"/>
          <w:color w:val="auto"/>
          <w:kern w:val="1"/>
          <w:szCs w:val="24"/>
          <w:lang w:eastAsia="en-US"/>
        </w:rPr>
        <w:t xml:space="preserve"> търсещия домейн  за всеки модул към група приемливи </w:t>
      </w:r>
      <w:r w:rsidR="00CA410A">
        <w:rPr>
          <w:rFonts w:cs="Times New Roman"/>
          <w:color w:val="auto"/>
          <w:kern w:val="1"/>
          <w:szCs w:val="24"/>
          <w:lang w:eastAsia="en-US"/>
        </w:rPr>
        <w:t>критерии</w:t>
      </w:r>
      <w:r w:rsidRPr="004C059C">
        <w:rPr>
          <w:rFonts w:cs="Times New Roman"/>
          <w:color w:val="auto"/>
          <w:kern w:val="1"/>
          <w:szCs w:val="24"/>
          <w:lang w:eastAsia="en-US"/>
        </w:rPr>
        <w:t xml:space="preserve">. Прилагаме алгоритми за разработване на данни, базирани на асоциации върху графиката в по-малки </w:t>
      </w:r>
      <w:r w:rsidR="00612137">
        <w:rPr>
          <w:rFonts w:cs="Times New Roman"/>
          <w:color w:val="auto"/>
          <w:kern w:val="1"/>
          <w:szCs w:val="24"/>
          <w:lang w:eastAsia="en-US"/>
        </w:rPr>
        <w:t>области</w:t>
      </w:r>
      <w:r w:rsidRPr="004C059C">
        <w:rPr>
          <w:rFonts w:cs="Times New Roman"/>
          <w:color w:val="auto"/>
          <w:kern w:val="1"/>
          <w:szCs w:val="24"/>
          <w:lang w:eastAsia="en-US"/>
        </w:rPr>
        <w:t xml:space="preserve"> ( домейни</w:t>
      </w:r>
      <w:r w:rsidR="002B5DAB">
        <w:rPr>
          <w:rFonts w:cs="Times New Roman"/>
          <w:color w:val="auto"/>
          <w:kern w:val="1"/>
          <w:szCs w:val="24"/>
          <w:lang w:eastAsia="en-US"/>
        </w:rPr>
        <w:t xml:space="preserve"> за изследване</w:t>
      </w:r>
      <w:r w:rsidRPr="004C059C">
        <w:rPr>
          <w:rFonts w:cs="Times New Roman"/>
          <w:color w:val="auto"/>
          <w:kern w:val="1"/>
          <w:szCs w:val="24"/>
          <w:lang w:eastAsia="en-US"/>
        </w:rPr>
        <w:t xml:space="preserve">), където всеки такъв домейн се състои от няколко </w:t>
      </w:r>
      <w:r w:rsidR="00685E3E">
        <w:rPr>
          <w:rFonts w:cs="Times New Roman"/>
          <w:color w:val="auto"/>
          <w:kern w:val="1"/>
          <w:szCs w:val="24"/>
          <w:lang w:eastAsia="en-US"/>
        </w:rPr>
        <w:t>критерия</w:t>
      </w:r>
      <w:r w:rsidRPr="004C059C">
        <w:rPr>
          <w:rFonts w:cs="Times New Roman"/>
          <w:color w:val="auto"/>
          <w:kern w:val="1"/>
          <w:szCs w:val="24"/>
          <w:lang w:eastAsia="en-US"/>
        </w:rPr>
        <w:t xml:space="preserve">, които са свързани със </w:t>
      </w:r>
      <w:r w:rsidR="00685E3E">
        <w:rPr>
          <w:rFonts w:cs="Times New Roman"/>
          <w:color w:val="auto"/>
          <w:kern w:val="1"/>
          <w:szCs w:val="24"/>
          <w:lang w:eastAsia="en-US"/>
        </w:rPr>
        <w:t>критерий</w:t>
      </w:r>
      <w:r w:rsidRPr="004C059C">
        <w:rPr>
          <w:rFonts w:cs="Times New Roman"/>
          <w:color w:val="auto"/>
          <w:kern w:val="1"/>
          <w:szCs w:val="24"/>
          <w:lang w:eastAsia="en-US"/>
        </w:rPr>
        <w:t xml:space="preserve"> от този домейн, </w:t>
      </w:r>
      <w:r w:rsidR="00685E3E">
        <w:rPr>
          <w:rFonts w:cs="Times New Roman"/>
          <w:color w:val="auto"/>
          <w:kern w:val="1"/>
          <w:szCs w:val="24"/>
          <w:lang w:eastAsia="en-US"/>
        </w:rPr>
        <w:t>така наречен</w:t>
      </w:r>
      <w:r w:rsidR="00814905">
        <w:rPr>
          <w:rFonts w:cs="Times New Roman"/>
          <w:color w:val="auto"/>
          <w:kern w:val="1"/>
          <w:szCs w:val="24"/>
          <w:lang w:eastAsia="en-US"/>
        </w:rPr>
        <w:t>ото</w:t>
      </w:r>
      <w:r w:rsidR="00685E3E">
        <w:rPr>
          <w:rFonts w:cs="Times New Roman"/>
          <w:color w:val="auto"/>
          <w:kern w:val="1"/>
          <w:szCs w:val="24"/>
          <w:lang w:eastAsia="en-US"/>
        </w:rPr>
        <w:t xml:space="preserve"> </w:t>
      </w:r>
      <w:r w:rsidR="00814905">
        <w:rPr>
          <w:rFonts w:cs="Times New Roman"/>
          <w:i/>
          <w:color w:val="auto"/>
          <w:kern w:val="1"/>
          <w:szCs w:val="24"/>
          <w:lang w:eastAsia="en-US"/>
        </w:rPr>
        <w:t>основно звено</w:t>
      </w:r>
      <w:r w:rsidRPr="004C059C">
        <w:rPr>
          <w:rFonts w:cs="Times New Roman"/>
          <w:color w:val="auto"/>
          <w:kern w:val="1"/>
          <w:szCs w:val="24"/>
          <w:lang w:eastAsia="en-US"/>
        </w:rPr>
        <w:t xml:space="preserve">. След това ограничаваме търсенето на всеки модул към един или повече от тези </w:t>
      </w:r>
      <w:r w:rsidR="00C30EC6">
        <w:rPr>
          <w:rFonts w:cs="Times New Roman"/>
          <w:color w:val="auto"/>
          <w:kern w:val="1"/>
          <w:szCs w:val="24"/>
          <w:lang w:eastAsia="en-US"/>
        </w:rPr>
        <w:t>области</w:t>
      </w:r>
      <w:r w:rsidRPr="004C059C">
        <w:rPr>
          <w:rFonts w:cs="Times New Roman"/>
          <w:color w:val="auto"/>
          <w:kern w:val="1"/>
          <w:szCs w:val="24"/>
          <w:lang w:eastAsia="en-US"/>
        </w:rPr>
        <w:t>.</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b/>
          <w:color w:val="auto"/>
          <w:kern w:val="1"/>
          <w:szCs w:val="24"/>
          <w:lang w:eastAsia="en-US"/>
        </w:rPr>
        <w:t xml:space="preserve">Стъпка 2 </w:t>
      </w:r>
      <w:r w:rsidRPr="004C059C">
        <w:rPr>
          <w:rFonts w:cs="Times New Roman"/>
          <w:i/>
          <w:color w:val="auto"/>
          <w:kern w:val="1"/>
          <w:szCs w:val="24"/>
          <w:lang w:eastAsia="en-US"/>
        </w:rPr>
        <w:t>(реконструкция на модула)</w:t>
      </w:r>
      <w:r w:rsidRPr="004C059C">
        <w:rPr>
          <w:rFonts w:cs="Times New Roman"/>
          <w:color w:val="auto"/>
          <w:kern w:val="1"/>
          <w:szCs w:val="24"/>
          <w:lang w:eastAsia="en-US"/>
        </w:rPr>
        <w:t xml:space="preserve"> Извършваме </w:t>
      </w:r>
      <w:r w:rsidR="00F436DF">
        <w:rPr>
          <w:rFonts w:cs="Times New Roman"/>
          <w:color w:val="auto"/>
          <w:kern w:val="1"/>
          <w:szCs w:val="24"/>
          <w:lang w:eastAsia="en-US"/>
        </w:rPr>
        <w:t xml:space="preserve">контролирана </w:t>
      </w:r>
      <w:r w:rsidRPr="004C059C">
        <w:rPr>
          <w:rFonts w:cs="Times New Roman"/>
          <w:color w:val="auto"/>
          <w:kern w:val="1"/>
          <w:szCs w:val="24"/>
          <w:lang w:eastAsia="en-US"/>
        </w:rPr>
        <w:t>оптимизация на групирането</w:t>
      </w:r>
      <w:r w:rsidR="00402690">
        <w:rPr>
          <w:rFonts w:cs="Times New Roman"/>
          <w:color w:val="auto"/>
          <w:kern w:val="1"/>
          <w:szCs w:val="24"/>
          <w:lang w:eastAsia="en-US"/>
        </w:rPr>
        <w:t xml:space="preserve"> (клъстерна техника)</w:t>
      </w:r>
      <w:r w:rsidRPr="004C059C">
        <w:rPr>
          <w:rFonts w:cs="Times New Roman"/>
          <w:color w:val="auto"/>
          <w:kern w:val="1"/>
          <w:szCs w:val="24"/>
          <w:lang w:eastAsia="en-US"/>
        </w:rPr>
        <w:t xml:space="preserve">, която </w:t>
      </w:r>
      <w:r w:rsidR="004F327E">
        <w:rPr>
          <w:rFonts w:cs="Times New Roman"/>
          <w:color w:val="auto"/>
          <w:kern w:val="1"/>
          <w:szCs w:val="24"/>
          <w:lang w:eastAsia="en-US"/>
        </w:rPr>
        <w:t>итеративно</w:t>
      </w:r>
      <w:r w:rsidRPr="004C059C">
        <w:rPr>
          <w:rFonts w:cs="Times New Roman"/>
          <w:color w:val="auto"/>
          <w:kern w:val="1"/>
          <w:szCs w:val="24"/>
          <w:lang w:eastAsia="en-US"/>
        </w:rPr>
        <w:t xml:space="preserve"> генерира софтуерни </w:t>
      </w:r>
      <w:r w:rsidR="00F436DF">
        <w:rPr>
          <w:rFonts w:cs="Times New Roman"/>
          <w:color w:val="auto"/>
          <w:kern w:val="1"/>
          <w:szCs w:val="24"/>
          <w:lang w:eastAsia="en-US"/>
        </w:rPr>
        <w:t>клъстери</w:t>
      </w:r>
      <w:r w:rsidRPr="004C059C">
        <w:rPr>
          <w:rFonts w:cs="Times New Roman"/>
          <w:color w:val="auto"/>
          <w:kern w:val="1"/>
          <w:szCs w:val="24"/>
          <w:lang w:eastAsia="en-US"/>
        </w:rPr>
        <w:t xml:space="preserve">, като </w:t>
      </w:r>
      <w:r w:rsidR="00F436DF">
        <w:rPr>
          <w:rFonts w:cs="Times New Roman"/>
          <w:color w:val="auto"/>
          <w:kern w:val="1"/>
          <w:szCs w:val="24"/>
          <w:lang w:eastAsia="en-US"/>
        </w:rPr>
        <w:t xml:space="preserve">свързани </w:t>
      </w:r>
      <w:r w:rsidRPr="004C059C">
        <w:rPr>
          <w:rFonts w:cs="Times New Roman"/>
          <w:color w:val="auto"/>
          <w:kern w:val="1"/>
          <w:szCs w:val="24"/>
          <w:lang w:eastAsia="en-US"/>
        </w:rPr>
        <w:t xml:space="preserve">модули </w:t>
      </w:r>
      <w:r w:rsidR="00F436DF">
        <w:rPr>
          <w:rFonts w:cs="Times New Roman"/>
          <w:color w:val="auto"/>
          <w:kern w:val="1"/>
          <w:szCs w:val="24"/>
          <w:lang w:eastAsia="en-US"/>
        </w:rPr>
        <w:t>от</w:t>
      </w:r>
      <w:r w:rsidRPr="004C059C">
        <w:rPr>
          <w:rFonts w:cs="Times New Roman"/>
          <w:color w:val="auto"/>
          <w:kern w:val="1"/>
          <w:szCs w:val="24"/>
          <w:lang w:eastAsia="en-US"/>
        </w:rPr>
        <w:t xml:space="preserve"> функции, свързани помежду си чрез </w:t>
      </w:r>
      <w:r w:rsidR="00F436DF">
        <w:rPr>
          <w:rFonts w:cs="Times New Roman"/>
          <w:color w:val="auto"/>
          <w:kern w:val="1"/>
          <w:szCs w:val="24"/>
          <w:lang w:eastAsia="en-US"/>
        </w:rPr>
        <w:t>импортирани</w:t>
      </w:r>
      <w:r w:rsidRPr="004C059C">
        <w:rPr>
          <w:rFonts w:cs="Times New Roman"/>
          <w:color w:val="auto"/>
          <w:kern w:val="1"/>
          <w:szCs w:val="24"/>
          <w:lang w:eastAsia="en-US"/>
        </w:rPr>
        <w:t xml:space="preserve"> и </w:t>
      </w:r>
      <w:r w:rsidR="00F436DF">
        <w:rPr>
          <w:rFonts w:cs="Times New Roman"/>
          <w:color w:val="auto"/>
          <w:kern w:val="1"/>
          <w:szCs w:val="24"/>
          <w:lang w:eastAsia="en-US"/>
        </w:rPr>
        <w:t>експортирани</w:t>
      </w:r>
      <w:r w:rsidRPr="004C059C">
        <w:rPr>
          <w:rFonts w:cs="Times New Roman"/>
          <w:color w:val="auto"/>
          <w:kern w:val="1"/>
          <w:szCs w:val="24"/>
          <w:lang w:eastAsia="en-US"/>
        </w:rPr>
        <w:t xml:space="preserve"> функции. Всеки модул се състои от едно или повече </w:t>
      </w:r>
      <w:r w:rsidRPr="00814905">
        <w:rPr>
          <w:rFonts w:cs="Times New Roman"/>
          <w:i/>
          <w:color w:val="auto"/>
          <w:kern w:val="1"/>
          <w:szCs w:val="24"/>
          <w:lang w:eastAsia="en-US"/>
        </w:rPr>
        <w:t>основни</w:t>
      </w:r>
      <w:r w:rsidRPr="004C059C">
        <w:rPr>
          <w:rFonts w:cs="Times New Roman"/>
          <w:color w:val="auto"/>
          <w:kern w:val="1"/>
          <w:szCs w:val="24"/>
          <w:lang w:eastAsia="en-US"/>
        </w:rPr>
        <w:t xml:space="preserve"> </w:t>
      </w:r>
      <w:r w:rsidRPr="00857BD3">
        <w:rPr>
          <w:rFonts w:cs="Times New Roman"/>
          <w:i/>
          <w:color w:val="auto"/>
          <w:kern w:val="1"/>
          <w:szCs w:val="24"/>
          <w:lang w:eastAsia="en-US"/>
        </w:rPr>
        <w:t>звена</w:t>
      </w:r>
      <w:r w:rsidRPr="004C059C">
        <w:rPr>
          <w:rFonts w:cs="Times New Roman"/>
          <w:color w:val="auto"/>
          <w:kern w:val="1"/>
          <w:szCs w:val="24"/>
          <w:lang w:eastAsia="en-US"/>
        </w:rPr>
        <w:t xml:space="preserve">, докато основните функции на модула и </w:t>
      </w:r>
      <w:r w:rsidR="00D80ADD">
        <w:rPr>
          <w:rFonts w:cs="Times New Roman"/>
          <w:color w:val="auto"/>
          <w:kern w:val="1"/>
          <w:szCs w:val="24"/>
          <w:lang w:eastAsia="en-US"/>
        </w:rPr>
        <w:t>под-</w:t>
      </w:r>
      <w:r w:rsidRPr="004C059C">
        <w:rPr>
          <w:rFonts w:cs="Times New Roman"/>
          <w:color w:val="auto"/>
          <w:kern w:val="1"/>
          <w:szCs w:val="24"/>
          <w:lang w:eastAsia="en-US"/>
        </w:rPr>
        <w:t xml:space="preserve"> оптимална версия на A* търсещия алгоритъм се използват за събиране на групата от високо асоциирани функции в един модул. </w:t>
      </w:r>
      <w:r w:rsidR="006E46E2">
        <w:rPr>
          <w:rFonts w:cs="Times New Roman"/>
          <w:color w:val="auto"/>
          <w:kern w:val="1"/>
          <w:szCs w:val="24"/>
          <w:lang w:eastAsia="en-US"/>
        </w:rPr>
        <w:t>Пространството</w:t>
      </w:r>
      <w:r w:rsidRPr="004C059C">
        <w:rPr>
          <w:rFonts w:cs="Times New Roman"/>
          <w:color w:val="auto"/>
          <w:kern w:val="1"/>
          <w:szCs w:val="24"/>
          <w:lang w:eastAsia="en-US"/>
        </w:rPr>
        <w:t xml:space="preserve"> </w:t>
      </w:r>
      <w:r w:rsidR="006E46E2">
        <w:rPr>
          <w:rFonts w:cs="Times New Roman"/>
          <w:color w:val="auto"/>
          <w:kern w:val="1"/>
          <w:szCs w:val="24"/>
          <w:lang w:eastAsia="en-US"/>
        </w:rPr>
        <w:t>на</w:t>
      </w:r>
      <w:r w:rsidRPr="004C059C">
        <w:rPr>
          <w:rFonts w:cs="Times New Roman"/>
          <w:color w:val="auto"/>
          <w:kern w:val="1"/>
          <w:szCs w:val="24"/>
          <w:lang w:eastAsia="en-US"/>
        </w:rPr>
        <w:t xml:space="preserve"> търсене </w:t>
      </w:r>
      <w:r w:rsidR="00256771">
        <w:rPr>
          <w:rFonts w:cs="Times New Roman"/>
          <w:color w:val="auto"/>
          <w:kern w:val="1"/>
          <w:szCs w:val="24"/>
          <w:lang w:eastAsia="en-US"/>
        </w:rPr>
        <w:t>з</w:t>
      </w:r>
      <w:r w:rsidRPr="004C059C">
        <w:rPr>
          <w:rFonts w:cs="Times New Roman"/>
          <w:color w:val="auto"/>
          <w:kern w:val="1"/>
          <w:szCs w:val="24"/>
          <w:lang w:eastAsia="en-US"/>
        </w:rPr>
        <w:t xml:space="preserve"> а модула е ограничено до функциите в </w:t>
      </w:r>
      <w:r w:rsidR="00FE769A" w:rsidRPr="004C059C">
        <w:rPr>
          <w:rFonts w:cs="Times New Roman"/>
          <w:color w:val="auto"/>
          <w:kern w:val="1"/>
          <w:szCs w:val="24"/>
          <w:lang w:eastAsia="en-US"/>
        </w:rPr>
        <w:t>домейни</w:t>
      </w:r>
      <w:r w:rsidR="00FE769A">
        <w:rPr>
          <w:rFonts w:cs="Times New Roman"/>
          <w:color w:val="auto"/>
          <w:kern w:val="1"/>
          <w:szCs w:val="24"/>
          <w:lang w:eastAsia="en-US"/>
        </w:rPr>
        <w:t>те</w:t>
      </w:r>
      <w:r w:rsidR="00FE769A" w:rsidRPr="004C059C">
        <w:rPr>
          <w:rFonts w:cs="Times New Roman"/>
          <w:color w:val="auto"/>
          <w:kern w:val="1"/>
          <w:szCs w:val="24"/>
          <w:lang w:eastAsia="en-US"/>
        </w:rPr>
        <w:t xml:space="preserve"> </w:t>
      </w:r>
      <w:r w:rsidR="00FE769A">
        <w:rPr>
          <w:rFonts w:cs="Times New Roman"/>
          <w:color w:val="auto"/>
          <w:kern w:val="1"/>
          <w:szCs w:val="24"/>
          <w:lang w:eastAsia="en-US"/>
        </w:rPr>
        <w:t xml:space="preserve">на </w:t>
      </w:r>
      <w:r w:rsidRPr="004C059C">
        <w:rPr>
          <w:rFonts w:cs="Times New Roman"/>
          <w:color w:val="auto"/>
          <w:kern w:val="1"/>
          <w:szCs w:val="24"/>
          <w:lang w:eastAsia="en-US"/>
        </w:rPr>
        <w:t>търсе</w:t>
      </w:r>
      <w:r w:rsidR="00FE769A">
        <w:rPr>
          <w:rFonts w:cs="Times New Roman"/>
          <w:color w:val="auto"/>
          <w:kern w:val="1"/>
          <w:szCs w:val="24"/>
          <w:lang w:eastAsia="en-US"/>
        </w:rPr>
        <w:t>не</w:t>
      </w:r>
      <w:r w:rsidRPr="004C059C">
        <w:rPr>
          <w:rFonts w:cs="Times New Roman"/>
          <w:color w:val="auto"/>
          <w:kern w:val="1"/>
          <w:szCs w:val="24"/>
          <w:lang w:eastAsia="en-US"/>
        </w:rPr>
        <w:t xml:space="preserve"> на съответното основно звено. Определяме метрическа система на сходства, базираща се на група същности с максимална асоциация на свойствата. </w:t>
      </w:r>
      <w:r w:rsidR="005345B6" w:rsidRPr="004C059C">
        <w:rPr>
          <w:rFonts w:cs="Times New Roman"/>
          <w:color w:val="auto"/>
          <w:kern w:val="1"/>
          <w:szCs w:val="24"/>
          <w:lang w:eastAsia="en-US"/>
        </w:rPr>
        <w:t xml:space="preserve">Тя се определя във формата на максимална поредица </w:t>
      </w:r>
      <w:r w:rsidR="005345B6">
        <w:rPr>
          <w:rFonts w:cs="Times New Roman"/>
          <w:color w:val="auto"/>
          <w:kern w:val="1"/>
          <w:szCs w:val="24"/>
          <w:lang w:eastAsia="en-US"/>
        </w:rPr>
        <w:t>от критерии</w:t>
      </w:r>
      <w:r w:rsidR="005345B6" w:rsidRPr="004C059C">
        <w:rPr>
          <w:rFonts w:cs="Times New Roman"/>
          <w:color w:val="auto"/>
          <w:kern w:val="1"/>
          <w:szCs w:val="24"/>
          <w:lang w:eastAsia="en-US"/>
        </w:rPr>
        <w:t xml:space="preserve">,  които имат еднакви връзки с всеки член на друга максимална поредица от </w:t>
      </w:r>
      <w:r w:rsidR="005345B6">
        <w:rPr>
          <w:rFonts w:cs="Times New Roman"/>
          <w:color w:val="auto"/>
          <w:kern w:val="1"/>
          <w:szCs w:val="24"/>
          <w:lang w:eastAsia="en-US"/>
        </w:rPr>
        <w:t>критерии</w:t>
      </w:r>
      <w:r w:rsidR="005345B6" w:rsidRPr="004C059C">
        <w:rPr>
          <w:rFonts w:cs="Times New Roman"/>
          <w:color w:val="auto"/>
          <w:kern w:val="1"/>
          <w:szCs w:val="24"/>
          <w:lang w:eastAsia="en-US"/>
        </w:rPr>
        <w:t xml:space="preserve">. </w:t>
      </w:r>
      <w:r w:rsidRPr="004C059C">
        <w:rPr>
          <w:rFonts w:cs="Times New Roman"/>
          <w:color w:val="auto"/>
          <w:kern w:val="1"/>
          <w:szCs w:val="24"/>
          <w:lang w:eastAsia="en-US"/>
        </w:rPr>
        <w:t xml:space="preserve">Оттук тези групи притежават по-голяма свързаност и са подходящи за създаване на </w:t>
      </w:r>
      <w:r w:rsidR="00946340">
        <w:rPr>
          <w:rFonts w:cs="Times New Roman"/>
          <w:color w:val="auto"/>
          <w:kern w:val="1"/>
          <w:szCs w:val="24"/>
          <w:lang w:eastAsia="en-US"/>
        </w:rPr>
        <w:t>клъстери</w:t>
      </w:r>
      <w:r w:rsidRPr="004C059C">
        <w:rPr>
          <w:rFonts w:cs="Times New Roman"/>
          <w:color w:val="auto"/>
          <w:kern w:val="1"/>
          <w:szCs w:val="24"/>
          <w:lang w:eastAsia="en-US"/>
        </w:rPr>
        <w:t xml:space="preserve">, </w:t>
      </w:r>
      <w:r w:rsidRPr="00946340">
        <w:rPr>
          <w:rFonts w:cs="Times New Roman"/>
          <w:color w:val="auto"/>
          <w:kern w:val="1"/>
          <w:szCs w:val="24"/>
          <w:lang w:eastAsia="en-US"/>
        </w:rPr>
        <w:t xml:space="preserve">базирани </w:t>
      </w:r>
      <w:r w:rsidR="00946340" w:rsidRPr="00946340">
        <w:rPr>
          <w:rFonts w:cs="Times New Roman"/>
          <w:color w:val="auto"/>
          <w:kern w:val="1"/>
          <w:szCs w:val="24"/>
          <w:lang w:eastAsia="en-US"/>
        </w:rPr>
        <w:t>на</w:t>
      </w:r>
      <w:r w:rsidRPr="00946340">
        <w:rPr>
          <w:rFonts w:cs="Times New Roman"/>
          <w:color w:val="auto"/>
          <w:kern w:val="1"/>
          <w:szCs w:val="24"/>
          <w:lang w:eastAsia="en-US"/>
        </w:rPr>
        <w:t xml:space="preserve"> </w:t>
      </w:r>
      <w:r w:rsidR="00946340" w:rsidRPr="00946340">
        <w:rPr>
          <w:rFonts w:cs="Times New Roman"/>
          <w:color w:val="auto"/>
          <w:kern w:val="1"/>
          <w:szCs w:val="24"/>
          <w:lang w:eastAsia="en-US"/>
        </w:rPr>
        <w:t>метриката за подобие на свързани критерии</w:t>
      </w:r>
      <w:r w:rsidRPr="004C059C">
        <w:rPr>
          <w:rFonts w:cs="Times New Roman"/>
          <w:color w:val="auto"/>
          <w:kern w:val="1"/>
          <w:szCs w:val="24"/>
          <w:lang w:eastAsia="en-US"/>
        </w:rPr>
        <w:t>. Тя кодира структурното свойство на групите на максимално асоциираните същности.</w:t>
      </w:r>
    </w:p>
    <w:p w:rsidR="004C059C" w:rsidRPr="004C059C" w:rsidRDefault="004C059C" w:rsidP="00F640BF">
      <w:pPr>
        <w:tabs>
          <w:tab w:val="left" w:pos="8102"/>
        </w:tabs>
        <w:autoSpaceDE w:val="0"/>
        <w:autoSpaceDN w:val="0"/>
        <w:adjustRightInd w:val="0"/>
        <w:spacing w:after="200" w:line="276" w:lineRule="auto"/>
        <w:rPr>
          <w:rFonts w:ascii="Cambria" w:hAnsi="WenQuanYi Micro Hei" w:cs="Times New Roman"/>
          <w:color w:val="auto"/>
          <w:kern w:val="1"/>
          <w:sz w:val="22"/>
          <w:szCs w:val="24"/>
          <w:lang w:eastAsia="en-US"/>
        </w:rPr>
      </w:pPr>
      <w:r w:rsidRPr="004C059C">
        <w:rPr>
          <w:rFonts w:cs="Times New Roman"/>
          <w:color w:val="auto"/>
          <w:kern w:val="1"/>
          <w:szCs w:val="24"/>
          <w:lang w:eastAsia="en-US"/>
        </w:rPr>
        <w:t xml:space="preserve">Структурното възстановяване без съдействието на предложените </w:t>
      </w:r>
      <w:r w:rsidR="00B77C0F">
        <w:rPr>
          <w:rFonts w:cs="Times New Roman"/>
          <w:color w:val="auto"/>
          <w:kern w:val="1"/>
          <w:szCs w:val="24"/>
          <w:lang w:eastAsia="en-US"/>
        </w:rPr>
        <w:t>много-изгледи</w:t>
      </w:r>
      <w:r w:rsidRPr="004C059C">
        <w:rPr>
          <w:rFonts w:cs="Times New Roman"/>
          <w:color w:val="auto"/>
          <w:kern w:val="1"/>
          <w:szCs w:val="24"/>
          <w:lang w:eastAsia="en-US"/>
        </w:rPr>
        <w:t xml:space="preserve">, разчита на улеснения чрез инструменти, които генерират списък с най-високо квалифицираните </w:t>
      </w:r>
      <w:r w:rsidRPr="00946340">
        <w:rPr>
          <w:rFonts w:cs="Times New Roman"/>
          <w:i/>
          <w:color w:val="auto"/>
          <w:kern w:val="1"/>
          <w:szCs w:val="24"/>
          <w:lang w:eastAsia="en-US"/>
        </w:rPr>
        <w:t>основни звена</w:t>
      </w:r>
      <w:r w:rsidRPr="004C059C">
        <w:rPr>
          <w:rFonts w:cs="Times New Roman"/>
          <w:color w:val="auto"/>
          <w:kern w:val="1"/>
          <w:szCs w:val="24"/>
          <w:lang w:eastAsia="en-US"/>
        </w:rPr>
        <w:t xml:space="preserve"> за следващото възстановяване. Докато този метод създава свързани модули </w:t>
      </w:r>
      <w:r w:rsidR="005B1053">
        <w:rPr>
          <w:rFonts w:cs="Times New Roman"/>
          <w:color w:val="auto"/>
          <w:kern w:val="1"/>
          <w:szCs w:val="24"/>
          <w:lang w:eastAsia="en-US"/>
        </w:rPr>
        <w:t>от</w:t>
      </w:r>
      <w:r w:rsidRPr="004C059C">
        <w:rPr>
          <w:rFonts w:cs="Times New Roman"/>
          <w:color w:val="auto"/>
          <w:kern w:val="1"/>
          <w:szCs w:val="24"/>
          <w:lang w:eastAsia="en-US"/>
        </w:rPr>
        <w:t xml:space="preserve"> функции, не може да създаде смислени такива, тъй като основните функции се избират </w:t>
      </w:r>
      <w:r w:rsidR="0075640F">
        <w:rPr>
          <w:rFonts w:cs="Times New Roman"/>
          <w:color w:val="auto"/>
          <w:kern w:val="1"/>
          <w:szCs w:val="24"/>
          <w:lang w:eastAsia="en-US"/>
        </w:rPr>
        <w:t>за</w:t>
      </w:r>
      <w:r w:rsidRPr="004C059C">
        <w:rPr>
          <w:rFonts w:cs="Times New Roman"/>
          <w:color w:val="auto"/>
          <w:kern w:val="1"/>
          <w:szCs w:val="24"/>
          <w:lang w:eastAsia="en-US"/>
        </w:rPr>
        <w:t xml:space="preserve"> основата на статични структурни свойства, а не на функционалността на основните звена. Така предложеният метод осигурява основни функции като модулни основни звена, </w:t>
      </w:r>
      <w:r w:rsidRPr="004C059C">
        <w:rPr>
          <w:rFonts w:cs="Times New Roman"/>
          <w:color w:val="auto"/>
          <w:kern w:val="1"/>
          <w:szCs w:val="24"/>
          <w:lang w:eastAsia="en-US"/>
        </w:rPr>
        <w:lastRenderedPageBreak/>
        <w:t>които имплементират смислени софтуерни черти. Тези софтуерни черти се извличат от диаграми на дизайна, произлизащи от функционалните изисквания на софтуера. На</w:t>
      </w:r>
      <w:r w:rsidR="00A1227C">
        <w:rPr>
          <w:rFonts w:cs="Times New Roman"/>
          <w:color w:val="auto"/>
          <w:kern w:val="1"/>
          <w:szCs w:val="24"/>
          <w:lang w:eastAsia="en-US"/>
        </w:rPr>
        <w:t xml:space="preserve"> </w:t>
      </w:r>
      <w:r w:rsidR="00A1227C" w:rsidRPr="00A1227C">
        <w:rPr>
          <w:rFonts w:cs="Times New Roman"/>
          <w:i/>
          <w:color w:val="auto"/>
          <w:kern w:val="1"/>
          <w:szCs w:val="24"/>
          <w:lang w:eastAsia="en-US"/>
        </w:rPr>
        <w:fldChar w:fldCharType="begin"/>
      </w:r>
      <w:r w:rsidR="00A1227C" w:rsidRPr="00A1227C">
        <w:rPr>
          <w:rFonts w:cs="Times New Roman"/>
          <w:i/>
          <w:color w:val="auto"/>
          <w:kern w:val="1"/>
          <w:szCs w:val="24"/>
          <w:lang w:eastAsia="en-US"/>
        </w:rPr>
        <w:instrText xml:space="preserve"> REF _Ref397536377 \h </w:instrText>
      </w:r>
      <w:r w:rsidR="00A1227C">
        <w:rPr>
          <w:rFonts w:cs="Times New Roman"/>
          <w:i/>
          <w:color w:val="auto"/>
          <w:kern w:val="1"/>
          <w:szCs w:val="24"/>
          <w:lang w:eastAsia="en-US"/>
        </w:rPr>
        <w:instrText xml:space="preserve"> \* MERGEFORMAT </w:instrText>
      </w:r>
      <w:r w:rsidR="00A1227C" w:rsidRPr="00A1227C">
        <w:rPr>
          <w:rFonts w:cs="Times New Roman"/>
          <w:i/>
          <w:color w:val="auto"/>
          <w:kern w:val="1"/>
          <w:szCs w:val="24"/>
          <w:lang w:eastAsia="en-US"/>
        </w:rPr>
      </w:r>
      <w:r w:rsidR="00A1227C" w:rsidRPr="00A1227C">
        <w:rPr>
          <w:rFonts w:cs="Times New Roman"/>
          <w:i/>
          <w:color w:val="auto"/>
          <w:kern w:val="1"/>
          <w:szCs w:val="24"/>
          <w:lang w:eastAsia="en-US"/>
        </w:rPr>
        <w:fldChar w:fldCharType="separate"/>
      </w:r>
      <w:ins w:id="916" w:author="mitko" w:date="2015-02-18T22:01:00Z">
        <w:r w:rsidR="00245837" w:rsidRPr="00245837">
          <w:rPr>
            <w:i/>
            <w:rPrChange w:id="917" w:author="mitko" w:date="2015-02-18T22:01:00Z">
              <w:rPr/>
            </w:rPrChange>
          </w:rPr>
          <w:t xml:space="preserve">Фигура </w:t>
        </w:r>
        <w:r w:rsidR="00245837" w:rsidRPr="00245837">
          <w:rPr>
            <w:i/>
            <w:noProof/>
            <w:rPrChange w:id="918" w:author="mitko" w:date="2015-02-18T22:01:00Z">
              <w:rPr>
                <w:noProof/>
              </w:rPr>
            </w:rPrChange>
          </w:rPr>
          <w:t>9</w:t>
        </w:r>
      </w:ins>
      <w:del w:id="919" w:author="mitko" w:date="2015-02-18T21:54:00Z">
        <w:r w:rsidR="00A34B04" w:rsidRPr="00A34B04" w:rsidDel="002C26F0">
          <w:rPr>
            <w:i/>
          </w:rPr>
          <w:delText xml:space="preserve">Фигура </w:delText>
        </w:r>
        <w:r w:rsidR="00A34B04" w:rsidRPr="00A34B04" w:rsidDel="002C26F0">
          <w:rPr>
            <w:i/>
            <w:noProof/>
          </w:rPr>
          <w:delText>9</w:delText>
        </w:r>
      </w:del>
      <w:r w:rsidR="00A1227C" w:rsidRPr="00A1227C">
        <w:rPr>
          <w:rFonts w:cs="Times New Roman"/>
          <w:i/>
          <w:color w:val="auto"/>
          <w:kern w:val="1"/>
          <w:szCs w:val="24"/>
          <w:lang w:eastAsia="en-US"/>
        </w:rPr>
        <w:fldChar w:fldCharType="end"/>
      </w:r>
      <w:r w:rsidRPr="004C059C">
        <w:rPr>
          <w:rFonts w:cs="Times New Roman"/>
          <w:color w:val="auto"/>
          <w:kern w:val="1"/>
          <w:szCs w:val="24"/>
          <w:lang w:eastAsia="en-US"/>
        </w:rPr>
        <w:t xml:space="preserve"> основните функции от изгледа на поведение се използват, за да се създадат семантично смислени групи като системни компоненти. </w:t>
      </w:r>
    </w:p>
    <w:p w:rsidR="00F640BF" w:rsidRDefault="004F327E" w:rsidP="00220189">
      <w:pPr>
        <w:tabs>
          <w:tab w:val="left" w:pos="8102"/>
        </w:tabs>
        <w:autoSpaceDE w:val="0"/>
        <w:autoSpaceDN w:val="0"/>
        <w:adjustRightInd w:val="0"/>
        <w:spacing w:after="200" w:line="276" w:lineRule="auto"/>
        <w:rPr>
          <w:lang w:eastAsia="en-US"/>
        </w:rPr>
      </w:pPr>
      <w:commentRangeStart w:id="920"/>
      <w:r>
        <w:rPr>
          <w:rFonts w:cs="Times New Roman"/>
          <w:color w:val="auto"/>
          <w:kern w:val="1"/>
          <w:szCs w:val="24"/>
          <w:lang w:eastAsia="en-US"/>
        </w:rPr>
        <w:t xml:space="preserve">Клъстерните техники </w:t>
      </w:r>
      <w:r w:rsidR="00935338">
        <w:rPr>
          <w:rFonts w:cs="Times New Roman"/>
          <w:color w:val="auto"/>
          <w:kern w:val="1"/>
          <w:szCs w:val="24"/>
          <w:lang w:eastAsia="en-US"/>
        </w:rPr>
        <w:t xml:space="preserve"> </w:t>
      </w:r>
      <w:r w:rsidR="004C059C" w:rsidRPr="004C059C">
        <w:rPr>
          <w:rFonts w:cs="Times New Roman"/>
          <w:color w:val="auto"/>
          <w:kern w:val="1"/>
          <w:szCs w:val="24"/>
          <w:lang w:eastAsia="en-US"/>
        </w:rPr>
        <w:t>мо</w:t>
      </w:r>
      <w:r w:rsidR="00402690">
        <w:rPr>
          <w:rFonts w:cs="Times New Roman"/>
          <w:color w:val="auto"/>
          <w:kern w:val="1"/>
          <w:szCs w:val="24"/>
          <w:lang w:eastAsia="en-US"/>
        </w:rPr>
        <w:t>г</w:t>
      </w:r>
      <w:r w:rsidR="00935338">
        <w:rPr>
          <w:rFonts w:cs="Times New Roman"/>
          <w:color w:val="auto"/>
          <w:kern w:val="1"/>
          <w:szCs w:val="24"/>
          <w:lang w:eastAsia="en-US"/>
        </w:rPr>
        <w:t>ат</w:t>
      </w:r>
      <w:r w:rsidR="004C059C" w:rsidRPr="004C059C">
        <w:rPr>
          <w:rFonts w:cs="Times New Roman"/>
          <w:color w:val="auto"/>
          <w:kern w:val="1"/>
          <w:szCs w:val="24"/>
          <w:lang w:eastAsia="en-US"/>
        </w:rPr>
        <w:t xml:space="preserve"> да се класифицират като „автоматични или контролирани“</w:t>
      </w:r>
      <w:r w:rsidR="00402690">
        <w:rPr>
          <w:rFonts w:cs="Times New Roman"/>
          <w:color w:val="auto"/>
          <w:kern w:val="1"/>
          <w:szCs w:val="24"/>
          <w:lang w:eastAsia="en-US"/>
        </w:rPr>
        <w:t xml:space="preserve"> </w:t>
      </w:r>
      <w:r w:rsidR="004C059C" w:rsidRPr="004C059C">
        <w:rPr>
          <w:rFonts w:cs="Times New Roman"/>
          <w:color w:val="auto"/>
          <w:kern w:val="1"/>
          <w:szCs w:val="24"/>
          <w:lang w:eastAsia="en-US"/>
        </w:rPr>
        <w:t xml:space="preserve">и „ориентирани към потребителя“. Те се опитват да преструктурират оригиналната система в нова, като така тя </w:t>
      </w:r>
      <w:r w:rsidR="00935338">
        <w:rPr>
          <w:rFonts w:cs="Times New Roman"/>
          <w:color w:val="auto"/>
          <w:kern w:val="1"/>
          <w:szCs w:val="24"/>
          <w:lang w:eastAsia="en-US"/>
        </w:rPr>
        <w:t>бива</w:t>
      </w:r>
      <w:r w:rsidR="004C059C" w:rsidRPr="004C059C">
        <w:rPr>
          <w:rFonts w:cs="Times New Roman"/>
          <w:color w:val="auto"/>
          <w:kern w:val="1"/>
          <w:szCs w:val="24"/>
          <w:lang w:eastAsia="en-US"/>
        </w:rPr>
        <w:t xml:space="preserve"> съставена от висококачествени модули </w:t>
      </w:r>
      <w:r>
        <w:rPr>
          <w:rFonts w:cs="Times New Roman"/>
          <w:color w:val="auto"/>
          <w:kern w:val="1"/>
          <w:szCs w:val="24"/>
          <w:lang w:eastAsia="en-US"/>
        </w:rPr>
        <w:t>от гледна точка</w:t>
      </w:r>
      <w:r w:rsidR="004C059C" w:rsidRPr="004C059C">
        <w:rPr>
          <w:rFonts w:cs="Times New Roman"/>
          <w:color w:val="auto"/>
          <w:kern w:val="1"/>
          <w:szCs w:val="24"/>
          <w:lang w:eastAsia="en-US"/>
        </w:rPr>
        <w:t xml:space="preserve"> на високата свързаност и ниското функционално обвързване. </w:t>
      </w:r>
      <w:r w:rsidR="00402690">
        <w:rPr>
          <w:rFonts w:cs="Times New Roman"/>
          <w:color w:val="auto"/>
          <w:kern w:val="1"/>
          <w:szCs w:val="24"/>
          <w:lang w:eastAsia="en-US"/>
        </w:rPr>
        <w:t>Дадена клъстерна</w:t>
      </w:r>
      <w:r w:rsidR="004C059C" w:rsidRPr="004C059C">
        <w:rPr>
          <w:rFonts w:cs="Times New Roman"/>
          <w:color w:val="auto"/>
          <w:kern w:val="1"/>
          <w:szCs w:val="24"/>
          <w:lang w:eastAsia="en-US"/>
        </w:rPr>
        <w:t xml:space="preserve"> техника трябва да </w:t>
      </w:r>
      <w:r w:rsidR="005345B6" w:rsidRPr="004C059C">
        <w:rPr>
          <w:rFonts w:cs="Times New Roman"/>
          <w:color w:val="auto"/>
          <w:kern w:val="1"/>
          <w:szCs w:val="24"/>
          <w:lang w:eastAsia="en-US"/>
        </w:rPr>
        <w:t>отговаря</w:t>
      </w:r>
      <w:r w:rsidR="004C059C" w:rsidRPr="004C059C">
        <w:rPr>
          <w:rFonts w:cs="Times New Roman"/>
          <w:color w:val="auto"/>
          <w:kern w:val="1"/>
          <w:szCs w:val="24"/>
          <w:lang w:eastAsia="en-US"/>
        </w:rPr>
        <w:t xml:space="preserve"> на определени изисквания в новите среди за софтуерно архитектурно възстановяване, включително: участие на потребителя, за да направлява процеса, според знания за домейна/документа; постепенно възстановяване, позволяващо частично системно възстановяване; декомпозиция на йерархията, която да се справи със сложните проблеми, присъстващи в анализа на големи системи. </w:t>
      </w:r>
      <w:r>
        <w:rPr>
          <w:rFonts w:cs="Times New Roman"/>
          <w:color w:val="auto"/>
          <w:kern w:val="1"/>
          <w:szCs w:val="24"/>
          <w:lang w:eastAsia="en-US"/>
        </w:rPr>
        <w:t>Клъстерната</w:t>
      </w:r>
      <w:r w:rsidR="004C059C" w:rsidRPr="004C059C">
        <w:rPr>
          <w:rFonts w:cs="Times New Roman"/>
          <w:color w:val="auto"/>
          <w:kern w:val="1"/>
          <w:szCs w:val="24"/>
          <w:lang w:eastAsia="en-US"/>
        </w:rPr>
        <w:t xml:space="preserve"> техника </w:t>
      </w:r>
      <w:r>
        <w:rPr>
          <w:rFonts w:cs="Times New Roman"/>
          <w:color w:val="auto"/>
          <w:kern w:val="1"/>
          <w:szCs w:val="24"/>
          <w:lang w:eastAsia="en-US"/>
        </w:rPr>
        <w:t xml:space="preserve">използвана в тази точка </w:t>
      </w:r>
      <w:r w:rsidR="004C059C" w:rsidRPr="004C059C">
        <w:rPr>
          <w:rFonts w:cs="Times New Roman"/>
          <w:color w:val="auto"/>
          <w:kern w:val="1"/>
          <w:szCs w:val="24"/>
          <w:lang w:eastAsia="en-US"/>
        </w:rPr>
        <w:t>служи като ефективен помощник на потребителя, осигурявайки адекватно ниво на автоматизация и полезна информация, за да може потребителят да изследва и контролира възстановителния процес.</w:t>
      </w:r>
      <w:commentRangeEnd w:id="920"/>
      <w:r w:rsidR="001058F0">
        <w:rPr>
          <w:rStyle w:val="CommentReference"/>
        </w:rPr>
        <w:commentReference w:id="920"/>
      </w:r>
    </w:p>
    <w:p w:rsidR="00F640BF" w:rsidRDefault="00F640BF" w:rsidP="00F640BF">
      <w:pPr>
        <w:pStyle w:val="Heading3"/>
      </w:pPr>
      <w:bookmarkStart w:id="921" w:name="_Ref399773240"/>
      <w:bookmarkStart w:id="922" w:name="_Ref408764557"/>
      <w:bookmarkStart w:id="923" w:name="_Toc412060227"/>
      <w:r>
        <w:t xml:space="preserve">Компонентният модел на </w:t>
      </w:r>
      <w:r w:rsidR="00B36E78">
        <w:rPr>
          <w:rFonts w:ascii="TimesNewRoman,Italic" w:hAnsi="TimesNewRoman,Italic" w:cs="TimesNewRoman,Italic"/>
          <w:color w:val="auto"/>
          <w:szCs w:val="24"/>
          <w:lang w:eastAsia="en-US"/>
        </w:rPr>
        <w:t xml:space="preserve">Dassault Systèmes </w:t>
      </w:r>
      <w:r w:rsidR="00B36E78">
        <w:t>(</w:t>
      </w:r>
      <w:r>
        <w:t>DS</w:t>
      </w:r>
      <w:r w:rsidR="000A323E">
        <w:t>) [R14]</w:t>
      </w:r>
      <w:bookmarkEnd w:id="921"/>
      <w:bookmarkEnd w:id="922"/>
      <w:bookmarkEnd w:id="923"/>
    </w:p>
    <w:p w:rsidR="00031160" w:rsidRDefault="00031160" w:rsidP="00A032A7">
      <w:pPr>
        <w:rPr>
          <w:lang w:eastAsia="en-US"/>
        </w:rPr>
      </w:pPr>
      <w:r>
        <w:rPr>
          <w:lang w:eastAsia="en-US"/>
        </w:rPr>
        <w:t xml:space="preserve">Този компонентен модел накратко отговаря на почти всички условия от заданието. Тези, които не покрива са: че езика, който се анализира и генерира не е “C”, a “C++”, както и това, че е предназначен за разработването на </w:t>
      </w:r>
      <w:r w:rsidR="005345B6">
        <w:rPr>
          <w:lang w:eastAsia="en-US"/>
        </w:rPr>
        <w:t>мулти-платформена</w:t>
      </w:r>
      <w:r>
        <w:rPr>
          <w:lang w:eastAsia="en-US"/>
        </w:rPr>
        <w:t xml:space="preserve"> 3-измерна CAD/CAM</w:t>
      </w:r>
      <w:r w:rsidR="00D51AC9">
        <w:rPr>
          <w:lang w:eastAsia="en-US"/>
        </w:rPr>
        <w:t>/CAE система</w:t>
      </w:r>
      <w:r w:rsidR="007F4081">
        <w:rPr>
          <w:lang w:eastAsia="en-US"/>
        </w:rPr>
        <w:t xml:space="preserve"> (</w:t>
      </w:r>
      <w:r w:rsidR="007F4081" w:rsidRPr="00A032A7">
        <w:rPr>
          <w:lang w:eastAsia="en-US"/>
        </w:rPr>
        <w:t>CATIA</w:t>
      </w:r>
      <w:r w:rsidR="007F4081">
        <w:rPr>
          <w:lang w:eastAsia="en-US"/>
        </w:rPr>
        <w:t>)</w:t>
      </w:r>
      <w:r w:rsidR="00D51AC9">
        <w:rPr>
          <w:lang w:eastAsia="en-US"/>
        </w:rPr>
        <w:t>, а не вграден софтуер. Съответно запознаването с използваните концепции, подходи и инструменти, както и анализирането им би било от ползва при създаването на подобна система със сходни изисквания.</w:t>
      </w:r>
    </w:p>
    <w:p w:rsidR="00A032A7" w:rsidRPr="00A032A7" w:rsidRDefault="00D51AC9" w:rsidP="00A032A7">
      <w:pPr>
        <w:rPr>
          <w:rFonts w:hAnsi="WenQuanYi Micro Hei"/>
          <w:sz w:val="22"/>
          <w:szCs w:val="22"/>
          <w:lang w:eastAsia="en-US"/>
        </w:rPr>
      </w:pPr>
      <w:r>
        <w:rPr>
          <w:lang w:eastAsia="en-US"/>
        </w:rPr>
        <w:t>Разработването</w:t>
      </w:r>
      <w:r w:rsidR="00A032A7" w:rsidRPr="00A032A7">
        <w:rPr>
          <w:lang w:eastAsia="en-US"/>
        </w:rPr>
        <w:t xml:space="preserve"> на CATIA V5</w:t>
      </w:r>
      <w:r>
        <w:rPr>
          <w:lang w:eastAsia="en-US"/>
        </w:rPr>
        <w:t xml:space="preserve"> започва в</w:t>
      </w:r>
      <w:r w:rsidRPr="00A032A7">
        <w:rPr>
          <w:lang w:eastAsia="en-US"/>
        </w:rPr>
        <w:t xml:space="preserve"> средата на 90-те</w:t>
      </w:r>
      <w:r>
        <w:rPr>
          <w:lang w:eastAsia="en-US"/>
        </w:rPr>
        <w:t>.</w:t>
      </w:r>
      <w:r w:rsidRPr="00A032A7">
        <w:rPr>
          <w:lang w:eastAsia="en-US"/>
        </w:rPr>
        <w:t xml:space="preserve"> </w:t>
      </w:r>
      <w:r>
        <w:rPr>
          <w:lang w:eastAsia="en-US"/>
        </w:rPr>
        <w:t>DS установяват</w:t>
      </w:r>
      <w:r w:rsidR="00A032A7" w:rsidRPr="00A032A7">
        <w:rPr>
          <w:lang w:eastAsia="en-US"/>
        </w:rPr>
        <w:t xml:space="preserve">, че </w:t>
      </w:r>
      <w:r w:rsidR="00C03F14">
        <w:rPr>
          <w:lang w:eastAsia="en-US"/>
        </w:rPr>
        <w:t>обектно ориентираната</w:t>
      </w:r>
      <w:r w:rsidR="00A032A7" w:rsidRPr="00A032A7">
        <w:rPr>
          <w:lang w:eastAsia="en-US"/>
        </w:rPr>
        <w:t xml:space="preserve"> технологията има сериозни ограничения и че C++ не отговаря на всички изисквания</w:t>
      </w:r>
      <w:r>
        <w:rPr>
          <w:lang w:eastAsia="en-US"/>
        </w:rPr>
        <w:t xml:space="preserve"> за изграждане на тяхната система</w:t>
      </w:r>
      <w:r w:rsidR="00A032A7" w:rsidRPr="00A032A7">
        <w:rPr>
          <w:lang w:eastAsia="en-US"/>
        </w:rPr>
        <w:t xml:space="preserve">. Двата най-важни аспекта са следните: </w:t>
      </w:r>
    </w:p>
    <w:p w:rsidR="00A032A7" w:rsidRPr="00A032A7" w:rsidRDefault="00B149B8" w:rsidP="006D285E">
      <w:pPr>
        <w:pStyle w:val="ListParagraph"/>
        <w:numPr>
          <w:ilvl w:val="0"/>
          <w:numId w:val="7"/>
        </w:numPr>
        <w:rPr>
          <w:lang w:eastAsia="en-US"/>
        </w:rPr>
      </w:pPr>
      <w:r>
        <w:rPr>
          <w:b/>
          <w:lang w:eastAsia="en-US"/>
        </w:rPr>
        <w:t>паралелно</w:t>
      </w:r>
      <w:r w:rsidR="00A032A7" w:rsidRPr="00A032A7">
        <w:rPr>
          <w:b/>
          <w:lang w:eastAsia="en-US"/>
        </w:rPr>
        <w:t xml:space="preserve"> проектиране.</w:t>
      </w:r>
      <w:r w:rsidR="00A032A7" w:rsidRPr="00A032A7">
        <w:rPr>
          <w:lang w:eastAsia="en-US"/>
        </w:rPr>
        <w:t xml:space="preserve"> </w:t>
      </w:r>
      <w:r w:rsidR="00A032A7" w:rsidRPr="00A22C53">
        <w:rPr>
          <w:color w:val="auto"/>
          <w:lang w:eastAsia="en-US"/>
        </w:rPr>
        <w:t xml:space="preserve">С++ </w:t>
      </w:r>
      <w:r w:rsidR="00A22C53" w:rsidRPr="00A22C53">
        <w:rPr>
          <w:color w:val="auto"/>
          <w:lang w:eastAsia="en-US"/>
        </w:rPr>
        <w:t xml:space="preserve">обектите </w:t>
      </w:r>
      <w:r w:rsidR="00A032A7" w:rsidRPr="00A22C53">
        <w:rPr>
          <w:color w:val="auto"/>
          <w:lang w:eastAsia="en-US"/>
        </w:rPr>
        <w:t xml:space="preserve">са прекалено </w:t>
      </w:r>
      <w:r w:rsidR="00A22C53" w:rsidRPr="00A22C53">
        <w:rPr>
          <w:color w:val="auto"/>
          <w:lang w:eastAsia="en-US"/>
        </w:rPr>
        <w:t>близко свързани</w:t>
      </w:r>
      <w:r w:rsidR="00A032A7" w:rsidRPr="00A22C53">
        <w:rPr>
          <w:color w:val="auto"/>
          <w:lang w:eastAsia="en-US"/>
        </w:rPr>
        <w:t xml:space="preserve">: </w:t>
      </w:r>
      <w:r w:rsidR="00A032A7" w:rsidRPr="00A032A7">
        <w:rPr>
          <w:lang w:eastAsia="en-US"/>
        </w:rPr>
        <w:t xml:space="preserve">дори една минимална промяна може да предизвика голям брой прекомпилирания. За продуктите на големите компании и ограниченията при </w:t>
      </w:r>
      <w:r w:rsidR="001E442E">
        <w:rPr>
          <w:lang w:eastAsia="en-US"/>
        </w:rPr>
        <w:t>паралелното</w:t>
      </w:r>
      <w:r w:rsidR="00A032A7" w:rsidRPr="00A032A7">
        <w:rPr>
          <w:lang w:eastAsia="en-US"/>
        </w:rPr>
        <w:t xml:space="preserve"> проектиране, това е голям проблем.</w:t>
      </w:r>
    </w:p>
    <w:p w:rsidR="00A032A7" w:rsidRPr="00A032A7" w:rsidRDefault="00A032A7" w:rsidP="006D285E">
      <w:pPr>
        <w:pStyle w:val="ListParagraph"/>
        <w:numPr>
          <w:ilvl w:val="0"/>
          <w:numId w:val="7"/>
        </w:numPr>
        <w:rPr>
          <w:lang w:eastAsia="en-US"/>
        </w:rPr>
      </w:pPr>
      <w:r w:rsidRPr="00A032A7">
        <w:rPr>
          <w:b/>
          <w:lang w:eastAsia="en-US"/>
        </w:rPr>
        <w:t>възможности за разширяване.</w:t>
      </w:r>
      <w:r w:rsidRPr="00A032A7">
        <w:rPr>
          <w:lang w:eastAsia="en-US"/>
        </w:rPr>
        <w:t xml:space="preserve"> Основните клиенти и партньори на CATIA  трябва да могат да разширят DS компонентите със собствен код, дори без наличието на изходния код.</w:t>
      </w:r>
    </w:p>
    <w:p w:rsidR="00A032A7" w:rsidRDefault="00A032A7" w:rsidP="00A032A7">
      <w:pPr>
        <w:rPr>
          <w:lang w:eastAsia="en-US"/>
        </w:rPr>
      </w:pPr>
      <w:r w:rsidRPr="00A032A7">
        <w:rPr>
          <w:lang w:eastAsia="en-US"/>
        </w:rPr>
        <w:t xml:space="preserve">За да се решат тези (и други) проблеми, DS създават компонентен модел, заемайки идеи от COM, Corba и Java. Следва кратко и неформално описание на </w:t>
      </w:r>
      <w:r w:rsidRPr="00297D27">
        <w:rPr>
          <w:color w:val="auto"/>
          <w:lang w:eastAsia="en-US"/>
        </w:rPr>
        <w:t>„Обект</w:t>
      </w:r>
      <w:r w:rsidR="00BB000D" w:rsidRPr="00297D27">
        <w:rPr>
          <w:color w:val="auto"/>
          <w:lang w:eastAsia="en-US"/>
        </w:rPr>
        <w:t>ен</w:t>
      </w:r>
      <w:r w:rsidRPr="00297D27">
        <w:rPr>
          <w:color w:val="auto"/>
          <w:lang w:eastAsia="en-US"/>
        </w:rPr>
        <w:t xml:space="preserve"> </w:t>
      </w:r>
      <w:r w:rsidR="00BB000D" w:rsidRPr="00297D27">
        <w:rPr>
          <w:color w:val="auto"/>
          <w:lang w:eastAsia="en-US"/>
        </w:rPr>
        <w:t>редактор</w:t>
      </w:r>
      <w:r w:rsidRPr="00297D27">
        <w:rPr>
          <w:color w:val="auto"/>
          <w:lang w:eastAsia="en-US"/>
        </w:rPr>
        <w:t>“</w:t>
      </w:r>
      <w:r w:rsidRPr="00260A5E">
        <w:rPr>
          <w:color w:val="FF0000"/>
          <w:lang w:eastAsia="en-US"/>
        </w:rPr>
        <w:t xml:space="preserve"> </w:t>
      </w:r>
      <w:r w:rsidRPr="00A032A7">
        <w:rPr>
          <w:lang w:eastAsia="en-US"/>
        </w:rPr>
        <w:t>(</w:t>
      </w:r>
      <w:r w:rsidR="00BB000D">
        <w:rPr>
          <w:lang w:eastAsia="en-US"/>
        </w:rPr>
        <w:t>ОР</w:t>
      </w:r>
      <w:r w:rsidRPr="00A032A7">
        <w:rPr>
          <w:lang w:eastAsia="en-US"/>
        </w:rPr>
        <w:t xml:space="preserve">). Въпреки името си, </w:t>
      </w:r>
      <w:r w:rsidR="00297D27">
        <w:rPr>
          <w:lang w:eastAsia="en-US"/>
        </w:rPr>
        <w:t>ОР</w:t>
      </w:r>
      <w:r w:rsidRPr="00A032A7">
        <w:rPr>
          <w:lang w:eastAsia="en-US"/>
        </w:rPr>
        <w:t xml:space="preserve"> се разглежда най-</w:t>
      </w:r>
      <w:r w:rsidR="00297D27">
        <w:rPr>
          <w:lang w:eastAsia="en-US"/>
        </w:rPr>
        <w:t>успешно като компонентен модел.</w:t>
      </w:r>
    </w:p>
    <w:p w:rsidR="00F722AE" w:rsidRDefault="00F722AE" w:rsidP="00A032A7">
      <w:pPr>
        <w:rPr>
          <w:lang w:eastAsia="en-US"/>
        </w:rPr>
      </w:pPr>
      <w:r>
        <w:rPr>
          <w:lang w:eastAsia="en-US"/>
        </w:rPr>
        <w:t xml:space="preserve">В следващите подточки ще </w:t>
      </w:r>
      <w:r w:rsidR="00EE0CFA">
        <w:rPr>
          <w:lang w:eastAsia="en-US"/>
        </w:rPr>
        <w:t>обърнем внимание</w:t>
      </w:r>
      <w:r>
        <w:rPr>
          <w:lang w:eastAsia="en-US"/>
        </w:rPr>
        <w:t xml:space="preserve"> на:</w:t>
      </w:r>
    </w:p>
    <w:p w:rsidR="00F722AE" w:rsidRDefault="00F722AE" w:rsidP="00A930EA">
      <w:pPr>
        <w:pStyle w:val="ListParagraph"/>
        <w:numPr>
          <w:ilvl w:val="0"/>
          <w:numId w:val="30"/>
        </w:numPr>
        <w:rPr>
          <w:lang w:eastAsia="en-US"/>
        </w:rPr>
      </w:pPr>
      <w:r w:rsidRPr="00D202F2">
        <w:rPr>
          <w:b/>
          <w:lang w:eastAsia="en-US"/>
        </w:rPr>
        <w:lastRenderedPageBreak/>
        <w:t>Концептуално ниво</w:t>
      </w:r>
      <w:r w:rsidR="00EE0CFA">
        <w:rPr>
          <w:lang w:eastAsia="en-US"/>
        </w:rPr>
        <w:t xml:space="preserve"> – обяснява от какви части (</w:t>
      </w:r>
      <w:r w:rsidR="00EE0CFA">
        <w:rPr>
          <w:i/>
          <w:lang w:eastAsia="en-US"/>
        </w:rPr>
        <w:t>интерфейс, имплементация, разширения</w:t>
      </w:r>
      <w:r w:rsidR="00EE0CFA">
        <w:rPr>
          <w:lang w:eastAsia="en-US"/>
        </w:rPr>
        <w:t>) е съставен един компонент от компонентния модел</w:t>
      </w:r>
    </w:p>
    <w:p w:rsidR="00F722AE" w:rsidRDefault="00F722AE" w:rsidP="00A930EA">
      <w:pPr>
        <w:pStyle w:val="ListParagraph"/>
        <w:numPr>
          <w:ilvl w:val="0"/>
          <w:numId w:val="30"/>
        </w:numPr>
        <w:rPr>
          <w:lang w:eastAsia="en-US"/>
        </w:rPr>
      </w:pPr>
      <w:r w:rsidRPr="00D202F2">
        <w:rPr>
          <w:b/>
          <w:lang w:eastAsia="en-US"/>
        </w:rPr>
        <w:t>Ниво на реализация</w:t>
      </w:r>
      <w:r w:rsidR="009916C1">
        <w:rPr>
          <w:lang w:eastAsia="en-US"/>
        </w:rPr>
        <w:t xml:space="preserve"> – начинът, по който DS са избрали да осъществяват имплементационната част от компонентния модел</w:t>
      </w:r>
    </w:p>
    <w:p w:rsidR="00F722AE" w:rsidRDefault="00F722AE" w:rsidP="00A930EA">
      <w:pPr>
        <w:pStyle w:val="ListParagraph"/>
        <w:numPr>
          <w:ilvl w:val="0"/>
          <w:numId w:val="30"/>
        </w:numPr>
        <w:rPr>
          <w:lang w:eastAsia="en-US"/>
        </w:rPr>
      </w:pPr>
      <w:r w:rsidRPr="00D202F2">
        <w:rPr>
          <w:b/>
          <w:lang w:eastAsia="en-US"/>
        </w:rPr>
        <w:t>Често срещани проблеми</w:t>
      </w:r>
      <w:r w:rsidR="00D3075A">
        <w:rPr>
          <w:lang w:eastAsia="en-US"/>
        </w:rPr>
        <w:t xml:space="preserve"> – основните проблеми, с които са се сблъскали DS</w:t>
      </w:r>
      <w:r w:rsidR="00F93CBF">
        <w:rPr>
          <w:lang w:eastAsia="en-US"/>
        </w:rPr>
        <w:t>,</w:t>
      </w:r>
      <w:r w:rsidR="00D3075A">
        <w:rPr>
          <w:lang w:eastAsia="en-US"/>
        </w:rPr>
        <w:t xml:space="preserve"> изграждайки големи софтуерни продукти използвайки този техния компонентен модел</w:t>
      </w:r>
      <w:r w:rsidR="00F93CBF">
        <w:rPr>
          <w:lang w:eastAsia="en-US"/>
        </w:rPr>
        <w:t xml:space="preserve">. Също така и метода, който са използвали за справяне с тези проблеми. </w:t>
      </w:r>
    </w:p>
    <w:p w:rsidR="00F722AE" w:rsidRDefault="00F722AE" w:rsidP="00A930EA">
      <w:pPr>
        <w:pStyle w:val="ListParagraph"/>
        <w:numPr>
          <w:ilvl w:val="0"/>
          <w:numId w:val="30"/>
        </w:numPr>
        <w:rPr>
          <w:lang w:eastAsia="en-US"/>
        </w:rPr>
      </w:pPr>
      <w:r w:rsidRPr="008F1755">
        <w:rPr>
          <w:b/>
          <w:lang w:eastAsia="en-US"/>
        </w:rPr>
        <w:t>Създаване на инструменти за реверсивен инженеринг</w:t>
      </w:r>
      <w:r w:rsidR="00D202F2">
        <w:rPr>
          <w:lang w:eastAsia="en-US"/>
        </w:rPr>
        <w:t xml:space="preserve"> – въвеждането на мета-модел описващ компонентния им модел. Подобен модел е дефиниран (</w:t>
      </w:r>
      <w:r w:rsidR="00D202F2" w:rsidRPr="00D202F2">
        <w:rPr>
          <w:i/>
          <w:lang w:eastAsia="en-US"/>
        </w:rPr>
        <w:fldChar w:fldCharType="begin"/>
      </w:r>
      <w:r w:rsidR="00D202F2" w:rsidRPr="00D202F2">
        <w:rPr>
          <w:i/>
          <w:lang w:eastAsia="en-US"/>
        </w:rPr>
        <w:instrText xml:space="preserve"> REF _Ref397969104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245837">
        <w:rPr>
          <w:i/>
          <w:lang w:eastAsia="en-US"/>
        </w:rPr>
        <w:t>3.3.2</w:t>
      </w:r>
      <w:r w:rsidR="00D202F2" w:rsidRPr="00D202F2">
        <w:rPr>
          <w:i/>
          <w:lang w:eastAsia="en-US"/>
        </w:rPr>
        <w:fldChar w:fldCharType="end"/>
      </w:r>
      <w:r w:rsidR="00D202F2">
        <w:rPr>
          <w:lang w:eastAsia="en-US"/>
        </w:rPr>
        <w:t>) и използван (</w:t>
      </w:r>
      <w:r w:rsidR="00D202F2" w:rsidRPr="00D202F2">
        <w:rPr>
          <w:i/>
          <w:lang w:eastAsia="en-US"/>
        </w:rPr>
        <w:fldChar w:fldCharType="begin"/>
      </w:r>
      <w:r w:rsidR="00D202F2" w:rsidRPr="00D202F2">
        <w:rPr>
          <w:i/>
          <w:lang w:eastAsia="en-US"/>
        </w:rPr>
        <w:instrText xml:space="preserve"> REF _Ref409474859 \r \h </w:instrText>
      </w:r>
      <w:r w:rsidR="00D202F2">
        <w:rPr>
          <w:i/>
          <w:lang w:eastAsia="en-US"/>
        </w:rPr>
        <w:instrText xml:space="preserve"> \* MERGEFORMAT </w:instrText>
      </w:r>
      <w:r w:rsidR="00D202F2" w:rsidRPr="00D202F2">
        <w:rPr>
          <w:i/>
          <w:lang w:eastAsia="en-US"/>
        </w:rPr>
      </w:r>
      <w:r w:rsidR="00D202F2" w:rsidRPr="00D202F2">
        <w:rPr>
          <w:i/>
          <w:lang w:eastAsia="en-US"/>
        </w:rPr>
        <w:fldChar w:fldCharType="separate"/>
      </w:r>
      <w:r w:rsidR="00245837">
        <w:rPr>
          <w:i/>
          <w:lang w:eastAsia="en-US"/>
        </w:rPr>
        <w:t>6.1.3</w:t>
      </w:r>
      <w:r w:rsidR="00D202F2" w:rsidRPr="00D202F2">
        <w:rPr>
          <w:i/>
          <w:lang w:eastAsia="en-US"/>
        </w:rPr>
        <w:fldChar w:fldCharType="end"/>
      </w:r>
      <w:r w:rsidR="00D202F2">
        <w:rPr>
          <w:lang w:eastAsia="en-US"/>
        </w:rPr>
        <w:t>) в текущата дипломна работа.</w:t>
      </w:r>
    </w:p>
    <w:p w:rsidR="009B41E8" w:rsidRDefault="009B41E8" w:rsidP="009B41E8">
      <w:pPr>
        <w:pStyle w:val="Heading4"/>
      </w:pPr>
      <w:r>
        <w:t>Концептуално ниво</w:t>
      </w:r>
    </w:p>
    <w:p w:rsidR="002001BB" w:rsidRPr="002001BB" w:rsidRDefault="002001BB" w:rsidP="002001BB">
      <w:pPr>
        <w:rPr>
          <w:rFonts w:hAnsi="WenQuanYi Micro Hei"/>
          <w:lang w:eastAsia="en-US"/>
        </w:rPr>
      </w:pPr>
      <w:r w:rsidRPr="002001BB">
        <w:rPr>
          <w:lang w:eastAsia="en-US"/>
        </w:rPr>
        <w:t>О</w:t>
      </w:r>
      <w:r w:rsidR="00EC001A">
        <w:rPr>
          <w:lang w:eastAsia="en-US"/>
        </w:rPr>
        <w:t>Р</w:t>
      </w:r>
      <w:r w:rsidRPr="002001BB">
        <w:rPr>
          <w:lang w:eastAsia="en-US"/>
        </w:rPr>
        <w:t xml:space="preserve"> компонентите са части от код, които могат да бъдат манипулирани чрез използването на интерфейс. Интерфейсите могат да бъдат разгледани като абстрактни </w:t>
      </w:r>
      <w:r w:rsidR="005B13A0">
        <w:rPr>
          <w:lang w:eastAsia="en-US"/>
        </w:rPr>
        <w:t>посредници (</w:t>
      </w:r>
      <w:r w:rsidRPr="002001BB">
        <w:rPr>
          <w:lang w:eastAsia="en-US"/>
        </w:rPr>
        <w:t>проксита</w:t>
      </w:r>
      <w:r w:rsidR="005B13A0">
        <w:rPr>
          <w:lang w:eastAsia="en-US"/>
        </w:rPr>
        <w:t>)</w:t>
      </w:r>
      <w:r w:rsidRPr="002001BB">
        <w:rPr>
          <w:lang w:eastAsia="en-US"/>
        </w:rPr>
        <w:t xml:space="preserve"> за реални обекти, които получават клиентски заяв</w:t>
      </w:r>
      <w:r w:rsidR="00260A5E">
        <w:rPr>
          <w:lang w:eastAsia="en-US"/>
        </w:rPr>
        <w:t>ки</w:t>
      </w:r>
      <w:r w:rsidRPr="002001BB">
        <w:rPr>
          <w:lang w:eastAsia="en-US"/>
        </w:rPr>
        <w:t xml:space="preserve"> и ги препращат към компонента, </w:t>
      </w:r>
      <w:r w:rsidR="00EC1A38">
        <w:rPr>
          <w:lang w:eastAsia="en-US"/>
        </w:rPr>
        <w:t>реализиращ</w:t>
      </w:r>
      <w:r w:rsidRPr="002001BB">
        <w:rPr>
          <w:lang w:eastAsia="en-US"/>
        </w:rPr>
        <w:t xml:space="preserve"> интерфейса. Концепцията за интерфейса помага в подхода към проблема на </w:t>
      </w:r>
      <w:r w:rsidR="00CC3723">
        <w:rPr>
          <w:lang w:eastAsia="en-US"/>
        </w:rPr>
        <w:t>паралелното</w:t>
      </w:r>
      <w:r w:rsidRPr="002001BB">
        <w:rPr>
          <w:lang w:eastAsia="en-US"/>
        </w:rPr>
        <w:t xml:space="preserve"> проектиране, тъй като отделя интерфейсните клиенти от промените на компонентната имплементация. </w:t>
      </w:r>
    </w:p>
    <w:p w:rsidR="002001BB" w:rsidRPr="002001BB" w:rsidRDefault="002001BB" w:rsidP="002001BB">
      <w:pPr>
        <w:rPr>
          <w:rFonts w:hAnsi="WenQuanYi Micro Hei" w:cs="Times New Roman"/>
          <w:szCs w:val="24"/>
          <w:lang w:eastAsia="en-US"/>
        </w:rPr>
      </w:pPr>
      <w:r w:rsidRPr="002001BB">
        <w:rPr>
          <w:rFonts w:cs="Times New Roman"/>
          <w:szCs w:val="24"/>
          <w:lang w:eastAsia="en-US"/>
        </w:rPr>
        <w:t xml:space="preserve">По-точно казано, един компонент е съставен от установени елементарни частици код, наречени </w:t>
      </w:r>
      <w:r w:rsidRPr="002001BB">
        <w:rPr>
          <w:rFonts w:cs="Times New Roman"/>
          <w:i/>
          <w:szCs w:val="24"/>
          <w:lang w:eastAsia="en-US"/>
        </w:rPr>
        <w:t>имплементации</w:t>
      </w:r>
      <w:r w:rsidRPr="002001BB">
        <w:rPr>
          <w:rFonts w:cs="Times New Roman"/>
          <w:szCs w:val="24"/>
          <w:lang w:eastAsia="en-US"/>
        </w:rPr>
        <w:t xml:space="preserve"> (</w:t>
      </w:r>
      <w:r w:rsidR="008F427A" w:rsidRPr="002001BB">
        <w:rPr>
          <w:rFonts w:cs="Times New Roman"/>
          <w:szCs w:val="24"/>
          <w:lang w:eastAsia="en-US"/>
        </w:rPr>
        <w:t>реализир</w:t>
      </w:r>
      <w:r w:rsidR="008F427A">
        <w:rPr>
          <w:rFonts w:cs="Times New Roman"/>
          <w:szCs w:val="24"/>
          <w:lang w:eastAsia="en-US"/>
        </w:rPr>
        <w:t>ани</w:t>
      </w:r>
      <w:r w:rsidRPr="002001BB">
        <w:rPr>
          <w:rFonts w:cs="Times New Roman"/>
          <w:szCs w:val="24"/>
          <w:lang w:eastAsia="en-US"/>
        </w:rPr>
        <w:t xml:space="preserve"> от С++ клас). Една от тези имплементации е основата (на компонента). Други имплементации, наречени „разширения“, могат по-късно да бъдат добавени към основата, за да разширят компонента. Важно е да се отбележи, че разширенията се отнасят към основата, но основата игнорира факта, че се разширява. Това позволява добавянето на ново разширение в по-късен етап, без да има нужда от прекомпилиране на основата, или на някое от останалите разширения.</w:t>
      </w:r>
    </w:p>
    <w:p w:rsidR="002001BB" w:rsidRPr="002001BB" w:rsidRDefault="002001BB" w:rsidP="002001BB">
      <w:pPr>
        <w:pStyle w:val="Heading4"/>
      </w:pPr>
      <w:r w:rsidRPr="002001BB">
        <w:t>Ниво на реализация</w:t>
      </w:r>
    </w:p>
    <w:p w:rsidR="002001BB" w:rsidRPr="002001BB" w:rsidRDefault="002001BB" w:rsidP="002001BB">
      <w:pPr>
        <w:rPr>
          <w:rFonts w:hAnsi="WenQuanYi Micro Hei"/>
          <w:lang w:eastAsia="en-US"/>
        </w:rPr>
      </w:pPr>
      <w:r w:rsidRPr="002001BB">
        <w:rPr>
          <w:lang w:eastAsia="en-US"/>
        </w:rPr>
        <w:t xml:space="preserve">Всички концепции на </w:t>
      </w:r>
      <w:r w:rsidR="00961E5E">
        <w:rPr>
          <w:lang w:eastAsia="en-US"/>
        </w:rPr>
        <w:t>ОР</w:t>
      </w:r>
      <w:r w:rsidRPr="002001BB">
        <w:rPr>
          <w:lang w:eastAsia="en-US"/>
        </w:rPr>
        <w:t xml:space="preserve"> се имплементират </w:t>
      </w:r>
      <w:r w:rsidR="00EE0CFA">
        <w:rPr>
          <w:lang w:eastAsia="en-US"/>
        </w:rPr>
        <w:t>посредством</w:t>
      </w:r>
      <w:r w:rsidRPr="002001BB">
        <w:rPr>
          <w:lang w:eastAsia="en-US"/>
        </w:rPr>
        <w:t xml:space="preserve"> С++ единици. Например, и интерфейсите, и реализациите се представляват от С++ класове. Всъщност нивото на реализация е много по-сложно, тъй като </w:t>
      </w:r>
      <w:r w:rsidR="008F427A">
        <w:rPr>
          <w:lang w:eastAsia="en-US"/>
        </w:rPr>
        <w:t>съответствието</w:t>
      </w:r>
      <w:r w:rsidRPr="002001BB">
        <w:rPr>
          <w:lang w:eastAsia="en-US"/>
        </w:rPr>
        <w:t xml:space="preserve"> не е едно към едно</w:t>
      </w:r>
      <w:r w:rsidR="009916C1">
        <w:rPr>
          <w:lang w:eastAsia="en-US"/>
        </w:rPr>
        <w:t>, т.е.</w:t>
      </w:r>
      <w:r w:rsidRPr="002001BB">
        <w:rPr>
          <w:lang w:eastAsia="en-US"/>
        </w:rPr>
        <w:t xml:space="preserve">: реализацията на една ОМ единица може да създаде много С++ единици. </w:t>
      </w:r>
    </w:p>
    <w:p w:rsidR="007A6419" w:rsidRDefault="002001BB" w:rsidP="002001BB">
      <w:pPr>
        <w:rPr>
          <w:lang w:eastAsia="en-US"/>
        </w:rPr>
      </w:pPr>
      <w:r w:rsidRPr="002001BB">
        <w:rPr>
          <w:lang w:eastAsia="en-US"/>
        </w:rPr>
        <w:t>За да се контролира софтуерът, О</w:t>
      </w:r>
      <w:r w:rsidR="00020740">
        <w:rPr>
          <w:lang w:eastAsia="en-US"/>
        </w:rPr>
        <w:t>Р</w:t>
      </w:r>
      <w:r w:rsidRPr="002001BB">
        <w:rPr>
          <w:lang w:eastAsia="en-US"/>
        </w:rPr>
        <w:t xml:space="preserve"> концепциите се превеждат в С++ код, с помощта на шаблони. Този подход много </w:t>
      </w:r>
      <w:r w:rsidR="009916C1">
        <w:rPr>
          <w:lang w:eastAsia="en-US"/>
        </w:rPr>
        <w:t>наподобява</w:t>
      </w:r>
      <w:r w:rsidRPr="002001BB">
        <w:rPr>
          <w:lang w:eastAsia="en-US"/>
        </w:rPr>
        <w:t xml:space="preserve"> подходите на други компонентни модели (пример [</w:t>
      </w:r>
      <w:r w:rsidR="00704154">
        <w:rPr>
          <w:lang w:eastAsia="en-US"/>
        </w:rPr>
        <w:t>R4</w:t>
      </w:r>
      <w:r w:rsidRPr="002001BB">
        <w:rPr>
          <w:lang w:eastAsia="en-US"/>
        </w:rPr>
        <w:t>]). В случая на О</w:t>
      </w:r>
      <w:r w:rsidR="00070B94">
        <w:rPr>
          <w:lang w:eastAsia="en-US"/>
        </w:rPr>
        <w:t>Р</w:t>
      </w:r>
      <w:r w:rsidRPr="002001BB">
        <w:rPr>
          <w:lang w:eastAsia="en-US"/>
        </w:rPr>
        <w:t xml:space="preserve"> се добавя допълнителна информация в изходния код чрез макрота (macros). Това облекчава постоянното писане на различни кодове. Някои от тях също се създават автоматично.</w:t>
      </w:r>
    </w:p>
    <w:p w:rsidR="007A6419" w:rsidRDefault="007A6419">
      <w:pPr>
        <w:spacing w:after="0"/>
        <w:jc w:val="left"/>
        <w:rPr>
          <w:lang w:eastAsia="en-US"/>
        </w:rPr>
      </w:pPr>
      <w:r>
        <w:rPr>
          <w:lang w:eastAsia="en-US"/>
        </w:rPr>
        <w:br w:type="page"/>
      </w:r>
    </w:p>
    <w:p w:rsidR="00175E8F" w:rsidRDefault="00175E8F" w:rsidP="00175E8F">
      <w:pPr>
        <w:pStyle w:val="Heading4"/>
      </w:pPr>
      <w:r>
        <w:lastRenderedPageBreak/>
        <w:t>Често срещани проблеми</w:t>
      </w:r>
    </w:p>
    <w:p w:rsidR="00175E8F" w:rsidRPr="00175E8F" w:rsidRDefault="00175E8F" w:rsidP="00175E8F">
      <w:pPr>
        <w:rPr>
          <w:rFonts w:hAnsi="WenQuanYi Micro Hei"/>
          <w:sz w:val="22"/>
          <w:szCs w:val="22"/>
          <w:lang w:eastAsia="en-US"/>
        </w:rPr>
      </w:pPr>
      <w:r w:rsidRPr="00175E8F">
        <w:rPr>
          <w:lang w:eastAsia="en-US"/>
        </w:rPr>
        <w:t>О</w:t>
      </w:r>
      <w:r w:rsidR="00AE3192">
        <w:rPr>
          <w:lang w:eastAsia="en-US"/>
        </w:rPr>
        <w:t>Р</w:t>
      </w:r>
      <w:r w:rsidRPr="00175E8F">
        <w:rPr>
          <w:lang w:eastAsia="en-US"/>
        </w:rPr>
        <w:t xml:space="preserve"> успешно се използва за изграждането на големи софтуерни продукти (стотици приложения, съставени от хиляди компоненти, разработени от стотици софтуерни инженери). Появяват се няколко проблема:</w:t>
      </w:r>
    </w:p>
    <w:p w:rsidR="00175E8F" w:rsidRPr="00175E8F" w:rsidRDefault="00175E8F" w:rsidP="006D285E">
      <w:pPr>
        <w:pStyle w:val="ListParagraph"/>
        <w:numPr>
          <w:ilvl w:val="0"/>
          <w:numId w:val="8"/>
        </w:numPr>
        <w:rPr>
          <w:lang w:eastAsia="en-US"/>
        </w:rPr>
      </w:pPr>
      <w:r w:rsidRPr="00175E8F">
        <w:rPr>
          <w:b/>
          <w:lang w:eastAsia="en-US"/>
        </w:rPr>
        <w:t xml:space="preserve">Нужда от концептуален изглед. </w:t>
      </w:r>
      <w:r w:rsidRPr="00175E8F">
        <w:rPr>
          <w:lang w:eastAsia="en-US"/>
        </w:rPr>
        <w:t>Софтуерните инженери описват компоненти, използващи нискокачествени механизми на реализационно ниво (например макро). О</w:t>
      </w:r>
      <w:r w:rsidR="00782207">
        <w:rPr>
          <w:lang w:eastAsia="en-US"/>
        </w:rPr>
        <w:t>Р</w:t>
      </w:r>
      <w:r w:rsidRPr="00175E8F">
        <w:rPr>
          <w:lang w:eastAsia="en-US"/>
        </w:rPr>
        <w:t xml:space="preserve"> концептуалните единици са смесени с огромно количество С++ код.</w:t>
      </w:r>
    </w:p>
    <w:p w:rsidR="00175E8F" w:rsidRPr="00175E8F" w:rsidRDefault="00175E8F" w:rsidP="006D285E">
      <w:pPr>
        <w:pStyle w:val="ListParagraph"/>
        <w:numPr>
          <w:ilvl w:val="0"/>
          <w:numId w:val="8"/>
        </w:numPr>
        <w:rPr>
          <w:lang w:eastAsia="en-US"/>
        </w:rPr>
      </w:pPr>
      <w:r w:rsidRPr="00175E8F">
        <w:rPr>
          <w:b/>
          <w:lang w:eastAsia="en-US"/>
        </w:rPr>
        <w:t>Нужда от централизирано описание.</w:t>
      </w:r>
      <w:r w:rsidRPr="00175E8F">
        <w:rPr>
          <w:lang w:eastAsia="en-US"/>
        </w:rPr>
        <w:t xml:space="preserve"> Информацията за една О</w:t>
      </w:r>
      <w:r w:rsidR="002542F3">
        <w:rPr>
          <w:lang w:eastAsia="en-US"/>
        </w:rPr>
        <w:t>Р</w:t>
      </w:r>
      <w:r w:rsidRPr="00175E8F">
        <w:rPr>
          <w:lang w:eastAsia="en-US"/>
        </w:rPr>
        <w:t xml:space="preserve"> единица често се разпределя сред много различни файлове, включително и изходен код и речници. </w:t>
      </w:r>
    </w:p>
    <w:p w:rsidR="00175E8F" w:rsidRPr="00175E8F" w:rsidRDefault="00175E8F" w:rsidP="006D285E">
      <w:pPr>
        <w:pStyle w:val="ListParagraph"/>
        <w:numPr>
          <w:ilvl w:val="0"/>
          <w:numId w:val="8"/>
        </w:numPr>
        <w:rPr>
          <w:lang w:eastAsia="en-US"/>
        </w:rPr>
      </w:pPr>
      <w:r w:rsidRPr="00175E8F">
        <w:rPr>
          <w:b/>
          <w:lang w:eastAsia="en-US"/>
        </w:rPr>
        <w:t>Нужда от формализация.</w:t>
      </w:r>
      <w:r w:rsidRPr="00175E8F">
        <w:rPr>
          <w:lang w:eastAsia="en-US"/>
        </w:rPr>
        <w:t xml:space="preserve"> О</w:t>
      </w:r>
      <w:r w:rsidR="00007190">
        <w:rPr>
          <w:lang w:eastAsia="en-US"/>
        </w:rPr>
        <w:t>Р</w:t>
      </w:r>
      <w:r w:rsidRPr="00175E8F">
        <w:rPr>
          <w:lang w:eastAsia="en-US"/>
        </w:rPr>
        <w:t xml:space="preserve"> компонентният модел неформално се </w:t>
      </w:r>
      <w:r w:rsidR="006C0A84">
        <w:rPr>
          <w:lang w:eastAsia="en-US"/>
        </w:rPr>
        <w:t>дефинира</w:t>
      </w:r>
      <w:r w:rsidRPr="00175E8F">
        <w:rPr>
          <w:lang w:eastAsia="en-US"/>
        </w:rPr>
        <w:t xml:space="preserve"> чрез огромна документация. Независимо от това, че е много ценна, тази документация често се оказва неточна, а много от реализационните ограничения са зле документирани. Освен това, тъй като реализационните техники се развиват с времето, за да се осигури постоянно подобрение, най-точната информация идва само от опитни софтуерни инженери.</w:t>
      </w:r>
    </w:p>
    <w:p w:rsidR="00A731B6" w:rsidRPr="00A731B6" w:rsidRDefault="00175E8F" w:rsidP="00A731B6">
      <w:pPr>
        <w:pStyle w:val="ListParagraph"/>
        <w:numPr>
          <w:ilvl w:val="0"/>
          <w:numId w:val="8"/>
        </w:numPr>
      </w:pPr>
      <w:r w:rsidRPr="0018305A">
        <w:rPr>
          <w:b/>
          <w:lang w:eastAsia="en-US"/>
        </w:rPr>
        <w:t>Нужда от специализирани инструменти.</w:t>
      </w:r>
      <w:r w:rsidRPr="0018305A">
        <w:rPr>
          <w:lang w:eastAsia="en-US"/>
        </w:rPr>
        <w:t xml:space="preserve"> Софтуерните инженери разработват и поддържат компоненти, използвайки традиционни С++ инструменти. Въпреки че са подходящи за изпълнение на повечето задачи, тези инструменти не могат например да разберат софтуерния режим на работа на концептуално ниво. DS също разработват различни инструменти, които да се справят с определени проблеми, но възможностите им са ограничени.</w:t>
      </w:r>
    </w:p>
    <w:p w:rsidR="005E2518" w:rsidRPr="005E2518" w:rsidRDefault="005E2518" w:rsidP="005E2518">
      <w:pPr>
        <w:rPr>
          <w:rFonts w:hAnsi="WenQuanYi Micro Hei"/>
          <w:lang w:eastAsia="en-US"/>
        </w:rPr>
      </w:pPr>
      <w:r w:rsidRPr="005E2518">
        <w:rPr>
          <w:lang w:eastAsia="en-US"/>
        </w:rPr>
        <w:t xml:space="preserve">И наистина </w:t>
      </w:r>
      <w:r w:rsidR="0018738D">
        <w:rPr>
          <w:lang w:eastAsia="en-US"/>
        </w:rPr>
        <w:t>ОР</w:t>
      </w:r>
      <w:r w:rsidRPr="005E2518">
        <w:rPr>
          <w:lang w:eastAsia="en-US"/>
        </w:rPr>
        <w:t xml:space="preserve"> моделът, както други компонентни модели (COM, CCM и др.), е труден за научаване и разбиране. Опитните софтуерни инженери се учат как да изграждат компоненти, но често се затрудняват при установяване на проблема, когато софтуерът, който са разработили, не демонстрира очаквания режим на работа.</w:t>
      </w:r>
    </w:p>
    <w:p w:rsidR="005E2518" w:rsidRDefault="005E2518" w:rsidP="005E2518">
      <w:pPr>
        <w:rPr>
          <w:lang w:eastAsia="en-US"/>
        </w:rPr>
      </w:pPr>
      <w:r w:rsidRPr="005E2518">
        <w:rPr>
          <w:lang w:eastAsia="en-US"/>
        </w:rPr>
        <w:t xml:space="preserve">Липсва ясна картина на цялостната компонентна структура на концептуално ниво. Реализационното ниво е налице, но съдържа прекалено много технически детайли. Реверсивният инженеринг осигурява логически подход към тези проблеми, тъй като целта му е да </w:t>
      </w:r>
      <w:r w:rsidRPr="005E2518">
        <w:rPr>
          <w:i/>
          <w:lang w:eastAsia="en-US"/>
        </w:rPr>
        <w:t>„създаде репрезентации на системата под друга форма, или на по-високо абстрактно ниво“</w:t>
      </w:r>
      <w:r w:rsidRPr="005E2518">
        <w:rPr>
          <w:lang w:eastAsia="en-US"/>
        </w:rPr>
        <w:t>. И все пак, докато повечето техники на реверсивното инженерство се занимават с традиционни и ясни концепции, проблемът тук е да се справим с реверсивното инженерство на компонентно-базирани софтуерни системи, което е сравнително нов проблем</w:t>
      </w:r>
      <w:r w:rsidR="00CA1461">
        <w:rPr>
          <w:lang w:eastAsia="en-US"/>
        </w:rPr>
        <w:t>.</w:t>
      </w:r>
    </w:p>
    <w:p w:rsidR="00290D7C" w:rsidRDefault="00290D7C" w:rsidP="00290D7C">
      <w:pPr>
        <w:pStyle w:val="Heading4"/>
        <w:rPr>
          <w:lang w:eastAsia="en-US"/>
        </w:rPr>
      </w:pPr>
      <w:bookmarkStart w:id="924" w:name="_Ref409553589"/>
      <w:r>
        <w:rPr>
          <w:lang w:eastAsia="en-US"/>
        </w:rPr>
        <w:t>Мета-Моделът</w:t>
      </w:r>
      <w:bookmarkEnd w:id="924"/>
    </w:p>
    <w:p w:rsidR="00290D7C" w:rsidRDefault="00290D7C" w:rsidP="00290D7C">
      <w:pPr>
        <w:rPr>
          <w:lang w:eastAsia="en-US"/>
        </w:rPr>
      </w:pPr>
      <w:r>
        <w:rPr>
          <w:lang w:eastAsia="en-US"/>
        </w:rPr>
        <w:t>Едно от средствата за решаване на гореописаните проблеми е дефинирането на мета-модел, който да може да описва всяка концепция на OM като обектно-ориентиран елемент с UML нотация.</w:t>
      </w:r>
    </w:p>
    <w:p w:rsidR="00DA25CD" w:rsidRDefault="00DA25CD" w:rsidP="00290D7C">
      <w:pPr>
        <w:rPr>
          <w:lang w:eastAsia="en-US"/>
        </w:rPr>
      </w:pPr>
      <w:r>
        <w:rPr>
          <w:lang w:eastAsia="en-US"/>
        </w:rPr>
        <w:t>Основни характеристики на дефинирания мета-модел са:</w:t>
      </w:r>
    </w:p>
    <w:p w:rsidR="00DA25CD" w:rsidRDefault="00DA25CD" w:rsidP="00A930EA">
      <w:pPr>
        <w:pStyle w:val="ListParagraph"/>
        <w:numPr>
          <w:ilvl w:val="0"/>
          <w:numId w:val="31"/>
        </w:numPr>
        <w:rPr>
          <w:lang w:eastAsia="en-US"/>
        </w:rPr>
      </w:pPr>
      <w:r>
        <w:rPr>
          <w:lang w:eastAsia="en-US"/>
        </w:rPr>
        <w:t>Описва</w:t>
      </w:r>
      <w:r w:rsidR="008635D1">
        <w:rPr>
          <w:lang w:eastAsia="en-US"/>
        </w:rPr>
        <w:t xml:space="preserve"> компонентите като “черни кутии”</w:t>
      </w:r>
      <w:r>
        <w:rPr>
          <w:lang w:eastAsia="en-US"/>
        </w:rPr>
        <w:t xml:space="preserve"> </w:t>
      </w:r>
    </w:p>
    <w:p w:rsidR="008635D1" w:rsidRDefault="008635D1" w:rsidP="00A930EA">
      <w:pPr>
        <w:pStyle w:val="ListParagraph"/>
        <w:numPr>
          <w:ilvl w:val="0"/>
          <w:numId w:val="31"/>
        </w:numPr>
        <w:rPr>
          <w:lang w:eastAsia="en-US"/>
        </w:rPr>
      </w:pPr>
      <w:r>
        <w:rPr>
          <w:lang w:eastAsia="en-US"/>
        </w:rPr>
        <w:lastRenderedPageBreak/>
        <w:t>Описва елементите на компонентите по отделно</w:t>
      </w:r>
    </w:p>
    <w:p w:rsidR="008635D1" w:rsidRDefault="008635D1" w:rsidP="00A930EA">
      <w:pPr>
        <w:pStyle w:val="ListParagraph"/>
        <w:numPr>
          <w:ilvl w:val="0"/>
          <w:numId w:val="31"/>
        </w:numPr>
        <w:rPr>
          <w:lang w:eastAsia="en-US"/>
        </w:rPr>
      </w:pPr>
      <w:r>
        <w:rPr>
          <w:lang w:eastAsia="en-US"/>
        </w:rPr>
        <w:t>Свързва елементите на компонентите</w:t>
      </w:r>
    </w:p>
    <w:p w:rsidR="008635D1" w:rsidRPr="00290D7C" w:rsidRDefault="008635D1" w:rsidP="00A930EA">
      <w:pPr>
        <w:pStyle w:val="ListParagraph"/>
        <w:numPr>
          <w:ilvl w:val="0"/>
          <w:numId w:val="31"/>
        </w:numPr>
        <w:rPr>
          <w:lang w:eastAsia="en-US"/>
        </w:rPr>
      </w:pPr>
      <w:r>
        <w:rPr>
          <w:lang w:eastAsia="en-US"/>
        </w:rPr>
        <w:t>Дава възможност за откриване на потенциални несъответствия</w:t>
      </w:r>
    </w:p>
    <w:p w:rsidR="005E2518" w:rsidRDefault="005E2518" w:rsidP="005E2518">
      <w:pPr>
        <w:pStyle w:val="Heading4"/>
      </w:pPr>
      <w:r>
        <w:t>Създаване на инструменти за реверсивен инженеринг</w:t>
      </w:r>
    </w:p>
    <w:p w:rsidR="00F11BD8" w:rsidRPr="00F11BD8" w:rsidRDefault="00290D7C" w:rsidP="00F11BD8">
      <w:pPr>
        <w:rPr>
          <w:rFonts w:hAnsi="WenQuanYi Micro Hei"/>
          <w:lang w:eastAsia="en-US"/>
        </w:rPr>
      </w:pPr>
      <w:r>
        <w:t xml:space="preserve">Създаването на мета-модел, не само улеснява разбирането на компонентния модел, но той дава и добра основа за разработването на платформа за реверсивен инженеринг, върху която могат да се изградят и кооперират голяма верига от инструменти вариращи от визуализиращи такива до инструменти за анализ и преструктуриране (виж </w:t>
      </w:r>
      <w:r w:rsidRPr="005239EA">
        <w:rPr>
          <w:i/>
        </w:rPr>
        <w:fldChar w:fldCharType="begin"/>
      </w:r>
      <w:r w:rsidRPr="005239EA">
        <w:rPr>
          <w:i/>
        </w:rPr>
        <w:instrText xml:space="preserve"> REF _Ref409385520 \r \h </w:instrText>
      </w:r>
      <w:r>
        <w:rPr>
          <w:i/>
        </w:rPr>
        <w:instrText xml:space="preserve"> \* MERGEFORMAT </w:instrText>
      </w:r>
      <w:r w:rsidRPr="005239EA">
        <w:rPr>
          <w:i/>
        </w:rPr>
      </w:r>
      <w:r w:rsidRPr="005239EA">
        <w:rPr>
          <w:i/>
        </w:rPr>
        <w:fldChar w:fldCharType="separate"/>
      </w:r>
      <w:r w:rsidR="00245837">
        <w:rPr>
          <w:i/>
        </w:rPr>
        <w:t>2.1.1.3</w:t>
      </w:r>
      <w:r w:rsidRPr="005239EA">
        <w:rPr>
          <w:i/>
        </w:rPr>
        <w:fldChar w:fldCharType="end"/>
      </w:r>
      <w:r>
        <w:t xml:space="preserve"> ). </w:t>
      </w:r>
      <w:r w:rsidR="00F11BD8" w:rsidRPr="00F11BD8">
        <w:rPr>
          <w:lang w:eastAsia="en-US"/>
        </w:rPr>
        <w:t xml:space="preserve">Разработката на тези </w:t>
      </w:r>
      <w:r w:rsidR="00F11BD8" w:rsidRPr="00177A5A">
        <w:rPr>
          <w:color w:val="auto"/>
          <w:lang w:eastAsia="en-US"/>
        </w:rPr>
        <w:t xml:space="preserve">инструменти </w:t>
      </w:r>
      <w:r w:rsidR="00F11BD8" w:rsidRPr="00F11BD8">
        <w:rPr>
          <w:lang w:eastAsia="en-US"/>
        </w:rPr>
        <w:t xml:space="preserve">от нулата определено не е рентабилна. За щастие, от мета-модела може да бъде </w:t>
      </w:r>
      <w:r w:rsidR="00B24C1E">
        <w:rPr>
          <w:lang w:eastAsia="en-US"/>
        </w:rPr>
        <w:t>генерирана</w:t>
      </w:r>
      <w:r w:rsidR="00F11BD8" w:rsidRPr="00F11BD8">
        <w:rPr>
          <w:lang w:eastAsia="en-US"/>
        </w:rPr>
        <w:t xml:space="preserve"> обща платформа.</w:t>
      </w:r>
    </w:p>
    <w:p w:rsidR="00347872" w:rsidRDefault="000061DC" w:rsidP="00347872">
      <w:pPr>
        <w:pStyle w:val="Heading5"/>
      </w:pPr>
      <w:r>
        <w:t>Платформа за р</w:t>
      </w:r>
      <w:r w:rsidR="00347872">
        <w:t xml:space="preserve">еверсивен инженеринг </w:t>
      </w:r>
    </w:p>
    <w:p w:rsidR="00CD2D5C" w:rsidRPr="00CD2D5C" w:rsidRDefault="00865B00" w:rsidP="00CD2D5C">
      <w:pPr>
        <w:rPr>
          <w:rFonts w:hAnsi="WenQuanYi Micro Hei"/>
          <w:lang w:eastAsia="en-US"/>
        </w:rPr>
      </w:pPr>
      <w:r w:rsidRPr="00865B00">
        <w:rPr>
          <w:i/>
          <w:lang w:eastAsia="en-US"/>
        </w:rPr>
        <w:fldChar w:fldCharType="begin"/>
      </w:r>
      <w:r w:rsidRPr="00865B00">
        <w:rPr>
          <w:i/>
          <w:lang w:eastAsia="en-US"/>
        </w:rPr>
        <w:instrText xml:space="preserve"> REF _Ref397536429 \h </w:instrText>
      </w:r>
      <w:r>
        <w:rPr>
          <w:i/>
          <w:lang w:eastAsia="en-US"/>
        </w:rPr>
        <w:instrText xml:space="preserve"> \* MERGEFORMAT </w:instrText>
      </w:r>
      <w:r w:rsidRPr="00865B00">
        <w:rPr>
          <w:i/>
          <w:lang w:eastAsia="en-US"/>
        </w:rPr>
      </w:r>
      <w:r w:rsidRPr="00865B00">
        <w:rPr>
          <w:i/>
          <w:lang w:eastAsia="en-US"/>
        </w:rPr>
        <w:fldChar w:fldCharType="separate"/>
      </w:r>
      <w:ins w:id="925" w:author="mitko" w:date="2015-02-18T22:01:00Z">
        <w:r w:rsidR="00245837" w:rsidRPr="00245837">
          <w:rPr>
            <w:i/>
            <w:rPrChange w:id="926" w:author="mitko" w:date="2015-02-18T22:01:00Z">
              <w:rPr/>
            </w:rPrChange>
          </w:rPr>
          <w:t xml:space="preserve">Фигура </w:t>
        </w:r>
        <w:r w:rsidR="00245837" w:rsidRPr="00245837">
          <w:rPr>
            <w:i/>
            <w:noProof/>
            <w:rPrChange w:id="927" w:author="mitko" w:date="2015-02-18T22:01:00Z">
              <w:rPr>
                <w:noProof/>
              </w:rPr>
            </w:rPrChange>
          </w:rPr>
          <w:t>10</w:t>
        </w:r>
      </w:ins>
      <w:del w:id="928" w:author="mitko" w:date="2015-02-18T21:54:00Z">
        <w:r w:rsidR="00A34B04" w:rsidRPr="00A34B04" w:rsidDel="002C26F0">
          <w:rPr>
            <w:i/>
          </w:rPr>
          <w:delText xml:space="preserve">Фигура </w:delText>
        </w:r>
        <w:r w:rsidR="00A34B04" w:rsidRPr="00A34B04" w:rsidDel="002C26F0">
          <w:rPr>
            <w:i/>
            <w:noProof/>
          </w:rPr>
          <w:delText>10</w:delText>
        </w:r>
      </w:del>
      <w:r w:rsidRPr="00865B00">
        <w:rPr>
          <w:i/>
          <w:lang w:eastAsia="en-US"/>
        </w:rPr>
        <w:fldChar w:fldCharType="end"/>
      </w:r>
      <w:r w:rsidR="00904296">
        <w:rPr>
          <w:lang w:eastAsia="en-US"/>
        </w:rPr>
        <w:t xml:space="preserve"> </w:t>
      </w:r>
      <w:r w:rsidR="00B14560">
        <w:rPr>
          <w:lang w:eastAsia="en-US"/>
        </w:rPr>
        <w:t xml:space="preserve">показва </w:t>
      </w:r>
      <w:r w:rsidR="00CD2D5C" w:rsidRPr="00CD2D5C">
        <w:rPr>
          <w:lang w:eastAsia="en-US"/>
        </w:rPr>
        <w:t xml:space="preserve">опростен </w:t>
      </w:r>
      <w:r w:rsidR="00B14560">
        <w:rPr>
          <w:lang w:eastAsia="en-US"/>
        </w:rPr>
        <w:t>изглед</w:t>
      </w:r>
      <w:r w:rsidR="00CD2D5C" w:rsidRPr="00CD2D5C">
        <w:rPr>
          <w:lang w:eastAsia="en-US"/>
        </w:rPr>
        <w:t xml:space="preserve"> </w:t>
      </w:r>
      <w:r w:rsidR="00B14560">
        <w:rPr>
          <w:lang w:eastAsia="en-US"/>
        </w:rPr>
        <w:t>на</w:t>
      </w:r>
      <w:r w:rsidR="00CD2D5C" w:rsidRPr="00CD2D5C">
        <w:rPr>
          <w:lang w:eastAsia="en-US"/>
        </w:rPr>
        <w:t xml:space="preserve"> цялостната архитектура на платформата</w:t>
      </w:r>
      <w:r w:rsidR="00E94927">
        <w:rPr>
          <w:lang w:eastAsia="en-US"/>
        </w:rPr>
        <w:t>.</w:t>
      </w:r>
      <w:r w:rsidR="00CD2D5C" w:rsidRPr="00CD2D5C">
        <w:rPr>
          <w:lang w:eastAsia="en-US"/>
        </w:rPr>
        <w:t xml:space="preserve"> Тази традиционна архитектура за подобна среда на реверсивен инженеринг е съставена от следните части:</w:t>
      </w:r>
    </w:p>
    <w:p w:rsidR="00CD2D5C" w:rsidRPr="00CD2D5C" w:rsidRDefault="00CD2D5C" w:rsidP="006D285E">
      <w:pPr>
        <w:pStyle w:val="ListParagraph"/>
        <w:numPr>
          <w:ilvl w:val="0"/>
          <w:numId w:val="9"/>
        </w:numPr>
        <w:rPr>
          <w:lang w:eastAsia="en-US"/>
        </w:rPr>
      </w:pPr>
      <w:r w:rsidRPr="00CD2D5C">
        <w:rPr>
          <w:b/>
          <w:lang w:eastAsia="en-US"/>
        </w:rPr>
        <w:t>Екстрактори</w:t>
      </w:r>
      <w:r w:rsidR="00024BC0">
        <w:rPr>
          <w:b/>
          <w:lang w:eastAsia="en-US"/>
        </w:rPr>
        <w:t xml:space="preserve"> </w:t>
      </w:r>
      <w:r w:rsidR="00024BC0" w:rsidRPr="00024BC0">
        <w:rPr>
          <w:lang w:eastAsia="en-US"/>
        </w:rPr>
        <w:t>(</w:t>
      </w:r>
      <w:r w:rsidR="00024BC0" w:rsidRPr="00024BC0">
        <w:rPr>
          <w:i/>
          <w:lang w:eastAsia="en-US"/>
        </w:rPr>
        <w:t>Extractors</w:t>
      </w:r>
      <w:r w:rsidR="00024BC0" w:rsidRPr="00024BC0">
        <w:rPr>
          <w:lang w:eastAsia="en-US"/>
        </w:rPr>
        <w:t>)</w:t>
      </w:r>
      <w:r w:rsidRPr="00CD2D5C">
        <w:rPr>
          <w:b/>
          <w:lang w:eastAsia="en-US"/>
        </w:rPr>
        <w:t xml:space="preserve">: </w:t>
      </w:r>
      <w:r w:rsidRPr="00CD2D5C">
        <w:rPr>
          <w:lang w:eastAsia="en-US"/>
        </w:rPr>
        <w:t>Първата стъпка е да се извлече информация от конкретни софтуерни артефакти. В нашия случай се анализират изходният код и речниците.</w:t>
      </w:r>
    </w:p>
    <w:p w:rsidR="00CD2D5C" w:rsidRPr="00CD2D5C" w:rsidRDefault="00024BC0" w:rsidP="006D285E">
      <w:pPr>
        <w:pStyle w:val="ListParagraph"/>
        <w:numPr>
          <w:ilvl w:val="0"/>
          <w:numId w:val="9"/>
        </w:numPr>
        <w:rPr>
          <w:lang w:eastAsia="en-US"/>
        </w:rPr>
      </w:pPr>
      <w:r w:rsidRPr="00024BC0">
        <w:rPr>
          <w:b/>
          <w:color w:val="auto"/>
          <w:lang w:eastAsia="en-US"/>
        </w:rPr>
        <w:t>Хранилище</w:t>
      </w:r>
      <w:r>
        <w:rPr>
          <w:b/>
          <w:color w:val="FF0000"/>
          <w:lang w:eastAsia="en-US"/>
        </w:rPr>
        <w:t xml:space="preserve"> </w:t>
      </w:r>
      <w:r w:rsidR="00CD2D5C" w:rsidRPr="00CD2D5C">
        <w:rPr>
          <w:lang w:eastAsia="en-US"/>
        </w:rPr>
        <w:t>(</w:t>
      </w:r>
      <w:r w:rsidRPr="00024BC0">
        <w:rPr>
          <w:i/>
          <w:lang w:eastAsia="en-US"/>
        </w:rPr>
        <w:t>R</w:t>
      </w:r>
      <w:r w:rsidR="00CD2D5C" w:rsidRPr="00024BC0">
        <w:rPr>
          <w:i/>
          <w:lang w:eastAsia="en-US"/>
        </w:rPr>
        <w:t>epository</w:t>
      </w:r>
      <w:r w:rsidR="00CD2D5C" w:rsidRPr="00CD2D5C">
        <w:rPr>
          <w:lang w:eastAsia="en-US"/>
        </w:rPr>
        <w:t xml:space="preserve">): </w:t>
      </w:r>
      <w:r w:rsidR="003B20CB">
        <w:rPr>
          <w:lang w:eastAsia="en-US"/>
        </w:rPr>
        <w:t>Хранилището</w:t>
      </w:r>
      <w:r w:rsidR="00CD2D5C" w:rsidRPr="00CD2D5C">
        <w:rPr>
          <w:lang w:eastAsia="en-US"/>
        </w:rPr>
        <w:t xml:space="preserve"> играе централна роля в </w:t>
      </w:r>
      <w:r w:rsidR="004C2BCF">
        <w:rPr>
          <w:lang w:eastAsia="en-US"/>
        </w:rPr>
        <w:t>средата</w:t>
      </w:r>
      <w:r w:rsidR="00CD2D5C" w:rsidRPr="00CD2D5C">
        <w:rPr>
          <w:lang w:eastAsia="en-US"/>
        </w:rPr>
        <w:t xml:space="preserve">. Една от важните черти на нашия подход е че структурата на това </w:t>
      </w:r>
      <w:r w:rsidR="00CA48FB">
        <w:rPr>
          <w:lang w:eastAsia="en-US"/>
        </w:rPr>
        <w:t>хранилище</w:t>
      </w:r>
      <w:r w:rsidR="00CD2D5C" w:rsidRPr="00CD2D5C">
        <w:rPr>
          <w:lang w:eastAsia="en-US"/>
        </w:rPr>
        <w:t xml:space="preserve"> се извлича директно от мета-модела. </w:t>
      </w:r>
    </w:p>
    <w:p w:rsidR="00CD2D5C" w:rsidRPr="00CD2D5C" w:rsidRDefault="00CD2D5C" w:rsidP="006D285E">
      <w:pPr>
        <w:pStyle w:val="ListParagraph"/>
        <w:numPr>
          <w:ilvl w:val="0"/>
          <w:numId w:val="9"/>
        </w:numPr>
        <w:rPr>
          <w:lang w:eastAsia="en-US"/>
        </w:rPr>
      </w:pPr>
      <w:r w:rsidRPr="00CD2D5C">
        <w:rPr>
          <w:b/>
          <w:lang w:eastAsia="en-US"/>
        </w:rPr>
        <w:t>Инструменти</w:t>
      </w:r>
      <w:r w:rsidR="007C3F4F">
        <w:rPr>
          <w:b/>
          <w:lang w:eastAsia="en-US"/>
        </w:rPr>
        <w:t xml:space="preserve"> </w:t>
      </w:r>
      <w:r w:rsidR="007C3F4F" w:rsidRPr="007C3F4F">
        <w:rPr>
          <w:lang w:eastAsia="en-US"/>
        </w:rPr>
        <w:t>(</w:t>
      </w:r>
      <w:r w:rsidR="007C3F4F" w:rsidRPr="007C3F4F">
        <w:rPr>
          <w:i/>
          <w:lang w:eastAsia="en-US"/>
        </w:rPr>
        <w:t>Tools</w:t>
      </w:r>
      <w:r w:rsidR="007C3F4F" w:rsidRPr="007C3F4F">
        <w:rPr>
          <w:lang w:eastAsia="en-US"/>
        </w:rPr>
        <w:t>)</w:t>
      </w:r>
      <w:r w:rsidRPr="00CD2D5C">
        <w:rPr>
          <w:b/>
          <w:lang w:eastAsia="en-US"/>
        </w:rPr>
        <w:t>:</w:t>
      </w:r>
      <w:r w:rsidRPr="00CD2D5C">
        <w:rPr>
          <w:lang w:eastAsia="en-US"/>
        </w:rPr>
        <w:t xml:space="preserve"> Инструментите генерират различни изгледи на </w:t>
      </w:r>
      <w:r w:rsidR="008F427A">
        <w:rPr>
          <w:lang w:eastAsia="en-US"/>
        </w:rPr>
        <w:t>хранилището</w:t>
      </w:r>
      <w:r w:rsidRPr="00CD2D5C">
        <w:rPr>
          <w:lang w:eastAsia="en-US"/>
        </w:rPr>
        <w:t>. Докато някои инструменти генерират определени такива, общите инструменти използват спецификация на изгледа, който ще бъде генериран. Както ще видим, мета-моделът може да бъде използван директно, за да изрази информацията, която ще се покаже.</w:t>
      </w:r>
    </w:p>
    <w:p w:rsidR="00904296" w:rsidRDefault="00006C79" w:rsidP="00904296">
      <w:pPr>
        <w:keepNext/>
        <w:jc w:val="center"/>
      </w:pPr>
      <w:r>
        <w:rPr>
          <w:noProof/>
          <w:lang w:val="en-US" w:eastAsia="en-US"/>
        </w:rPr>
        <w:drawing>
          <wp:inline distT="0" distB="0" distL="0" distR="0" wp14:anchorId="61350A2D" wp14:editId="4AD4413B">
            <wp:extent cx="4190162" cy="150814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3103" cy="1509205"/>
                    </a:xfrm>
                    <a:prstGeom prst="rect">
                      <a:avLst/>
                    </a:prstGeom>
                  </pic:spPr>
                </pic:pic>
              </a:graphicData>
            </a:graphic>
          </wp:inline>
        </w:drawing>
      </w:r>
    </w:p>
    <w:p w:rsidR="00702AD0" w:rsidRDefault="00904296" w:rsidP="00702AD0">
      <w:pPr>
        <w:pStyle w:val="Caption"/>
        <w:jc w:val="center"/>
      </w:pPr>
      <w:bookmarkStart w:id="929" w:name="_Ref397536429"/>
      <w:bookmarkStart w:id="930" w:name="_Ref397100923"/>
      <w:r>
        <w:t xml:space="preserve">Фигура </w:t>
      </w:r>
      <w:r w:rsidR="00E73236">
        <w:fldChar w:fldCharType="begin"/>
      </w:r>
      <w:r w:rsidR="00E73236">
        <w:instrText xml:space="preserve"> SEQ Фигура \* ARABIC </w:instrText>
      </w:r>
      <w:r w:rsidR="00E73236">
        <w:fldChar w:fldCharType="separate"/>
      </w:r>
      <w:r w:rsidR="00245837">
        <w:rPr>
          <w:noProof/>
        </w:rPr>
        <w:t>10</w:t>
      </w:r>
      <w:r w:rsidR="00E73236">
        <w:rPr>
          <w:noProof/>
        </w:rPr>
        <w:fldChar w:fldCharType="end"/>
      </w:r>
      <w:bookmarkEnd w:id="929"/>
      <w:r>
        <w:t xml:space="preserve"> (</w:t>
      </w:r>
      <w:r w:rsidR="007E093A">
        <w:t xml:space="preserve">DS </w:t>
      </w:r>
      <w:r w:rsidR="007E093A">
        <w:rPr>
          <w:color w:val="auto"/>
        </w:rPr>
        <w:t>п</w:t>
      </w:r>
      <w:r w:rsidRPr="000A4551">
        <w:rPr>
          <w:color w:val="auto"/>
        </w:rPr>
        <w:t>латформа за реверсивен инженеринг</w:t>
      </w:r>
      <w:r>
        <w:t>)</w:t>
      </w:r>
      <w:bookmarkEnd w:id="930"/>
    </w:p>
    <w:p w:rsidR="00D202F2" w:rsidRDefault="00D202F2" w:rsidP="00D202F2"/>
    <w:p w:rsidR="00D202F2" w:rsidRPr="00D202F2" w:rsidRDefault="00D202F2" w:rsidP="00D202F2">
      <w:r>
        <w:t xml:space="preserve">Подобна е и концепцията на решението от дипломната работа, която може да се разгледа подробно в точка </w:t>
      </w:r>
      <w:r w:rsidRPr="00D202F2">
        <w:rPr>
          <w:i/>
        </w:rPr>
        <w:fldChar w:fldCharType="begin"/>
      </w:r>
      <w:r w:rsidRPr="00D202F2">
        <w:rPr>
          <w:i/>
        </w:rPr>
        <w:instrText xml:space="preserve"> REF _Ref409475293 \r \h </w:instrText>
      </w:r>
      <w:r>
        <w:rPr>
          <w:i/>
        </w:rPr>
        <w:instrText xml:space="preserve"> \* MERGEFORMAT </w:instrText>
      </w:r>
      <w:r w:rsidRPr="00D202F2">
        <w:rPr>
          <w:i/>
        </w:rPr>
      </w:r>
      <w:r w:rsidRPr="00D202F2">
        <w:rPr>
          <w:i/>
        </w:rPr>
        <w:fldChar w:fldCharType="separate"/>
      </w:r>
      <w:r w:rsidR="00245837">
        <w:rPr>
          <w:i/>
        </w:rPr>
        <w:t>3.2</w:t>
      </w:r>
      <w:r w:rsidRPr="00D202F2">
        <w:rPr>
          <w:i/>
        </w:rPr>
        <w:fldChar w:fldCharType="end"/>
      </w:r>
      <w:r w:rsidR="008F1755">
        <w:rPr>
          <w:i/>
        </w:rPr>
        <w:t>.</w:t>
      </w:r>
    </w:p>
    <w:p w:rsidR="00CC4F01" w:rsidRDefault="00CC4F01" w:rsidP="00CC4F01">
      <w:pPr>
        <w:pStyle w:val="Heading5"/>
      </w:pPr>
      <w:r>
        <w:t>Пример за инструменти за визуализация</w:t>
      </w:r>
    </w:p>
    <w:p w:rsidR="007A1A31" w:rsidRPr="007A1A31" w:rsidRDefault="007A1A31" w:rsidP="007A1A31">
      <w:pPr>
        <w:rPr>
          <w:rFonts w:hAnsi="WenQuanYi Micro Hei"/>
          <w:lang w:eastAsia="en-US"/>
        </w:rPr>
      </w:pPr>
      <w:r w:rsidRPr="007A1A31">
        <w:rPr>
          <w:lang w:eastAsia="en-US"/>
        </w:rPr>
        <w:t xml:space="preserve">Показването на компоненти бе първото приложение на нашата платформа за реверсивен инженеринг. Беше доста интересен експеримент, тъй като компонентите са изградени чрез използването на </w:t>
      </w:r>
      <w:del w:id="931" w:author="aldi" w:date="2015-02-16T16:08:00Z">
        <w:r w:rsidRPr="007A1A31" w:rsidDel="006C72E6">
          <w:rPr>
            <w:lang w:eastAsia="en-US"/>
          </w:rPr>
          <w:delText xml:space="preserve">макрота </w:delText>
        </w:r>
      </w:del>
      <w:ins w:id="932" w:author="aldi" w:date="2015-02-16T16:08:00Z">
        <w:r w:rsidR="006C72E6" w:rsidRPr="007A1A31">
          <w:rPr>
            <w:lang w:eastAsia="en-US"/>
          </w:rPr>
          <w:t>макро</w:t>
        </w:r>
        <w:r w:rsidR="006C72E6">
          <w:rPr>
            <w:lang w:eastAsia="en-US"/>
          </w:rPr>
          <w:t>си</w:t>
        </w:r>
        <w:r w:rsidR="006C72E6" w:rsidRPr="007A1A31">
          <w:rPr>
            <w:lang w:eastAsia="en-US"/>
          </w:rPr>
          <w:t xml:space="preserve"> </w:t>
        </w:r>
      </w:ins>
      <w:r w:rsidRPr="007A1A31">
        <w:rPr>
          <w:lang w:eastAsia="en-US"/>
        </w:rPr>
        <w:t xml:space="preserve">и други механизми от </w:t>
      </w:r>
      <w:r w:rsidRPr="007A1A31">
        <w:rPr>
          <w:lang w:eastAsia="en-US"/>
        </w:rPr>
        <w:lastRenderedPageBreak/>
        <w:t>ниско ниво, разгърнати над голям брой файлове. Софтуерните инженери така и не са „виждали“ тези компоненти.</w:t>
      </w:r>
    </w:p>
    <w:p w:rsidR="004615FA" w:rsidRDefault="004615FA" w:rsidP="004615FA">
      <w:pPr>
        <w:pStyle w:val="Heading5"/>
      </w:pPr>
      <w:r>
        <w:t xml:space="preserve">Визуализиране на компоненти с универсален инструмент. </w:t>
      </w:r>
    </w:p>
    <w:p w:rsidR="00641E0F" w:rsidRDefault="00200A3B" w:rsidP="00641E0F">
      <w:pPr>
        <w:rPr>
          <w:lang w:eastAsia="en-US"/>
        </w:rPr>
      </w:pPr>
      <w:r w:rsidRPr="00200A3B">
        <w:rPr>
          <w:i/>
          <w:lang w:eastAsia="en-US"/>
        </w:rPr>
        <w:fldChar w:fldCharType="begin"/>
      </w:r>
      <w:r w:rsidRPr="00200A3B">
        <w:rPr>
          <w:i/>
          <w:lang w:eastAsia="en-US"/>
        </w:rPr>
        <w:instrText xml:space="preserve"> REF _Ref397536453 \h </w:instrText>
      </w:r>
      <w:r>
        <w:rPr>
          <w:i/>
          <w:lang w:eastAsia="en-US"/>
        </w:rPr>
        <w:instrText xml:space="preserve"> \* MERGEFORMAT </w:instrText>
      </w:r>
      <w:r w:rsidRPr="00200A3B">
        <w:rPr>
          <w:i/>
          <w:lang w:eastAsia="en-US"/>
        </w:rPr>
      </w:r>
      <w:r w:rsidRPr="00200A3B">
        <w:rPr>
          <w:i/>
          <w:lang w:eastAsia="en-US"/>
        </w:rPr>
        <w:fldChar w:fldCharType="separate"/>
      </w:r>
      <w:ins w:id="933" w:author="mitko" w:date="2015-02-18T22:01:00Z">
        <w:r w:rsidR="00245837" w:rsidRPr="00245837">
          <w:rPr>
            <w:i/>
            <w:rPrChange w:id="934" w:author="mitko" w:date="2015-02-18T22:01:00Z">
              <w:rPr/>
            </w:rPrChange>
          </w:rPr>
          <w:t xml:space="preserve">Фигура </w:t>
        </w:r>
        <w:r w:rsidR="00245837" w:rsidRPr="00245837">
          <w:rPr>
            <w:i/>
            <w:noProof/>
            <w:rPrChange w:id="935" w:author="mitko" w:date="2015-02-18T22:01:00Z">
              <w:rPr>
                <w:noProof/>
              </w:rPr>
            </w:rPrChange>
          </w:rPr>
          <w:t>11</w:t>
        </w:r>
      </w:ins>
      <w:del w:id="936" w:author="mitko" w:date="2015-02-18T21:54:00Z">
        <w:r w:rsidR="00A34B04" w:rsidRPr="00A34B04" w:rsidDel="002C26F0">
          <w:rPr>
            <w:i/>
          </w:rPr>
          <w:delText xml:space="preserve">Фигура </w:delText>
        </w:r>
        <w:r w:rsidR="00A34B04" w:rsidRPr="00A34B04" w:rsidDel="002C26F0">
          <w:rPr>
            <w:i/>
            <w:noProof/>
          </w:rPr>
          <w:delText>11</w:delText>
        </w:r>
      </w:del>
      <w:r w:rsidRPr="00200A3B">
        <w:rPr>
          <w:i/>
          <w:lang w:eastAsia="en-US"/>
        </w:rPr>
        <w:fldChar w:fldCharType="end"/>
      </w:r>
      <w:r>
        <w:rPr>
          <w:lang w:eastAsia="en-US"/>
        </w:rPr>
        <w:t xml:space="preserve"> </w:t>
      </w:r>
      <w:r w:rsidR="004615FA" w:rsidRPr="004615FA">
        <w:rPr>
          <w:lang w:eastAsia="en-US"/>
        </w:rPr>
        <w:t xml:space="preserve">показва вътрешният изглед на компонент, показан чрез </w:t>
      </w:r>
      <w:r w:rsidR="004615FA" w:rsidRPr="004615FA">
        <w:rPr>
          <w:b/>
          <w:lang w:eastAsia="en-US"/>
        </w:rPr>
        <w:t>GSEE</w:t>
      </w:r>
      <w:r w:rsidR="004615FA" w:rsidRPr="004615FA">
        <w:rPr>
          <w:lang w:eastAsia="en-US"/>
        </w:rPr>
        <w:t xml:space="preserve"> (Среда за изследване на универсален софтуер). Компонентът е представен като дърво от лявата част на прозореца и като диаграма отдясно. </w:t>
      </w:r>
    </w:p>
    <w:p w:rsidR="00B172B1" w:rsidRDefault="004615FA" w:rsidP="00641E0F">
      <w:pPr>
        <w:rPr>
          <w:rFonts w:cs="Times New Roman"/>
          <w:szCs w:val="24"/>
          <w:lang w:eastAsia="en-US"/>
        </w:rPr>
      </w:pPr>
      <w:r w:rsidRPr="004615FA">
        <w:rPr>
          <w:rFonts w:cs="Times New Roman"/>
          <w:szCs w:val="24"/>
          <w:lang w:eastAsia="en-US"/>
        </w:rPr>
        <w:t xml:space="preserve">Самата GSEE е универсална среда. Всички </w:t>
      </w:r>
      <w:r w:rsidR="005F5D9B">
        <w:rPr>
          <w:rFonts w:cs="Times New Roman"/>
          <w:szCs w:val="24"/>
          <w:lang w:eastAsia="en-US"/>
        </w:rPr>
        <w:t>елементи</w:t>
      </w:r>
      <w:r w:rsidRPr="004615FA">
        <w:rPr>
          <w:rFonts w:cs="Times New Roman"/>
          <w:szCs w:val="24"/>
          <w:lang w:eastAsia="en-US"/>
        </w:rPr>
        <w:t xml:space="preserve"> в мета-модела могат да бъдат използвани. Може да се извлече и допълнителна информация, благодарение на команден език, който е близък по функционалност до OCL. Основният плюс на инструмента GSEE е, че прави възможно показването на каквато и да е информация, присъстваща в </w:t>
      </w:r>
      <w:r w:rsidR="008F427A">
        <w:rPr>
          <w:rFonts w:cs="Times New Roman"/>
          <w:szCs w:val="24"/>
          <w:lang w:eastAsia="en-US"/>
        </w:rPr>
        <w:t>хранилището</w:t>
      </w:r>
      <w:r w:rsidRPr="004615FA">
        <w:rPr>
          <w:rFonts w:cs="Times New Roman"/>
          <w:szCs w:val="24"/>
          <w:lang w:eastAsia="en-US"/>
        </w:rPr>
        <w:t xml:space="preserve"> почти без усилия.</w:t>
      </w:r>
    </w:p>
    <w:p w:rsidR="00932E23" w:rsidRDefault="00932E23" w:rsidP="004A31B9">
      <w:pPr>
        <w:keepNext/>
        <w:jc w:val="center"/>
      </w:pPr>
      <w:r>
        <w:rPr>
          <w:noProof/>
          <w:lang w:val="en-US" w:eastAsia="en-US"/>
        </w:rPr>
        <w:drawing>
          <wp:inline distT="0" distB="0" distL="0" distR="0" wp14:anchorId="4BD748F4" wp14:editId="1D168E49">
            <wp:extent cx="4963130" cy="3228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4285" cy="3229437"/>
                    </a:xfrm>
                    <a:prstGeom prst="rect">
                      <a:avLst/>
                    </a:prstGeom>
                  </pic:spPr>
                </pic:pic>
              </a:graphicData>
            </a:graphic>
          </wp:inline>
        </w:drawing>
      </w:r>
    </w:p>
    <w:p w:rsidR="004615FA" w:rsidRPr="004615FA" w:rsidRDefault="00932E23" w:rsidP="004A31B9">
      <w:pPr>
        <w:pStyle w:val="Caption"/>
        <w:jc w:val="center"/>
      </w:pPr>
      <w:bookmarkStart w:id="937" w:name="_Ref397536453"/>
      <w:bookmarkStart w:id="938" w:name="_Ref397097565"/>
      <w:bookmarkStart w:id="939" w:name="_Ref397100987"/>
      <w:r>
        <w:t xml:space="preserve">Фигура </w:t>
      </w:r>
      <w:r w:rsidR="00E73236">
        <w:fldChar w:fldCharType="begin"/>
      </w:r>
      <w:r w:rsidR="00E73236">
        <w:instrText xml:space="preserve"> SEQ Фигура \* ARABIC </w:instrText>
      </w:r>
      <w:r w:rsidR="00E73236">
        <w:fldChar w:fldCharType="separate"/>
      </w:r>
      <w:r w:rsidR="00245837">
        <w:rPr>
          <w:noProof/>
        </w:rPr>
        <w:t>11</w:t>
      </w:r>
      <w:r w:rsidR="00E73236">
        <w:rPr>
          <w:noProof/>
        </w:rPr>
        <w:fldChar w:fldCharType="end"/>
      </w:r>
      <w:bookmarkEnd w:id="937"/>
      <w:r>
        <w:t xml:space="preserve"> </w:t>
      </w:r>
      <w:r w:rsidR="00903A0C">
        <w:t>(</w:t>
      </w:r>
      <w:r>
        <w:t>основен изглед на GSEE</w:t>
      </w:r>
      <w:bookmarkEnd w:id="938"/>
      <w:r w:rsidR="00903A0C">
        <w:t>)</w:t>
      </w:r>
      <w:bookmarkEnd w:id="939"/>
    </w:p>
    <w:p w:rsidR="00CC4F01" w:rsidRPr="00CC4F01" w:rsidRDefault="00CC4F01" w:rsidP="00CC4F01"/>
    <w:p w:rsidR="00C3793A" w:rsidRDefault="008635D1" w:rsidP="007F13AB">
      <w:pPr>
        <w:pStyle w:val="Heading2"/>
      </w:pPr>
      <w:bookmarkStart w:id="940" w:name="_Toc412060228"/>
      <w:r>
        <w:t>Сравнителен анализ на изложените решения</w:t>
      </w:r>
      <w:bookmarkEnd w:id="940"/>
    </w:p>
    <w:p w:rsidR="008635D1" w:rsidRPr="008635D1" w:rsidRDefault="008635D1" w:rsidP="008635D1">
      <w:r>
        <w:t>В тази точка ще бъдат предложени критерии за анализ на изложените съществуващи подобни решения на заданието. Както и сравнителен анализ на базата на предложените критерии.</w:t>
      </w:r>
    </w:p>
    <w:p w:rsidR="00151422" w:rsidRPr="00151422" w:rsidRDefault="00151422" w:rsidP="00151422">
      <w:pPr>
        <w:pStyle w:val="Heading3"/>
      </w:pPr>
      <w:bookmarkStart w:id="941" w:name="_Toc412060229"/>
      <w:r>
        <w:t>Критерии</w:t>
      </w:r>
      <w:bookmarkEnd w:id="941"/>
    </w:p>
    <w:p w:rsidR="002A1683" w:rsidRDefault="002A1683" w:rsidP="00F8491A">
      <w:pPr>
        <w:pStyle w:val="Heading4"/>
        <w:rPr>
          <w:lang w:eastAsia="en-US"/>
        </w:rPr>
      </w:pPr>
      <w:r>
        <w:rPr>
          <w:lang w:eastAsia="en-US"/>
        </w:rPr>
        <w:t>Функционалност</w:t>
      </w:r>
    </w:p>
    <w:p w:rsidR="001E213A" w:rsidRPr="001E213A" w:rsidRDefault="001E213A" w:rsidP="001E213A">
      <w:pPr>
        <w:rPr>
          <w:lang w:eastAsia="en-US"/>
        </w:rPr>
      </w:pPr>
      <w:r>
        <w:rPr>
          <w:lang w:eastAsia="en-US"/>
        </w:rPr>
        <w:t xml:space="preserve">Това е основния критерий, по който ще сравняваме изложените решения. Начина по който те възстановяват архитектурна информация на базата на изходен код се различава. Основно </w:t>
      </w:r>
      <w:r w:rsidR="00CA1D48">
        <w:rPr>
          <w:lang w:eastAsia="en-US"/>
        </w:rPr>
        <w:t>инструментите за анализ изпълняват следните основни функционалности:</w:t>
      </w:r>
    </w:p>
    <w:p w:rsidR="001E213A" w:rsidRDefault="0051479C" w:rsidP="00A930EA">
      <w:pPr>
        <w:pStyle w:val="ListParagraph"/>
        <w:numPr>
          <w:ilvl w:val="0"/>
          <w:numId w:val="24"/>
        </w:numPr>
        <w:rPr>
          <w:lang w:eastAsia="en-US"/>
        </w:rPr>
      </w:pPr>
      <w:r w:rsidRPr="00583032">
        <w:rPr>
          <w:b/>
          <w:lang w:eastAsia="en-US"/>
        </w:rPr>
        <w:lastRenderedPageBreak/>
        <w:t>Структурен</w:t>
      </w:r>
      <w:r w:rsidR="001E213A" w:rsidRPr="00583032">
        <w:rPr>
          <w:b/>
          <w:lang w:eastAsia="en-US"/>
        </w:rPr>
        <w:t xml:space="preserve"> анализ</w:t>
      </w:r>
      <w:r w:rsidR="00CA1D48">
        <w:rPr>
          <w:lang w:eastAsia="en-US"/>
        </w:rPr>
        <w:t xml:space="preserve"> – възможността на </w:t>
      </w:r>
      <w:r w:rsidR="008F427A">
        <w:rPr>
          <w:lang w:eastAsia="en-US"/>
        </w:rPr>
        <w:t>инструмента</w:t>
      </w:r>
      <w:r w:rsidR="00CA1D48">
        <w:rPr>
          <w:lang w:eastAsia="en-US"/>
        </w:rPr>
        <w:t xml:space="preserve"> да извлича компоненти и връзки между компоненти (конектори), както и статични свойства на самите елементи</w:t>
      </w:r>
      <w:r w:rsidR="00273E4E">
        <w:rPr>
          <w:lang w:eastAsia="en-US"/>
        </w:rPr>
        <w:t xml:space="preserve"> (</w:t>
      </w:r>
      <w:r w:rsidR="001B5F41">
        <w:rPr>
          <w:lang w:eastAsia="en-US"/>
        </w:rPr>
        <w:t xml:space="preserve">локални </w:t>
      </w:r>
      <w:r w:rsidR="00273E4E">
        <w:rPr>
          <w:lang w:eastAsia="en-US"/>
        </w:rPr>
        <w:t xml:space="preserve">типове данни, </w:t>
      </w:r>
      <w:r w:rsidR="001B5F41">
        <w:rPr>
          <w:lang w:eastAsia="en-US"/>
        </w:rPr>
        <w:t>променливи, константи и т.н.</w:t>
      </w:r>
      <w:r w:rsidR="00273E4E">
        <w:rPr>
          <w:lang w:eastAsia="en-US"/>
        </w:rPr>
        <w:t>)</w:t>
      </w:r>
    </w:p>
    <w:p w:rsidR="0018305A" w:rsidRDefault="0018305A" w:rsidP="00A930EA">
      <w:pPr>
        <w:pStyle w:val="ListParagraph"/>
        <w:numPr>
          <w:ilvl w:val="0"/>
          <w:numId w:val="24"/>
        </w:numPr>
        <w:rPr>
          <w:lang w:eastAsia="en-US"/>
        </w:rPr>
      </w:pPr>
      <w:r w:rsidRPr="00583032">
        <w:rPr>
          <w:b/>
          <w:lang w:eastAsia="en-US"/>
        </w:rPr>
        <w:t>Динамичен анализ</w:t>
      </w:r>
      <w:r w:rsidR="002E2808">
        <w:rPr>
          <w:lang w:eastAsia="en-US"/>
        </w:rPr>
        <w:t xml:space="preserve"> – способността на инструмента да извлича динамичен изглед, интеракция между статичните елементи. Това включва детайлно описание изпълнението на отделните задачи и/или процеси заложени в анализирания код.</w:t>
      </w:r>
      <w:r w:rsidR="0051479C">
        <w:rPr>
          <w:lang w:eastAsia="en-US"/>
        </w:rPr>
        <w:t xml:space="preserve"> Възможни са два подхода при извършването на този анализ:</w:t>
      </w:r>
    </w:p>
    <w:p w:rsidR="0051479C" w:rsidRDefault="0051479C" w:rsidP="00A930EA">
      <w:pPr>
        <w:pStyle w:val="ListParagraph"/>
        <w:numPr>
          <w:ilvl w:val="1"/>
          <w:numId w:val="24"/>
        </w:numPr>
        <w:rPr>
          <w:lang w:eastAsia="en-US"/>
        </w:rPr>
      </w:pPr>
      <w:r w:rsidRPr="00583032">
        <w:rPr>
          <w:i/>
          <w:lang w:eastAsia="en-US"/>
        </w:rPr>
        <w:t>Статичен анализ на кода</w:t>
      </w:r>
      <w:r>
        <w:rPr>
          <w:lang w:eastAsia="en-US"/>
        </w:rPr>
        <w:t xml:space="preserve"> – посредством обхождане на всички артефакти на изходния код, представяме извикванията на функции в граф (или обектен модел), на базата на който извличаме представителна динамична архитектурна информация.</w:t>
      </w:r>
    </w:p>
    <w:p w:rsidR="0051479C" w:rsidRDefault="0051479C" w:rsidP="00A930EA">
      <w:pPr>
        <w:pStyle w:val="ListParagraph"/>
        <w:numPr>
          <w:ilvl w:val="1"/>
          <w:numId w:val="24"/>
        </w:numPr>
        <w:rPr>
          <w:lang w:eastAsia="en-US"/>
        </w:rPr>
      </w:pPr>
      <w:r w:rsidRPr="00583032">
        <w:rPr>
          <w:i/>
          <w:lang w:eastAsia="en-US"/>
        </w:rPr>
        <w:t>Анализ при изпълнение на кода</w:t>
      </w:r>
      <w:r>
        <w:rPr>
          <w:lang w:eastAsia="en-US"/>
        </w:rPr>
        <w:t xml:space="preserve"> – посредством предварително подготвени тестови сценарии и предварително инструментиран код получаваме дървета на извикване на функции, които след обработка представяме като динамична архитектурна информация</w:t>
      </w:r>
      <w:r w:rsidR="00195FA5">
        <w:rPr>
          <w:lang w:eastAsia="en-US"/>
        </w:rPr>
        <w:t>.</w:t>
      </w:r>
    </w:p>
    <w:p w:rsidR="00756F64" w:rsidRPr="00DC0154" w:rsidRDefault="002E2808" w:rsidP="00A930EA">
      <w:pPr>
        <w:pStyle w:val="ListParagraph"/>
        <w:numPr>
          <w:ilvl w:val="0"/>
          <w:numId w:val="24"/>
        </w:numPr>
        <w:rPr>
          <w:rFonts w:hAnsi="WenQuanYi Micro Hei"/>
          <w:lang w:eastAsia="en-US"/>
        </w:rPr>
      </w:pPr>
      <w:r w:rsidRPr="001947C0">
        <w:rPr>
          <w:b/>
          <w:lang w:eastAsia="en-US"/>
        </w:rPr>
        <w:t>Мета-модел</w:t>
      </w:r>
      <w:r w:rsidR="00756F64">
        <w:rPr>
          <w:lang w:eastAsia="en-US"/>
        </w:rPr>
        <w:t xml:space="preserve"> – представянето на всички архитектурни елементи посредством единен модел, на базата на който могат да се изграждат модели представящи архитектурата на множество </w:t>
      </w:r>
      <w:r w:rsidR="006159D7">
        <w:rPr>
          <w:lang w:eastAsia="en-US"/>
        </w:rPr>
        <w:t xml:space="preserve">софтуерни </w:t>
      </w:r>
      <w:r w:rsidR="00756F64">
        <w:rPr>
          <w:lang w:eastAsia="en-US"/>
        </w:rPr>
        <w:t xml:space="preserve">системи. </w:t>
      </w:r>
      <w:r w:rsidR="00DC0154">
        <w:rPr>
          <w:lang w:eastAsia="en-US"/>
        </w:rPr>
        <w:t>Въвеждането му дава възможност за стандартизация на комуникация на множество инструменти вариращи от инструменти за визуализация до такива за комплексен анализ и преструктуриране.</w:t>
      </w:r>
    </w:p>
    <w:p w:rsidR="002A1683" w:rsidRDefault="002A1683" w:rsidP="00151422">
      <w:pPr>
        <w:pStyle w:val="Heading4"/>
        <w:rPr>
          <w:lang w:eastAsia="en-US"/>
        </w:rPr>
      </w:pPr>
      <w:r>
        <w:rPr>
          <w:lang w:eastAsia="en-US"/>
        </w:rPr>
        <w:t>Гъвкавост</w:t>
      </w:r>
    </w:p>
    <w:p w:rsidR="00777945" w:rsidRDefault="00777945" w:rsidP="00A930EA">
      <w:pPr>
        <w:pStyle w:val="ListParagraph"/>
        <w:numPr>
          <w:ilvl w:val="0"/>
          <w:numId w:val="25"/>
        </w:numPr>
        <w:rPr>
          <w:lang w:eastAsia="en-US"/>
        </w:rPr>
      </w:pPr>
      <w:r w:rsidRPr="00766EE7">
        <w:rPr>
          <w:b/>
          <w:lang w:eastAsia="en-US"/>
        </w:rPr>
        <w:t>Степен на покритие на потенциални архитектури</w:t>
      </w:r>
      <w:r w:rsidR="00766EE7">
        <w:rPr>
          <w:lang w:eastAsia="en-US"/>
        </w:rPr>
        <w:t xml:space="preserve"> – възможността на инструмента да се използва за широка гама от архитектури</w:t>
      </w:r>
      <w:r w:rsidR="00AF2D82">
        <w:rPr>
          <w:lang w:eastAsia="en-US"/>
        </w:rPr>
        <w:t xml:space="preserve">. </w:t>
      </w:r>
      <w:r w:rsidR="008F427A">
        <w:rPr>
          <w:lang w:eastAsia="en-US"/>
        </w:rPr>
        <w:t>Съществуват</w:t>
      </w:r>
      <w:r w:rsidR="00AF2D82">
        <w:rPr>
          <w:lang w:eastAsia="en-US"/>
        </w:rPr>
        <w:t xml:space="preserve"> два варианта:</w:t>
      </w:r>
    </w:p>
    <w:p w:rsidR="00AF2D82" w:rsidRDefault="00AF2D82" w:rsidP="00A930EA">
      <w:pPr>
        <w:pStyle w:val="ListParagraph"/>
        <w:numPr>
          <w:ilvl w:val="1"/>
          <w:numId w:val="25"/>
        </w:numPr>
        <w:rPr>
          <w:lang w:eastAsia="en-US"/>
        </w:rPr>
      </w:pPr>
      <w:r w:rsidRPr="00AF2D82">
        <w:rPr>
          <w:i/>
          <w:lang w:eastAsia="en-US"/>
        </w:rPr>
        <w:t>без предварителна подготовка</w:t>
      </w:r>
      <w:r>
        <w:rPr>
          <w:lang w:eastAsia="en-US"/>
        </w:rPr>
        <w:t xml:space="preserve"> – инструмента е достатъчно гъвк</w:t>
      </w:r>
      <w:r w:rsidR="00B42E60">
        <w:rPr>
          <w:lang w:eastAsia="en-US"/>
        </w:rPr>
        <w:t>а</w:t>
      </w:r>
      <w:r>
        <w:rPr>
          <w:lang w:eastAsia="en-US"/>
        </w:rPr>
        <w:t>в за да няма нужда да му се задават специфични критерии за конкретния изходен код под анализ</w:t>
      </w:r>
    </w:p>
    <w:p w:rsidR="00AF2D82" w:rsidRDefault="00AF2D82" w:rsidP="00A930EA">
      <w:pPr>
        <w:pStyle w:val="ListParagraph"/>
        <w:numPr>
          <w:ilvl w:val="1"/>
          <w:numId w:val="25"/>
        </w:numPr>
        <w:rPr>
          <w:lang w:eastAsia="en-US"/>
        </w:rPr>
      </w:pPr>
      <w:r>
        <w:rPr>
          <w:i/>
          <w:lang w:eastAsia="en-US"/>
        </w:rPr>
        <w:t xml:space="preserve">с предварителна подготовка </w:t>
      </w:r>
      <w:r>
        <w:rPr>
          <w:lang w:eastAsia="en-US"/>
        </w:rPr>
        <w:t>– необходимо е предварително залагане на критерии преди анализ на даден изходен код.</w:t>
      </w:r>
    </w:p>
    <w:p w:rsidR="00777945" w:rsidRDefault="00795C09" w:rsidP="00A930EA">
      <w:pPr>
        <w:pStyle w:val="ListParagraph"/>
        <w:numPr>
          <w:ilvl w:val="0"/>
          <w:numId w:val="25"/>
        </w:numPr>
        <w:rPr>
          <w:lang w:eastAsia="en-US"/>
        </w:rPr>
      </w:pPr>
      <w:r w:rsidRPr="00795C09">
        <w:rPr>
          <w:b/>
          <w:lang w:eastAsia="en-US"/>
        </w:rPr>
        <w:t>Оперативна съвместимост</w:t>
      </w:r>
      <w:r>
        <w:rPr>
          <w:lang w:eastAsia="en-US"/>
        </w:rPr>
        <w:t xml:space="preserve"> </w:t>
      </w:r>
      <w:r w:rsidR="00FC2DA9">
        <w:rPr>
          <w:lang w:eastAsia="en-US"/>
        </w:rPr>
        <w:t>–</w:t>
      </w:r>
      <w:r>
        <w:rPr>
          <w:lang w:eastAsia="en-US"/>
        </w:rPr>
        <w:t xml:space="preserve"> способността на инструмента да оперира </w:t>
      </w:r>
      <w:r w:rsidR="008F427A">
        <w:rPr>
          <w:lang w:eastAsia="en-US"/>
        </w:rPr>
        <w:t>съвместно</w:t>
      </w:r>
      <w:r>
        <w:rPr>
          <w:lang w:eastAsia="en-US"/>
        </w:rPr>
        <w:t xml:space="preserve"> с външни системи и стандарти.</w:t>
      </w:r>
    </w:p>
    <w:p w:rsidR="003A1184" w:rsidRDefault="003A1184" w:rsidP="00151422">
      <w:pPr>
        <w:pStyle w:val="Heading4"/>
        <w:rPr>
          <w:lang w:eastAsia="en-US"/>
        </w:rPr>
      </w:pPr>
      <w:r w:rsidRPr="003A1184">
        <w:rPr>
          <w:lang w:eastAsia="en-US"/>
        </w:rPr>
        <w:t>Лекота на употреба</w:t>
      </w:r>
    </w:p>
    <w:p w:rsidR="0013526D" w:rsidRDefault="003D47D2" w:rsidP="00A930EA">
      <w:pPr>
        <w:pStyle w:val="ListParagraph"/>
        <w:numPr>
          <w:ilvl w:val="0"/>
          <w:numId w:val="26"/>
        </w:numPr>
        <w:rPr>
          <w:lang w:eastAsia="en-US"/>
        </w:rPr>
      </w:pPr>
      <w:r w:rsidRPr="003D47D2">
        <w:rPr>
          <w:b/>
          <w:lang w:eastAsia="en-US"/>
        </w:rPr>
        <w:t>Потребителски интерфейс</w:t>
      </w:r>
    </w:p>
    <w:p w:rsidR="003D47D2" w:rsidRDefault="0013526D" w:rsidP="00A930EA">
      <w:pPr>
        <w:pStyle w:val="ListParagraph"/>
        <w:numPr>
          <w:ilvl w:val="1"/>
          <w:numId w:val="26"/>
        </w:numPr>
        <w:rPr>
          <w:lang w:eastAsia="en-US"/>
        </w:rPr>
      </w:pPr>
      <w:r>
        <w:rPr>
          <w:lang w:eastAsia="en-US"/>
        </w:rPr>
        <w:t>инструмента позволява лесно задаване и изпълнение на анализа над даден изходен код, посредством например интуитивен графичен интерфейс.</w:t>
      </w:r>
    </w:p>
    <w:p w:rsidR="000156F0" w:rsidRDefault="002E7556" w:rsidP="00A930EA">
      <w:pPr>
        <w:pStyle w:val="ListParagraph"/>
        <w:numPr>
          <w:ilvl w:val="1"/>
          <w:numId w:val="26"/>
        </w:numPr>
        <w:rPr>
          <w:lang w:eastAsia="en-US"/>
        </w:rPr>
      </w:pPr>
      <w:r>
        <w:rPr>
          <w:lang w:eastAsia="en-US"/>
        </w:rPr>
        <w:t>в</w:t>
      </w:r>
      <w:r w:rsidR="0013526D">
        <w:rPr>
          <w:lang w:eastAsia="en-US"/>
        </w:rPr>
        <w:t xml:space="preserve">ъзможност за </w:t>
      </w:r>
      <w:r w:rsidR="009637D0">
        <w:rPr>
          <w:lang w:eastAsia="en-US"/>
        </w:rPr>
        <w:t>на</w:t>
      </w:r>
      <w:r w:rsidR="0013526D">
        <w:rPr>
          <w:lang w:eastAsia="en-US"/>
        </w:rPr>
        <w:t>блюдаване на резултата от анализа в графичен вид.</w:t>
      </w:r>
    </w:p>
    <w:p w:rsidR="000156F0" w:rsidRDefault="000156F0">
      <w:pPr>
        <w:spacing w:after="0"/>
        <w:jc w:val="left"/>
        <w:rPr>
          <w:lang w:eastAsia="en-US"/>
        </w:rPr>
      </w:pPr>
      <w:r>
        <w:rPr>
          <w:lang w:eastAsia="en-US"/>
        </w:rPr>
        <w:br w:type="page"/>
      </w:r>
    </w:p>
    <w:p w:rsidR="00C46220" w:rsidRDefault="00C46220" w:rsidP="00C46220">
      <w:pPr>
        <w:pStyle w:val="Heading3"/>
        <w:rPr>
          <w:lang w:eastAsia="en-US"/>
        </w:rPr>
      </w:pPr>
      <w:bookmarkStart w:id="942" w:name="_Toc412060230"/>
      <w:r>
        <w:rPr>
          <w:lang w:eastAsia="en-US"/>
        </w:rPr>
        <w:lastRenderedPageBreak/>
        <w:t>Сравнителен анализ</w:t>
      </w:r>
      <w:bookmarkEnd w:id="942"/>
    </w:p>
    <w:p w:rsidR="00C46220" w:rsidRDefault="0081338A" w:rsidP="00C46220">
      <w:pPr>
        <w:rPr>
          <w:lang w:eastAsia="en-US"/>
        </w:rPr>
      </w:pPr>
      <w:commentRangeStart w:id="943"/>
      <w:r>
        <w:rPr>
          <w:lang w:eastAsia="en-US"/>
        </w:rPr>
        <w:t>И</w:t>
      </w:r>
      <w:commentRangeEnd w:id="943"/>
      <w:r w:rsidR="006C72E6">
        <w:rPr>
          <w:rStyle w:val="CommentReference"/>
        </w:rPr>
        <w:commentReference w:id="943"/>
      </w:r>
      <w:r>
        <w:rPr>
          <w:lang w:eastAsia="en-US"/>
        </w:rPr>
        <w:t xml:space="preserve"> двете предложени решения извършват </w:t>
      </w:r>
      <w:r w:rsidRPr="0081338A">
        <w:rPr>
          <w:i/>
          <w:lang w:eastAsia="en-US"/>
        </w:rPr>
        <w:t>структурен анализ</w:t>
      </w:r>
      <w:r w:rsidR="004D67D0">
        <w:rPr>
          <w:lang w:eastAsia="en-US"/>
        </w:rPr>
        <w:t>, като много-изгледната среда за архитектурна реконструкция (</w:t>
      </w:r>
      <w:r w:rsidR="004D67D0" w:rsidRPr="004D67D0">
        <w:rPr>
          <w:i/>
          <w:lang w:eastAsia="en-US"/>
        </w:rPr>
        <w:fldChar w:fldCharType="begin"/>
      </w:r>
      <w:r w:rsidR="004D67D0" w:rsidRPr="004D67D0">
        <w:rPr>
          <w:i/>
          <w:lang w:eastAsia="en-US"/>
        </w:rPr>
        <w:instrText xml:space="preserve"> REF _Ref399593490 \r \h </w:instrText>
      </w:r>
      <w:r w:rsidR="004D67D0">
        <w:rPr>
          <w:i/>
          <w:lang w:eastAsia="en-US"/>
        </w:rPr>
        <w:instrText xml:space="preserve"> \* MERGEFORMAT </w:instrText>
      </w:r>
      <w:r w:rsidR="004D67D0" w:rsidRPr="004D67D0">
        <w:rPr>
          <w:i/>
          <w:lang w:eastAsia="en-US"/>
        </w:rPr>
      </w:r>
      <w:r w:rsidR="004D67D0" w:rsidRPr="004D67D0">
        <w:rPr>
          <w:i/>
          <w:lang w:eastAsia="en-US"/>
        </w:rPr>
        <w:fldChar w:fldCharType="separate"/>
      </w:r>
      <w:r w:rsidR="00245837">
        <w:rPr>
          <w:i/>
          <w:lang w:eastAsia="en-US"/>
        </w:rPr>
        <w:t>2.3.1</w:t>
      </w:r>
      <w:r w:rsidR="004D67D0" w:rsidRPr="004D67D0">
        <w:rPr>
          <w:i/>
          <w:lang w:eastAsia="en-US"/>
        </w:rPr>
        <w:fldChar w:fldCharType="end"/>
      </w:r>
      <w:r w:rsidR="004D67D0">
        <w:rPr>
          <w:lang w:eastAsia="en-US"/>
        </w:rPr>
        <w:t xml:space="preserve">) прави този анализ без предварително дефиниране на критерии за компоненти и конектори. </w:t>
      </w:r>
      <w:r w:rsidR="008F427A">
        <w:rPr>
          <w:lang w:eastAsia="en-US"/>
        </w:rPr>
        <w:t>За разлика от предложението на DS, което има предварително дефинирани екстрактори (</w:t>
      </w:r>
      <w:r w:rsidR="008F427A" w:rsidRPr="00865B00">
        <w:rPr>
          <w:i/>
          <w:lang w:eastAsia="en-US"/>
        </w:rPr>
        <w:fldChar w:fldCharType="begin"/>
      </w:r>
      <w:r w:rsidR="008F427A" w:rsidRPr="00865B00">
        <w:rPr>
          <w:i/>
          <w:lang w:eastAsia="en-US"/>
        </w:rPr>
        <w:instrText xml:space="preserve"> REF _Ref397536429 \h </w:instrText>
      </w:r>
      <w:r w:rsidR="008F427A">
        <w:rPr>
          <w:i/>
          <w:lang w:eastAsia="en-US"/>
        </w:rPr>
        <w:instrText xml:space="preserve"> \* MERGEFORMAT </w:instrText>
      </w:r>
      <w:r w:rsidR="008F427A" w:rsidRPr="00865B00">
        <w:rPr>
          <w:i/>
          <w:lang w:eastAsia="en-US"/>
        </w:rPr>
      </w:r>
      <w:r w:rsidR="008F427A" w:rsidRPr="00865B00">
        <w:rPr>
          <w:i/>
          <w:lang w:eastAsia="en-US"/>
        </w:rPr>
        <w:fldChar w:fldCharType="separate"/>
      </w:r>
      <w:ins w:id="944" w:author="mitko" w:date="2015-02-18T22:01:00Z">
        <w:r w:rsidR="00245837" w:rsidRPr="00245837">
          <w:rPr>
            <w:i/>
            <w:rPrChange w:id="945" w:author="mitko" w:date="2015-02-18T22:01:00Z">
              <w:rPr/>
            </w:rPrChange>
          </w:rPr>
          <w:t xml:space="preserve">Фигура </w:t>
        </w:r>
        <w:r w:rsidR="00245837" w:rsidRPr="00245837">
          <w:rPr>
            <w:i/>
            <w:noProof/>
            <w:rPrChange w:id="946" w:author="mitko" w:date="2015-02-18T22:01:00Z">
              <w:rPr>
                <w:noProof/>
              </w:rPr>
            </w:rPrChange>
          </w:rPr>
          <w:t>10</w:t>
        </w:r>
      </w:ins>
      <w:del w:id="947" w:author="mitko" w:date="2015-02-18T21:54:00Z">
        <w:r w:rsidR="00A34B04" w:rsidRPr="00A34B04" w:rsidDel="002C26F0">
          <w:rPr>
            <w:i/>
          </w:rPr>
          <w:delText xml:space="preserve">Фигура </w:delText>
        </w:r>
        <w:r w:rsidR="00A34B04" w:rsidRPr="00A34B04" w:rsidDel="002C26F0">
          <w:rPr>
            <w:i/>
            <w:noProof/>
          </w:rPr>
          <w:delText>10</w:delText>
        </w:r>
      </w:del>
      <w:r w:rsidR="008F427A" w:rsidRPr="00865B00">
        <w:rPr>
          <w:i/>
          <w:lang w:eastAsia="en-US"/>
        </w:rPr>
        <w:fldChar w:fldCharType="end"/>
      </w:r>
      <w:r w:rsidR="008F427A">
        <w:rPr>
          <w:lang w:eastAsia="en-US"/>
        </w:rPr>
        <w:t xml:space="preserve">) подготвени  специално за компонентния модел. </w:t>
      </w:r>
      <w:r w:rsidR="0062778C">
        <w:rPr>
          <w:lang w:eastAsia="en-US"/>
        </w:rPr>
        <w:t>Съответно първия инструмент може да се класифицира като по-гъвкав и универсален, от друга страна инструмента за анализ на DS е настроен точно за техния компонентен модел, съответно ще дава много точни резултати когато е приложен над техния код.</w:t>
      </w:r>
    </w:p>
    <w:p w:rsidR="004C5915" w:rsidRDefault="004C5915" w:rsidP="004C5915">
      <w:pPr>
        <w:rPr>
          <w:lang w:eastAsia="en-US"/>
        </w:rPr>
      </w:pPr>
      <w:r>
        <w:rPr>
          <w:lang w:eastAsia="en-US"/>
        </w:rPr>
        <w:t xml:space="preserve">Що се отнася до </w:t>
      </w:r>
      <w:r w:rsidRPr="004C5915">
        <w:rPr>
          <w:i/>
          <w:lang w:eastAsia="en-US"/>
        </w:rPr>
        <w:t>динамичен анализ</w:t>
      </w:r>
      <w:r>
        <w:rPr>
          <w:lang w:eastAsia="en-US"/>
        </w:rPr>
        <w:t xml:space="preserve">, имаме ясно изразена стратегия в първия предложен инструмент за анализ, като метода по който се извършва е от типа </w:t>
      </w:r>
      <w:r>
        <w:rPr>
          <w:i/>
          <w:lang w:eastAsia="en-US"/>
        </w:rPr>
        <w:t>а</w:t>
      </w:r>
      <w:r w:rsidRPr="00583032">
        <w:rPr>
          <w:i/>
          <w:lang w:eastAsia="en-US"/>
        </w:rPr>
        <w:t>нализ при изпълнение на кода</w:t>
      </w:r>
      <w:r>
        <w:rPr>
          <w:lang w:eastAsia="en-US"/>
        </w:rPr>
        <w:t>. За решението на DS нямаме доказателство, че такава функционалност съществува.</w:t>
      </w:r>
    </w:p>
    <w:p w:rsidR="00730EE8" w:rsidRDefault="00730EE8" w:rsidP="004C5915">
      <w:pPr>
        <w:rPr>
          <w:lang w:eastAsia="en-US"/>
        </w:rPr>
      </w:pPr>
      <w:r>
        <w:rPr>
          <w:lang w:eastAsia="en-US"/>
        </w:rPr>
        <w:t>От двата инструмента решението на DS залага използването на мета-модел за техния компонентен модел</w:t>
      </w:r>
      <w:r w:rsidR="004976D7">
        <w:rPr>
          <w:lang w:eastAsia="en-US"/>
        </w:rPr>
        <w:t>, което автоматично открива възможност за създаването на много спомагателни инструменти ра</w:t>
      </w:r>
      <w:r w:rsidR="002947AD">
        <w:rPr>
          <w:lang w:eastAsia="en-US"/>
        </w:rPr>
        <w:t xml:space="preserve">ботещи на базата на мета-модела, което подобрява и неговата </w:t>
      </w:r>
      <w:r w:rsidR="002947AD" w:rsidRPr="002947AD">
        <w:rPr>
          <w:i/>
          <w:lang w:eastAsia="en-US"/>
        </w:rPr>
        <w:t>оперативна съвместимост</w:t>
      </w:r>
      <w:r w:rsidR="002947AD">
        <w:rPr>
          <w:lang w:eastAsia="en-US"/>
        </w:rPr>
        <w:t>.</w:t>
      </w:r>
    </w:p>
    <w:p w:rsidR="00F719A8" w:rsidRDefault="00F719A8" w:rsidP="004C5915">
      <w:pPr>
        <w:rPr>
          <w:ins w:id="948" w:author="mitko" w:date="2015-02-18T20:46:00Z"/>
          <w:lang w:val="en-US" w:eastAsia="en-US"/>
        </w:rPr>
      </w:pPr>
      <w:r>
        <w:rPr>
          <w:lang w:eastAsia="en-US"/>
        </w:rPr>
        <w:t>Инструмента за анализ на DS показва силен акцент на графичното представяне на резултата от анализа, докато при много-изгледния среда това не е толкова силно изразено.</w:t>
      </w:r>
    </w:p>
    <w:p w:rsidR="00D646F7" w:rsidRDefault="00D646F7" w:rsidP="004C5915">
      <w:pPr>
        <w:rPr>
          <w:ins w:id="949" w:author="mitko" w:date="2015-02-18T20:46:00Z"/>
          <w:lang w:val="en-US" w:eastAsia="en-US"/>
        </w:rPr>
      </w:pPr>
    </w:p>
    <w:tbl>
      <w:tblPr>
        <w:tblStyle w:val="TableGrid"/>
        <w:tblW w:w="0" w:type="auto"/>
        <w:tblLook w:val="04A0" w:firstRow="1" w:lastRow="0" w:firstColumn="1" w:lastColumn="0" w:noHBand="0" w:noVBand="1"/>
        <w:tblPrChange w:id="950" w:author="mitko" w:date="2015-02-18T21:17:00Z">
          <w:tblPr>
            <w:tblStyle w:val="TableGrid"/>
            <w:tblW w:w="0" w:type="auto"/>
            <w:tblLook w:val="04A0" w:firstRow="1" w:lastRow="0" w:firstColumn="1" w:lastColumn="0" w:noHBand="0" w:noVBand="1"/>
          </w:tblPr>
        </w:tblPrChange>
      </w:tblPr>
      <w:tblGrid>
        <w:gridCol w:w="2943"/>
        <w:gridCol w:w="2787"/>
        <w:gridCol w:w="2792"/>
        <w:tblGridChange w:id="951">
          <w:tblGrid>
            <w:gridCol w:w="2943"/>
            <w:gridCol w:w="2787"/>
            <w:gridCol w:w="2"/>
            <w:gridCol w:w="2790"/>
          </w:tblGrid>
        </w:tblGridChange>
      </w:tblGrid>
      <w:tr w:rsidR="00D646F7" w:rsidTr="00F559A3">
        <w:trPr>
          <w:ins w:id="952" w:author="mitko" w:date="2015-02-18T20:46:00Z"/>
        </w:trPr>
        <w:tc>
          <w:tcPr>
            <w:tcW w:w="2840" w:type="dxa"/>
            <w:tcBorders>
              <w:tl2br w:val="single" w:sz="4" w:space="0" w:color="auto"/>
            </w:tcBorders>
            <w:shd w:val="clear" w:color="auto" w:fill="D9D9D9" w:themeFill="background1" w:themeFillShade="D9"/>
            <w:tcPrChange w:id="953" w:author="mitko" w:date="2015-02-18T21:17:00Z">
              <w:tcPr>
                <w:tcW w:w="2840" w:type="dxa"/>
              </w:tcPr>
            </w:tcPrChange>
          </w:tcPr>
          <w:p w:rsidR="00F559A3" w:rsidRDefault="00F559A3" w:rsidP="00F559A3">
            <w:pPr>
              <w:jc w:val="right"/>
              <w:rPr>
                <w:ins w:id="954" w:author="mitko" w:date="2015-02-18T21:16:00Z"/>
                <w:b/>
                <w:lang w:val="en-US" w:eastAsia="en-US"/>
              </w:rPr>
              <w:pPrChange w:id="955" w:author="mitko" w:date="2015-02-18T21:16:00Z">
                <w:pPr/>
              </w:pPrChange>
            </w:pPr>
            <w:ins w:id="956" w:author="mitko" w:date="2015-02-18T21:16:00Z">
              <w:r>
                <w:rPr>
                  <w:b/>
                  <w:lang w:val="en-US" w:eastAsia="en-US"/>
                </w:rPr>
                <w:t xml:space="preserve">           Инструмент за реинжинеринг</w:t>
              </w:r>
            </w:ins>
          </w:p>
          <w:p w:rsidR="00F559A3" w:rsidRDefault="00F559A3" w:rsidP="004C5915">
            <w:pPr>
              <w:rPr>
                <w:ins w:id="957" w:author="mitko" w:date="2015-02-18T21:16:00Z"/>
                <w:b/>
                <w:lang w:val="en-US" w:eastAsia="en-US"/>
              </w:rPr>
            </w:pPr>
          </w:p>
          <w:p w:rsidR="00F559A3" w:rsidRDefault="00F559A3" w:rsidP="004C5915">
            <w:pPr>
              <w:rPr>
                <w:ins w:id="958" w:author="mitko" w:date="2015-02-18T21:16:00Z"/>
                <w:b/>
                <w:lang w:val="en-US" w:eastAsia="en-US"/>
              </w:rPr>
            </w:pPr>
          </w:p>
          <w:p w:rsidR="00D646F7" w:rsidRPr="005014C1" w:rsidRDefault="00F559A3" w:rsidP="00F559A3">
            <w:pPr>
              <w:jc w:val="left"/>
              <w:rPr>
                <w:ins w:id="959" w:author="mitko" w:date="2015-02-18T20:46:00Z"/>
                <w:b/>
                <w:lang w:val="en-US" w:eastAsia="en-US"/>
                <w:rPrChange w:id="960" w:author="mitko" w:date="2015-02-18T21:10:00Z">
                  <w:rPr>
                    <w:ins w:id="961" w:author="mitko" w:date="2015-02-18T20:46:00Z"/>
                    <w:lang w:val="en-US" w:eastAsia="en-US"/>
                  </w:rPr>
                </w:rPrChange>
              </w:rPr>
              <w:pPrChange w:id="962" w:author="mitko" w:date="2015-02-18T21:16:00Z">
                <w:pPr/>
              </w:pPrChange>
            </w:pPr>
            <w:ins w:id="963" w:author="mitko" w:date="2015-02-18T21:16:00Z">
              <w:r>
                <w:rPr>
                  <w:b/>
                  <w:lang w:val="en-US" w:eastAsia="en-US"/>
                </w:rPr>
                <w:t>Критерий</w:t>
              </w:r>
            </w:ins>
          </w:p>
        </w:tc>
        <w:tc>
          <w:tcPr>
            <w:tcW w:w="2841" w:type="dxa"/>
            <w:shd w:val="clear" w:color="auto" w:fill="F2F2F2" w:themeFill="background1" w:themeFillShade="F2"/>
            <w:tcPrChange w:id="964" w:author="mitko" w:date="2015-02-18T21:17:00Z">
              <w:tcPr>
                <w:tcW w:w="2841" w:type="dxa"/>
                <w:gridSpan w:val="2"/>
              </w:tcPr>
            </w:tcPrChange>
          </w:tcPr>
          <w:p w:rsidR="00D646F7" w:rsidRDefault="001B1A2C" w:rsidP="00D646F7">
            <w:pPr>
              <w:jc w:val="center"/>
              <w:rPr>
                <w:ins w:id="965" w:author="mitko" w:date="2015-02-18T21:11:00Z"/>
                <w:b/>
                <w:lang w:val="en-US"/>
              </w:rPr>
              <w:pPrChange w:id="966" w:author="mitko" w:date="2015-02-18T20:48:00Z">
                <w:pPr/>
              </w:pPrChange>
            </w:pPr>
            <w:ins w:id="967" w:author="mitko" w:date="2015-02-18T21:13:00Z">
              <w:r>
                <w:rPr>
                  <w:b/>
                  <w:lang w:val="en-US"/>
                </w:rPr>
                <w:t>М</w:t>
              </w:r>
            </w:ins>
            <w:ins w:id="968" w:author="mitko" w:date="2015-02-18T20:48:00Z">
              <w:r w:rsidR="00D646F7" w:rsidRPr="005014C1">
                <w:rPr>
                  <w:b/>
                  <w:rPrChange w:id="969" w:author="mitko" w:date="2015-02-18T21:10:00Z">
                    <w:rPr/>
                  </w:rPrChange>
                </w:rPr>
                <w:t>ного-изгледна среда за софтуерно архитектурна реконструкция</w:t>
              </w:r>
            </w:ins>
          </w:p>
          <w:p w:rsidR="005014C1" w:rsidRPr="005014C1" w:rsidRDefault="005014C1" w:rsidP="00D646F7">
            <w:pPr>
              <w:jc w:val="center"/>
              <w:rPr>
                <w:ins w:id="970" w:author="mitko" w:date="2015-02-18T20:46:00Z"/>
                <w:lang w:val="en-US" w:eastAsia="en-US"/>
              </w:rPr>
              <w:pPrChange w:id="971" w:author="mitko" w:date="2015-02-18T20:48:00Z">
                <w:pPr/>
              </w:pPrChange>
            </w:pPr>
            <w:ins w:id="972" w:author="mitko" w:date="2015-02-18T21:11:00Z">
              <w:r w:rsidRPr="005014C1">
                <w:rPr>
                  <w:lang w:val="en-US"/>
                  <w:rPrChange w:id="973" w:author="mitko" w:date="2015-02-18T21:11:00Z">
                    <w:rPr>
                      <w:b/>
                      <w:lang w:val="en-US"/>
                    </w:rPr>
                  </w:rPrChange>
                </w:rPr>
                <w:t>(</w:t>
              </w:r>
              <w:r w:rsidRPr="005014C1">
                <w:rPr>
                  <w:i/>
                  <w:lang w:val="en-US"/>
                  <w:rPrChange w:id="974" w:author="mitko" w:date="2015-02-18T21:11:00Z">
                    <w:rPr>
                      <w:b/>
                      <w:lang w:val="en-US"/>
                    </w:rPr>
                  </w:rPrChange>
                </w:rPr>
                <w:fldChar w:fldCharType="begin"/>
              </w:r>
              <w:r w:rsidRPr="005014C1">
                <w:rPr>
                  <w:i/>
                  <w:lang w:val="en-US"/>
                  <w:rPrChange w:id="975" w:author="mitko" w:date="2015-02-18T21:11:00Z">
                    <w:rPr>
                      <w:b/>
                      <w:lang w:val="en-US"/>
                    </w:rPr>
                  </w:rPrChange>
                </w:rPr>
                <w:instrText xml:space="preserve"> REF _Ref412057216 \r \h </w:instrText>
              </w:r>
              <w:r w:rsidRPr="005014C1">
                <w:rPr>
                  <w:i/>
                  <w:lang w:val="en-US"/>
                  <w:rPrChange w:id="976" w:author="mitko" w:date="2015-02-18T21:11:00Z">
                    <w:rPr>
                      <w:b/>
                      <w:lang w:val="en-US"/>
                    </w:rPr>
                  </w:rPrChange>
                </w:rPr>
              </w:r>
            </w:ins>
            <w:r w:rsidRPr="005014C1">
              <w:rPr>
                <w:i/>
                <w:lang w:val="en-US"/>
                <w:rPrChange w:id="977" w:author="mitko" w:date="2015-02-18T21:11:00Z">
                  <w:rPr>
                    <w:lang w:val="en-US"/>
                  </w:rPr>
                </w:rPrChange>
              </w:rPr>
              <w:instrText xml:space="preserve"> \* MERGEFORMAT </w:instrText>
            </w:r>
            <w:r w:rsidRPr="005014C1">
              <w:rPr>
                <w:i/>
                <w:lang w:val="en-US"/>
                <w:rPrChange w:id="978" w:author="mitko" w:date="2015-02-18T21:11:00Z">
                  <w:rPr>
                    <w:b/>
                    <w:lang w:val="en-US"/>
                  </w:rPr>
                </w:rPrChange>
              </w:rPr>
              <w:fldChar w:fldCharType="separate"/>
            </w:r>
            <w:ins w:id="979" w:author="mitko" w:date="2015-02-18T22:01:00Z">
              <w:r w:rsidR="00245837">
                <w:rPr>
                  <w:i/>
                  <w:lang w:val="en-US"/>
                </w:rPr>
                <w:t>2.3.1</w:t>
              </w:r>
            </w:ins>
            <w:ins w:id="980" w:author="mitko" w:date="2015-02-18T21:11:00Z">
              <w:r w:rsidRPr="005014C1">
                <w:rPr>
                  <w:i/>
                  <w:lang w:val="en-US"/>
                  <w:rPrChange w:id="981" w:author="mitko" w:date="2015-02-18T21:11:00Z">
                    <w:rPr>
                      <w:b/>
                      <w:lang w:val="en-US"/>
                    </w:rPr>
                  </w:rPrChange>
                </w:rPr>
                <w:fldChar w:fldCharType="end"/>
              </w:r>
              <w:r w:rsidRPr="005014C1">
                <w:rPr>
                  <w:lang w:val="en-US"/>
                  <w:rPrChange w:id="982" w:author="mitko" w:date="2015-02-18T21:11:00Z">
                    <w:rPr>
                      <w:b/>
                      <w:lang w:val="en-US"/>
                    </w:rPr>
                  </w:rPrChange>
                </w:rPr>
                <w:t>)</w:t>
              </w:r>
            </w:ins>
          </w:p>
        </w:tc>
        <w:tc>
          <w:tcPr>
            <w:tcW w:w="2841" w:type="dxa"/>
            <w:shd w:val="clear" w:color="auto" w:fill="F2F2F2" w:themeFill="background1" w:themeFillShade="F2"/>
            <w:tcPrChange w:id="983" w:author="mitko" w:date="2015-02-18T21:17:00Z">
              <w:tcPr>
                <w:tcW w:w="2841" w:type="dxa"/>
              </w:tcPr>
            </w:tcPrChange>
          </w:tcPr>
          <w:p w:rsidR="00D646F7" w:rsidRDefault="00D646F7" w:rsidP="00D646F7">
            <w:pPr>
              <w:jc w:val="center"/>
              <w:rPr>
                <w:ins w:id="984" w:author="mitko" w:date="2015-02-18T21:11:00Z"/>
                <w:b/>
                <w:lang w:val="en-US"/>
              </w:rPr>
              <w:pPrChange w:id="985" w:author="mitko" w:date="2015-02-18T20:48:00Z">
                <w:pPr/>
              </w:pPrChange>
            </w:pPr>
            <w:ins w:id="986" w:author="mitko" w:date="2015-02-18T20:48:00Z">
              <w:r w:rsidRPr="005014C1">
                <w:rPr>
                  <w:b/>
                  <w:rPrChange w:id="987" w:author="mitko" w:date="2015-02-18T21:10:00Z">
                    <w:rPr/>
                  </w:rPrChange>
                </w:rPr>
                <w:t>Компонентният модел на</w:t>
              </w:r>
              <w:r w:rsidRPr="005014C1">
                <w:rPr>
                  <w:b/>
                  <w:lang w:val="en-US"/>
                  <w:rPrChange w:id="988" w:author="mitko" w:date="2015-02-18T21:10:00Z">
                    <w:rPr>
                      <w:lang w:val="en-US"/>
                    </w:rPr>
                  </w:rPrChange>
                </w:rPr>
                <w:t xml:space="preserve"> DS</w:t>
              </w:r>
            </w:ins>
          </w:p>
          <w:p w:rsidR="005014C1" w:rsidRPr="005014C1" w:rsidRDefault="005014C1" w:rsidP="00D646F7">
            <w:pPr>
              <w:jc w:val="center"/>
              <w:rPr>
                <w:ins w:id="989" w:author="mitko" w:date="2015-02-18T20:46:00Z"/>
                <w:lang w:val="en-US" w:eastAsia="en-US"/>
              </w:rPr>
              <w:pPrChange w:id="990" w:author="mitko" w:date="2015-02-18T20:48:00Z">
                <w:pPr/>
              </w:pPrChange>
            </w:pPr>
            <w:ins w:id="991" w:author="mitko" w:date="2015-02-18T21:11:00Z">
              <w:r w:rsidRPr="005014C1">
                <w:rPr>
                  <w:lang w:val="en-US"/>
                  <w:rPrChange w:id="992" w:author="mitko" w:date="2015-02-18T21:11:00Z">
                    <w:rPr>
                      <w:b/>
                      <w:lang w:val="en-US"/>
                    </w:rPr>
                  </w:rPrChange>
                </w:rPr>
                <w:t>(</w:t>
              </w:r>
              <w:r w:rsidRPr="005014C1">
                <w:rPr>
                  <w:i/>
                  <w:lang w:val="en-US"/>
                  <w:rPrChange w:id="993" w:author="mitko" w:date="2015-02-18T21:12:00Z">
                    <w:rPr>
                      <w:lang w:val="en-US"/>
                    </w:rPr>
                  </w:rPrChange>
                </w:rPr>
                <w:fldChar w:fldCharType="begin"/>
              </w:r>
              <w:r w:rsidRPr="005014C1">
                <w:rPr>
                  <w:i/>
                  <w:lang w:val="en-US"/>
                  <w:rPrChange w:id="994" w:author="mitko" w:date="2015-02-18T21:12:00Z">
                    <w:rPr>
                      <w:lang w:val="en-US"/>
                    </w:rPr>
                  </w:rPrChange>
                </w:rPr>
                <w:instrText xml:space="preserve"> REF _Ref399773240 \r \h </w:instrText>
              </w:r>
              <w:r w:rsidRPr="005014C1">
                <w:rPr>
                  <w:i/>
                  <w:lang w:val="en-US"/>
                  <w:rPrChange w:id="995" w:author="mitko" w:date="2015-02-18T21:12:00Z">
                    <w:rPr>
                      <w:lang w:val="en-US"/>
                    </w:rPr>
                  </w:rPrChange>
                </w:rPr>
              </w:r>
            </w:ins>
            <w:r>
              <w:rPr>
                <w:i/>
                <w:lang w:val="en-US"/>
              </w:rPr>
              <w:instrText xml:space="preserve"> \* MERGEFORMAT </w:instrText>
            </w:r>
            <w:r w:rsidRPr="005014C1">
              <w:rPr>
                <w:i/>
                <w:lang w:val="en-US"/>
                <w:rPrChange w:id="996" w:author="mitko" w:date="2015-02-18T21:12:00Z">
                  <w:rPr>
                    <w:lang w:val="en-US"/>
                  </w:rPr>
                </w:rPrChange>
              </w:rPr>
              <w:fldChar w:fldCharType="separate"/>
            </w:r>
            <w:ins w:id="997" w:author="mitko" w:date="2015-02-18T22:01:00Z">
              <w:r w:rsidR="00245837">
                <w:rPr>
                  <w:i/>
                  <w:lang w:val="en-US"/>
                </w:rPr>
                <w:t>2.3.2</w:t>
              </w:r>
            </w:ins>
            <w:ins w:id="998" w:author="mitko" w:date="2015-02-18T21:11:00Z">
              <w:r w:rsidRPr="005014C1">
                <w:rPr>
                  <w:i/>
                  <w:lang w:val="en-US"/>
                  <w:rPrChange w:id="999" w:author="mitko" w:date="2015-02-18T21:12:00Z">
                    <w:rPr>
                      <w:lang w:val="en-US"/>
                    </w:rPr>
                  </w:rPrChange>
                </w:rPr>
                <w:fldChar w:fldCharType="end"/>
              </w:r>
              <w:r w:rsidRPr="005014C1">
                <w:rPr>
                  <w:lang w:val="en-US"/>
                  <w:rPrChange w:id="1000" w:author="mitko" w:date="2015-02-18T21:11:00Z">
                    <w:rPr>
                      <w:b/>
                      <w:lang w:val="en-US"/>
                    </w:rPr>
                  </w:rPrChange>
                </w:rPr>
                <w:t>)</w:t>
              </w:r>
            </w:ins>
          </w:p>
        </w:tc>
      </w:tr>
      <w:tr w:rsidR="00D646F7" w:rsidTr="005014C1">
        <w:trPr>
          <w:ins w:id="1001" w:author="mitko" w:date="2015-02-18T20:48:00Z"/>
        </w:trPr>
        <w:tc>
          <w:tcPr>
            <w:tcW w:w="2840" w:type="dxa"/>
            <w:shd w:val="clear" w:color="auto" w:fill="D9D9D9" w:themeFill="background1" w:themeFillShade="D9"/>
            <w:tcPrChange w:id="1002" w:author="mitko" w:date="2015-02-18T21:09:00Z">
              <w:tcPr>
                <w:tcW w:w="2840" w:type="dxa"/>
              </w:tcPr>
            </w:tcPrChange>
          </w:tcPr>
          <w:p w:rsidR="00D646F7" w:rsidRPr="00D646F7" w:rsidRDefault="00D646F7" w:rsidP="00D646F7">
            <w:pPr>
              <w:rPr>
                <w:ins w:id="1003" w:author="mitko" w:date="2015-02-18T20:49:00Z"/>
                <w:b/>
                <w:lang w:eastAsia="en-US"/>
                <w:rPrChange w:id="1004" w:author="mitko" w:date="2015-02-18T20:50:00Z">
                  <w:rPr>
                    <w:ins w:id="1005" w:author="mitko" w:date="2015-02-18T20:49:00Z"/>
                    <w:lang w:eastAsia="en-US"/>
                  </w:rPr>
                </w:rPrChange>
              </w:rPr>
              <w:pPrChange w:id="1006" w:author="mitko" w:date="2015-02-18T20:49:00Z">
                <w:pPr>
                  <w:pStyle w:val="Heading4"/>
                  <w:outlineLvl w:val="3"/>
                </w:pPr>
              </w:pPrChange>
            </w:pPr>
            <w:ins w:id="1007" w:author="mitko" w:date="2015-02-18T20:49:00Z">
              <w:r w:rsidRPr="00D646F7">
                <w:rPr>
                  <w:b/>
                  <w:lang w:eastAsia="en-US"/>
                  <w:rPrChange w:id="1008" w:author="mitko" w:date="2015-02-18T20:50:00Z">
                    <w:rPr>
                      <w:lang w:eastAsia="en-US"/>
                    </w:rPr>
                  </w:rPrChange>
                </w:rPr>
                <w:t>Функционалност</w:t>
              </w:r>
            </w:ins>
          </w:p>
          <w:p w:rsidR="00D646F7" w:rsidRDefault="00D646F7" w:rsidP="004C5915">
            <w:pPr>
              <w:rPr>
                <w:ins w:id="1009" w:author="mitko" w:date="2015-02-18T20:48:00Z"/>
                <w:lang w:val="en-US" w:eastAsia="en-US"/>
              </w:rPr>
            </w:pPr>
          </w:p>
        </w:tc>
        <w:tc>
          <w:tcPr>
            <w:tcW w:w="2841" w:type="dxa"/>
            <w:shd w:val="clear" w:color="auto" w:fill="D9D9D9" w:themeFill="background1" w:themeFillShade="D9"/>
            <w:tcPrChange w:id="1010" w:author="mitko" w:date="2015-02-18T21:09:00Z">
              <w:tcPr>
                <w:tcW w:w="2841" w:type="dxa"/>
                <w:gridSpan w:val="2"/>
              </w:tcPr>
            </w:tcPrChange>
          </w:tcPr>
          <w:p w:rsidR="00D646F7" w:rsidRDefault="00D646F7" w:rsidP="004C5915">
            <w:pPr>
              <w:rPr>
                <w:ins w:id="1011" w:author="mitko" w:date="2015-02-18T20:48:00Z"/>
                <w:lang w:val="en-US" w:eastAsia="en-US"/>
              </w:rPr>
            </w:pPr>
          </w:p>
        </w:tc>
        <w:tc>
          <w:tcPr>
            <w:tcW w:w="2841" w:type="dxa"/>
            <w:shd w:val="clear" w:color="auto" w:fill="D9D9D9" w:themeFill="background1" w:themeFillShade="D9"/>
            <w:tcPrChange w:id="1012" w:author="mitko" w:date="2015-02-18T21:09:00Z">
              <w:tcPr>
                <w:tcW w:w="2841" w:type="dxa"/>
              </w:tcPr>
            </w:tcPrChange>
          </w:tcPr>
          <w:p w:rsidR="00D646F7" w:rsidRDefault="00D646F7" w:rsidP="004C5915">
            <w:pPr>
              <w:rPr>
                <w:ins w:id="1013" w:author="mitko" w:date="2015-02-18T20:48:00Z"/>
                <w:lang w:val="en-US" w:eastAsia="en-US"/>
              </w:rPr>
            </w:pPr>
          </w:p>
        </w:tc>
      </w:tr>
      <w:tr w:rsidR="00D646F7" w:rsidTr="001B1A2C">
        <w:trPr>
          <w:ins w:id="1014" w:author="mitko" w:date="2015-02-18T20:49:00Z"/>
        </w:trPr>
        <w:tc>
          <w:tcPr>
            <w:tcW w:w="2840" w:type="dxa"/>
            <w:shd w:val="clear" w:color="auto" w:fill="D9D9D9" w:themeFill="background1" w:themeFillShade="D9"/>
            <w:tcPrChange w:id="1015" w:author="mitko" w:date="2015-02-18T21:12:00Z">
              <w:tcPr>
                <w:tcW w:w="2840" w:type="dxa"/>
              </w:tcPr>
            </w:tcPrChange>
          </w:tcPr>
          <w:p w:rsidR="00D646F7" w:rsidRPr="005014C1" w:rsidRDefault="00D646F7" w:rsidP="001B1A2C">
            <w:pPr>
              <w:pStyle w:val="ListParagraph"/>
              <w:numPr>
                <w:ilvl w:val="0"/>
                <w:numId w:val="26"/>
              </w:numPr>
              <w:jc w:val="left"/>
              <w:rPr>
                <w:ins w:id="1016" w:author="mitko" w:date="2015-02-18T20:49:00Z"/>
                <w:lang w:eastAsia="en-US"/>
              </w:rPr>
              <w:pPrChange w:id="1017" w:author="mitko" w:date="2015-02-18T21:12:00Z">
                <w:pPr/>
              </w:pPrChange>
            </w:pPr>
            <w:ins w:id="1018" w:author="mitko" w:date="2015-02-18T20:50:00Z">
              <w:r w:rsidRPr="005014C1">
                <w:rPr>
                  <w:lang w:eastAsia="en-US"/>
                  <w:rPrChange w:id="1019" w:author="mitko" w:date="2015-02-18T21:10:00Z">
                    <w:rPr>
                      <w:b/>
                      <w:lang w:eastAsia="en-US"/>
                    </w:rPr>
                  </w:rPrChange>
                </w:rPr>
                <w:t>Структурен анализ</w:t>
              </w:r>
            </w:ins>
          </w:p>
        </w:tc>
        <w:tc>
          <w:tcPr>
            <w:tcW w:w="2841" w:type="dxa"/>
            <w:tcPrChange w:id="1020" w:author="mitko" w:date="2015-02-18T21:12:00Z">
              <w:tcPr>
                <w:tcW w:w="2841" w:type="dxa"/>
              </w:tcPr>
            </w:tcPrChange>
          </w:tcPr>
          <w:p w:rsidR="000942F6" w:rsidRDefault="00D646F7" w:rsidP="000942F6">
            <w:pPr>
              <w:jc w:val="center"/>
              <w:rPr>
                <w:ins w:id="1021" w:author="mitko" w:date="2015-02-18T20:57:00Z"/>
                <w:lang w:val="en-US" w:eastAsia="en-US"/>
              </w:rPr>
              <w:pPrChange w:id="1022" w:author="mitko" w:date="2015-02-18T20:57:00Z">
                <w:pPr/>
              </w:pPrChange>
            </w:pPr>
            <w:ins w:id="1023" w:author="mitko" w:date="2015-02-18T20:52:00Z">
              <w:r>
                <w:rPr>
                  <w:lang w:val="en-US" w:eastAsia="en-US"/>
                </w:rPr>
                <w:t>ДА</w:t>
              </w:r>
            </w:ins>
          </w:p>
          <w:p w:rsidR="00D646F7" w:rsidRDefault="00D646F7" w:rsidP="000942F6">
            <w:pPr>
              <w:jc w:val="center"/>
              <w:rPr>
                <w:ins w:id="1024" w:author="mitko" w:date="2015-02-18T20:49:00Z"/>
                <w:lang w:val="en-US" w:eastAsia="en-US"/>
              </w:rPr>
              <w:pPrChange w:id="1025" w:author="mitko" w:date="2015-02-18T20:57:00Z">
                <w:pPr/>
              </w:pPrChange>
            </w:pPr>
            <w:ins w:id="1026" w:author="mitko" w:date="2015-02-18T20:52:00Z">
              <w:r>
                <w:rPr>
                  <w:lang w:val="en-US" w:eastAsia="en-US"/>
                </w:rPr>
                <w:t>(</w:t>
              </w:r>
            </w:ins>
            <w:ins w:id="1027" w:author="mitko" w:date="2015-02-18T20:56:00Z">
              <w:r w:rsidR="000942F6">
                <w:rPr>
                  <w:lang w:val="en-US" w:eastAsia="en-US"/>
                </w:rPr>
                <w:t>на базата на предварително заготвени сценарии за изпълнение</w:t>
              </w:r>
            </w:ins>
            <w:ins w:id="1028" w:author="mitko" w:date="2015-02-18T20:52:00Z">
              <w:r>
                <w:rPr>
                  <w:lang w:val="en-US" w:eastAsia="en-US"/>
                </w:rPr>
                <w:t>)</w:t>
              </w:r>
            </w:ins>
          </w:p>
        </w:tc>
        <w:tc>
          <w:tcPr>
            <w:tcW w:w="2841" w:type="dxa"/>
            <w:tcPrChange w:id="1029" w:author="mitko" w:date="2015-02-18T21:12:00Z">
              <w:tcPr>
                <w:tcW w:w="2841" w:type="dxa"/>
                <w:gridSpan w:val="2"/>
              </w:tcPr>
            </w:tcPrChange>
          </w:tcPr>
          <w:p w:rsidR="00D646F7" w:rsidRDefault="000942F6" w:rsidP="000942F6">
            <w:pPr>
              <w:jc w:val="center"/>
              <w:rPr>
                <w:ins w:id="1030" w:author="mitko" w:date="2015-02-18T20:57:00Z"/>
                <w:lang w:val="en-US" w:eastAsia="en-US"/>
              </w:rPr>
              <w:pPrChange w:id="1031" w:author="mitko" w:date="2015-02-18T20:57:00Z">
                <w:pPr/>
              </w:pPrChange>
            </w:pPr>
            <w:ins w:id="1032" w:author="mitko" w:date="2015-02-18T20:57:00Z">
              <w:r>
                <w:rPr>
                  <w:lang w:val="en-US" w:eastAsia="en-US"/>
                </w:rPr>
                <w:t>ДА</w:t>
              </w:r>
            </w:ins>
          </w:p>
          <w:p w:rsidR="000942F6" w:rsidRDefault="000942F6" w:rsidP="000942F6">
            <w:pPr>
              <w:jc w:val="center"/>
              <w:rPr>
                <w:ins w:id="1033" w:author="mitko" w:date="2015-02-18T20:49:00Z"/>
                <w:lang w:val="en-US" w:eastAsia="en-US"/>
              </w:rPr>
              <w:pPrChange w:id="1034" w:author="mitko" w:date="2015-02-18T20:57:00Z">
                <w:pPr/>
              </w:pPrChange>
            </w:pPr>
            <w:ins w:id="1035" w:author="mitko" w:date="2015-02-18T20:57:00Z">
              <w:r>
                <w:rPr>
                  <w:lang w:val="en-US" w:eastAsia="en-US"/>
                </w:rPr>
                <w:t>(на базата на предварително дефинирани екстрактори)</w:t>
              </w:r>
            </w:ins>
          </w:p>
        </w:tc>
      </w:tr>
      <w:tr w:rsidR="00D646F7" w:rsidTr="001B1A2C">
        <w:trPr>
          <w:ins w:id="1036" w:author="mitko" w:date="2015-02-18T20:50:00Z"/>
        </w:trPr>
        <w:tc>
          <w:tcPr>
            <w:tcW w:w="2840" w:type="dxa"/>
            <w:shd w:val="clear" w:color="auto" w:fill="D9D9D9" w:themeFill="background1" w:themeFillShade="D9"/>
            <w:tcPrChange w:id="1037" w:author="mitko" w:date="2015-02-18T21:12:00Z">
              <w:tcPr>
                <w:tcW w:w="2840" w:type="dxa"/>
              </w:tcPr>
            </w:tcPrChange>
          </w:tcPr>
          <w:p w:rsidR="00D646F7" w:rsidRPr="005014C1" w:rsidRDefault="00D646F7" w:rsidP="001B1A2C">
            <w:pPr>
              <w:pStyle w:val="ListParagraph"/>
              <w:numPr>
                <w:ilvl w:val="0"/>
                <w:numId w:val="26"/>
              </w:numPr>
              <w:jc w:val="left"/>
              <w:rPr>
                <w:ins w:id="1038" w:author="mitko" w:date="2015-02-18T20:50:00Z"/>
                <w:lang w:eastAsia="en-US"/>
                <w:rPrChange w:id="1039" w:author="mitko" w:date="2015-02-18T21:10:00Z">
                  <w:rPr>
                    <w:ins w:id="1040" w:author="mitko" w:date="2015-02-18T20:50:00Z"/>
                    <w:b/>
                    <w:lang w:eastAsia="en-US"/>
                  </w:rPr>
                </w:rPrChange>
              </w:rPr>
              <w:pPrChange w:id="1041" w:author="mitko" w:date="2015-02-18T21:12:00Z">
                <w:pPr/>
              </w:pPrChange>
            </w:pPr>
            <w:ins w:id="1042" w:author="mitko" w:date="2015-02-18T20:50:00Z">
              <w:r w:rsidRPr="005014C1">
                <w:rPr>
                  <w:lang w:eastAsia="en-US"/>
                  <w:rPrChange w:id="1043" w:author="mitko" w:date="2015-02-18T21:10:00Z">
                    <w:rPr>
                      <w:b/>
                      <w:lang w:eastAsia="en-US"/>
                    </w:rPr>
                  </w:rPrChange>
                </w:rPr>
                <w:t>Динамичен анализ</w:t>
              </w:r>
            </w:ins>
          </w:p>
        </w:tc>
        <w:tc>
          <w:tcPr>
            <w:tcW w:w="2841" w:type="dxa"/>
            <w:tcPrChange w:id="1044" w:author="mitko" w:date="2015-02-18T21:12:00Z">
              <w:tcPr>
                <w:tcW w:w="2841" w:type="dxa"/>
              </w:tcPr>
            </w:tcPrChange>
          </w:tcPr>
          <w:p w:rsidR="00D646F7" w:rsidRDefault="000942F6" w:rsidP="000942F6">
            <w:pPr>
              <w:jc w:val="center"/>
              <w:rPr>
                <w:ins w:id="1045" w:author="mitko" w:date="2015-02-18T20:50:00Z"/>
                <w:lang w:val="en-US" w:eastAsia="en-US"/>
              </w:rPr>
              <w:pPrChange w:id="1046" w:author="mitko" w:date="2015-02-18T20:57:00Z">
                <w:pPr/>
              </w:pPrChange>
            </w:pPr>
            <w:ins w:id="1047" w:author="mitko" w:date="2015-02-18T20:58:00Z">
              <w:r>
                <w:rPr>
                  <w:lang w:val="en-US" w:eastAsia="en-US"/>
                </w:rPr>
                <w:t>ДА</w:t>
              </w:r>
            </w:ins>
          </w:p>
        </w:tc>
        <w:tc>
          <w:tcPr>
            <w:tcW w:w="2841" w:type="dxa"/>
            <w:tcPrChange w:id="1048" w:author="mitko" w:date="2015-02-18T21:12:00Z">
              <w:tcPr>
                <w:tcW w:w="2841" w:type="dxa"/>
                <w:gridSpan w:val="2"/>
              </w:tcPr>
            </w:tcPrChange>
          </w:tcPr>
          <w:p w:rsidR="000942F6" w:rsidRDefault="000942F6" w:rsidP="000942F6">
            <w:pPr>
              <w:jc w:val="center"/>
              <w:rPr>
                <w:ins w:id="1049" w:author="mitko" w:date="2015-02-18T20:50:00Z"/>
                <w:lang w:val="en-US" w:eastAsia="en-US"/>
              </w:rPr>
              <w:pPrChange w:id="1050" w:author="mitko" w:date="2015-02-18T21:04:00Z">
                <w:pPr/>
              </w:pPrChange>
            </w:pPr>
            <w:ins w:id="1051" w:author="mitko" w:date="2015-02-18T21:03:00Z">
              <w:r>
                <w:rPr>
                  <w:lang w:val="en-US" w:eastAsia="en-US"/>
                </w:rPr>
                <w:t>НЕ</w:t>
              </w:r>
            </w:ins>
          </w:p>
        </w:tc>
      </w:tr>
      <w:tr w:rsidR="00D646F7" w:rsidTr="001B1A2C">
        <w:trPr>
          <w:ins w:id="1052" w:author="mitko" w:date="2015-02-18T20:50:00Z"/>
        </w:trPr>
        <w:tc>
          <w:tcPr>
            <w:tcW w:w="2840" w:type="dxa"/>
            <w:shd w:val="clear" w:color="auto" w:fill="D9D9D9" w:themeFill="background1" w:themeFillShade="D9"/>
            <w:tcPrChange w:id="1053" w:author="mitko" w:date="2015-02-18T21:12:00Z">
              <w:tcPr>
                <w:tcW w:w="2840" w:type="dxa"/>
              </w:tcPr>
            </w:tcPrChange>
          </w:tcPr>
          <w:p w:rsidR="00D646F7" w:rsidRPr="005014C1" w:rsidRDefault="00D646F7" w:rsidP="005014C1">
            <w:pPr>
              <w:pStyle w:val="ListParagraph"/>
              <w:numPr>
                <w:ilvl w:val="0"/>
                <w:numId w:val="26"/>
              </w:numPr>
              <w:rPr>
                <w:ins w:id="1054" w:author="mitko" w:date="2015-02-18T20:50:00Z"/>
                <w:lang w:eastAsia="en-US"/>
              </w:rPr>
              <w:pPrChange w:id="1055" w:author="mitko" w:date="2015-02-18T21:10:00Z">
                <w:pPr/>
              </w:pPrChange>
            </w:pPr>
            <w:ins w:id="1056" w:author="mitko" w:date="2015-02-18T20:50:00Z">
              <w:r w:rsidRPr="005014C1">
                <w:rPr>
                  <w:lang w:eastAsia="en-US"/>
                  <w:rPrChange w:id="1057" w:author="mitko" w:date="2015-02-18T21:10:00Z">
                    <w:rPr>
                      <w:b/>
                      <w:lang w:eastAsia="en-US"/>
                    </w:rPr>
                  </w:rPrChange>
                </w:rPr>
                <w:t>Мета-модел</w:t>
              </w:r>
            </w:ins>
          </w:p>
        </w:tc>
        <w:tc>
          <w:tcPr>
            <w:tcW w:w="2841" w:type="dxa"/>
            <w:tcPrChange w:id="1058" w:author="mitko" w:date="2015-02-18T21:12:00Z">
              <w:tcPr>
                <w:tcW w:w="2841" w:type="dxa"/>
              </w:tcPr>
            </w:tcPrChange>
          </w:tcPr>
          <w:p w:rsidR="00D646F7" w:rsidRDefault="005014C1" w:rsidP="000942F6">
            <w:pPr>
              <w:jc w:val="center"/>
              <w:rPr>
                <w:ins w:id="1059" w:author="mitko" w:date="2015-02-18T20:50:00Z"/>
                <w:lang w:val="en-US" w:eastAsia="en-US"/>
              </w:rPr>
              <w:pPrChange w:id="1060" w:author="mitko" w:date="2015-02-18T21:04:00Z">
                <w:pPr/>
              </w:pPrChange>
            </w:pPr>
            <w:ins w:id="1061" w:author="mitko" w:date="2015-02-18T21:06:00Z">
              <w:r>
                <w:rPr>
                  <w:lang w:val="en-US" w:eastAsia="en-US"/>
                </w:rPr>
                <w:t>НЕ</w:t>
              </w:r>
            </w:ins>
          </w:p>
        </w:tc>
        <w:tc>
          <w:tcPr>
            <w:tcW w:w="2841" w:type="dxa"/>
            <w:tcPrChange w:id="1062" w:author="mitko" w:date="2015-02-18T21:12:00Z">
              <w:tcPr>
                <w:tcW w:w="2841" w:type="dxa"/>
                <w:gridSpan w:val="2"/>
              </w:tcPr>
            </w:tcPrChange>
          </w:tcPr>
          <w:p w:rsidR="00D646F7" w:rsidRDefault="005014C1" w:rsidP="000942F6">
            <w:pPr>
              <w:jc w:val="center"/>
              <w:rPr>
                <w:ins w:id="1063" w:author="mitko" w:date="2015-02-18T20:50:00Z"/>
                <w:lang w:val="en-US" w:eastAsia="en-US"/>
              </w:rPr>
              <w:pPrChange w:id="1064" w:author="mitko" w:date="2015-02-18T21:04:00Z">
                <w:pPr/>
              </w:pPrChange>
            </w:pPr>
            <w:ins w:id="1065" w:author="mitko" w:date="2015-02-18T21:06:00Z">
              <w:r>
                <w:rPr>
                  <w:lang w:val="en-US" w:eastAsia="en-US"/>
                </w:rPr>
                <w:t>ДА</w:t>
              </w:r>
            </w:ins>
          </w:p>
        </w:tc>
      </w:tr>
      <w:tr w:rsidR="00D646F7" w:rsidTr="001B1A2C">
        <w:trPr>
          <w:ins w:id="1066" w:author="mitko" w:date="2015-02-18T20:51:00Z"/>
        </w:trPr>
        <w:tc>
          <w:tcPr>
            <w:tcW w:w="2840" w:type="dxa"/>
            <w:shd w:val="clear" w:color="auto" w:fill="D9D9D9" w:themeFill="background1" w:themeFillShade="D9"/>
            <w:tcPrChange w:id="1067" w:author="mitko" w:date="2015-02-18T21:12:00Z">
              <w:tcPr>
                <w:tcW w:w="2840" w:type="dxa"/>
              </w:tcPr>
            </w:tcPrChange>
          </w:tcPr>
          <w:p w:rsidR="00D646F7" w:rsidRPr="00D646F7" w:rsidRDefault="00D646F7" w:rsidP="00D646F7">
            <w:pPr>
              <w:rPr>
                <w:ins w:id="1068" w:author="mitko" w:date="2015-02-18T20:51:00Z"/>
                <w:b/>
                <w:lang w:eastAsia="en-US"/>
                <w:rPrChange w:id="1069" w:author="mitko" w:date="2015-02-18T20:51:00Z">
                  <w:rPr>
                    <w:ins w:id="1070" w:author="mitko" w:date="2015-02-18T20:51:00Z"/>
                    <w:lang w:eastAsia="en-US"/>
                  </w:rPr>
                </w:rPrChange>
              </w:rPr>
            </w:pPr>
            <w:ins w:id="1071" w:author="mitko" w:date="2015-02-18T20:51:00Z">
              <w:r w:rsidRPr="00D646F7">
                <w:rPr>
                  <w:b/>
                  <w:lang w:eastAsia="en-US"/>
                  <w:rPrChange w:id="1072" w:author="mitko" w:date="2015-02-18T20:51:00Z">
                    <w:rPr>
                      <w:lang w:eastAsia="en-US"/>
                    </w:rPr>
                  </w:rPrChange>
                </w:rPr>
                <w:t>Гъвкавост</w:t>
              </w:r>
            </w:ins>
          </w:p>
        </w:tc>
        <w:tc>
          <w:tcPr>
            <w:tcW w:w="2841" w:type="dxa"/>
            <w:shd w:val="clear" w:color="auto" w:fill="D9D9D9" w:themeFill="background1" w:themeFillShade="D9"/>
            <w:tcPrChange w:id="1073" w:author="mitko" w:date="2015-02-18T21:12:00Z">
              <w:tcPr>
                <w:tcW w:w="2841" w:type="dxa"/>
              </w:tcPr>
            </w:tcPrChange>
          </w:tcPr>
          <w:p w:rsidR="00D646F7" w:rsidRDefault="00D646F7" w:rsidP="004C5915">
            <w:pPr>
              <w:rPr>
                <w:ins w:id="1074" w:author="mitko" w:date="2015-02-18T20:51:00Z"/>
                <w:lang w:val="en-US" w:eastAsia="en-US"/>
              </w:rPr>
            </w:pPr>
          </w:p>
        </w:tc>
        <w:tc>
          <w:tcPr>
            <w:tcW w:w="2841" w:type="dxa"/>
            <w:shd w:val="clear" w:color="auto" w:fill="D9D9D9" w:themeFill="background1" w:themeFillShade="D9"/>
            <w:tcPrChange w:id="1075" w:author="mitko" w:date="2015-02-18T21:12:00Z">
              <w:tcPr>
                <w:tcW w:w="2841" w:type="dxa"/>
                <w:gridSpan w:val="2"/>
              </w:tcPr>
            </w:tcPrChange>
          </w:tcPr>
          <w:p w:rsidR="00D646F7" w:rsidRDefault="00D646F7" w:rsidP="004C5915">
            <w:pPr>
              <w:rPr>
                <w:ins w:id="1076" w:author="mitko" w:date="2015-02-18T20:51:00Z"/>
                <w:lang w:val="en-US" w:eastAsia="en-US"/>
              </w:rPr>
            </w:pPr>
          </w:p>
        </w:tc>
      </w:tr>
      <w:tr w:rsidR="00D646F7" w:rsidTr="001B1A2C">
        <w:trPr>
          <w:ins w:id="1077" w:author="mitko" w:date="2015-02-18T20:51:00Z"/>
        </w:trPr>
        <w:tc>
          <w:tcPr>
            <w:tcW w:w="2840" w:type="dxa"/>
            <w:shd w:val="clear" w:color="auto" w:fill="D9D9D9" w:themeFill="background1" w:themeFillShade="D9"/>
            <w:tcPrChange w:id="1078" w:author="mitko" w:date="2015-02-18T21:13:00Z">
              <w:tcPr>
                <w:tcW w:w="2840" w:type="dxa"/>
              </w:tcPr>
            </w:tcPrChange>
          </w:tcPr>
          <w:p w:rsidR="00D646F7" w:rsidRPr="001B1A2C" w:rsidRDefault="00D646F7" w:rsidP="001B1A2C">
            <w:pPr>
              <w:pStyle w:val="ListParagraph"/>
              <w:numPr>
                <w:ilvl w:val="0"/>
                <w:numId w:val="26"/>
              </w:numPr>
              <w:jc w:val="left"/>
              <w:rPr>
                <w:ins w:id="1079" w:author="mitko" w:date="2015-02-18T20:51:00Z"/>
                <w:lang w:eastAsia="en-US"/>
                <w:rPrChange w:id="1080" w:author="mitko" w:date="2015-02-18T21:12:00Z">
                  <w:rPr>
                    <w:ins w:id="1081" w:author="mitko" w:date="2015-02-18T20:51:00Z"/>
                    <w:b/>
                    <w:lang w:eastAsia="en-US"/>
                  </w:rPr>
                </w:rPrChange>
              </w:rPr>
              <w:pPrChange w:id="1082" w:author="mitko" w:date="2015-02-18T21:12:00Z">
                <w:pPr/>
              </w:pPrChange>
            </w:pPr>
            <w:ins w:id="1083" w:author="mitko" w:date="2015-02-18T20:51:00Z">
              <w:r w:rsidRPr="001B1A2C">
                <w:rPr>
                  <w:lang w:eastAsia="en-US"/>
                  <w:rPrChange w:id="1084" w:author="mitko" w:date="2015-02-18T21:12:00Z">
                    <w:rPr>
                      <w:b/>
                      <w:lang w:eastAsia="en-US"/>
                    </w:rPr>
                  </w:rPrChange>
                </w:rPr>
                <w:t xml:space="preserve">Степен на покритие на потенциални </w:t>
              </w:r>
              <w:r w:rsidRPr="001B1A2C">
                <w:rPr>
                  <w:lang w:eastAsia="en-US"/>
                  <w:rPrChange w:id="1085" w:author="mitko" w:date="2015-02-18T21:12:00Z">
                    <w:rPr>
                      <w:b/>
                      <w:lang w:eastAsia="en-US"/>
                    </w:rPr>
                  </w:rPrChange>
                </w:rPr>
                <w:lastRenderedPageBreak/>
                <w:t>архитектури</w:t>
              </w:r>
            </w:ins>
          </w:p>
        </w:tc>
        <w:tc>
          <w:tcPr>
            <w:tcW w:w="2841" w:type="dxa"/>
            <w:tcPrChange w:id="1086" w:author="mitko" w:date="2015-02-18T21:13:00Z">
              <w:tcPr>
                <w:tcW w:w="2841" w:type="dxa"/>
              </w:tcPr>
            </w:tcPrChange>
          </w:tcPr>
          <w:p w:rsidR="000942F6" w:rsidRDefault="005014C1" w:rsidP="000942F6">
            <w:pPr>
              <w:jc w:val="center"/>
              <w:rPr>
                <w:ins w:id="1087" w:author="mitko" w:date="2015-02-18T20:51:00Z"/>
                <w:lang w:val="en-US" w:eastAsia="en-US"/>
              </w:rPr>
              <w:pPrChange w:id="1088" w:author="mitko" w:date="2015-02-18T21:05:00Z">
                <w:pPr/>
              </w:pPrChange>
            </w:pPr>
            <w:ins w:id="1089" w:author="mitko" w:date="2015-02-18T21:07:00Z">
              <w:r>
                <w:rPr>
                  <w:lang w:val="en-US" w:eastAsia="en-US"/>
                </w:rPr>
                <w:lastRenderedPageBreak/>
                <w:t>н</w:t>
              </w:r>
            </w:ins>
            <w:ins w:id="1090" w:author="mitko" w:date="2015-02-18T21:04:00Z">
              <w:r w:rsidR="000942F6">
                <w:rPr>
                  <w:lang w:val="en-US" w:eastAsia="en-US"/>
                </w:rPr>
                <w:t>е е ограничен</w:t>
              </w:r>
            </w:ins>
          </w:p>
        </w:tc>
        <w:tc>
          <w:tcPr>
            <w:tcW w:w="2841" w:type="dxa"/>
            <w:tcPrChange w:id="1091" w:author="mitko" w:date="2015-02-18T21:13:00Z">
              <w:tcPr>
                <w:tcW w:w="2841" w:type="dxa"/>
                <w:gridSpan w:val="2"/>
              </w:tcPr>
            </w:tcPrChange>
          </w:tcPr>
          <w:p w:rsidR="00D646F7" w:rsidRDefault="005014C1" w:rsidP="000942F6">
            <w:pPr>
              <w:jc w:val="center"/>
              <w:rPr>
                <w:ins w:id="1092" w:author="mitko" w:date="2015-02-18T20:51:00Z"/>
                <w:lang w:val="en-US" w:eastAsia="en-US"/>
              </w:rPr>
              <w:pPrChange w:id="1093" w:author="mitko" w:date="2015-02-18T21:05:00Z">
                <w:pPr/>
              </w:pPrChange>
            </w:pPr>
            <w:ins w:id="1094" w:author="mitko" w:date="2015-02-18T21:07:00Z">
              <w:r>
                <w:rPr>
                  <w:lang w:val="en-US" w:eastAsia="en-US"/>
                </w:rPr>
                <w:t>з</w:t>
              </w:r>
            </w:ins>
            <w:ins w:id="1095" w:author="mitko" w:date="2015-02-18T21:05:00Z">
              <w:r w:rsidR="000942F6">
                <w:rPr>
                  <w:lang w:val="en-US" w:eastAsia="en-US"/>
                </w:rPr>
                <w:t>ависи от дефинираните екстрактори</w:t>
              </w:r>
            </w:ins>
          </w:p>
        </w:tc>
      </w:tr>
      <w:tr w:rsidR="00D646F7" w:rsidTr="001B1A2C">
        <w:trPr>
          <w:ins w:id="1096" w:author="mitko" w:date="2015-02-18T20:51:00Z"/>
        </w:trPr>
        <w:tc>
          <w:tcPr>
            <w:tcW w:w="2840" w:type="dxa"/>
            <w:shd w:val="clear" w:color="auto" w:fill="D9D9D9" w:themeFill="background1" w:themeFillShade="D9"/>
            <w:tcPrChange w:id="1097" w:author="mitko" w:date="2015-02-18T21:13:00Z">
              <w:tcPr>
                <w:tcW w:w="2840" w:type="dxa"/>
              </w:tcPr>
            </w:tcPrChange>
          </w:tcPr>
          <w:p w:rsidR="00D646F7" w:rsidRPr="001B1A2C" w:rsidRDefault="00D646F7" w:rsidP="001B1A2C">
            <w:pPr>
              <w:pStyle w:val="ListParagraph"/>
              <w:numPr>
                <w:ilvl w:val="0"/>
                <w:numId w:val="26"/>
              </w:numPr>
              <w:rPr>
                <w:ins w:id="1098" w:author="mitko" w:date="2015-02-18T20:51:00Z"/>
                <w:lang w:eastAsia="en-US"/>
              </w:rPr>
              <w:pPrChange w:id="1099" w:author="mitko" w:date="2015-02-18T21:12:00Z">
                <w:pPr/>
              </w:pPrChange>
            </w:pPr>
            <w:ins w:id="1100" w:author="mitko" w:date="2015-02-18T20:51:00Z">
              <w:r w:rsidRPr="001B1A2C">
                <w:rPr>
                  <w:lang w:eastAsia="en-US"/>
                  <w:rPrChange w:id="1101" w:author="mitko" w:date="2015-02-18T21:12:00Z">
                    <w:rPr>
                      <w:b/>
                      <w:lang w:eastAsia="en-US"/>
                    </w:rPr>
                  </w:rPrChange>
                </w:rPr>
                <w:lastRenderedPageBreak/>
                <w:t>Оперативна съвместимост</w:t>
              </w:r>
            </w:ins>
          </w:p>
        </w:tc>
        <w:tc>
          <w:tcPr>
            <w:tcW w:w="2841" w:type="dxa"/>
            <w:tcPrChange w:id="1102" w:author="mitko" w:date="2015-02-18T21:13:00Z">
              <w:tcPr>
                <w:tcW w:w="2841" w:type="dxa"/>
              </w:tcPr>
            </w:tcPrChange>
          </w:tcPr>
          <w:p w:rsidR="00D646F7" w:rsidRDefault="005014C1" w:rsidP="005014C1">
            <w:pPr>
              <w:jc w:val="center"/>
              <w:rPr>
                <w:ins w:id="1103" w:author="mitko" w:date="2015-02-18T20:51:00Z"/>
                <w:lang w:val="en-US" w:eastAsia="en-US"/>
              </w:rPr>
              <w:pPrChange w:id="1104" w:author="mitko" w:date="2015-02-18T21:07:00Z">
                <w:pPr/>
              </w:pPrChange>
            </w:pPr>
            <w:ins w:id="1105" w:author="mitko" w:date="2015-02-18T21:06:00Z">
              <w:r>
                <w:rPr>
                  <w:lang w:val="en-US" w:eastAsia="en-US"/>
                </w:rPr>
                <w:t>ограничена</w:t>
              </w:r>
            </w:ins>
          </w:p>
        </w:tc>
        <w:tc>
          <w:tcPr>
            <w:tcW w:w="2841" w:type="dxa"/>
            <w:tcPrChange w:id="1106" w:author="mitko" w:date="2015-02-18T21:13:00Z">
              <w:tcPr>
                <w:tcW w:w="2841" w:type="dxa"/>
                <w:gridSpan w:val="2"/>
              </w:tcPr>
            </w:tcPrChange>
          </w:tcPr>
          <w:p w:rsidR="00D646F7" w:rsidRDefault="005014C1" w:rsidP="005014C1">
            <w:pPr>
              <w:jc w:val="center"/>
              <w:rPr>
                <w:ins w:id="1107" w:author="mitko" w:date="2015-02-18T20:51:00Z"/>
                <w:lang w:val="en-US" w:eastAsia="en-US"/>
              </w:rPr>
              <w:pPrChange w:id="1108" w:author="mitko" w:date="2015-02-18T21:06:00Z">
                <w:pPr/>
              </w:pPrChange>
            </w:pPr>
            <w:ins w:id="1109" w:author="mitko" w:date="2015-02-18T21:07:00Z">
              <w:r>
                <w:rPr>
                  <w:lang w:val="en-US" w:eastAsia="en-US"/>
                </w:rPr>
                <w:t>б</w:t>
              </w:r>
            </w:ins>
            <w:ins w:id="1110" w:author="mitko" w:date="2015-02-18T21:06:00Z">
              <w:r>
                <w:rPr>
                  <w:lang w:val="en-US" w:eastAsia="en-US"/>
                </w:rPr>
                <w:t>огата</w:t>
              </w:r>
            </w:ins>
          </w:p>
        </w:tc>
      </w:tr>
      <w:tr w:rsidR="00D646F7" w:rsidTr="001B1A2C">
        <w:trPr>
          <w:ins w:id="1111" w:author="mitko" w:date="2015-02-18T20:51:00Z"/>
        </w:trPr>
        <w:tc>
          <w:tcPr>
            <w:tcW w:w="2840" w:type="dxa"/>
            <w:shd w:val="clear" w:color="auto" w:fill="D9D9D9" w:themeFill="background1" w:themeFillShade="D9"/>
            <w:tcPrChange w:id="1112" w:author="mitko" w:date="2015-02-18T21:13:00Z">
              <w:tcPr>
                <w:tcW w:w="2840" w:type="dxa"/>
              </w:tcPr>
            </w:tcPrChange>
          </w:tcPr>
          <w:p w:rsidR="00D646F7" w:rsidRPr="00D646F7" w:rsidRDefault="00D646F7" w:rsidP="00D646F7">
            <w:pPr>
              <w:rPr>
                <w:ins w:id="1113" w:author="mitko" w:date="2015-02-18T20:51:00Z"/>
                <w:lang w:eastAsia="en-US"/>
              </w:rPr>
            </w:pPr>
            <w:ins w:id="1114" w:author="mitko" w:date="2015-02-18T20:51:00Z">
              <w:r w:rsidRPr="003D47D2">
                <w:rPr>
                  <w:b/>
                  <w:lang w:eastAsia="en-US"/>
                </w:rPr>
                <w:t>Потребителски интерфейс</w:t>
              </w:r>
            </w:ins>
          </w:p>
        </w:tc>
        <w:tc>
          <w:tcPr>
            <w:tcW w:w="2841" w:type="dxa"/>
            <w:tcPrChange w:id="1115" w:author="mitko" w:date="2015-02-18T21:13:00Z">
              <w:tcPr>
                <w:tcW w:w="2841" w:type="dxa"/>
              </w:tcPr>
            </w:tcPrChange>
          </w:tcPr>
          <w:p w:rsidR="00D646F7" w:rsidRDefault="005014C1" w:rsidP="005014C1">
            <w:pPr>
              <w:jc w:val="center"/>
              <w:rPr>
                <w:ins w:id="1116" w:author="mitko" w:date="2015-02-18T20:51:00Z"/>
                <w:lang w:val="en-US" w:eastAsia="en-US"/>
              </w:rPr>
              <w:pPrChange w:id="1117" w:author="mitko" w:date="2015-02-18T21:08:00Z">
                <w:pPr/>
              </w:pPrChange>
            </w:pPr>
            <w:ins w:id="1118" w:author="mitko" w:date="2015-02-18T21:08:00Z">
              <w:r>
                <w:rPr>
                  <w:lang w:val="en-US" w:eastAsia="en-US"/>
                </w:rPr>
                <w:t>ограничен</w:t>
              </w:r>
            </w:ins>
          </w:p>
        </w:tc>
        <w:tc>
          <w:tcPr>
            <w:tcW w:w="2841" w:type="dxa"/>
            <w:tcPrChange w:id="1119" w:author="mitko" w:date="2015-02-18T21:13:00Z">
              <w:tcPr>
                <w:tcW w:w="2841" w:type="dxa"/>
                <w:gridSpan w:val="2"/>
              </w:tcPr>
            </w:tcPrChange>
          </w:tcPr>
          <w:p w:rsidR="005014C1" w:rsidRDefault="005014C1" w:rsidP="005014C1">
            <w:pPr>
              <w:jc w:val="center"/>
              <w:rPr>
                <w:ins w:id="1120" w:author="mitko" w:date="2015-02-18T21:09:00Z"/>
                <w:lang w:val="en-US" w:eastAsia="en-US"/>
              </w:rPr>
              <w:pPrChange w:id="1121" w:author="mitko" w:date="2015-02-18T21:08:00Z">
                <w:pPr/>
              </w:pPrChange>
            </w:pPr>
            <w:ins w:id="1122" w:author="mitko" w:date="2015-02-18T21:09:00Z">
              <w:r>
                <w:rPr>
                  <w:lang w:val="en-US" w:eastAsia="en-US"/>
                </w:rPr>
                <w:t>б</w:t>
              </w:r>
            </w:ins>
            <w:ins w:id="1123" w:author="mitko" w:date="2015-02-18T21:08:00Z">
              <w:r>
                <w:rPr>
                  <w:lang w:val="en-US" w:eastAsia="en-US"/>
                </w:rPr>
                <w:t>огат</w:t>
              </w:r>
            </w:ins>
          </w:p>
          <w:p w:rsidR="00D646F7" w:rsidRDefault="005014C1" w:rsidP="00F559A3">
            <w:pPr>
              <w:keepNext/>
              <w:jc w:val="center"/>
              <w:rPr>
                <w:ins w:id="1124" w:author="mitko" w:date="2015-02-18T20:51:00Z"/>
                <w:lang w:val="en-US" w:eastAsia="en-US"/>
              </w:rPr>
              <w:pPrChange w:id="1125" w:author="mitko" w:date="2015-02-18T21:17:00Z">
                <w:pPr/>
              </w:pPrChange>
            </w:pPr>
            <w:ins w:id="1126" w:author="mitko" w:date="2015-02-18T21:09:00Z">
              <w:r>
                <w:rPr>
                  <w:lang w:val="en-US" w:eastAsia="en-US"/>
                </w:rPr>
                <w:t>(</w:t>
              </w:r>
            </w:ins>
            <w:ins w:id="1127" w:author="mitko" w:date="2015-02-18T21:08:00Z">
              <w:r>
                <w:rPr>
                  <w:lang w:val="en-US" w:eastAsia="en-US"/>
                </w:rPr>
                <w:t xml:space="preserve">с възможности за </w:t>
              </w:r>
            </w:ins>
            <w:ins w:id="1128" w:author="mitko" w:date="2015-02-18T21:09:00Z">
              <w:r>
                <w:rPr>
                  <w:lang w:val="en-US" w:eastAsia="en-US"/>
                </w:rPr>
                <w:t>разширяване)</w:t>
              </w:r>
            </w:ins>
          </w:p>
        </w:tc>
      </w:tr>
    </w:tbl>
    <w:p w:rsidR="00D646F7" w:rsidRPr="00F559A3" w:rsidRDefault="00F559A3" w:rsidP="00F559A3">
      <w:pPr>
        <w:pStyle w:val="Caption"/>
        <w:rPr>
          <w:lang w:val="en-US"/>
          <w:rPrChange w:id="1129" w:author="mitko" w:date="2015-02-18T21:17:00Z">
            <w:rPr>
              <w:lang w:eastAsia="en-US"/>
            </w:rPr>
          </w:rPrChange>
        </w:rPr>
        <w:pPrChange w:id="1130" w:author="mitko" w:date="2015-02-18T21:17:00Z">
          <w:pPr/>
        </w:pPrChange>
      </w:pPr>
      <w:ins w:id="1131" w:author="mitko" w:date="2015-02-18T21:17:00Z">
        <w:r>
          <w:t xml:space="preserve">Таблица </w:t>
        </w:r>
        <w:r>
          <w:fldChar w:fldCharType="begin"/>
        </w:r>
        <w:r>
          <w:instrText xml:space="preserve"> SEQ Таблица \* ARABIC </w:instrText>
        </w:r>
      </w:ins>
      <w:r>
        <w:fldChar w:fldCharType="separate"/>
      </w:r>
      <w:ins w:id="1132" w:author="mitko" w:date="2015-02-18T22:01:00Z">
        <w:r w:rsidR="00245837">
          <w:rPr>
            <w:noProof/>
          </w:rPr>
          <w:t>1</w:t>
        </w:r>
      </w:ins>
      <w:ins w:id="1133" w:author="mitko" w:date="2015-02-18T21:17:00Z">
        <w:r>
          <w:fldChar w:fldCharType="end"/>
        </w:r>
        <w:r>
          <w:rPr>
            <w:lang w:val="en-US"/>
          </w:rPr>
          <w:t xml:space="preserve"> (</w:t>
        </w:r>
      </w:ins>
      <w:ins w:id="1134" w:author="mitko" w:date="2015-02-18T21:18:00Z">
        <w:r>
          <w:rPr>
            <w:lang w:val="en-US"/>
          </w:rPr>
          <w:t>Сравнителен анализ на съществуващи инструменти</w:t>
        </w:r>
      </w:ins>
      <w:ins w:id="1135" w:author="mitko" w:date="2015-02-18T21:17:00Z">
        <w:r>
          <w:rPr>
            <w:lang w:val="en-US"/>
          </w:rPr>
          <w:t>)</w:t>
        </w:r>
      </w:ins>
    </w:p>
    <w:p w:rsidR="00C3793A" w:rsidRDefault="00505D85" w:rsidP="007F13AB">
      <w:pPr>
        <w:pStyle w:val="Heading2"/>
      </w:pPr>
      <w:bookmarkStart w:id="1136" w:name="_Toc397092998"/>
      <w:bookmarkStart w:id="1137" w:name="_Toc412060231"/>
      <w:r>
        <w:rPr>
          <w:lang w:val="ru-RU"/>
        </w:rPr>
        <w:t>Изводи</w:t>
      </w:r>
      <w:bookmarkEnd w:id="1136"/>
      <w:bookmarkEnd w:id="1137"/>
    </w:p>
    <w:p w:rsidR="00E92A43" w:rsidRPr="007C46C9" w:rsidRDefault="00EB52EB" w:rsidP="00E92A43">
      <w:pPr>
        <w:rPr>
          <w:lang w:val="en-US"/>
          <w:rPrChange w:id="1138" w:author="mitko" w:date="2015-02-18T21:43:00Z">
            <w:rPr/>
          </w:rPrChange>
        </w:rPr>
      </w:pPr>
      <w:r>
        <w:t>След като бяха изложени основните метод</w:t>
      </w:r>
      <w:r w:rsidR="00611734">
        <w:t>и</w:t>
      </w:r>
      <w:r>
        <w:t xml:space="preserve"> в реверсивния </w:t>
      </w:r>
      <w:r w:rsidR="008F427A">
        <w:t>инженеринг</w:t>
      </w:r>
      <w:r>
        <w:t xml:space="preserve"> </w:t>
      </w:r>
      <w:r w:rsidR="0081307C">
        <w:t xml:space="preserve">и връзките между тях, </w:t>
      </w:r>
      <w:r>
        <w:t>както и необходимите термини и дефин</w:t>
      </w:r>
      <w:r w:rsidR="00A22236">
        <w:t>иции от софтуерните архитектури</w:t>
      </w:r>
      <w:r w:rsidR="005261C0">
        <w:t>, които са изграждащи блокове при р</w:t>
      </w:r>
      <w:r w:rsidR="00731A75">
        <w:t>ешение на проблема от заданието, беше представено и концептуа</w:t>
      </w:r>
      <w:r w:rsidR="00232DC9">
        <w:t>л</w:t>
      </w:r>
      <w:r w:rsidR="00731A75">
        <w:t>но описание на среда за архитектурна реконструкция</w:t>
      </w:r>
      <w:r w:rsidR="00232DC9">
        <w:t>.</w:t>
      </w:r>
      <w:r w:rsidR="007C10F4">
        <w:t xml:space="preserve"> </w:t>
      </w:r>
      <w:del w:id="1139" w:author="aldi" w:date="2015-02-16T16:13:00Z">
        <w:r w:rsidR="007C10F4" w:rsidDel="006C72E6">
          <w:delText xml:space="preserve">Предложени </w:delText>
        </w:r>
      </w:del>
      <w:ins w:id="1140" w:author="aldi" w:date="2015-02-16T16:13:00Z">
        <w:r w:rsidR="006C72E6">
          <w:t xml:space="preserve">Представени и анализирани </w:t>
        </w:r>
      </w:ins>
      <w:r w:rsidR="007C10F4">
        <w:t>бяха и две съществуващи решения на зададения проблем</w:t>
      </w:r>
      <w:ins w:id="1141" w:author="aldi" w:date="2015-02-16T16:14:00Z">
        <w:r w:rsidR="006C72E6">
          <w:t>,</w:t>
        </w:r>
      </w:ins>
      <w:r w:rsidR="009D295F">
        <w:t xml:space="preserve"> както и критерии за анализ на такъв тип система. </w:t>
      </w:r>
      <w:del w:id="1142" w:author="aldi" w:date="2015-02-16T16:14:00Z">
        <w:r w:rsidR="009D295F" w:rsidDel="006C72E6">
          <w:delText xml:space="preserve">Съответно беше направен и анализ на двете решения. </w:delText>
        </w:r>
      </w:del>
      <w:r w:rsidR="009D295F">
        <w:t>На кратко</w:t>
      </w:r>
      <w:r w:rsidR="007C10F4">
        <w:t xml:space="preserve"> </w:t>
      </w:r>
      <w:r w:rsidR="00130BD6">
        <w:t>първата предложена</w:t>
      </w:r>
      <w:r w:rsidR="009D295F">
        <w:t xml:space="preserve"> </w:t>
      </w:r>
      <w:r w:rsidR="003940B4">
        <w:t xml:space="preserve">съществуваща </w:t>
      </w:r>
      <w:r w:rsidR="009D295F">
        <w:t>система за анализ</w:t>
      </w:r>
      <w:r w:rsidR="00130BD6">
        <w:t xml:space="preserve"> (</w:t>
      </w:r>
      <w:r w:rsidR="003940B4">
        <w:t xml:space="preserve">много-изгледна среда за архитектурна реконструкция, виж </w:t>
      </w:r>
      <w:r w:rsidR="00130BD6" w:rsidRPr="007C10F4">
        <w:rPr>
          <w:i/>
        </w:rPr>
        <w:fldChar w:fldCharType="begin"/>
      </w:r>
      <w:r w:rsidR="00130BD6" w:rsidRPr="007C10F4">
        <w:rPr>
          <w:i/>
        </w:rPr>
        <w:instrText xml:space="preserve"> REF _Ref399773104 \r \h </w:instrText>
      </w:r>
      <w:r w:rsidR="00130BD6">
        <w:rPr>
          <w:i/>
        </w:rPr>
        <w:instrText xml:space="preserve"> \* MERGEFORMAT </w:instrText>
      </w:r>
      <w:r w:rsidR="00130BD6" w:rsidRPr="007C10F4">
        <w:rPr>
          <w:i/>
        </w:rPr>
      </w:r>
      <w:r w:rsidR="00130BD6" w:rsidRPr="007C10F4">
        <w:rPr>
          <w:i/>
        </w:rPr>
        <w:fldChar w:fldCharType="separate"/>
      </w:r>
      <w:r w:rsidR="00245837">
        <w:rPr>
          <w:i/>
        </w:rPr>
        <w:t>2.3.1</w:t>
      </w:r>
      <w:r w:rsidR="00130BD6" w:rsidRPr="007C10F4">
        <w:rPr>
          <w:i/>
        </w:rPr>
        <w:fldChar w:fldCharType="end"/>
      </w:r>
      <w:r w:rsidR="00130BD6">
        <w:t>)</w:t>
      </w:r>
      <w:r w:rsidR="007C10F4">
        <w:t xml:space="preserve"> предлага по-голяма гъвкавост що се отнася да типа изследвана архитектура</w:t>
      </w:r>
      <w:r w:rsidR="003940B4">
        <w:t>.</w:t>
      </w:r>
      <w:r w:rsidR="007C10F4">
        <w:t xml:space="preserve"> </w:t>
      </w:r>
      <w:r w:rsidR="003940B4">
        <w:t>Д</w:t>
      </w:r>
      <w:r w:rsidR="00EA1F74">
        <w:t xml:space="preserve">окато </w:t>
      </w:r>
      <w:r w:rsidR="003940B4">
        <w:t xml:space="preserve">втората предложена (платформа за реверсивен инженеринг и компонентен модел на DS, виж </w:t>
      </w:r>
      <w:r w:rsidR="003940B4" w:rsidRPr="00BB0502">
        <w:rPr>
          <w:i/>
        </w:rPr>
        <w:fldChar w:fldCharType="begin"/>
      </w:r>
      <w:r w:rsidR="003940B4" w:rsidRPr="00BB0502">
        <w:rPr>
          <w:i/>
        </w:rPr>
        <w:instrText xml:space="preserve"> REF _Ref399773240 \r \h </w:instrText>
      </w:r>
      <w:r w:rsidR="003940B4">
        <w:rPr>
          <w:i/>
        </w:rPr>
        <w:instrText xml:space="preserve"> \* MERGEFORMAT </w:instrText>
      </w:r>
      <w:r w:rsidR="003940B4" w:rsidRPr="00BB0502">
        <w:rPr>
          <w:i/>
        </w:rPr>
      </w:r>
      <w:r w:rsidR="003940B4" w:rsidRPr="00BB0502">
        <w:rPr>
          <w:i/>
        </w:rPr>
        <w:fldChar w:fldCharType="separate"/>
      </w:r>
      <w:r w:rsidR="00245837">
        <w:rPr>
          <w:i/>
        </w:rPr>
        <w:t>2.3.2</w:t>
      </w:r>
      <w:r w:rsidR="003940B4" w:rsidRPr="00BB0502">
        <w:rPr>
          <w:i/>
        </w:rPr>
        <w:fldChar w:fldCharType="end"/>
      </w:r>
      <w:r w:rsidR="003940B4">
        <w:t>)</w:t>
      </w:r>
      <w:r w:rsidR="00EA1F74">
        <w:t xml:space="preserve"> е силно стандартизирана и подготвена за конкретен компонентен модел</w:t>
      </w:r>
      <w:r w:rsidR="003940B4">
        <w:t>, описан с предварително дефиниран мета-модел (</w:t>
      </w:r>
      <w:r w:rsidR="003940B4" w:rsidRPr="003940B4">
        <w:rPr>
          <w:i/>
        </w:rPr>
        <w:fldChar w:fldCharType="begin"/>
      </w:r>
      <w:r w:rsidR="003940B4" w:rsidRPr="003940B4">
        <w:rPr>
          <w:i/>
        </w:rPr>
        <w:instrText xml:space="preserve"> REF _Ref409553589 \r \h </w:instrText>
      </w:r>
      <w:r w:rsidR="003940B4">
        <w:rPr>
          <w:i/>
        </w:rPr>
        <w:instrText xml:space="preserve"> \* MERGEFORMAT </w:instrText>
      </w:r>
      <w:r w:rsidR="003940B4" w:rsidRPr="003940B4">
        <w:rPr>
          <w:i/>
        </w:rPr>
      </w:r>
      <w:r w:rsidR="003940B4" w:rsidRPr="003940B4">
        <w:rPr>
          <w:i/>
        </w:rPr>
        <w:fldChar w:fldCharType="separate"/>
      </w:r>
      <w:r w:rsidR="00245837">
        <w:rPr>
          <w:i/>
        </w:rPr>
        <w:t>2.3.2.4</w:t>
      </w:r>
      <w:r w:rsidR="003940B4" w:rsidRPr="003940B4">
        <w:rPr>
          <w:i/>
        </w:rPr>
        <w:fldChar w:fldCharType="end"/>
      </w:r>
      <w:r w:rsidR="003940B4">
        <w:t>)</w:t>
      </w:r>
      <w:r w:rsidR="007F4DDB">
        <w:t xml:space="preserve">, </w:t>
      </w:r>
      <w:r w:rsidR="003940B4">
        <w:t>благодарение на който се създава</w:t>
      </w:r>
      <w:r w:rsidR="007F4DDB">
        <w:t xml:space="preserve"> възможност за </w:t>
      </w:r>
      <w:r w:rsidR="003940B4">
        <w:t xml:space="preserve">лесно изграждане и </w:t>
      </w:r>
      <w:r w:rsidR="007F4DDB">
        <w:t xml:space="preserve">кооперация </w:t>
      </w:r>
      <w:r w:rsidR="003940B4">
        <w:t>на</w:t>
      </w:r>
      <w:r w:rsidR="007F4DDB">
        <w:t xml:space="preserve"> голяма гама от инструменти базирани на същия </w:t>
      </w:r>
      <w:r w:rsidR="003940B4">
        <w:t>мета-</w:t>
      </w:r>
      <w:commentRangeStart w:id="1143"/>
      <w:r w:rsidR="003940B4">
        <w:t>модел</w:t>
      </w:r>
      <w:commentRangeEnd w:id="1143"/>
      <w:r w:rsidR="006C72E6">
        <w:rPr>
          <w:rStyle w:val="CommentReference"/>
        </w:rPr>
        <w:commentReference w:id="1143"/>
      </w:r>
      <w:r w:rsidR="003940B4">
        <w:t>.</w:t>
      </w:r>
      <w:ins w:id="1144" w:author="mitko" w:date="2015-02-18T21:43:00Z">
        <w:r w:rsidR="007C46C9">
          <w:rPr>
            <w:lang w:val="en-US"/>
          </w:rPr>
          <w:t xml:space="preserve"> Предложените решения </w:t>
        </w:r>
      </w:ins>
      <w:ins w:id="1145" w:author="mitko" w:date="2015-02-18T21:44:00Z">
        <w:r w:rsidR="007C46C9">
          <w:rPr>
            <w:lang w:val="en-US"/>
          </w:rPr>
          <w:t xml:space="preserve">дават насоки за решаване на </w:t>
        </w:r>
      </w:ins>
      <w:ins w:id="1146" w:author="mitko" w:date="2015-02-18T21:45:00Z">
        <w:r w:rsidR="007C46C9">
          <w:rPr>
            <w:lang w:val="en-US"/>
          </w:rPr>
          <w:t>проблемите от заданието, но не покриват всичките изисквания. За това се налага да се разработи ново приложение</w:t>
        </w:r>
      </w:ins>
      <w:ins w:id="1147" w:author="mitko" w:date="2015-02-18T21:47:00Z">
        <w:r w:rsidR="007C46C9">
          <w:rPr>
            <w:lang w:val="en-US"/>
          </w:rPr>
          <w:t>, което да отговаря напълно на заданието.</w:t>
        </w:r>
      </w:ins>
    </w:p>
    <w:p w:rsidR="00FD5F55" w:rsidRDefault="00FD5F55" w:rsidP="00FD5F55">
      <w:pPr>
        <w:pStyle w:val="Heading1"/>
      </w:pPr>
      <w:bookmarkStart w:id="1148" w:name="_Toc397093004"/>
      <w:bookmarkStart w:id="1149" w:name="_Ref411171407"/>
      <w:bookmarkStart w:id="1150" w:name="_Ref411179971"/>
      <w:bookmarkStart w:id="1151" w:name="_Toc397092999"/>
      <w:bookmarkStart w:id="1152" w:name="_Toc412060232"/>
      <w:r w:rsidRPr="001B597C">
        <w:lastRenderedPageBreak/>
        <w:t>Анализ</w:t>
      </w:r>
      <w:bookmarkEnd w:id="1148"/>
      <w:bookmarkEnd w:id="1149"/>
      <w:bookmarkEnd w:id="1150"/>
      <w:bookmarkEnd w:id="1152"/>
    </w:p>
    <w:p w:rsidR="0047532A" w:rsidRPr="0047532A" w:rsidRDefault="0047532A" w:rsidP="0047532A">
      <w:pPr>
        <w:rPr>
          <w:b/>
        </w:rPr>
      </w:pPr>
      <w:r w:rsidRPr="0047532A">
        <w:rPr>
          <w:b/>
        </w:rPr>
        <w:t>Абстракт:</w:t>
      </w:r>
    </w:p>
    <w:p w:rsidR="0047532A" w:rsidRPr="00F07FC8" w:rsidRDefault="0047532A" w:rsidP="0047532A">
      <w:r>
        <w:t>Главата започва с развиване на концептуален модел на базата на заданието</w:t>
      </w:r>
      <w:r w:rsidR="003305F0">
        <w:t xml:space="preserve"> (точка </w:t>
      </w:r>
      <w:r w:rsidR="003305F0" w:rsidRPr="00603C94">
        <w:rPr>
          <w:i/>
        </w:rPr>
        <w:fldChar w:fldCharType="begin"/>
      </w:r>
      <w:r w:rsidR="003305F0" w:rsidRPr="00603C94">
        <w:rPr>
          <w:i/>
        </w:rPr>
        <w:instrText xml:space="preserve"> REF _Ref397600358 \r \h </w:instrText>
      </w:r>
      <w:r w:rsidR="003305F0">
        <w:rPr>
          <w:i/>
        </w:rPr>
        <w:instrText xml:space="preserve"> \* MERGEFORMAT </w:instrText>
      </w:r>
      <w:r w:rsidR="003305F0" w:rsidRPr="00603C94">
        <w:rPr>
          <w:i/>
        </w:rPr>
      </w:r>
      <w:r w:rsidR="003305F0" w:rsidRPr="00603C94">
        <w:rPr>
          <w:i/>
        </w:rPr>
        <w:fldChar w:fldCharType="separate"/>
      </w:r>
      <w:r w:rsidR="00245837">
        <w:rPr>
          <w:i/>
        </w:rPr>
        <w:t>1.5</w:t>
      </w:r>
      <w:r w:rsidR="003305F0" w:rsidRPr="00603C94">
        <w:rPr>
          <w:i/>
        </w:rPr>
        <w:fldChar w:fldCharType="end"/>
      </w:r>
      <w:r w:rsidR="003305F0">
        <w:t>)</w:t>
      </w:r>
      <w:r>
        <w:t xml:space="preserve"> като последователно се добавят необходими </w:t>
      </w:r>
      <w:r w:rsidR="003305F0">
        <w:t>елементи (процеси и структури от данни), които първоначално не са видими от задани</w:t>
      </w:r>
      <w:r w:rsidR="00F07FC8">
        <w:t xml:space="preserve">ето. Този процес продължава до достигане на завършен концептуален модел. </w:t>
      </w:r>
      <w:r w:rsidR="003D0377">
        <w:t>След това разширяваме концептуалния модел и го представяме посредством</w:t>
      </w:r>
      <w:r w:rsidR="001F76CC">
        <w:t xml:space="preserve"> диаграм</w:t>
      </w:r>
      <w:r w:rsidR="00365B0D">
        <w:t>и</w:t>
      </w:r>
      <w:r w:rsidR="001F76CC">
        <w:t xml:space="preserve"> на процесите</w:t>
      </w:r>
      <w:r w:rsidR="003D0377">
        <w:t>.</w:t>
      </w:r>
      <w:r w:rsidR="001F76CC">
        <w:t xml:space="preserve"> </w:t>
      </w:r>
      <w:r w:rsidR="00F07FC8">
        <w:t xml:space="preserve">На базата на този концептуален модел описваме: </w:t>
      </w:r>
      <w:r w:rsidR="00F07FC8" w:rsidRPr="00F07FC8">
        <w:rPr>
          <w:i/>
        </w:rPr>
        <w:t>типични случаи на употреба</w:t>
      </w:r>
      <w:r w:rsidR="00F07FC8">
        <w:t xml:space="preserve">, </w:t>
      </w:r>
      <w:r w:rsidR="00F07FC8" w:rsidRPr="00F07FC8">
        <w:rPr>
          <w:i/>
        </w:rPr>
        <w:t>мета-модел на архитектурното хранилище</w:t>
      </w:r>
      <w:r w:rsidR="00F07FC8">
        <w:t xml:space="preserve">, в което ще складираме анализираната архитектурна информация, </w:t>
      </w:r>
      <w:r w:rsidR="00F07FC8" w:rsidRPr="00F07FC8">
        <w:rPr>
          <w:i/>
        </w:rPr>
        <w:t>формат на генерирания базов код</w:t>
      </w:r>
      <w:r w:rsidR="00F07FC8">
        <w:t xml:space="preserve"> и </w:t>
      </w:r>
      <w:r w:rsidR="00F07FC8" w:rsidRPr="00F07FC8">
        <w:rPr>
          <w:i/>
        </w:rPr>
        <w:t>групата от критерии</w:t>
      </w:r>
      <w:r w:rsidR="00F07FC8">
        <w:t xml:space="preserve"> на базата, които ще изпълняваме над проекта под анализ. </w:t>
      </w:r>
    </w:p>
    <w:p w:rsidR="00FD5F55" w:rsidRDefault="00FD5F55" w:rsidP="00FD5F55">
      <w:pPr>
        <w:pStyle w:val="Heading2"/>
      </w:pPr>
      <w:bookmarkStart w:id="1153" w:name="_Toc397093005"/>
      <w:bookmarkStart w:id="1154" w:name="_Ref397945242"/>
      <w:bookmarkStart w:id="1155" w:name="_Ref398223866"/>
      <w:bookmarkStart w:id="1156" w:name="_Ref408855430"/>
      <w:bookmarkStart w:id="1157" w:name="_Ref409559519"/>
      <w:bookmarkStart w:id="1158" w:name="_Toc412060233"/>
      <w:r>
        <w:rPr>
          <w:lang w:val="ru-RU"/>
        </w:rPr>
        <w:t>Концептуален</w:t>
      </w:r>
      <w:r w:rsidRPr="008F427A">
        <w:t xml:space="preserve"> модел</w:t>
      </w:r>
      <w:bookmarkEnd w:id="1153"/>
      <w:bookmarkEnd w:id="1154"/>
      <w:bookmarkEnd w:id="1155"/>
      <w:bookmarkEnd w:id="1156"/>
      <w:bookmarkEnd w:id="1157"/>
      <w:bookmarkEnd w:id="1158"/>
    </w:p>
    <w:p w:rsidR="00FD5F55" w:rsidRDefault="00FD5F55" w:rsidP="00FD5F55">
      <w:r>
        <w:t xml:space="preserve">Следвайки основните изисквания от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245837">
        <w:rPr>
          <w:i/>
        </w:rPr>
        <w:t>1.5</w:t>
      </w:r>
      <w:r w:rsidRPr="00603C94">
        <w:rPr>
          <w:i/>
        </w:rPr>
        <w:fldChar w:fldCharType="end"/>
      </w:r>
      <w:r>
        <w:t>, можем да извлечем две основни функционалности на системата:</w:t>
      </w:r>
    </w:p>
    <w:p w:rsidR="00FD5F55" w:rsidRPr="00351077" w:rsidRDefault="00FD5F55" w:rsidP="00A930EA">
      <w:pPr>
        <w:pStyle w:val="ListParagraph"/>
        <w:numPr>
          <w:ilvl w:val="0"/>
          <w:numId w:val="13"/>
        </w:numPr>
        <w:rPr>
          <w:i/>
        </w:rPr>
      </w:pPr>
      <w:r w:rsidRPr="00351077">
        <w:rPr>
          <w:i/>
        </w:rPr>
        <w:t>Изпълнение на автоматичен анализ върху даден код</w:t>
      </w:r>
    </w:p>
    <w:p w:rsidR="00FD5F55" w:rsidRDefault="00FD5F55" w:rsidP="00A930EA">
      <w:pPr>
        <w:pStyle w:val="ListParagraph"/>
        <w:numPr>
          <w:ilvl w:val="0"/>
          <w:numId w:val="13"/>
        </w:numPr>
      </w:pPr>
      <w:r w:rsidRPr="00351077">
        <w:rPr>
          <w:i/>
        </w:rPr>
        <w:t>Генерация на базов код</w:t>
      </w:r>
    </w:p>
    <w:p w:rsidR="00FD5F55" w:rsidRDefault="00FD5F55" w:rsidP="00FD5F55">
      <w:r>
        <w:t xml:space="preserve">Първата функционалност ще обхожда структурата и елементите на кода от проекта под анализ и ще търси </w:t>
      </w:r>
      <w:r w:rsidR="008F427A">
        <w:t>съвкупност</w:t>
      </w:r>
      <w:r>
        <w:t xml:space="preserve"> от доказателства за наличието на основни архитектурни елементи. При наличието на достатъчно доказателства за съществуването на базов архитектурен елемент той ще бъде отразен в хранилището за архитектурни артефакти, като връзките му с други такива артефакти също ще бъдат отразени (ако има такива). След като всички елементи от проекта под анализ са обходени, ще разполагаме с хранилище отразяващо елементите на архитектурата и връзките между тях.</w:t>
      </w:r>
    </w:p>
    <w:p w:rsidR="00FD5F55" w:rsidRDefault="00FD5F55" w:rsidP="00FD5F55">
      <w:pPr>
        <w:rPr>
          <w:lang w:val="en-US"/>
        </w:rPr>
      </w:pPr>
      <w:r>
        <w:t xml:space="preserve">След като разполагаме с хранилище отговарящо на архитектурата на системата може да започне генерация на базов код. Т.е. с предварително заготвени файлови шаблони и структура, обхождайки хранилището генерираме </w:t>
      </w:r>
      <w:bookmarkStart w:id="1159" w:name="OLE_LINK3"/>
      <w:bookmarkStart w:id="1160" w:name="OLE_LINK4"/>
      <w:r>
        <w:t>файлове осигуряващи средата на комуникация и обвивка на основните архитектурни елементи</w:t>
      </w:r>
      <w:bookmarkEnd w:id="1159"/>
      <w:bookmarkEnd w:id="1160"/>
      <w:r>
        <w:t>.</w:t>
      </w:r>
    </w:p>
    <w:p w:rsidR="00E65D5B" w:rsidRPr="00E65D5B" w:rsidRDefault="00E65D5B" w:rsidP="00FD5F55">
      <w:pPr>
        <w:rPr>
          <w:lang w:val="en-US"/>
        </w:rPr>
      </w:pPr>
    </w:p>
    <w:p w:rsidR="00FD5F55" w:rsidRDefault="00FD5F55" w:rsidP="00FD5F55">
      <w:pPr>
        <w:keepNext/>
        <w:jc w:val="center"/>
      </w:pPr>
      <w:r>
        <w:rPr>
          <w:noProof/>
          <w:lang w:val="en-US" w:eastAsia="en-US"/>
        </w:rPr>
        <w:drawing>
          <wp:inline distT="0" distB="0" distL="0" distR="0" wp14:anchorId="46B5C676" wp14:editId="468B8192">
            <wp:extent cx="4358244" cy="8618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74760" cy="865137"/>
                    </a:xfrm>
                    <a:prstGeom prst="rect">
                      <a:avLst/>
                    </a:prstGeom>
                  </pic:spPr>
                </pic:pic>
              </a:graphicData>
            </a:graphic>
          </wp:inline>
        </w:drawing>
      </w:r>
    </w:p>
    <w:p w:rsidR="00FD5F55" w:rsidRDefault="00FD5F55" w:rsidP="00FD5F55">
      <w:pPr>
        <w:pStyle w:val="Caption"/>
        <w:jc w:val="center"/>
        <w:rPr>
          <w:lang w:val="en-US"/>
        </w:rPr>
      </w:pPr>
      <w:r>
        <w:t xml:space="preserve">Фигура </w:t>
      </w:r>
      <w:r w:rsidR="00E73236">
        <w:fldChar w:fldCharType="begin"/>
      </w:r>
      <w:r w:rsidR="00E73236">
        <w:instrText xml:space="preserve"> SEQ Фигура \* ARABIC </w:instrText>
      </w:r>
      <w:r w:rsidR="00E73236">
        <w:fldChar w:fldCharType="separate"/>
      </w:r>
      <w:r w:rsidR="00245837">
        <w:rPr>
          <w:noProof/>
        </w:rPr>
        <w:t>12</w:t>
      </w:r>
      <w:r w:rsidR="00E73236">
        <w:rPr>
          <w:noProof/>
        </w:rPr>
        <w:fldChar w:fldCharType="end"/>
      </w:r>
      <w:r>
        <w:t xml:space="preserve"> (концептуален модел)</w:t>
      </w:r>
    </w:p>
    <w:p w:rsidR="00E65D5B" w:rsidRPr="00E65D5B" w:rsidRDefault="00E65D5B" w:rsidP="00FD5F55">
      <w:pPr>
        <w:pStyle w:val="Caption"/>
        <w:jc w:val="center"/>
        <w:rPr>
          <w:lang w:val="en-US"/>
        </w:rPr>
      </w:pPr>
    </w:p>
    <w:p w:rsidR="00FD5F55" w:rsidRDefault="00FD5F55" w:rsidP="00FD5F55">
      <w:pPr>
        <w:rPr>
          <w:lang w:val="en-US"/>
        </w:rPr>
      </w:pPr>
      <w:r>
        <w:t xml:space="preserve">Този модел обаче е непълен, тъй като липсват критериите, по които решаваме, че даден елемент от кода и/или структурата на проекта отговарят на артефакт в архитектурата. Което добавя допълнително изискване към първоначалните условия. А именно </w:t>
      </w:r>
      <w:r w:rsidRPr="0020686B">
        <w:rPr>
          <w:i/>
        </w:rPr>
        <w:t>подготовка на критерии за анализ</w:t>
      </w:r>
      <w:r>
        <w:rPr>
          <w:i/>
        </w:rPr>
        <w:t>.</w:t>
      </w:r>
      <w:r>
        <w:t xml:space="preserve"> Подготовката на тези критерии ще доведе до </w:t>
      </w:r>
      <w:r w:rsidRPr="0020686B">
        <w:rPr>
          <w:i/>
        </w:rPr>
        <w:t>база от критерии</w:t>
      </w:r>
      <w:r>
        <w:rPr>
          <w:i/>
        </w:rPr>
        <w:t>,</w:t>
      </w:r>
      <w:r>
        <w:t xml:space="preserve"> които ще бъдат допълнителните </w:t>
      </w:r>
      <w:r>
        <w:lastRenderedPageBreak/>
        <w:t xml:space="preserve">входни данни на функционалността </w:t>
      </w:r>
      <w:r w:rsidRPr="0020686B">
        <w:rPr>
          <w:i/>
        </w:rPr>
        <w:t>изпълнение на анализ</w:t>
      </w:r>
      <w:r>
        <w:t>, освен кода на проекта под анализ. Успешното изпълнение на условието в един критерий над даден елемент от кода под анализ, ще бъде доказателство за съществуването на архитектурен елемент. Следователно този архитектурен елемент ще бъде добавен към хранилището на архитектурния модел (</w:t>
      </w:r>
      <w:r w:rsidRPr="00526744">
        <w:rPr>
          <w:i/>
        </w:rPr>
        <w:fldChar w:fldCharType="begin"/>
      </w:r>
      <w:r w:rsidRPr="00526744">
        <w:rPr>
          <w:i/>
        </w:rPr>
        <w:instrText xml:space="preserve"> REF _Ref397616727 \h </w:instrText>
      </w:r>
      <w:r>
        <w:rPr>
          <w:i/>
        </w:rPr>
        <w:instrText xml:space="preserve"> \* MERGEFORMAT </w:instrText>
      </w:r>
      <w:r w:rsidRPr="00526744">
        <w:rPr>
          <w:i/>
        </w:rPr>
      </w:r>
      <w:r w:rsidRPr="00526744">
        <w:rPr>
          <w:i/>
        </w:rPr>
        <w:fldChar w:fldCharType="separate"/>
      </w:r>
      <w:ins w:id="1161" w:author="mitko" w:date="2015-02-18T22:01:00Z">
        <w:r w:rsidR="00245837" w:rsidRPr="00245837">
          <w:rPr>
            <w:i/>
            <w:rPrChange w:id="1162" w:author="mitko" w:date="2015-02-18T22:01:00Z">
              <w:rPr/>
            </w:rPrChange>
          </w:rPr>
          <w:t xml:space="preserve">Фигура </w:t>
        </w:r>
        <w:r w:rsidR="00245837" w:rsidRPr="00245837">
          <w:rPr>
            <w:i/>
            <w:noProof/>
            <w:rPrChange w:id="1163" w:author="mitko" w:date="2015-02-18T22:01:00Z">
              <w:rPr>
                <w:noProof/>
              </w:rPr>
            </w:rPrChange>
          </w:rPr>
          <w:t>13</w:t>
        </w:r>
      </w:ins>
      <w:del w:id="1164" w:author="mitko" w:date="2015-02-18T21:54:00Z">
        <w:r w:rsidR="00A34B04" w:rsidRPr="00A34B04" w:rsidDel="002C26F0">
          <w:rPr>
            <w:i/>
          </w:rPr>
          <w:delText xml:space="preserve">Фигура </w:delText>
        </w:r>
        <w:r w:rsidR="00A34B04" w:rsidRPr="00A34B04" w:rsidDel="002C26F0">
          <w:rPr>
            <w:i/>
            <w:noProof/>
          </w:rPr>
          <w:delText>13</w:delText>
        </w:r>
      </w:del>
      <w:r w:rsidRPr="00526744">
        <w:rPr>
          <w:i/>
        </w:rPr>
        <w:fldChar w:fldCharType="end"/>
      </w:r>
      <w:r>
        <w:t>). Подготвянето на критериите е посредством ръчен анализ и ръчно въвеждане в базата.</w:t>
      </w:r>
    </w:p>
    <w:p w:rsidR="00E65D5B" w:rsidRPr="00E65D5B" w:rsidRDefault="00E65D5B" w:rsidP="00FD5F55">
      <w:pPr>
        <w:rPr>
          <w:lang w:val="en-US"/>
        </w:rPr>
      </w:pPr>
    </w:p>
    <w:p w:rsidR="00FD5F55" w:rsidRDefault="00FD5F55" w:rsidP="00FD5F55">
      <w:pPr>
        <w:keepNext/>
        <w:jc w:val="center"/>
      </w:pPr>
      <w:r w:rsidRPr="003045AA">
        <w:rPr>
          <w:noProof/>
          <w:lang w:val="en-US" w:eastAsia="en-US"/>
        </w:rPr>
        <w:drawing>
          <wp:inline distT="0" distB="0" distL="0" distR="0" wp14:anchorId="70F69CAC" wp14:editId="3FE55C22">
            <wp:extent cx="2019719" cy="87010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4959" cy="872361"/>
                    </a:xfrm>
                    <a:prstGeom prst="rect">
                      <a:avLst/>
                    </a:prstGeom>
                  </pic:spPr>
                </pic:pic>
              </a:graphicData>
            </a:graphic>
          </wp:inline>
        </w:drawing>
      </w:r>
    </w:p>
    <w:p w:rsidR="00FD5F55" w:rsidRDefault="00FD5F55" w:rsidP="00FD5F55">
      <w:pPr>
        <w:pStyle w:val="Caption"/>
        <w:jc w:val="center"/>
      </w:pPr>
      <w:bookmarkStart w:id="1165" w:name="_Ref397616727"/>
      <w:bookmarkStart w:id="1166" w:name="_Ref397616705"/>
      <w:r>
        <w:t xml:space="preserve">Фигура </w:t>
      </w:r>
      <w:r w:rsidR="00E73236">
        <w:fldChar w:fldCharType="begin"/>
      </w:r>
      <w:r w:rsidR="00E73236">
        <w:instrText xml:space="preserve"> SEQ Фигура \* ARABIC </w:instrText>
      </w:r>
      <w:r w:rsidR="00E73236">
        <w:fldChar w:fldCharType="separate"/>
      </w:r>
      <w:r w:rsidR="00245837">
        <w:rPr>
          <w:noProof/>
        </w:rPr>
        <w:t>13</w:t>
      </w:r>
      <w:r w:rsidR="00E73236">
        <w:rPr>
          <w:noProof/>
        </w:rPr>
        <w:fldChar w:fldCharType="end"/>
      </w:r>
      <w:bookmarkEnd w:id="1165"/>
      <w:r>
        <w:t xml:space="preserve"> (Подготовка на критерии за анализ)</w:t>
      </w:r>
      <w:bookmarkEnd w:id="1166"/>
    </w:p>
    <w:p w:rsidR="00FD5F55" w:rsidRDefault="00FD5F55" w:rsidP="00FD5F55"/>
    <w:p w:rsidR="00FD5F55" w:rsidRPr="0020686B" w:rsidRDefault="00FD5F55" w:rsidP="00FD5F55">
      <w:r>
        <w:t xml:space="preserve">За описването на даден архитектурен стандарт се очаква да имаме група от такива критерии подбрани в база. Не изключваме варианта в даден момент тази база да съдържа богат асортимент от групи критерии за различни </w:t>
      </w:r>
      <w:r w:rsidR="008F427A">
        <w:t>архитектурни</w:t>
      </w:r>
      <w:r>
        <w:t xml:space="preserve"> стандарти. Т.е. колкото повече архитектурни стандарти базата ни с критерии разпознава, толкова по </w:t>
      </w:r>
      <w:r w:rsidR="008F427A">
        <w:t>ценен</w:t>
      </w:r>
      <w:r>
        <w:t xml:space="preserve"> става инструмента, който разработваме. </w:t>
      </w:r>
    </w:p>
    <w:p w:rsidR="00FD5F55" w:rsidRDefault="00FD5F55" w:rsidP="00FD5F55">
      <w:r>
        <w:t>Като прибавим допълващата функционалност(</w:t>
      </w:r>
      <w:r w:rsidRPr="0020686B">
        <w:rPr>
          <w:i/>
        </w:rPr>
        <w:t>подготовка на критерии за анализ</w:t>
      </w:r>
      <w:r>
        <w:t>) концептуалния модел започва да изглежда по следният начин:</w:t>
      </w:r>
    </w:p>
    <w:p w:rsidR="00FD5F55" w:rsidRDefault="00FD5F55" w:rsidP="00FD5F55"/>
    <w:p w:rsidR="00FD5F55" w:rsidRPr="00603C94" w:rsidRDefault="00FD5F55" w:rsidP="00FD5F55">
      <w:r>
        <w:rPr>
          <w:noProof/>
          <w:lang w:val="en-US" w:eastAsia="en-US"/>
        </w:rPr>
        <w:drawing>
          <wp:inline distT="0" distB="0" distL="0" distR="0" wp14:anchorId="5D0C62AF" wp14:editId="3F32C7B7">
            <wp:extent cx="5274310" cy="719583"/>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19583"/>
                    </a:xfrm>
                    <a:prstGeom prst="rect">
                      <a:avLst/>
                    </a:prstGeom>
                  </pic:spPr>
                </pic:pic>
              </a:graphicData>
            </a:graphic>
          </wp:inline>
        </w:drawing>
      </w:r>
    </w:p>
    <w:p w:rsidR="00FD5F55" w:rsidRDefault="00FD5F55" w:rsidP="00FD5F55">
      <w:pPr>
        <w:pStyle w:val="Caption"/>
        <w:jc w:val="center"/>
      </w:pPr>
      <w:bookmarkStart w:id="1167" w:name="_Ref397618648"/>
      <w:r>
        <w:t xml:space="preserve">Фигура </w:t>
      </w:r>
      <w:r w:rsidR="00E73236">
        <w:fldChar w:fldCharType="begin"/>
      </w:r>
      <w:r w:rsidR="00E73236">
        <w:instrText xml:space="preserve"> SEQ Фигура \* ARABIC </w:instrText>
      </w:r>
      <w:r w:rsidR="00E73236">
        <w:fldChar w:fldCharType="separate"/>
      </w:r>
      <w:r w:rsidR="00245837">
        <w:rPr>
          <w:noProof/>
        </w:rPr>
        <w:t>14</w:t>
      </w:r>
      <w:r w:rsidR="00E73236">
        <w:rPr>
          <w:noProof/>
        </w:rPr>
        <w:fldChar w:fldCharType="end"/>
      </w:r>
      <w:bookmarkEnd w:id="1167"/>
      <w:r>
        <w:t xml:space="preserve"> (разширен концептуален модел на системата)</w:t>
      </w:r>
    </w:p>
    <w:p w:rsidR="00FD5F55" w:rsidRDefault="00FD5F55" w:rsidP="00FD5F55"/>
    <w:p w:rsidR="00FD5F55" w:rsidRDefault="00FD5F55" w:rsidP="00FD5F55">
      <w:r>
        <w:t xml:space="preserve">Остава още една стъпка, която не е изобразена и тя е възможността да съхраним </w:t>
      </w:r>
      <w:r w:rsidRPr="002E2C81">
        <w:rPr>
          <w:i/>
        </w:rPr>
        <w:t>хранилището на архитектурни елементи</w:t>
      </w:r>
      <w:r w:rsidRPr="002E2C81">
        <w:t xml:space="preserve"> (извлечения архитектур</w:t>
      </w:r>
      <w:r>
        <w:t>ен</w:t>
      </w:r>
      <w:r w:rsidRPr="002E2C81">
        <w:t xml:space="preserve"> модел)</w:t>
      </w:r>
      <w:r>
        <w:t xml:space="preserve"> във файлов формат. Т.е. трябва да сериализираме получения модел в XMI формат. Идеята на което ни дава </w:t>
      </w:r>
      <w:r w:rsidR="008F427A">
        <w:t>възможност</w:t>
      </w:r>
      <w:r>
        <w:t xml:space="preserve"> за преработка, в случай че </w:t>
      </w:r>
      <w:r w:rsidR="008F427A">
        <w:t>преизползваме</w:t>
      </w:r>
      <w:r>
        <w:t xml:space="preserve"> модела и го пренастройваме на базата на нови изисквания, които сме получили. Това също ни позволява да комуникираме модела с инструменти работещи със същия стандарт на сериализация.</w:t>
      </w:r>
    </w:p>
    <w:p w:rsidR="00FD5F55" w:rsidRDefault="00FD5F55" w:rsidP="00FD5F55"/>
    <w:p w:rsidR="00FD5F55" w:rsidRDefault="00FD5F55" w:rsidP="00FD5F55">
      <w:pPr>
        <w:keepNext/>
      </w:pPr>
      <w:r>
        <w:rPr>
          <w:noProof/>
          <w:lang w:val="en-US" w:eastAsia="en-US"/>
        </w:rPr>
        <w:drawing>
          <wp:inline distT="0" distB="0" distL="0" distR="0" wp14:anchorId="1A247FCA" wp14:editId="054726BA">
            <wp:extent cx="5274310" cy="52855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558"/>
                    </a:xfrm>
                    <a:prstGeom prst="rect">
                      <a:avLst/>
                    </a:prstGeom>
                  </pic:spPr>
                </pic:pic>
              </a:graphicData>
            </a:graphic>
          </wp:inline>
        </w:drawing>
      </w:r>
    </w:p>
    <w:p w:rsidR="00FD5F55" w:rsidRDefault="00FD5F55" w:rsidP="00FD5F55">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15</w:t>
      </w:r>
      <w:r w:rsidR="00E73236">
        <w:rPr>
          <w:noProof/>
        </w:rPr>
        <w:fldChar w:fldCharType="end"/>
      </w:r>
      <w:r>
        <w:t xml:space="preserve"> (разширен концептуален модел със сериализация)</w:t>
      </w:r>
    </w:p>
    <w:p w:rsidR="00FD5F55" w:rsidRDefault="00FD5F55" w:rsidP="00FD5F55">
      <w:pPr>
        <w:pStyle w:val="Caption"/>
        <w:jc w:val="center"/>
      </w:pPr>
    </w:p>
    <w:p w:rsidR="00FD5F55" w:rsidRPr="00B7714A" w:rsidRDefault="00FD5F55" w:rsidP="00FD5F55">
      <w:r>
        <w:t xml:space="preserve">На кратко, след ръчна подготовка на </w:t>
      </w:r>
      <w:r w:rsidRPr="004C45FC">
        <w:rPr>
          <w:i/>
        </w:rPr>
        <w:t>критериите за архитектурни артефакти</w:t>
      </w:r>
      <w:r>
        <w:t xml:space="preserve">  за дадена стандартна архитектура, съхранени в </w:t>
      </w:r>
      <w:r w:rsidRPr="004C45FC">
        <w:rPr>
          <w:i/>
        </w:rPr>
        <w:t>базата с критерии</w:t>
      </w:r>
      <w:r>
        <w:rPr>
          <w:i/>
        </w:rPr>
        <w:t xml:space="preserve"> </w:t>
      </w:r>
      <w:r>
        <w:t xml:space="preserve">изпълняваме </w:t>
      </w:r>
      <w:r>
        <w:lastRenderedPageBreak/>
        <w:t xml:space="preserve">анализ над проект отговарящ на същия стандарт.  Този анализ представлява  проверка на всички критерии от базата върху всички елементи от кода и структурата му, като в резултат получаваме </w:t>
      </w:r>
      <w:r w:rsidRPr="00B7714A">
        <w:rPr>
          <w:i/>
        </w:rPr>
        <w:t>архитектурен модел</w:t>
      </w:r>
      <w:r>
        <w:t xml:space="preserve">. След като анализът е </w:t>
      </w:r>
      <w:r w:rsidR="008F427A">
        <w:t>приключил</w:t>
      </w:r>
      <w:r>
        <w:t xml:space="preserve"> преминаваме към сериализация на </w:t>
      </w:r>
      <w:r w:rsidR="008F427A">
        <w:t>въпросния</w:t>
      </w:r>
      <w:r>
        <w:t xml:space="preserve"> модел в стандартен файлов формат, от който можем да преминем към генерация на базов код, от която получаваме файлове осигуряващи средата на комуникация и обвивка на основните архитектурни елементи.</w:t>
      </w:r>
    </w:p>
    <w:p w:rsidR="00D17DD9" w:rsidRDefault="00D17DD9" w:rsidP="00D17DD9">
      <w:pPr>
        <w:pStyle w:val="Heading2"/>
      </w:pPr>
      <w:bookmarkStart w:id="1168" w:name="_Toc397093008"/>
      <w:bookmarkStart w:id="1169" w:name="_Ref409475293"/>
      <w:bookmarkStart w:id="1170" w:name="_Ref409731747"/>
      <w:bookmarkStart w:id="1171" w:name="_Toc397093006"/>
      <w:bookmarkStart w:id="1172" w:name="_Ref400905816"/>
      <w:bookmarkStart w:id="1173" w:name="_Toc412060234"/>
      <w:r>
        <w:rPr>
          <w:lang w:val="ru-RU"/>
        </w:rPr>
        <w:t>Работни</w:t>
      </w:r>
      <w:r w:rsidRPr="008F427A">
        <w:t xml:space="preserve"> процеси</w:t>
      </w:r>
      <w:bookmarkEnd w:id="1168"/>
      <w:bookmarkEnd w:id="1169"/>
      <w:bookmarkEnd w:id="1170"/>
      <w:bookmarkEnd w:id="1173"/>
    </w:p>
    <w:p w:rsidR="001F76CC" w:rsidRPr="001F76CC" w:rsidRDefault="001F76CC" w:rsidP="001F76CC">
      <w:pPr>
        <w:rPr>
          <w:i/>
        </w:rPr>
      </w:pPr>
      <w:r>
        <w:t xml:space="preserve">Тук на базата на концептуалния модел представяме детайлни процеси, които трябва да спазва приложението. Първата подточка описва графично </w:t>
      </w:r>
      <w:r w:rsidRPr="001F76CC">
        <w:rPr>
          <w:i/>
        </w:rPr>
        <w:t>подготовката на критерии за анализ</w:t>
      </w:r>
      <w:r>
        <w:rPr>
          <w:i/>
        </w:rPr>
        <w:t xml:space="preserve">, </w:t>
      </w:r>
      <w:r>
        <w:t xml:space="preserve">след това описваме </w:t>
      </w:r>
      <w:r w:rsidRPr="001F76CC">
        <w:rPr>
          <w:i/>
        </w:rPr>
        <w:t>изпълнението на анализ</w:t>
      </w:r>
      <w:r>
        <w:t xml:space="preserve"> и </w:t>
      </w:r>
      <w:r>
        <w:rPr>
          <w:i/>
        </w:rPr>
        <w:t xml:space="preserve">сериализация на модел </w:t>
      </w:r>
      <w:r>
        <w:t xml:space="preserve">и на последно място описваме </w:t>
      </w:r>
      <w:r>
        <w:rPr>
          <w:i/>
        </w:rPr>
        <w:t>генерацията на базов код.</w:t>
      </w:r>
    </w:p>
    <w:p w:rsidR="00D17DD9" w:rsidRPr="005873F4" w:rsidRDefault="00D17DD9" w:rsidP="00D17DD9">
      <w:r>
        <w:t xml:space="preserve">Виж цяла карта на процесите в </w:t>
      </w:r>
      <w:r w:rsidRPr="00C70ED8">
        <w:rPr>
          <w:i/>
        </w:rPr>
        <w:fldChar w:fldCharType="begin"/>
      </w:r>
      <w:r w:rsidRPr="00C70ED8">
        <w:rPr>
          <w:i/>
        </w:rPr>
        <w:instrText xml:space="preserve"> REF _Ref398218703 \n \h </w:instrText>
      </w:r>
      <w:r>
        <w:rPr>
          <w:i/>
        </w:rPr>
        <w:instrText xml:space="preserve"> \* MERGEFORMAT </w:instrText>
      </w:r>
      <w:r w:rsidRPr="00C70ED8">
        <w:rPr>
          <w:i/>
        </w:rPr>
      </w:r>
      <w:r w:rsidRPr="00C70ED8">
        <w:rPr>
          <w:i/>
        </w:rPr>
        <w:fldChar w:fldCharType="separate"/>
      </w:r>
      <w:r w:rsidR="00245837">
        <w:rPr>
          <w:i/>
        </w:rPr>
        <w:t>Приложение 6</w:t>
      </w:r>
      <w:r w:rsidRPr="00C70ED8">
        <w:rPr>
          <w:i/>
        </w:rPr>
        <w:fldChar w:fldCharType="end"/>
      </w:r>
      <w:ins w:id="1174" w:author="aldi" w:date="2015-02-16T16:20:00Z">
        <w:r w:rsidR="00473CB6">
          <w:t xml:space="preserve">. За унифицирано представяне на елементите в представените по-долу модели на процеси се използва </w:t>
        </w:r>
      </w:ins>
      <w:ins w:id="1175" w:author="aldi" w:date="2015-02-16T16:33:00Z">
        <w:r w:rsidR="00091724">
          <w:t>легендата от приложение 5.</w:t>
        </w:r>
      </w:ins>
      <w:del w:id="1176" w:author="aldi" w:date="2015-02-16T16:33:00Z">
        <w:r w:rsidDel="00091724">
          <w:delText xml:space="preserve"> </w:delText>
        </w:r>
      </w:del>
    </w:p>
    <w:p w:rsidR="00D17DD9" w:rsidRDefault="00D17DD9" w:rsidP="00D17DD9">
      <w:pPr>
        <w:pStyle w:val="Heading3"/>
      </w:pPr>
      <w:bookmarkStart w:id="1177" w:name="_Ref397973867"/>
      <w:bookmarkStart w:id="1178" w:name="_Toc412060235"/>
      <w:r>
        <w:t>Подготовка на критерии за анализ</w:t>
      </w:r>
      <w:bookmarkEnd w:id="1177"/>
      <w:bookmarkEnd w:id="1178"/>
    </w:p>
    <w:p w:rsidR="00D17DD9" w:rsidRDefault="00D17DD9" w:rsidP="00D17DD9">
      <w:pPr>
        <w:keepNext/>
        <w:jc w:val="center"/>
      </w:pPr>
      <w:r>
        <w:rPr>
          <w:noProof/>
          <w:lang w:val="en-US" w:eastAsia="en-US"/>
        </w:rPr>
        <w:drawing>
          <wp:inline distT="0" distB="0" distL="0" distR="0" wp14:anchorId="4F24BEBD" wp14:editId="4FB63712">
            <wp:extent cx="3976688" cy="36274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4336" cy="3634431"/>
                    </a:xfrm>
                    <a:prstGeom prst="rect">
                      <a:avLst/>
                    </a:prstGeom>
                  </pic:spPr>
                </pic:pic>
              </a:graphicData>
            </a:graphic>
          </wp:inline>
        </w:drawing>
      </w:r>
    </w:p>
    <w:p w:rsidR="00D17DD9" w:rsidRDefault="00D17DD9" w:rsidP="00D17DD9">
      <w:pPr>
        <w:pStyle w:val="Caption"/>
        <w:jc w:val="center"/>
        <w:rPr>
          <w:noProof/>
        </w:rPr>
      </w:pPr>
      <w:r>
        <w:t xml:space="preserve">Фигура </w:t>
      </w:r>
      <w:r w:rsidR="00E73236">
        <w:fldChar w:fldCharType="begin"/>
      </w:r>
      <w:r w:rsidR="00E73236">
        <w:instrText xml:space="preserve"> SEQ Фигура \* ARABIC </w:instrText>
      </w:r>
      <w:r w:rsidR="00E73236">
        <w:fldChar w:fldCharType="separate"/>
      </w:r>
      <w:r w:rsidR="00245837">
        <w:rPr>
          <w:noProof/>
        </w:rPr>
        <w:t>16</w:t>
      </w:r>
      <w:r w:rsidR="00E73236">
        <w:rPr>
          <w:noProof/>
        </w:rPr>
        <w:fldChar w:fldCharType="end"/>
      </w:r>
      <w:r>
        <w:t xml:space="preserve"> (Подготовка на критерии за анализ, легенда: </w:t>
      </w:r>
      <w:r>
        <w:fldChar w:fldCharType="begin"/>
      </w:r>
      <w:r>
        <w:instrText xml:space="preserve"> REF _Ref398215538 \n \h </w:instrText>
      </w:r>
      <w:r>
        <w:fldChar w:fldCharType="separate"/>
      </w:r>
      <w:r w:rsidR="00245837">
        <w:t>Приложение 5</w:t>
      </w:r>
      <w:r>
        <w:fldChar w:fldCharType="end"/>
      </w:r>
      <w:r>
        <w:t>)</w:t>
      </w:r>
    </w:p>
    <w:p w:rsidR="00D17DD9" w:rsidRPr="00EA3D71" w:rsidRDefault="00D17DD9" w:rsidP="00D17DD9">
      <w:r w:rsidRPr="00DC3DAB">
        <w:rPr>
          <w:noProof/>
          <w:lang w:eastAsia="en-US"/>
        </w:rPr>
        <w:t xml:space="preserve"> </w:t>
      </w:r>
    </w:p>
    <w:p w:rsidR="001F76CC" w:rsidRDefault="00D17DD9" w:rsidP="00D17DD9">
      <w:bookmarkStart w:id="1179" w:name="_Ref397973918"/>
      <w:r>
        <w:t xml:space="preserve">Това е единствения ръчен процес, в който е необходимо да се дефинират критериите за архитектурни елементи по подобие на точка </w:t>
      </w:r>
      <w:r w:rsidRPr="00C24608">
        <w:rPr>
          <w:i/>
        </w:rPr>
        <w:fldChar w:fldCharType="begin"/>
      </w:r>
      <w:r w:rsidRPr="00C24608">
        <w:rPr>
          <w:i/>
        </w:rPr>
        <w:instrText xml:space="preserve"> REF _Ref398216154 \n \h </w:instrText>
      </w:r>
      <w:r w:rsidR="00C24608">
        <w:rPr>
          <w:i/>
        </w:rPr>
        <w:instrText xml:space="preserve"> \* MERGEFORMAT </w:instrText>
      </w:r>
      <w:r w:rsidRPr="00C24608">
        <w:rPr>
          <w:i/>
        </w:rPr>
      </w:r>
      <w:r w:rsidRPr="00C24608">
        <w:rPr>
          <w:i/>
        </w:rPr>
        <w:fldChar w:fldCharType="separate"/>
      </w:r>
      <w:r w:rsidR="00245837">
        <w:rPr>
          <w:i/>
        </w:rPr>
        <w:t>3.3.4</w:t>
      </w:r>
      <w:r w:rsidRPr="00C24608">
        <w:rPr>
          <w:i/>
        </w:rPr>
        <w:fldChar w:fldCharType="end"/>
      </w:r>
      <w:r>
        <w:t>, да се приведат във формат удобен за четене от базовия анализатор и да се поместят в базата с критериите.</w:t>
      </w:r>
    </w:p>
    <w:p w:rsidR="001F76CC" w:rsidDel="002C26F0" w:rsidRDefault="001F76CC">
      <w:pPr>
        <w:spacing w:after="0"/>
        <w:jc w:val="left"/>
        <w:rPr>
          <w:del w:id="1180" w:author="mitko" w:date="2015-02-18T21:57:00Z"/>
        </w:rPr>
      </w:pPr>
      <w:del w:id="1181" w:author="mitko" w:date="2015-02-18T21:56:00Z">
        <w:r w:rsidDel="002C26F0">
          <w:lastRenderedPageBreak/>
          <w:br w:type="page"/>
        </w:r>
      </w:del>
    </w:p>
    <w:p w:rsidR="00D17DD9" w:rsidRDefault="00D17DD9" w:rsidP="002C26F0">
      <w:pPr>
        <w:pStyle w:val="Heading3"/>
      </w:pPr>
      <w:bookmarkStart w:id="1182" w:name="_Ref398817119"/>
      <w:bookmarkStart w:id="1183" w:name="_Toc412060236"/>
      <w:bookmarkEnd w:id="1179"/>
      <w:r w:rsidRPr="009147C5">
        <w:rPr>
          <w:color w:val="auto"/>
        </w:rPr>
        <w:t>А</w:t>
      </w:r>
      <w:r>
        <w:t>нализиране на проект и сериализация на хранилището</w:t>
      </w:r>
      <w:bookmarkEnd w:id="1182"/>
      <w:bookmarkEnd w:id="1183"/>
    </w:p>
    <w:p w:rsidR="00D17DD9" w:rsidRDefault="00D17DD9" w:rsidP="00D17DD9">
      <w:pPr>
        <w:keepNext/>
        <w:jc w:val="center"/>
      </w:pPr>
      <w:r>
        <w:rPr>
          <w:noProof/>
          <w:lang w:val="en-US" w:eastAsia="en-US"/>
        </w:rPr>
        <w:drawing>
          <wp:inline distT="0" distB="0" distL="0" distR="0" wp14:anchorId="1C6B8249" wp14:editId="6371EEB4">
            <wp:extent cx="4400317" cy="526533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99533" cy="5264398"/>
                    </a:xfrm>
                    <a:prstGeom prst="rect">
                      <a:avLst/>
                    </a:prstGeom>
                  </pic:spPr>
                </pic:pic>
              </a:graphicData>
            </a:graphic>
          </wp:inline>
        </w:drawing>
      </w:r>
    </w:p>
    <w:p w:rsidR="00D17DD9" w:rsidRDefault="00D17DD9" w:rsidP="00D17DD9">
      <w:pPr>
        <w:pStyle w:val="Caption"/>
        <w:jc w:val="center"/>
      </w:pPr>
      <w:bookmarkStart w:id="1184" w:name="_Ref409962011"/>
      <w:r>
        <w:t xml:space="preserve">Фигура </w:t>
      </w:r>
      <w:r w:rsidR="00E73236">
        <w:fldChar w:fldCharType="begin"/>
      </w:r>
      <w:r w:rsidR="00E73236">
        <w:instrText xml:space="preserve"> SEQ Фигура \* ARABIC </w:instrText>
      </w:r>
      <w:r w:rsidR="00E73236">
        <w:fldChar w:fldCharType="separate"/>
      </w:r>
      <w:r w:rsidR="00245837">
        <w:rPr>
          <w:noProof/>
        </w:rPr>
        <w:t>17</w:t>
      </w:r>
      <w:r w:rsidR="00E73236">
        <w:rPr>
          <w:noProof/>
        </w:rPr>
        <w:fldChar w:fldCharType="end"/>
      </w:r>
      <w:bookmarkEnd w:id="1184"/>
      <w:r>
        <w:t xml:space="preserve"> (Анализиране на проект и сериализация на хранилището,  легенда: </w:t>
      </w:r>
      <w:r>
        <w:fldChar w:fldCharType="begin"/>
      </w:r>
      <w:r>
        <w:instrText xml:space="preserve"> REF _Ref398215538 \n \h </w:instrText>
      </w:r>
      <w:r>
        <w:fldChar w:fldCharType="separate"/>
      </w:r>
      <w:r w:rsidR="00245837">
        <w:t>Приложение 5</w:t>
      </w:r>
      <w:r>
        <w:fldChar w:fldCharType="end"/>
      </w:r>
      <w:r>
        <w:t>)</w:t>
      </w:r>
    </w:p>
    <w:p w:rsidR="00D17DD9" w:rsidRDefault="00D17DD9" w:rsidP="00D17DD9">
      <w:pPr>
        <w:pStyle w:val="Caption"/>
        <w:jc w:val="center"/>
      </w:pPr>
    </w:p>
    <w:p w:rsidR="00D17DD9" w:rsidRDefault="00D17DD9" w:rsidP="00D17DD9">
      <w:r>
        <w:t>След като е стартиран процеса и групата от критерии, които ще се ползват, започва обхождане на зададения проект и всеки един от елементите му се подлага под анализ със съответната група от критерии. След като даден критерий е удовлетворен се създава съответни елемент в UML хранилището. Този процес се повтаря до изчерпване на всички елементи на проекта.</w:t>
      </w:r>
    </w:p>
    <w:p w:rsidR="001F76CC" w:rsidRDefault="00D17DD9" w:rsidP="00D17DD9">
      <w:r>
        <w:t>Следва конвертиране на UML хранилището (модела) в XMI формат.</w:t>
      </w:r>
    </w:p>
    <w:p w:rsidR="001F76CC" w:rsidRDefault="001F76CC">
      <w:pPr>
        <w:spacing w:after="0"/>
        <w:jc w:val="left"/>
      </w:pPr>
      <w:r>
        <w:br w:type="page"/>
      </w:r>
    </w:p>
    <w:p w:rsidR="00D17DD9" w:rsidRDefault="00D17DD9" w:rsidP="00D17DD9">
      <w:pPr>
        <w:pStyle w:val="Heading3"/>
      </w:pPr>
      <w:bookmarkStart w:id="1185" w:name="_Ref397973971"/>
      <w:bookmarkStart w:id="1186" w:name="_Toc412060237"/>
      <w:r>
        <w:lastRenderedPageBreak/>
        <w:t>Генерация на базов код</w:t>
      </w:r>
      <w:bookmarkEnd w:id="1185"/>
      <w:bookmarkEnd w:id="1186"/>
    </w:p>
    <w:p w:rsidR="00D17DD9" w:rsidRDefault="00D17DD9" w:rsidP="00D17DD9">
      <w:pPr>
        <w:keepNext/>
        <w:jc w:val="center"/>
      </w:pPr>
      <w:r>
        <w:rPr>
          <w:noProof/>
          <w:lang w:val="en-US" w:eastAsia="en-US"/>
        </w:rPr>
        <w:drawing>
          <wp:inline distT="0" distB="0" distL="0" distR="0" wp14:anchorId="24DF5479" wp14:editId="26B85AB5">
            <wp:extent cx="4402217"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097" cy="3831796"/>
                    </a:xfrm>
                    <a:prstGeom prst="rect">
                      <a:avLst/>
                    </a:prstGeom>
                  </pic:spPr>
                </pic:pic>
              </a:graphicData>
            </a:graphic>
          </wp:inline>
        </w:drawing>
      </w:r>
    </w:p>
    <w:p w:rsidR="00D17DD9" w:rsidRDefault="00D17DD9" w:rsidP="00D17D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18</w:t>
      </w:r>
      <w:r w:rsidR="00E73236">
        <w:rPr>
          <w:noProof/>
        </w:rPr>
        <w:fldChar w:fldCharType="end"/>
      </w:r>
      <w:r>
        <w:t xml:space="preserve"> ( Генерация на базов код,  легенда: </w:t>
      </w:r>
      <w:r>
        <w:fldChar w:fldCharType="begin"/>
      </w:r>
      <w:r>
        <w:instrText xml:space="preserve"> REF _Ref398215538 \n \h </w:instrText>
      </w:r>
      <w:r>
        <w:fldChar w:fldCharType="separate"/>
      </w:r>
      <w:r w:rsidR="00245837">
        <w:t>Приложение 5</w:t>
      </w:r>
      <w:r>
        <w:fldChar w:fldCharType="end"/>
      </w:r>
      <w:r>
        <w:t>)</w:t>
      </w:r>
    </w:p>
    <w:p w:rsidR="00D17DD9" w:rsidRPr="008F427A" w:rsidRDefault="00D17DD9" w:rsidP="00D17DD9">
      <w:r>
        <w:t>Процеса започва с избиране на XMI файл съдържащ UML модел. Следва десериализация на XMI файла или конвертирането му към обектен UML модел. След това елементите на въпросния UML модел се обхождат и се генерира базов код на системата  на базата на предварително заготвени шаблони.</w:t>
      </w:r>
    </w:p>
    <w:p w:rsidR="00FD5F55" w:rsidRDefault="00FD5F55" w:rsidP="00FD5F55">
      <w:pPr>
        <w:pStyle w:val="Heading2"/>
      </w:pPr>
      <w:bookmarkStart w:id="1187" w:name="_Ref408855494"/>
      <w:bookmarkStart w:id="1188" w:name="_Toc412060238"/>
      <w:r w:rsidRPr="008F427A">
        <w:t>Потребителски</w:t>
      </w:r>
      <w:r>
        <w:rPr>
          <w:lang w:val="ru-RU"/>
        </w:rPr>
        <w:t xml:space="preserve"> </w:t>
      </w:r>
      <w:r w:rsidRPr="008F427A">
        <w:t>(функционални</w:t>
      </w:r>
      <w:r>
        <w:rPr>
          <w:lang w:val="ru-RU"/>
        </w:rPr>
        <w:t xml:space="preserve">) </w:t>
      </w:r>
      <w:r w:rsidRPr="008F427A">
        <w:t>изисквания</w:t>
      </w:r>
      <w:bookmarkEnd w:id="1171"/>
      <w:bookmarkEnd w:id="1172"/>
      <w:bookmarkEnd w:id="1187"/>
      <w:bookmarkEnd w:id="1188"/>
    </w:p>
    <w:p w:rsidR="008F25BA" w:rsidRPr="008F25BA" w:rsidRDefault="00415018" w:rsidP="008F25BA">
      <w:r>
        <w:t>В тази точка представяме</w:t>
      </w:r>
      <w:r w:rsidR="008F25BA">
        <w:t xml:space="preserve"> основна диаг</w:t>
      </w:r>
      <w:r>
        <w:t>рама на случаите на употреба както и подробно описание на всеки един случай на употреба. Следва подробно описание на мета-модела, с който ще описваме извлечената архитектурна информация последвани от структура и формат на генерирания базов код (</w:t>
      </w:r>
      <w:r w:rsidRPr="00415018">
        <w:rPr>
          <w:i/>
        </w:rPr>
        <w:fldChar w:fldCharType="begin"/>
      </w:r>
      <w:r w:rsidRPr="00415018">
        <w:rPr>
          <w:i/>
        </w:rPr>
        <w:instrText xml:space="preserve"> REF _Ref397973971 \r \h </w:instrText>
      </w:r>
      <w:r>
        <w:rPr>
          <w:i/>
        </w:rPr>
        <w:instrText xml:space="preserve"> \* MERGEFORMAT </w:instrText>
      </w:r>
      <w:r w:rsidRPr="00415018">
        <w:rPr>
          <w:i/>
        </w:rPr>
      </w:r>
      <w:r w:rsidRPr="00415018">
        <w:rPr>
          <w:i/>
        </w:rPr>
        <w:fldChar w:fldCharType="separate"/>
      </w:r>
      <w:r w:rsidR="00245837">
        <w:rPr>
          <w:i/>
        </w:rPr>
        <w:t>3.2.3</w:t>
      </w:r>
      <w:r w:rsidRPr="00415018">
        <w:rPr>
          <w:i/>
        </w:rPr>
        <w:fldChar w:fldCharType="end"/>
      </w:r>
      <w:r>
        <w:t xml:space="preserve">). На последно място описваме в детайл критериите на базата, на които трябва да се </w:t>
      </w:r>
      <w:r w:rsidRPr="00415018">
        <w:rPr>
          <w:i/>
        </w:rPr>
        <w:t>приготвят критерии за анализ</w:t>
      </w:r>
      <w:r>
        <w:t xml:space="preserve"> (</w:t>
      </w:r>
      <w:r w:rsidRPr="00415018">
        <w:rPr>
          <w:i/>
        </w:rPr>
        <w:fldChar w:fldCharType="begin"/>
      </w:r>
      <w:r w:rsidRPr="00415018">
        <w:rPr>
          <w:i/>
        </w:rPr>
        <w:instrText xml:space="preserve"> REF _Ref397973867 \r \h </w:instrText>
      </w:r>
      <w:r>
        <w:rPr>
          <w:i/>
        </w:rPr>
        <w:instrText xml:space="preserve"> \* MERGEFORMAT </w:instrText>
      </w:r>
      <w:r w:rsidRPr="00415018">
        <w:rPr>
          <w:i/>
        </w:rPr>
      </w:r>
      <w:r w:rsidRPr="00415018">
        <w:rPr>
          <w:i/>
        </w:rPr>
        <w:fldChar w:fldCharType="separate"/>
      </w:r>
      <w:r w:rsidR="00245837">
        <w:rPr>
          <w:i/>
        </w:rPr>
        <w:t>3.2.1</w:t>
      </w:r>
      <w:r w:rsidRPr="00415018">
        <w:rPr>
          <w:i/>
        </w:rPr>
        <w:fldChar w:fldCharType="end"/>
      </w:r>
      <w:r>
        <w:t>).</w:t>
      </w:r>
    </w:p>
    <w:p w:rsidR="00FD5F55" w:rsidRDefault="00FD5F55" w:rsidP="00FD5F55">
      <w:pPr>
        <w:pStyle w:val="Heading3"/>
      </w:pPr>
      <w:bookmarkStart w:id="1189" w:name="_Toc412060239"/>
      <w:r>
        <w:t>Типични случаи на употреба</w:t>
      </w:r>
      <w:bookmarkEnd w:id="1189"/>
    </w:p>
    <w:p w:rsidR="00FD5F55" w:rsidRPr="00E2288F" w:rsidRDefault="00FD5F55" w:rsidP="00FD5F55">
      <w:r>
        <w:t xml:space="preserve">От концептуалния модел представен в точка </w:t>
      </w:r>
      <w:r w:rsidRPr="00E2288F">
        <w:rPr>
          <w:i/>
        </w:rPr>
        <w:fldChar w:fldCharType="begin"/>
      </w:r>
      <w:r w:rsidRPr="00E2288F">
        <w:rPr>
          <w:i/>
        </w:rPr>
        <w:instrText xml:space="preserve"> REF _Ref397945242 \r \h </w:instrText>
      </w:r>
      <w:r>
        <w:rPr>
          <w:i/>
        </w:rPr>
        <w:instrText xml:space="preserve"> \* MERGEFORMAT </w:instrText>
      </w:r>
      <w:r w:rsidRPr="00E2288F">
        <w:rPr>
          <w:i/>
        </w:rPr>
      </w:r>
      <w:r w:rsidRPr="00E2288F">
        <w:rPr>
          <w:i/>
        </w:rPr>
        <w:fldChar w:fldCharType="separate"/>
      </w:r>
      <w:r w:rsidR="00245837">
        <w:rPr>
          <w:i/>
        </w:rPr>
        <w:t>3.1</w:t>
      </w:r>
      <w:r w:rsidRPr="00E2288F">
        <w:rPr>
          <w:i/>
        </w:rPr>
        <w:fldChar w:fldCharType="end"/>
      </w:r>
      <w:r w:rsidR="008F25BA">
        <w:rPr>
          <w:i/>
        </w:rPr>
        <w:t xml:space="preserve"> </w:t>
      </w:r>
      <w:r w:rsidR="008F25BA">
        <w:t>и работните процеси (</w:t>
      </w:r>
      <w:r w:rsidR="008F25BA" w:rsidRPr="008F25BA">
        <w:rPr>
          <w:i/>
        </w:rPr>
        <w:fldChar w:fldCharType="begin"/>
      </w:r>
      <w:r w:rsidR="008F25BA" w:rsidRPr="008F25BA">
        <w:rPr>
          <w:i/>
        </w:rPr>
        <w:instrText xml:space="preserve"> REF _Ref409731747 \r \h </w:instrText>
      </w:r>
      <w:r w:rsidR="008F25BA">
        <w:rPr>
          <w:i/>
        </w:rPr>
        <w:instrText xml:space="preserve"> \* MERGEFORMAT </w:instrText>
      </w:r>
      <w:r w:rsidR="008F25BA" w:rsidRPr="008F25BA">
        <w:rPr>
          <w:i/>
        </w:rPr>
      </w:r>
      <w:r w:rsidR="008F25BA" w:rsidRPr="008F25BA">
        <w:rPr>
          <w:i/>
        </w:rPr>
        <w:fldChar w:fldCharType="separate"/>
      </w:r>
      <w:r w:rsidR="00245837">
        <w:rPr>
          <w:i/>
        </w:rPr>
        <w:t>3.2</w:t>
      </w:r>
      <w:r w:rsidR="008F25BA" w:rsidRPr="008F25BA">
        <w:rPr>
          <w:i/>
        </w:rPr>
        <w:fldChar w:fldCharType="end"/>
      </w:r>
      <w:r w:rsidR="008F25BA">
        <w:t>)</w:t>
      </w:r>
      <w:r>
        <w:t>, можем да синтезираме следната диаграма на типични случаи на употреба:</w:t>
      </w:r>
    </w:p>
    <w:p w:rsidR="00FD5F55" w:rsidRDefault="00FD5F55" w:rsidP="00FD5F55">
      <w:pPr>
        <w:keepNext/>
        <w:jc w:val="center"/>
      </w:pPr>
      <w:r>
        <w:rPr>
          <w:noProof/>
          <w:lang w:val="en-US" w:eastAsia="en-US"/>
        </w:rPr>
        <w:lastRenderedPageBreak/>
        <w:drawing>
          <wp:inline distT="0" distB="0" distL="0" distR="0" wp14:anchorId="683F4C4D" wp14:editId="5F5F128B">
            <wp:extent cx="4567698" cy="3764804"/>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png"/>
                    <pic:cNvPicPr/>
                  </pic:nvPicPr>
                  <pic:blipFill>
                    <a:blip r:embed="rId33">
                      <a:extLst>
                        <a:ext uri="{28A0092B-C50C-407E-A947-70E740481C1C}">
                          <a14:useLocalDpi xmlns:a14="http://schemas.microsoft.com/office/drawing/2010/main" val="0"/>
                        </a:ext>
                      </a:extLst>
                    </a:blip>
                    <a:stretch>
                      <a:fillRect/>
                    </a:stretch>
                  </pic:blipFill>
                  <pic:spPr>
                    <a:xfrm>
                      <a:off x="0" y="0"/>
                      <a:ext cx="4565843" cy="3763275"/>
                    </a:xfrm>
                    <a:prstGeom prst="rect">
                      <a:avLst/>
                    </a:prstGeom>
                  </pic:spPr>
                </pic:pic>
              </a:graphicData>
            </a:graphic>
          </wp:inline>
        </w:drawing>
      </w:r>
    </w:p>
    <w:p w:rsidR="00FD5F55" w:rsidRDefault="00FD5F55" w:rsidP="00FD5F55">
      <w:pPr>
        <w:pStyle w:val="Caption"/>
        <w:jc w:val="center"/>
      </w:pPr>
      <w:bookmarkStart w:id="1190" w:name="_Ref397962987"/>
      <w:r>
        <w:t xml:space="preserve">  Фигура </w:t>
      </w:r>
      <w:r w:rsidR="00E73236">
        <w:fldChar w:fldCharType="begin"/>
      </w:r>
      <w:r w:rsidR="00E73236">
        <w:instrText xml:space="preserve"> SEQ  Фигура \* ARABIC </w:instrText>
      </w:r>
      <w:r w:rsidR="00E73236">
        <w:fldChar w:fldCharType="separate"/>
      </w:r>
      <w:r w:rsidR="00245837">
        <w:rPr>
          <w:noProof/>
        </w:rPr>
        <w:t>19</w:t>
      </w:r>
      <w:r w:rsidR="00E73236">
        <w:rPr>
          <w:noProof/>
        </w:rPr>
        <w:fldChar w:fldCharType="end"/>
      </w:r>
      <w:bookmarkEnd w:id="1190"/>
      <w:r>
        <w:t xml:space="preserve"> ( Типични случаи на употреба)</w:t>
      </w:r>
    </w:p>
    <w:p w:rsidR="00FD5F55" w:rsidRDefault="00FD5F55" w:rsidP="00FD5F55"/>
    <w:p w:rsidR="00FD5F55" w:rsidRDefault="00FD5F55" w:rsidP="00FD5F55">
      <w:r>
        <w:t>Следва подробно описание на отделните случаи на употреба:</w:t>
      </w:r>
    </w:p>
    <w:p w:rsidR="00FD5F55" w:rsidRDefault="00FD5F55" w:rsidP="00FD5F55">
      <w:pPr>
        <w:pStyle w:val="Heading4"/>
      </w:pPr>
      <w:r>
        <w:t xml:space="preserve">  Подготовка на </w:t>
      </w:r>
      <w:r w:rsidRPr="00B57095">
        <w:t>критериите за анализ</w:t>
      </w:r>
      <w:r>
        <w:t xml:space="preserve"> (</w:t>
      </w:r>
      <w:r w:rsidRPr="00730AAE">
        <w:rPr>
          <w:i/>
        </w:rPr>
        <w:t>Prepare analysis criteria</w:t>
      </w:r>
      <w:r>
        <w:t>)</w:t>
      </w:r>
    </w:p>
    <w:tbl>
      <w:tblPr>
        <w:tblStyle w:val="TableGrid"/>
        <w:tblW w:w="8658" w:type="dxa"/>
        <w:tblLook w:val="04A0" w:firstRow="1" w:lastRow="0" w:firstColumn="1" w:lastColumn="0" w:noHBand="0" w:noVBand="1"/>
      </w:tblPr>
      <w:tblGrid>
        <w:gridCol w:w="3258"/>
        <w:gridCol w:w="5400"/>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tcPr>
          <w:p w:rsidR="00FD5F55" w:rsidRDefault="00741185" w:rsidP="0097106B">
            <w:r>
              <w:t xml:space="preserve"> </w:t>
            </w:r>
            <w:r w:rsidR="00FD5F55">
              <w:t xml:space="preserve">Случай на употреба </w:t>
            </w:r>
            <w:r w:rsidR="00FD5F55">
              <w:fldChar w:fldCharType="begin"/>
            </w:r>
            <w:r w:rsidR="00FD5F55">
              <w:instrText xml:space="preserve"> REF _Ref397952735 \w \h  \* MERGEFORMAT </w:instrText>
            </w:r>
            <w:r w:rsidR="00FD5F55">
              <w:fldChar w:fldCharType="separate"/>
            </w:r>
            <w:r w:rsidR="00245837">
              <w:t>3.3.1.2</w:t>
            </w:r>
            <w:r w:rsidR="00FD5F55">
              <w:fldChar w:fldCharType="end"/>
            </w:r>
          </w:p>
          <w:p w:rsidR="00FD5F55" w:rsidRDefault="00FD5F55" w:rsidP="0097106B">
            <w:r>
              <w:t xml:space="preserve"> Случай на употреба </w:t>
            </w:r>
            <w:r>
              <w:fldChar w:fldCharType="begin"/>
            </w:r>
            <w:r>
              <w:instrText xml:space="preserve"> REF _Ref397952795 \r \h  \* MERGEFORMAT </w:instrText>
            </w:r>
            <w:r>
              <w:fldChar w:fldCharType="separate"/>
            </w:r>
            <w:r w:rsidR="00245837">
              <w:t>3.3.1.3</w:t>
            </w:r>
            <w:r>
              <w:fldChar w:fldCharType="end"/>
            </w:r>
          </w:p>
          <w:p w:rsidR="00FD5F55" w:rsidRDefault="00FD5F55" w:rsidP="0097106B">
            <w:r>
              <w:t xml:space="preserve"> Случай на употреба </w:t>
            </w:r>
            <w:r>
              <w:fldChar w:fldCharType="begin"/>
            </w:r>
            <w:r>
              <w:instrText xml:space="preserve"> REF _Ref397953438 \r \h </w:instrText>
            </w:r>
            <w:r>
              <w:fldChar w:fldCharType="separate"/>
            </w:r>
            <w:r w:rsidR="00245837">
              <w:t>3.3.1.4</w:t>
            </w:r>
            <w:r>
              <w:fldChar w:fldCharType="end"/>
            </w:r>
          </w:p>
          <w:p w:rsidR="00FD5F55" w:rsidRDefault="00FD5F55" w:rsidP="00741185">
            <w:r>
              <w:t xml:space="preserve"> Изискване </w:t>
            </w:r>
            <w:r>
              <w:fldChar w:fldCharType="begin"/>
            </w:r>
            <w:r>
              <w:instrText xml:space="preserve"> REF _Ref397973867 \r \h </w:instrText>
            </w:r>
            <w:r>
              <w:fldChar w:fldCharType="separate"/>
            </w:r>
            <w:r w:rsidR="00245837">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tcPr>
          <w:p w:rsidR="00FD5F55" w:rsidRDefault="00FD5F55" w:rsidP="0097106B">
            <w:r>
              <w:t>Това е процеса на запълване на базата с критерии за всички възможни артефакти</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tcPr>
          <w:p w:rsidR="00FD5F55" w:rsidRDefault="008F427A" w:rsidP="00741185">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tcPr>
          <w:p w:rsidR="00FD5F55" w:rsidRDefault="00FD5F55" w:rsidP="0097106B">
            <w:r>
              <w:t>Действията по създаване на критерии за всеки един вид архитектурен артефакт са завършили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tcPr>
          <w:p w:rsidR="00FD5F55" w:rsidRDefault="00FD5F55" w:rsidP="0097106B">
            <w:r>
              <w:t>Един или повече действия по създаване на критерий за вид архитектурен артефакт е завършил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 xml:space="preserve">Основен поток на </w:t>
            </w:r>
            <w:r w:rsidRPr="00B22912">
              <w:rPr>
                <w:b/>
                <w:i/>
              </w:rPr>
              <w:lastRenderedPageBreak/>
              <w:t>събития</w:t>
            </w:r>
          </w:p>
        </w:tc>
        <w:tc>
          <w:tcPr>
            <w:tcW w:w="5400" w:type="dxa"/>
          </w:tcPr>
          <w:p w:rsidR="00FD5F55" w:rsidRDefault="00FD5F55" w:rsidP="0097106B">
            <w:r>
              <w:lastRenderedPageBreak/>
              <w:t xml:space="preserve">Конфигуратора изпълнява всички действия по създаване на критерии за архитектурен </w:t>
            </w:r>
            <w:r>
              <w:lastRenderedPageBreak/>
              <w:t>артефакт</w:t>
            </w:r>
          </w:p>
        </w:tc>
      </w:tr>
      <w:tr w:rsidR="00FD5F55" w:rsidTr="0097106B">
        <w:tc>
          <w:tcPr>
            <w:tcW w:w="3258" w:type="dxa"/>
          </w:tcPr>
          <w:p w:rsidR="00FD5F55" w:rsidRPr="00B22912" w:rsidRDefault="00FD5F55" w:rsidP="0097106B">
            <w:pPr>
              <w:jc w:val="left"/>
              <w:rPr>
                <w:b/>
                <w:i/>
              </w:rPr>
            </w:pPr>
            <w:r w:rsidRPr="00B22912">
              <w:rPr>
                <w:b/>
                <w:i/>
              </w:rPr>
              <w:lastRenderedPageBreak/>
              <w:t>Разширения</w:t>
            </w:r>
          </w:p>
        </w:tc>
        <w:tc>
          <w:tcPr>
            <w:tcW w:w="5400" w:type="dxa"/>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191" w:author="mitko" w:date="2015-02-18T22:01:00Z">
        <w:r w:rsidR="00245837">
          <w:rPr>
            <w:noProof/>
          </w:rPr>
          <w:t>2</w:t>
        </w:r>
      </w:ins>
      <w:del w:id="1192" w:author="mitko" w:date="2015-02-18T21:17:00Z">
        <w:r w:rsidR="00A34B04" w:rsidDel="00F559A3">
          <w:rPr>
            <w:noProof/>
          </w:rPr>
          <w:delText>1</w:delText>
        </w:r>
      </w:del>
      <w:r w:rsidR="00E73236">
        <w:rPr>
          <w:noProof/>
        </w:rPr>
        <w:fldChar w:fldCharType="end"/>
      </w:r>
      <w:r>
        <w:t xml:space="preserve"> (  Подготовка на </w:t>
      </w:r>
      <w:r w:rsidRPr="00B57095">
        <w:t>критериите за анализ</w:t>
      </w:r>
      <w:r>
        <w:t>)</w:t>
      </w:r>
    </w:p>
    <w:p w:rsidR="00FD5F55" w:rsidRDefault="00FD5F55" w:rsidP="00FD5F55">
      <w:pPr>
        <w:pStyle w:val="Heading4"/>
      </w:pPr>
      <w:bookmarkStart w:id="1193" w:name="_Ref397952735"/>
      <w:r>
        <w:t>Подготви критерий за файлов формат (</w:t>
      </w:r>
      <w:r w:rsidRPr="00BA2D6F">
        <w:rPr>
          <w:i/>
        </w:rPr>
        <w:t>Prepare File criteria</w:t>
      </w:r>
      <w:r>
        <w:t>)</w:t>
      </w:r>
      <w:bookmarkEnd w:id="1193"/>
    </w:p>
    <w:p w:rsidR="00FD5F55" w:rsidRPr="007428A8"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194" w:author="mitko" w:date="2015-02-18T22:01:00Z">
        <w:r w:rsidR="00245837" w:rsidRPr="00245837">
          <w:rPr>
            <w:i/>
            <w:rPrChange w:id="1195" w:author="mitko" w:date="2015-02-18T22:01:00Z">
              <w:rPr/>
            </w:rPrChange>
          </w:rPr>
          <w:t xml:space="preserve">  Фигура </w:t>
        </w:r>
        <w:r w:rsidR="00245837" w:rsidRPr="00245837">
          <w:rPr>
            <w:i/>
            <w:noProof/>
            <w:rPrChange w:id="1196" w:author="mitko" w:date="2015-02-18T22:01:00Z">
              <w:rPr>
                <w:noProof/>
              </w:rPr>
            </w:rPrChange>
          </w:rPr>
          <w:t>19</w:t>
        </w:r>
      </w:ins>
      <w:del w:id="1197" w:author="mitko" w:date="2015-02-18T21:54:00Z">
        <w:r w:rsidR="00A34B04" w:rsidRPr="00A34B04" w:rsidDel="002C26F0">
          <w:rPr>
            <w:i/>
          </w:rPr>
          <w:delText xml:space="preserve">  Фигура </w:delText>
        </w:r>
        <w:r w:rsidR="00A34B04" w:rsidRPr="00A34B04" w:rsidDel="002C26F0">
          <w:rPr>
            <w:i/>
            <w:noProof/>
          </w:rPr>
          <w:delText>19</w:delText>
        </w:r>
      </w:del>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245837">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даден файлов формат по задаване на файлов път</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файлов тип</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198" w:author="mitko" w:date="2015-02-18T22:01:00Z">
        <w:r w:rsidR="00245837">
          <w:rPr>
            <w:noProof/>
          </w:rPr>
          <w:t>3</w:t>
        </w:r>
      </w:ins>
      <w:del w:id="1199" w:author="mitko" w:date="2015-02-18T21:17:00Z">
        <w:r w:rsidR="00A34B04" w:rsidDel="00F559A3">
          <w:rPr>
            <w:noProof/>
          </w:rPr>
          <w:delText>2</w:delText>
        </w:r>
      </w:del>
      <w:r w:rsidR="00E73236">
        <w:rPr>
          <w:noProof/>
        </w:rPr>
        <w:fldChar w:fldCharType="end"/>
      </w:r>
      <w:r>
        <w:t xml:space="preserve"> (Подготви критерий за файлов формат)</w:t>
      </w:r>
    </w:p>
    <w:p w:rsidR="00FD5F55" w:rsidRDefault="00FD5F55" w:rsidP="00FD5F55">
      <w:pPr>
        <w:pStyle w:val="Heading4"/>
      </w:pPr>
      <w:bookmarkStart w:id="1200" w:name="_Ref397952795"/>
      <w:r>
        <w:t>Подготви критерий за компонент (</w:t>
      </w:r>
      <w:r w:rsidRPr="0051095B">
        <w:rPr>
          <w:i/>
        </w:rPr>
        <w:t>Prepare component criteria</w:t>
      </w:r>
      <w:r>
        <w:t>)</w:t>
      </w:r>
      <w:bookmarkEnd w:id="1200"/>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01" w:author="mitko" w:date="2015-02-18T22:01:00Z">
        <w:r w:rsidR="00245837" w:rsidRPr="00245837">
          <w:rPr>
            <w:i/>
            <w:rPrChange w:id="1202" w:author="mitko" w:date="2015-02-18T22:01:00Z">
              <w:rPr/>
            </w:rPrChange>
          </w:rPr>
          <w:t xml:space="preserve">  Фигура</w:t>
        </w:r>
        <w:r w:rsidR="00245837" w:rsidRPr="00245837">
          <w:rPr>
            <w:i/>
            <w:noProof/>
            <w:rPrChange w:id="1203" w:author="mitko" w:date="2015-02-18T22:01:00Z">
              <w:rPr/>
            </w:rPrChange>
          </w:rPr>
          <w:t xml:space="preserve"> </w:t>
        </w:r>
        <w:r w:rsidR="00245837">
          <w:rPr>
            <w:noProof/>
          </w:rPr>
          <w:t>19</w:t>
        </w:r>
      </w:ins>
      <w:del w:id="1204"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245837">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компонент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 xml:space="preserve">Условия за неуспешно </w:t>
            </w:r>
            <w:r w:rsidRPr="00B22912">
              <w:rPr>
                <w:b/>
                <w:i/>
              </w:rPr>
              <w:lastRenderedPageBreak/>
              <w:t>изпълнение</w:t>
            </w:r>
          </w:p>
        </w:tc>
        <w:tc>
          <w:tcPr>
            <w:tcW w:w="5400" w:type="dxa"/>
            <w:gridSpan w:val="2"/>
          </w:tcPr>
          <w:p w:rsidR="00FD5F55" w:rsidRDefault="00FD5F55" w:rsidP="0097106B">
            <w:r>
              <w:lastRenderedPageBreak/>
              <w:t xml:space="preserve">Въвеждането на критерия в базата е </w:t>
            </w:r>
            <w:r w:rsidR="008F427A">
              <w:lastRenderedPageBreak/>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lastRenderedPageBreak/>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компонент</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05" w:author="mitko" w:date="2015-02-18T22:01:00Z">
        <w:r w:rsidR="00245837">
          <w:rPr>
            <w:noProof/>
          </w:rPr>
          <w:t>4</w:t>
        </w:r>
      </w:ins>
      <w:del w:id="1206" w:author="mitko" w:date="2015-02-18T21:17:00Z">
        <w:r w:rsidR="00A34B04" w:rsidDel="00F559A3">
          <w:rPr>
            <w:noProof/>
          </w:rPr>
          <w:delText>3</w:delText>
        </w:r>
      </w:del>
      <w:r w:rsidR="00E73236">
        <w:rPr>
          <w:noProof/>
        </w:rPr>
        <w:fldChar w:fldCharType="end"/>
      </w:r>
      <w:r>
        <w:t xml:space="preserve"> (Подготви критерий за компонент)</w:t>
      </w:r>
    </w:p>
    <w:p w:rsidR="00FD5F55" w:rsidRDefault="00FD5F55" w:rsidP="00FD5F55">
      <w:pPr>
        <w:pStyle w:val="Heading4"/>
      </w:pPr>
      <w:bookmarkStart w:id="1207" w:name="_Ref397953438"/>
      <w:r>
        <w:t>Подготви критерий за конектор (</w:t>
      </w:r>
      <w:r w:rsidRPr="005C2BC7">
        <w:rPr>
          <w:i/>
        </w:rPr>
        <w:t>Prepare connector criteria</w:t>
      </w:r>
      <w:r>
        <w:t>)</w:t>
      </w:r>
      <w:bookmarkEnd w:id="1207"/>
    </w:p>
    <w:p w:rsidR="00FD5F55" w:rsidRPr="00B24A3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08" w:author="mitko" w:date="2015-02-18T22:01:00Z">
        <w:r w:rsidR="00245837" w:rsidRPr="00245837">
          <w:rPr>
            <w:i/>
            <w:rPrChange w:id="1209" w:author="mitko" w:date="2015-02-18T22:01:00Z">
              <w:rPr/>
            </w:rPrChange>
          </w:rPr>
          <w:t xml:space="preserve">  Фигура</w:t>
        </w:r>
        <w:r w:rsidR="00245837" w:rsidRPr="00245837">
          <w:rPr>
            <w:i/>
            <w:noProof/>
            <w:rPrChange w:id="1210" w:author="mitko" w:date="2015-02-18T22:01:00Z">
              <w:rPr/>
            </w:rPrChange>
          </w:rPr>
          <w:t xml:space="preserve"> </w:t>
        </w:r>
        <w:r w:rsidR="00245837">
          <w:rPr>
            <w:noProof/>
          </w:rPr>
          <w:t>19</w:t>
        </w:r>
      </w:ins>
      <w:del w:id="1211"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8" w:type="dxa"/>
          </w:tcPr>
          <w:p w:rsidR="00FD5F55" w:rsidRPr="00B22912" w:rsidRDefault="00FD5F55" w:rsidP="0097106B">
            <w:pPr>
              <w:jc w:val="left"/>
              <w:rPr>
                <w:b/>
                <w:i/>
              </w:rPr>
            </w:pPr>
            <w:r w:rsidRPr="00B22912">
              <w:rPr>
                <w:b/>
                <w:i/>
              </w:rPr>
              <w:t>Свързани изисквания</w:t>
            </w:r>
          </w:p>
        </w:tc>
        <w:tc>
          <w:tcPr>
            <w:tcW w:w="5400" w:type="dxa"/>
            <w:gridSpan w:val="2"/>
          </w:tcPr>
          <w:p w:rsidR="00FD5F55" w:rsidRDefault="00FD5F55" w:rsidP="0097106B">
            <w:r>
              <w:t xml:space="preserve">Изискване </w:t>
            </w:r>
            <w:r>
              <w:fldChar w:fldCharType="begin"/>
            </w:r>
            <w:r>
              <w:instrText xml:space="preserve"> REF _Ref397973867 \r \h </w:instrText>
            </w:r>
            <w:r>
              <w:fldChar w:fldCharType="separate"/>
            </w:r>
            <w:r w:rsidR="00245837">
              <w:t>3.2.1</w:t>
            </w:r>
            <w:r>
              <w:fldChar w:fldCharType="end"/>
            </w:r>
          </w:p>
        </w:tc>
      </w:tr>
      <w:tr w:rsidR="00FD5F55" w:rsidTr="0097106B">
        <w:tc>
          <w:tcPr>
            <w:tcW w:w="3258"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0" w:type="dxa"/>
            <w:gridSpan w:val="2"/>
          </w:tcPr>
          <w:p w:rsidR="00FD5F55" w:rsidRDefault="00FD5F55" w:rsidP="0097106B">
            <w:r>
              <w:t>Това е действието при което се въвежда критерий за разпознаване на конектор в структурата и елементите на кода от проекта под анализ</w:t>
            </w:r>
          </w:p>
        </w:tc>
      </w:tr>
      <w:tr w:rsidR="00FD5F55" w:rsidTr="0097106B">
        <w:tc>
          <w:tcPr>
            <w:tcW w:w="3258" w:type="dxa"/>
          </w:tcPr>
          <w:p w:rsidR="00FD5F55" w:rsidRPr="00B22912" w:rsidRDefault="00FD5F55" w:rsidP="0097106B">
            <w:pPr>
              <w:jc w:val="left"/>
              <w:rPr>
                <w:b/>
                <w:i/>
              </w:rPr>
            </w:pPr>
            <w:r w:rsidRPr="00B22912">
              <w:rPr>
                <w:b/>
                <w:i/>
              </w:rPr>
              <w:t>Предусловия</w:t>
            </w:r>
          </w:p>
        </w:tc>
        <w:tc>
          <w:tcPr>
            <w:tcW w:w="5400" w:type="dxa"/>
            <w:gridSpan w:val="2"/>
          </w:tcPr>
          <w:p w:rsidR="00FD5F55" w:rsidRDefault="00FD5F55" w:rsidP="0097106B">
            <w:r>
              <w:t xml:space="preserve">Достъпът до системата се установява с права на </w:t>
            </w:r>
            <w:r w:rsidRPr="00276789">
              <w:rPr>
                <w:i/>
              </w:rPr>
              <w:t>Конфигуратор</w:t>
            </w:r>
          </w:p>
        </w:tc>
      </w:tr>
      <w:tr w:rsidR="00FD5F55" w:rsidTr="0097106B">
        <w:tc>
          <w:tcPr>
            <w:tcW w:w="3258" w:type="dxa"/>
          </w:tcPr>
          <w:p w:rsidR="00FD5F55" w:rsidRPr="00B22912" w:rsidRDefault="00FD5F55" w:rsidP="0097106B">
            <w:pPr>
              <w:jc w:val="left"/>
              <w:rPr>
                <w:b/>
                <w:i/>
              </w:rPr>
            </w:pPr>
            <w:r w:rsidRPr="00B22912">
              <w:rPr>
                <w:b/>
                <w:i/>
              </w:rPr>
              <w:t>Условия за 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успешно</w:t>
            </w:r>
          </w:p>
        </w:tc>
      </w:tr>
      <w:tr w:rsidR="00FD5F55" w:rsidTr="0097106B">
        <w:tc>
          <w:tcPr>
            <w:tcW w:w="3258" w:type="dxa"/>
          </w:tcPr>
          <w:p w:rsidR="00FD5F55" w:rsidRPr="00B22912" w:rsidRDefault="00FD5F55" w:rsidP="0097106B">
            <w:pPr>
              <w:jc w:val="left"/>
              <w:rPr>
                <w:b/>
                <w:i/>
              </w:rPr>
            </w:pPr>
            <w:r w:rsidRPr="00B22912">
              <w:rPr>
                <w:b/>
                <w:i/>
              </w:rPr>
              <w:t>Условия за неуспешно изпълнение</w:t>
            </w:r>
          </w:p>
        </w:tc>
        <w:tc>
          <w:tcPr>
            <w:tcW w:w="5400" w:type="dxa"/>
            <w:gridSpan w:val="2"/>
          </w:tcPr>
          <w:p w:rsidR="00FD5F55" w:rsidRDefault="00FD5F55" w:rsidP="0097106B">
            <w:r>
              <w:t xml:space="preserve">Въвеждането на критерия в базата е </w:t>
            </w:r>
            <w:r w:rsidR="008F427A">
              <w:t>приключило</w:t>
            </w:r>
            <w:r>
              <w:t xml:space="preserve"> неуспешно</w:t>
            </w:r>
          </w:p>
        </w:tc>
      </w:tr>
      <w:tr w:rsidR="00FD5F55" w:rsidTr="0097106B">
        <w:tc>
          <w:tcPr>
            <w:tcW w:w="3258" w:type="dxa"/>
          </w:tcPr>
          <w:p w:rsidR="00FD5F55" w:rsidRPr="00B22912" w:rsidRDefault="00FD5F55" w:rsidP="0097106B">
            <w:pPr>
              <w:jc w:val="left"/>
              <w:rPr>
                <w:b/>
                <w:i/>
              </w:rPr>
            </w:pPr>
            <w:r w:rsidRPr="00B22912">
              <w:rPr>
                <w:b/>
                <w:i/>
              </w:rPr>
              <w:t>Основни участници</w:t>
            </w:r>
          </w:p>
        </w:tc>
        <w:tc>
          <w:tcPr>
            <w:tcW w:w="5400" w:type="dxa"/>
            <w:gridSpan w:val="2"/>
          </w:tcPr>
          <w:p w:rsidR="00FD5F55" w:rsidRDefault="00FD5F55" w:rsidP="0097106B">
            <w:r>
              <w:t>Конфигуратор (Configurator)</w:t>
            </w:r>
          </w:p>
        </w:tc>
      </w:tr>
      <w:tr w:rsidR="00FD5F55" w:rsidTr="0097106B">
        <w:tc>
          <w:tcPr>
            <w:tcW w:w="3258" w:type="dxa"/>
          </w:tcPr>
          <w:p w:rsidR="00FD5F55" w:rsidRPr="00B22912" w:rsidRDefault="00FD5F55" w:rsidP="0097106B">
            <w:pPr>
              <w:jc w:val="left"/>
              <w:rPr>
                <w:b/>
                <w:i/>
              </w:rPr>
            </w:pPr>
            <w:r w:rsidRPr="00B22912">
              <w:rPr>
                <w:b/>
                <w:i/>
              </w:rPr>
              <w:t>Основен поток на събития</w:t>
            </w:r>
          </w:p>
        </w:tc>
        <w:tc>
          <w:tcPr>
            <w:tcW w:w="1170" w:type="dxa"/>
          </w:tcPr>
          <w:p w:rsidR="00FD5F55" w:rsidRPr="00B43E16" w:rsidRDefault="00FD5F55" w:rsidP="0097106B">
            <w:pPr>
              <w:jc w:val="center"/>
              <w:rPr>
                <w:b/>
                <w:i/>
              </w:rPr>
            </w:pPr>
            <w:r w:rsidRPr="00B43E16">
              <w:rPr>
                <w:b/>
                <w:i/>
              </w:rPr>
              <w:t>Стъпка</w:t>
            </w:r>
          </w:p>
        </w:tc>
        <w:tc>
          <w:tcPr>
            <w:tcW w:w="4230" w:type="dxa"/>
          </w:tcPr>
          <w:p w:rsidR="00FD5F55" w:rsidRPr="00B43E16" w:rsidRDefault="00FD5F55" w:rsidP="0097106B">
            <w:pPr>
              <w:rPr>
                <w:b/>
                <w:i/>
              </w:rPr>
            </w:pPr>
            <w:r w:rsidRPr="00B43E16">
              <w:rPr>
                <w:b/>
                <w:i/>
              </w:rPr>
              <w:t>Действие</w:t>
            </w:r>
          </w:p>
        </w:tc>
      </w:tr>
      <w:tr w:rsidR="00FD5F55" w:rsidTr="0097106B">
        <w:tc>
          <w:tcPr>
            <w:tcW w:w="3258" w:type="dxa"/>
          </w:tcPr>
          <w:p w:rsidR="00FD5F55" w:rsidRPr="00B22912" w:rsidRDefault="00FD5F55" w:rsidP="0097106B">
            <w:pPr>
              <w:jc w:val="left"/>
              <w:rPr>
                <w:b/>
                <w:i/>
              </w:rPr>
            </w:pPr>
          </w:p>
        </w:tc>
        <w:tc>
          <w:tcPr>
            <w:tcW w:w="1170" w:type="dxa"/>
          </w:tcPr>
          <w:p w:rsidR="00FD5F55" w:rsidRPr="00B43E16" w:rsidRDefault="00FD5F55" w:rsidP="0097106B">
            <w:pPr>
              <w:jc w:val="center"/>
            </w:pPr>
            <w:r>
              <w:t>1</w:t>
            </w:r>
          </w:p>
        </w:tc>
        <w:tc>
          <w:tcPr>
            <w:tcW w:w="4230" w:type="dxa"/>
          </w:tcPr>
          <w:p w:rsidR="00FD5F55" w:rsidRPr="00B43E16" w:rsidRDefault="00FD5F55" w:rsidP="0097106B">
            <w:r>
              <w:t>Конфигуратора създава критерии за конектор</w:t>
            </w:r>
          </w:p>
        </w:tc>
      </w:tr>
      <w:tr w:rsidR="00FD5F55" w:rsidTr="0097106B">
        <w:tc>
          <w:tcPr>
            <w:tcW w:w="3258" w:type="dxa"/>
          </w:tcPr>
          <w:p w:rsidR="00FD5F55" w:rsidRPr="00B22912" w:rsidRDefault="00FD5F55" w:rsidP="0097106B">
            <w:pPr>
              <w:jc w:val="left"/>
              <w:rPr>
                <w:b/>
                <w:i/>
              </w:rPr>
            </w:pPr>
          </w:p>
        </w:tc>
        <w:tc>
          <w:tcPr>
            <w:tcW w:w="1170" w:type="dxa"/>
          </w:tcPr>
          <w:p w:rsidR="00FD5F55" w:rsidRDefault="00FD5F55" w:rsidP="0097106B">
            <w:pPr>
              <w:jc w:val="center"/>
            </w:pPr>
            <w:r>
              <w:t>2</w:t>
            </w:r>
          </w:p>
        </w:tc>
        <w:tc>
          <w:tcPr>
            <w:tcW w:w="4230" w:type="dxa"/>
          </w:tcPr>
          <w:p w:rsidR="00FD5F55" w:rsidRDefault="008F427A" w:rsidP="0097106B">
            <w:r>
              <w:t>Конфигуратора</w:t>
            </w:r>
            <w:r w:rsidR="00FD5F55">
              <w:t xml:space="preserve"> добавя критерия в базата</w:t>
            </w:r>
          </w:p>
        </w:tc>
      </w:tr>
      <w:tr w:rsidR="00FD5F55" w:rsidTr="0097106B">
        <w:tc>
          <w:tcPr>
            <w:tcW w:w="3258" w:type="dxa"/>
          </w:tcPr>
          <w:p w:rsidR="00FD5F55" w:rsidRPr="00B22912" w:rsidRDefault="00FD5F55" w:rsidP="0097106B">
            <w:pPr>
              <w:jc w:val="left"/>
              <w:rPr>
                <w:b/>
                <w:i/>
              </w:rPr>
            </w:pPr>
            <w:r w:rsidRPr="00B22912">
              <w:rPr>
                <w:b/>
                <w:i/>
              </w:rPr>
              <w:t>Разширения</w:t>
            </w:r>
          </w:p>
        </w:tc>
        <w:tc>
          <w:tcPr>
            <w:tcW w:w="5400"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12" w:author="mitko" w:date="2015-02-18T22:01:00Z">
        <w:r w:rsidR="00245837">
          <w:rPr>
            <w:noProof/>
          </w:rPr>
          <w:t>5</w:t>
        </w:r>
      </w:ins>
      <w:del w:id="1213" w:author="mitko" w:date="2015-02-18T21:17:00Z">
        <w:r w:rsidR="00A34B04" w:rsidDel="00F559A3">
          <w:rPr>
            <w:noProof/>
          </w:rPr>
          <w:delText>4</w:delText>
        </w:r>
      </w:del>
      <w:r w:rsidR="00E73236">
        <w:rPr>
          <w:noProof/>
        </w:rPr>
        <w:fldChar w:fldCharType="end"/>
      </w:r>
      <w:r>
        <w:t xml:space="preserve"> (Подготви критерий за конектор)</w:t>
      </w:r>
    </w:p>
    <w:p w:rsidR="00FD5F55" w:rsidRDefault="00FD5F55" w:rsidP="00FD5F55">
      <w:pPr>
        <w:pStyle w:val="Heading4"/>
      </w:pPr>
      <w:bookmarkStart w:id="1214" w:name="_Ref398209066"/>
      <w:r>
        <w:t>Изпълни анализ (</w:t>
      </w:r>
      <w:r w:rsidRPr="008A128F">
        <w:rPr>
          <w:i/>
        </w:rPr>
        <w:t>Perform analysis</w:t>
      </w:r>
      <w:r>
        <w:t>)</w:t>
      </w:r>
      <w:bookmarkEnd w:id="1214"/>
    </w:p>
    <w:p w:rsidR="00FD5F55" w:rsidRPr="005E0F7E"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15" w:author="mitko" w:date="2015-02-18T22:01:00Z">
        <w:r w:rsidR="00245837" w:rsidRPr="00245837">
          <w:rPr>
            <w:i/>
            <w:rPrChange w:id="1216" w:author="mitko" w:date="2015-02-18T22:01:00Z">
              <w:rPr/>
            </w:rPrChange>
          </w:rPr>
          <w:t xml:space="preserve">  Фигура</w:t>
        </w:r>
        <w:r w:rsidR="00245837" w:rsidRPr="00245837">
          <w:rPr>
            <w:i/>
            <w:noProof/>
            <w:rPrChange w:id="1217" w:author="mitko" w:date="2015-02-18T22:01:00Z">
              <w:rPr/>
            </w:rPrChange>
          </w:rPr>
          <w:t xml:space="preserve"> </w:t>
        </w:r>
        <w:r w:rsidR="00245837">
          <w:rPr>
            <w:noProof/>
          </w:rPr>
          <w:t>19</w:t>
        </w:r>
      </w:ins>
      <w:del w:id="1218"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_Ref398817119 \r \h </w:instrText>
            </w:r>
            <w:r>
              <w:fldChar w:fldCharType="separate"/>
            </w:r>
            <w:r w:rsidR="00245837">
              <w:t>3.2.2</w:t>
            </w:r>
            <w:r>
              <w:fldChar w:fldCharType="end"/>
            </w:r>
          </w:p>
        </w:tc>
      </w:tr>
      <w:tr w:rsidR="00FD5F55" w:rsidTr="0097106B">
        <w:tc>
          <w:tcPr>
            <w:tcW w:w="3256" w:type="dxa"/>
          </w:tcPr>
          <w:p w:rsidR="00FD5F55" w:rsidRPr="00B22912" w:rsidRDefault="00FD5F55" w:rsidP="0097106B">
            <w:pPr>
              <w:jc w:val="left"/>
              <w:rPr>
                <w:b/>
                <w:i/>
              </w:rPr>
            </w:pPr>
            <w:r w:rsidRPr="00B22912">
              <w:rPr>
                <w:b/>
                <w:i/>
              </w:rPr>
              <w:lastRenderedPageBreak/>
              <w:t xml:space="preserve">Цел в </w:t>
            </w:r>
            <w:r w:rsidR="008F427A" w:rsidRPr="00B22912">
              <w:rPr>
                <w:b/>
                <w:i/>
              </w:rPr>
              <w:t>контекста</w:t>
            </w:r>
          </w:p>
        </w:tc>
        <w:tc>
          <w:tcPr>
            <w:tcW w:w="5402" w:type="dxa"/>
            <w:gridSpan w:val="2"/>
          </w:tcPr>
          <w:p w:rsidR="00FD5F55" w:rsidRDefault="00FD5F55" w:rsidP="0097106B">
            <w:r>
              <w:t xml:space="preserve">проверка на всички критерии от базата върху всички елементи от проекта под анализ  и структурата му, като в резултат получаваме </w:t>
            </w:r>
            <w:r w:rsidRPr="00B7714A">
              <w:rPr>
                <w:i/>
              </w:rPr>
              <w:t>архитектурен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 xml:space="preserve"> Достъпът до системата се установява с права на </w:t>
            </w:r>
            <w:r>
              <w:rPr>
                <w:i/>
              </w:rPr>
              <w:t>Потребител</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Наличие на група от критерии съответстваща на стандарта на архитектурата на </w:t>
            </w:r>
            <w:r w:rsidR="008F427A">
              <w:t>проекта</w:t>
            </w:r>
            <w:r>
              <w:t xml:space="preserve">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UML хранилище отговарящо на архитектурата на проекта под анализ е създадено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Заявката за анализ на проекта е отказана</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DC5BB2" w:rsidRDefault="00FD5F55" w:rsidP="0097106B">
            <w:pPr>
              <w:rPr>
                <w:i/>
              </w:rPr>
            </w:pPr>
            <w:r w:rsidRPr="00DC5BB2">
              <w:rPr>
                <w:i/>
              </w:rPr>
              <w:t>събитие</w:t>
            </w:r>
          </w:p>
        </w:tc>
        <w:tc>
          <w:tcPr>
            <w:tcW w:w="4227" w:type="dxa"/>
          </w:tcPr>
          <w:p w:rsidR="00FD5F55" w:rsidRDefault="00FD5F55" w:rsidP="0097106B">
            <w:r>
              <w:t>Събитие за анализ на проект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Подбиране на групата от критерии отговарящи на стандарта на архитектурата на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Задаване на път до проекта под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Стартиране на анализа</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219" w:author="mitko" w:date="2015-02-18T22:01:00Z">
        <w:r w:rsidR="00245837">
          <w:rPr>
            <w:noProof/>
          </w:rPr>
          <w:t>6</w:t>
        </w:r>
      </w:ins>
      <w:del w:id="1220" w:author="mitko" w:date="2015-02-18T21:17:00Z">
        <w:r w:rsidR="00A34B04" w:rsidDel="00F559A3">
          <w:rPr>
            <w:noProof/>
          </w:rPr>
          <w:delText>5</w:delText>
        </w:r>
      </w:del>
      <w:r w:rsidR="00E73236">
        <w:rPr>
          <w:noProof/>
        </w:rPr>
        <w:fldChar w:fldCharType="end"/>
      </w:r>
      <w:r>
        <w:t xml:space="preserve"> (Изпълни анализ)</w:t>
      </w:r>
    </w:p>
    <w:p w:rsidR="00FD5F55" w:rsidRDefault="00FD5F55" w:rsidP="00FD5F55">
      <w:pPr>
        <w:pStyle w:val="Heading4"/>
      </w:pPr>
      <w:bookmarkStart w:id="1221" w:name="_Ref397956321"/>
      <w:r>
        <w:t>Обхождане елементите на проекта (</w:t>
      </w:r>
      <w:r w:rsidRPr="00CE2B87">
        <w:rPr>
          <w:i/>
        </w:rPr>
        <w:t>Scan Project's source files</w:t>
      </w:r>
      <w:r>
        <w:t>)</w:t>
      </w:r>
      <w:bookmarkEnd w:id="1221"/>
    </w:p>
    <w:p w:rsidR="00FD5F55" w:rsidRPr="0091671B"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22" w:author="mitko" w:date="2015-02-18T22:01:00Z">
        <w:r w:rsidR="00245837" w:rsidRPr="00245837">
          <w:rPr>
            <w:i/>
            <w:rPrChange w:id="1223" w:author="mitko" w:date="2015-02-18T22:01:00Z">
              <w:rPr/>
            </w:rPrChange>
          </w:rPr>
          <w:t xml:space="preserve">  Фигура </w:t>
        </w:r>
        <w:r w:rsidR="00245837">
          <w:rPr>
            <w:noProof/>
          </w:rPr>
          <w:t>19</w:t>
        </w:r>
      </w:ins>
      <w:del w:id="1224" w:author="mitko" w:date="2015-02-18T21:54:00Z">
        <w:r w:rsidR="00A34B04" w:rsidRPr="00A34B04" w:rsidDel="002C26F0">
          <w:rPr>
            <w:i/>
          </w:rPr>
          <w:delText xml:space="preserve">  Фигура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245837">
              <w:t>3.3.1.7</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Обхожда всички елементи(директории, файлове)  от съдържанието на проекта под анализ. Подготвя всеки от елементите в подходяща форма за анализ.</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Обхождане на всички файлове от пътя на проекта без входно/изходни грешки</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Обхождане на всички файлове от пътя на проекта с една или повече входно/изходни грешки</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236517" w:rsidRDefault="00FD5F55" w:rsidP="0097106B">
            <w:pPr>
              <w:rPr>
                <w:i/>
              </w:rPr>
            </w:pPr>
            <w:r w:rsidRPr="00236517">
              <w:rPr>
                <w:i/>
              </w:rPr>
              <w:t>събитие</w:t>
            </w:r>
          </w:p>
        </w:tc>
        <w:tc>
          <w:tcPr>
            <w:tcW w:w="4227" w:type="dxa"/>
          </w:tcPr>
          <w:p w:rsidR="00FD5F55" w:rsidRDefault="00FD5F55" w:rsidP="0097106B">
            <w:r>
              <w:t>събитие за сканиране на проекта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За всеки елемент от структурата на проекта премини към стъпка 2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Приведи елемента в удобен вид за анализ</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3</w:t>
            </w:r>
          </w:p>
        </w:tc>
        <w:tc>
          <w:tcPr>
            <w:tcW w:w="4227" w:type="dxa"/>
          </w:tcPr>
          <w:p w:rsidR="00FD5F55" w:rsidRDefault="00FD5F55" w:rsidP="0097106B">
            <w:r>
              <w:t xml:space="preserve">Извлечи архитектурна информация от елемента </w:t>
            </w:r>
            <w:r>
              <w:fldChar w:fldCharType="begin"/>
            </w:r>
            <w:r>
              <w:instrText xml:space="preserve"> REF _Ref397956361 \r \h  \* MERGEFORMAT </w:instrText>
            </w:r>
            <w:r>
              <w:fldChar w:fldCharType="separate"/>
            </w:r>
            <w:r w:rsidR="00245837">
              <w:t>3.3.1.7</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25" w:author="mitko" w:date="2015-02-18T22:01:00Z">
        <w:r w:rsidR="00245837">
          <w:rPr>
            <w:noProof/>
          </w:rPr>
          <w:t>7</w:t>
        </w:r>
      </w:ins>
      <w:del w:id="1226" w:author="mitko" w:date="2015-02-18T21:17:00Z">
        <w:r w:rsidR="00A34B04" w:rsidDel="00F559A3">
          <w:rPr>
            <w:noProof/>
          </w:rPr>
          <w:delText>6</w:delText>
        </w:r>
      </w:del>
      <w:r w:rsidR="00E73236">
        <w:rPr>
          <w:noProof/>
        </w:rPr>
        <w:fldChar w:fldCharType="end"/>
      </w:r>
      <w:r>
        <w:t xml:space="preserve"> (Обхождане на елементите на проекта)</w:t>
      </w:r>
    </w:p>
    <w:p w:rsidR="00FD5F55" w:rsidRDefault="00FD5F55" w:rsidP="00FD5F55">
      <w:pPr>
        <w:pStyle w:val="Heading4"/>
      </w:pPr>
      <w:bookmarkStart w:id="1227" w:name="_Ref397956361"/>
      <w:r>
        <w:t>Извлечи архитектурна информация (</w:t>
      </w:r>
      <w:r w:rsidRPr="00DB7111">
        <w:rPr>
          <w:i/>
        </w:rPr>
        <w:t>Extract architecture data</w:t>
      </w:r>
      <w:r>
        <w:t>)</w:t>
      </w:r>
      <w:bookmarkEnd w:id="1227"/>
    </w:p>
    <w:p w:rsidR="00FD5F55" w:rsidRPr="00CB1BED"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28" w:author="mitko" w:date="2015-02-18T22:01:00Z">
        <w:r w:rsidR="00245837" w:rsidRPr="00245837">
          <w:rPr>
            <w:i/>
            <w:rPrChange w:id="1229" w:author="mitko" w:date="2015-02-18T22:01:00Z">
              <w:rPr/>
            </w:rPrChange>
          </w:rPr>
          <w:t xml:space="preserve">  Фигура</w:t>
        </w:r>
        <w:r w:rsidR="00245837" w:rsidRPr="00245837">
          <w:rPr>
            <w:i/>
            <w:noProof/>
            <w:rPrChange w:id="1230" w:author="mitko" w:date="2015-02-18T22:01:00Z">
              <w:rPr/>
            </w:rPrChange>
          </w:rPr>
          <w:t xml:space="preserve"> </w:t>
        </w:r>
        <w:r w:rsidR="00245837">
          <w:rPr>
            <w:noProof/>
          </w:rPr>
          <w:t>19</w:t>
        </w:r>
      </w:ins>
      <w:del w:id="1231"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_Ref397956321 \r \h </w:instrText>
            </w:r>
            <w:r>
              <w:fldChar w:fldCharType="separate"/>
            </w:r>
            <w:r w:rsidR="00245837">
              <w:t>3.3.1.6</w:t>
            </w:r>
            <w:r>
              <w:fldChar w:fldCharType="end"/>
            </w:r>
          </w:p>
          <w:p w:rsidR="00FD5F55" w:rsidRDefault="00FD5F55" w:rsidP="0097106B">
            <w:r>
              <w:t xml:space="preserve">Случай на употреба </w:t>
            </w:r>
            <w:r>
              <w:fldChar w:fldCharType="begin"/>
            </w:r>
            <w:r>
              <w:instrText xml:space="preserve"> REF _Ref397956983 \r \h </w:instrText>
            </w:r>
            <w:r>
              <w:fldChar w:fldCharType="separate"/>
            </w:r>
            <w:r w:rsidR="00245837">
              <w:t>3.3.1.8</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даден елемент(директория, файл) от проекта под анализ изпълнява група от критерии за наличието на архитектурни артефакти</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път до елемента на проекта под анализ</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Архитектурни артефакти са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архитектурни артефакти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C64FF9" w:rsidRDefault="00FD5F55" w:rsidP="0097106B">
            <w:pPr>
              <w:rPr>
                <w:i/>
              </w:rPr>
            </w:pPr>
            <w:r w:rsidRPr="00C64FF9">
              <w:rPr>
                <w:i/>
              </w:rPr>
              <w:t>събитие</w:t>
            </w:r>
          </w:p>
        </w:tc>
        <w:tc>
          <w:tcPr>
            <w:tcW w:w="4227" w:type="dxa"/>
          </w:tcPr>
          <w:p w:rsidR="00FD5F55" w:rsidRDefault="00FD5F55" w:rsidP="0097106B">
            <w:r>
              <w:t>Събитие за анализиране на елемент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 xml:space="preserve"> Над съдържанието на елемента изпълни подходяща група от критерии </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 xml:space="preserve"> В случай на разпознат архитектурен артефакт създай </w:t>
            </w:r>
            <w:r w:rsidRPr="00E72EF8">
              <w:rPr>
                <w:i/>
              </w:rPr>
              <w:t>архитектурен елемент</w:t>
            </w:r>
            <w:r>
              <w:t xml:space="preserve">  в базата </w:t>
            </w:r>
          </w:p>
          <w:p w:rsidR="00FD5F55" w:rsidRDefault="00FD5F55" w:rsidP="0097106B">
            <w:r>
              <w:fldChar w:fldCharType="begin"/>
            </w:r>
            <w:r>
              <w:instrText xml:space="preserve"> REF _Ref397956983 \r \h  \* MERGEFORMAT </w:instrText>
            </w:r>
            <w:r>
              <w:fldChar w:fldCharType="separate"/>
            </w:r>
            <w:r w:rsidR="00245837">
              <w:t>3.3.1.8</w:t>
            </w:r>
            <w:r>
              <w:fldChar w:fldCharType="end"/>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232" w:author="mitko" w:date="2015-02-18T22:01:00Z">
        <w:r w:rsidR="00245837">
          <w:rPr>
            <w:noProof/>
          </w:rPr>
          <w:t>8</w:t>
        </w:r>
      </w:ins>
      <w:del w:id="1233" w:author="mitko" w:date="2015-02-18T21:17:00Z">
        <w:r w:rsidR="00A34B04" w:rsidDel="00F559A3">
          <w:rPr>
            <w:noProof/>
          </w:rPr>
          <w:delText>7</w:delText>
        </w:r>
      </w:del>
      <w:r w:rsidR="00E73236">
        <w:rPr>
          <w:noProof/>
        </w:rPr>
        <w:fldChar w:fldCharType="end"/>
      </w:r>
      <w:r>
        <w:t xml:space="preserve"> ( Извлечи архитектурна информация)</w:t>
      </w:r>
    </w:p>
    <w:p w:rsidR="00FD5F55" w:rsidRDefault="00FD5F55" w:rsidP="00FD5F55">
      <w:pPr>
        <w:pStyle w:val="Heading4"/>
      </w:pPr>
      <w:bookmarkStart w:id="1234" w:name="_Ref397956983"/>
      <w:r>
        <w:t>Създай архитектурен модел (</w:t>
      </w:r>
      <w:r w:rsidRPr="00CA382C">
        <w:rPr>
          <w:i/>
        </w:rPr>
        <w:t>Create Architecture model</w:t>
      </w:r>
      <w:r>
        <w:t>)</w:t>
      </w:r>
      <w:bookmarkEnd w:id="1234"/>
    </w:p>
    <w:p w:rsidR="00FD5F55" w:rsidRPr="00770B33"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35" w:author="mitko" w:date="2015-02-18T22:01:00Z">
        <w:r w:rsidR="00245837" w:rsidRPr="00245837">
          <w:rPr>
            <w:i/>
            <w:rPrChange w:id="1236" w:author="mitko" w:date="2015-02-18T22:01:00Z">
              <w:rPr/>
            </w:rPrChange>
          </w:rPr>
          <w:t xml:space="preserve">  Фигура</w:t>
        </w:r>
        <w:r w:rsidR="00245837" w:rsidRPr="00245837">
          <w:rPr>
            <w:i/>
            <w:noProof/>
            <w:rPrChange w:id="1237" w:author="mitko" w:date="2015-02-18T22:01:00Z">
              <w:rPr/>
            </w:rPrChange>
          </w:rPr>
          <w:t xml:space="preserve"> </w:t>
        </w:r>
        <w:r w:rsidR="00245837">
          <w:rPr>
            <w:noProof/>
          </w:rPr>
          <w:t>19</w:t>
        </w:r>
      </w:ins>
      <w:del w:id="1238"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39"/>
        <w:gridCol w:w="1221"/>
        <w:gridCol w:w="4198"/>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Случай на употреба </w:t>
            </w:r>
            <w:r>
              <w:fldChar w:fldCharType="begin"/>
            </w:r>
            <w:r>
              <w:instrText xml:space="preserve"> REF _Ref397956361 \r \h </w:instrText>
            </w:r>
            <w:r>
              <w:fldChar w:fldCharType="separate"/>
            </w:r>
            <w:r w:rsidR="00245837">
              <w:t>3.3.1.7</w:t>
            </w:r>
            <w:r>
              <w:fldChar w:fldCharType="end"/>
            </w:r>
          </w:p>
          <w:p w:rsidR="00FD5F55" w:rsidRDefault="00FD5F55" w:rsidP="0097106B">
            <w:r>
              <w:t xml:space="preserve"> Изискване </w:t>
            </w:r>
            <w:r>
              <w:fldChar w:fldCharType="begin"/>
            </w:r>
            <w:r>
              <w:instrText xml:space="preserve"> REF _Ref397969104 \r \h </w:instrText>
            </w:r>
            <w:r>
              <w:fldChar w:fldCharType="separate"/>
            </w:r>
            <w:r w:rsidR="00245837">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Създаване на архитектурен артефакт в хранилището (архитектурния модел).</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Въведен е валиден архитектурен артефакт</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Архитектурен артефакт е създадени в хранилището</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архитектурния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1175" w:type="dxa"/>
          </w:tcPr>
          <w:p w:rsidR="00FD5F55" w:rsidRPr="00DC104B" w:rsidRDefault="00FD5F55" w:rsidP="0097106B">
            <w:pPr>
              <w:rPr>
                <w:i/>
              </w:rPr>
            </w:pPr>
            <w:r>
              <w:rPr>
                <w:i/>
              </w:rPr>
              <w:t>с</w:t>
            </w:r>
            <w:r w:rsidRPr="00DC104B">
              <w:rPr>
                <w:i/>
              </w:rPr>
              <w:t>ъбитие</w:t>
            </w:r>
          </w:p>
        </w:tc>
        <w:tc>
          <w:tcPr>
            <w:tcW w:w="4227" w:type="dxa"/>
          </w:tcPr>
          <w:p w:rsidR="00FD5F55" w:rsidRDefault="00FD5F55" w:rsidP="0097106B">
            <w:r>
              <w:t xml:space="preserve"> Събитие за въвеждане на </w:t>
            </w:r>
            <w:r w:rsidR="008F427A">
              <w:t>архитектурен</w:t>
            </w:r>
            <w:r>
              <w:t xml:space="preserve">  елемент в </w:t>
            </w:r>
            <w:r w:rsidR="008F427A">
              <w:t>хранилището</w:t>
            </w:r>
            <w:r>
              <w:t xml:space="preserve">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Създай въведения архитектурен артефакт в хранилището</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239" w:author="mitko" w:date="2015-02-18T22:01:00Z">
        <w:r w:rsidR="00245837">
          <w:rPr>
            <w:noProof/>
          </w:rPr>
          <w:t>9</w:t>
        </w:r>
      </w:ins>
      <w:del w:id="1240" w:author="mitko" w:date="2015-02-18T21:17:00Z">
        <w:r w:rsidR="00A34B04" w:rsidDel="00F559A3">
          <w:rPr>
            <w:noProof/>
          </w:rPr>
          <w:delText>8</w:delText>
        </w:r>
      </w:del>
      <w:r w:rsidR="00E73236">
        <w:rPr>
          <w:noProof/>
        </w:rPr>
        <w:fldChar w:fldCharType="end"/>
      </w:r>
      <w:r>
        <w:t xml:space="preserve"> ( Създай архитектурен модел)</w:t>
      </w:r>
    </w:p>
    <w:p w:rsidR="00FD5F55" w:rsidRDefault="00FD5F55" w:rsidP="00FD5F55">
      <w:pPr>
        <w:pStyle w:val="Heading4"/>
      </w:pPr>
      <w:bookmarkStart w:id="1241" w:name="_Ref398212142"/>
      <w:r>
        <w:t>Сериализация на UML хранилището (</w:t>
      </w:r>
      <w:r w:rsidRPr="000F36CE">
        <w:rPr>
          <w:i/>
        </w:rPr>
        <w:t>Serialize UML model</w:t>
      </w:r>
      <w:r>
        <w:t>)</w:t>
      </w:r>
      <w:bookmarkEnd w:id="1241"/>
    </w:p>
    <w:p w:rsidR="00FD5F55" w:rsidRPr="006103F7" w:rsidRDefault="00FD5F55" w:rsidP="00FD5F55">
      <w:r>
        <w:t xml:space="preserve"> 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42" w:author="mitko" w:date="2015-02-18T22:01:00Z">
        <w:r w:rsidR="00245837" w:rsidRPr="00245837">
          <w:rPr>
            <w:i/>
            <w:rPrChange w:id="1243" w:author="mitko" w:date="2015-02-18T22:01:00Z">
              <w:rPr/>
            </w:rPrChange>
          </w:rPr>
          <w:t xml:space="preserve">  Фигура</w:t>
        </w:r>
        <w:r w:rsidR="00245837" w:rsidRPr="00245837">
          <w:rPr>
            <w:i/>
            <w:noProof/>
            <w:rPrChange w:id="1244" w:author="mitko" w:date="2015-02-18T22:01:00Z">
              <w:rPr/>
            </w:rPrChange>
          </w:rPr>
          <w:t xml:space="preserve"> </w:t>
        </w:r>
        <w:r w:rsidR="00245837">
          <w:rPr>
            <w:noProof/>
          </w:rPr>
          <w:t>19</w:t>
        </w:r>
      </w:ins>
      <w:del w:id="1245"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38"/>
        <w:gridCol w:w="1221"/>
        <w:gridCol w:w="4199"/>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 Изискване </w:t>
            </w:r>
            <w:r>
              <w:fldChar w:fldCharType="begin"/>
            </w:r>
            <w:r>
              <w:instrText xml:space="preserve"> REF _Ref397969104 \r \h </w:instrText>
            </w:r>
            <w:r>
              <w:fldChar w:fldCharType="separate"/>
            </w:r>
            <w:r w:rsidR="00245837">
              <w:t>3.3.2</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 Цел в </w:t>
            </w:r>
            <w:r w:rsidR="008F427A" w:rsidRPr="00B22912">
              <w:rPr>
                <w:b/>
                <w:i/>
              </w:rPr>
              <w:t>контекста</w:t>
            </w:r>
          </w:p>
        </w:tc>
        <w:tc>
          <w:tcPr>
            <w:tcW w:w="5402" w:type="dxa"/>
            <w:gridSpan w:val="2"/>
          </w:tcPr>
          <w:p w:rsidR="00FD5F55" w:rsidRDefault="00FD5F55" w:rsidP="0097106B">
            <w:r>
              <w:t xml:space="preserve"> По зададено архитектурно хранилище (модел) създай съответстващ UML модел </w:t>
            </w:r>
            <w:r>
              <w:lastRenderedPageBreak/>
              <w:t>сериализиран в XMI файл .</w:t>
            </w:r>
          </w:p>
        </w:tc>
      </w:tr>
      <w:tr w:rsidR="00FD5F55" w:rsidTr="0097106B">
        <w:tc>
          <w:tcPr>
            <w:tcW w:w="3256" w:type="dxa"/>
          </w:tcPr>
          <w:p w:rsidR="00FD5F55" w:rsidRPr="00B22912" w:rsidRDefault="00FD5F55" w:rsidP="0097106B">
            <w:pPr>
              <w:jc w:val="left"/>
              <w:rPr>
                <w:b/>
                <w:i/>
              </w:rPr>
            </w:pPr>
            <w:r w:rsidRPr="00B22912">
              <w:rPr>
                <w:b/>
                <w:i/>
              </w:rPr>
              <w:lastRenderedPageBreak/>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Валидно архитектурно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Нов XMI файл съдържащ UML модел съответстващ на архитектурното хранилище е създаден</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създаване на XMI файл</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Pr="00951AB2" w:rsidRDefault="00FD5F55" w:rsidP="0097106B">
            <w:pPr>
              <w:rPr>
                <w:i/>
              </w:rPr>
            </w:pPr>
            <w:r w:rsidRPr="00951AB2">
              <w:rPr>
                <w:i/>
              </w:rPr>
              <w:t>събитие</w:t>
            </w:r>
          </w:p>
        </w:tc>
        <w:tc>
          <w:tcPr>
            <w:tcW w:w="4227" w:type="dxa"/>
          </w:tcPr>
          <w:p w:rsidR="00FD5F55" w:rsidRDefault="00FD5F55" w:rsidP="0097106B">
            <w:r>
              <w:t xml:space="preserve"> Събитие за </w:t>
            </w:r>
            <w:r w:rsidR="008F427A">
              <w:t>конвертиране</w:t>
            </w:r>
            <w:r>
              <w:t xml:space="preserve"> на </w:t>
            </w:r>
            <w:r w:rsidR="008F427A">
              <w:t>архитектурното</w:t>
            </w:r>
            <w:r>
              <w:t xml:space="preserve"> </w:t>
            </w:r>
            <w:r w:rsidR="008F427A">
              <w:t>хранилище</w:t>
            </w:r>
            <w:r>
              <w:t xml:space="preserve"> в XMI файл е настъпило</w:t>
            </w:r>
          </w:p>
        </w:tc>
      </w:tr>
      <w:tr w:rsidR="00FD5F55" w:rsidTr="0097106B">
        <w:tc>
          <w:tcPr>
            <w:tcW w:w="3256" w:type="dxa"/>
          </w:tcPr>
          <w:p w:rsidR="00FD5F55" w:rsidRPr="00B22912" w:rsidRDefault="00FD5F55" w:rsidP="0097106B">
            <w:pPr>
              <w:jc w:val="left"/>
              <w:rPr>
                <w:b/>
                <w:i/>
              </w:rPr>
            </w:pPr>
            <w:r w:rsidRPr="00B22912">
              <w:rPr>
                <w:b/>
                <w:i/>
              </w:rPr>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валидно архитектурно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Създай XMI файл съдържащ UML модел съответстващ на архитектурното хранилище</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46" w:author="mitko" w:date="2015-02-18T22:01:00Z">
        <w:r w:rsidR="00245837">
          <w:rPr>
            <w:noProof/>
          </w:rPr>
          <w:t>10</w:t>
        </w:r>
      </w:ins>
      <w:del w:id="1247" w:author="mitko" w:date="2015-02-18T21:17:00Z">
        <w:r w:rsidR="00A34B04" w:rsidDel="00F559A3">
          <w:rPr>
            <w:noProof/>
          </w:rPr>
          <w:delText>9</w:delText>
        </w:r>
      </w:del>
      <w:r w:rsidR="00E73236">
        <w:rPr>
          <w:noProof/>
        </w:rPr>
        <w:fldChar w:fldCharType="end"/>
      </w:r>
      <w:r>
        <w:t xml:space="preserve"> (Сериализация на UML хранилището)</w:t>
      </w:r>
    </w:p>
    <w:p w:rsidR="00FD5F55" w:rsidRDefault="00FD5F55" w:rsidP="00FD5F55">
      <w:pPr>
        <w:pStyle w:val="Heading4"/>
      </w:pPr>
      <w:bookmarkStart w:id="1248" w:name="_Ref398297851"/>
      <w:r>
        <w:t>Генериране на базов код (</w:t>
      </w:r>
      <w:r w:rsidRPr="00236149">
        <w:rPr>
          <w:i/>
        </w:rPr>
        <w:t>Generate Base code</w:t>
      </w:r>
      <w:r>
        <w:t>)</w:t>
      </w:r>
      <w:bookmarkEnd w:id="1248"/>
    </w:p>
    <w:p w:rsidR="00FD5F55" w:rsidRPr="000E2EDF" w:rsidRDefault="00FD5F55" w:rsidP="00FD5F55">
      <w:r>
        <w:t xml:space="preserve">Виж </w:t>
      </w:r>
      <w:r w:rsidRPr="007428A8">
        <w:rPr>
          <w:i/>
        </w:rPr>
        <w:fldChar w:fldCharType="begin"/>
      </w:r>
      <w:r w:rsidRPr="007428A8">
        <w:rPr>
          <w:i/>
        </w:rPr>
        <w:instrText xml:space="preserve"> REF _Ref397962987 \h </w:instrText>
      </w:r>
      <w:r>
        <w:rPr>
          <w:i/>
        </w:rPr>
        <w:instrText xml:space="preserve"> \* MERGEFORMAT </w:instrText>
      </w:r>
      <w:r w:rsidRPr="007428A8">
        <w:rPr>
          <w:i/>
        </w:rPr>
      </w:r>
      <w:r w:rsidRPr="007428A8">
        <w:rPr>
          <w:i/>
        </w:rPr>
        <w:fldChar w:fldCharType="separate"/>
      </w:r>
      <w:ins w:id="1249" w:author="mitko" w:date="2015-02-18T22:01:00Z">
        <w:r w:rsidR="00245837" w:rsidRPr="00245837">
          <w:rPr>
            <w:i/>
            <w:rPrChange w:id="1250" w:author="mitko" w:date="2015-02-18T22:01:00Z">
              <w:rPr/>
            </w:rPrChange>
          </w:rPr>
          <w:t xml:space="preserve">  Фигура</w:t>
        </w:r>
        <w:r w:rsidR="00245837" w:rsidRPr="00245837">
          <w:rPr>
            <w:i/>
            <w:noProof/>
            <w:rPrChange w:id="1251" w:author="mitko" w:date="2015-02-18T22:01:00Z">
              <w:rPr/>
            </w:rPrChange>
          </w:rPr>
          <w:t xml:space="preserve"> </w:t>
        </w:r>
        <w:r w:rsidR="00245837">
          <w:rPr>
            <w:noProof/>
          </w:rPr>
          <w:t>19</w:t>
        </w:r>
      </w:ins>
      <w:del w:id="1252"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19</w:delText>
        </w:r>
      </w:del>
      <w:r w:rsidRPr="007428A8">
        <w:rPr>
          <w:i/>
        </w:rPr>
        <w:fldChar w:fldCharType="end"/>
      </w:r>
    </w:p>
    <w:tbl>
      <w:tblPr>
        <w:tblStyle w:val="TableGrid"/>
        <w:tblW w:w="8658" w:type="dxa"/>
        <w:tblLook w:val="04A0" w:firstRow="1" w:lastRow="0" w:firstColumn="1" w:lastColumn="0" w:noHBand="0" w:noVBand="1"/>
      </w:tblPr>
      <w:tblGrid>
        <w:gridCol w:w="3256"/>
        <w:gridCol w:w="1175"/>
        <w:gridCol w:w="4227"/>
      </w:tblGrid>
      <w:tr w:rsidR="00FD5F55" w:rsidTr="0097106B">
        <w:tc>
          <w:tcPr>
            <w:tcW w:w="3256" w:type="dxa"/>
          </w:tcPr>
          <w:p w:rsidR="00FD5F55" w:rsidRPr="00B22912" w:rsidRDefault="00FD5F55" w:rsidP="0097106B">
            <w:pPr>
              <w:jc w:val="left"/>
              <w:rPr>
                <w:b/>
                <w:i/>
              </w:rPr>
            </w:pPr>
            <w:r w:rsidRPr="00B22912">
              <w:rPr>
                <w:b/>
                <w:i/>
              </w:rPr>
              <w:t>Свързани изисквания</w:t>
            </w:r>
          </w:p>
        </w:tc>
        <w:tc>
          <w:tcPr>
            <w:tcW w:w="5402" w:type="dxa"/>
            <w:gridSpan w:val="2"/>
          </w:tcPr>
          <w:p w:rsidR="00FD5F55" w:rsidRDefault="00FD5F55" w:rsidP="0097106B">
            <w:r>
              <w:t xml:space="preserve">Изискване </w:t>
            </w:r>
            <w:r>
              <w:fldChar w:fldCharType="begin"/>
            </w:r>
            <w:r>
              <w:instrText xml:space="preserve"> REF _Ref398132449 \w \h </w:instrText>
            </w:r>
            <w:r>
              <w:fldChar w:fldCharType="separate"/>
            </w:r>
            <w:r w:rsidR="00245837">
              <w:t>3.3.3</w:t>
            </w:r>
            <w:r>
              <w:fldChar w:fldCharType="end"/>
            </w:r>
          </w:p>
          <w:p w:rsidR="00FD5F55" w:rsidRDefault="00FD5F55" w:rsidP="0097106B">
            <w:r>
              <w:t xml:space="preserve">Изискване </w:t>
            </w:r>
            <w:r>
              <w:fldChar w:fldCharType="begin"/>
            </w:r>
            <w:r>
              <w:instrText xml:space="preserve"> REF _Ref397973971 \r \h </w:instrText>
            </w:r>
            <w:r>
              <w:fldChar w:fldCharType="separate"/>
            </w:r>
            <w:r w:rsidR="00245837">
              <w:t>3.2.3</w:t>
            </w:r>
            <w:r>
              <w:fldChar w:fldCharType="end"/>
            </w:r>
          </w:p>
        </w:tc>
      </w:tr>
      <w:tr w:rsidR="00FD5F55" w:rsidTr="0097106B">
        <w:tc>
          <w:tcPr>
            <w:tcW w:w="3256" w:type="dxa"/>
          </w:tcPr>
          <w:p w:rsidR="00FD5F55" w:rsidRPr="00B22912" w:rsidRDefault="00FD5F55" w:rsidP="0097106B">
            <w:pPr>
              <w:jc w:val="left"/>
              <w:rPr>
                <w:b/>
                <w:i/>
              </w:rPr>
            </w:pPr>
            <w:r w:rsidRPr="00B22912">
              <w:rPr>
                <w:b/>
                <w:i/>
              </w:rPr>
              <w:t xml:space="preserve">Цел в </w:t>
            </w:r>
            <w:r w:rsidR="008F427A" w:rsidRPr="00B22912">
              <w:rPr>
                <w:b/>
                <w:i/>
              </w:rPr>
              <w:t>контекста</w:t>
            </w:r>
          </w:p>
        </w:tc>
        <w:tc>
          <w:tcPr>
            <w:tcW w:w="5402" w:type="dxa"/>
            <w:gridSpan w:val="2"/>
          </w:tcPr>
          <w:p w:rsidR="00FD5F55" w:rsidRDefault="00FD5F55" w:rsidP="0097106B">
            <w:r>
              <w:t>По зададен XMI файл съответстващ на UML хранилище(модел) 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Предусловия</w:t>
            </w:r>
          </w:p>
        </w:tc>
        <w:tc>
          <w:tcPr>
            <w:tcW w:w="1175" w:type="dxa"/>
          </w:tcPr>
          <w:p w:rsidR="00FD5F55" w:rsidRPr="0075742C" w:rsidRDefault="00FD5F55" w:rsidP="0097106B">
            <w:pPr>
              <w:jc w:val="center"/>
              <w:rPr>
                <w:b/>
                <w:i/>
              </w:rPr>
            </w:pPr>
            <w:r w:rsidRPr="0075742C">
              <w:rPr>
                <w:b/>
                <w:i/>
              </w:rPr>
              <w:t>Номер</w:t>
            </w:r>
          </w:p>
        </w:tc>
        <w:tc>
          <w:tcPr>
            <w:tcW w:w="4227" w:type="dxa"/>
          </w:tcPr>
          <w:p w:rsidR="00FD5F55" w:rsidRPr="0075742C" w:rsidRDefault="00FD5F55" w:rsidP="0097106B">
            <w:pPr>
              <w:rPr>
                <w:b/>
                <w:i/>
              </w:rPr>
            </w:pPr>
            <w:r w:rsidRPr="0075742C">
              <w:rPr>
                <w:b/>
                <w:i/>
              </w:rPr>
              <w:t>Условие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1</w:t>
            </w:r>
          </w:p>
        </w:tc>
        <w:tc>
          <w:tcPr>
            <w:tcW w:w="4227" w:type="dxa"/>
          </w:tcPr>
          <w:p w:rsidR="00FD5F55" w:rsidRDefault="00FD5F55" w:rsidP="0097106B">
            <w:r>
              <w:t>Валиден XMI файл съдържащ UML хранилище</w:t>
            </w:r>
          </w:p>
        </w:tc>
      </w:tr>
      <w:tr w:rsidR="00FD5F55" w:rsidTr="0097106B">
        <w:tc>
          <w:tcPr>
            <w:tcW w:w="3256" w:type="dxa"/>
          </w:tcPr>
          <w:p w:rsidR="00FD5F55" w:rsidRPr="00B22912" w:rsidRDefault="00FD5F55" w:rsidP="0097106B">
            <w:pPr>
              <w:jc w:val="left"/>
              <w:rPr>
                <w:b/>
                <w:i/>
              </w:rPr>
            </w:pPr>
            <w:r w:rsidRPr="00B22912">
              <w:rPr>
                <w:b/>
                <w:i/>
              </w:rPr>
              <w:t>Условия за успешно изпълнение</w:t>
            </w:r>
          </w:p>
        </w:tc>
        <w:tc>
          <w:tcPr>
            <w:tcW w:w="5402" w:type="dxa"/>
            <w:gridSpan w:val="2"/>
          </w:tcPr>
          <w:p w:rsidR="00FD5F55" w:rsidRDefault="00FD5F55" w:rsidP="0097106B">
            <w:r>
              <w:t>Генерирана е структура с базов код на базата на съдържащата се в XMI файла архитектура</w:t>
            </w:r>
          </w:p>
        </w:tc>
      </w:tr>
      <w:tr w:rsidR="00FD5F55" w:rsidTr="0097106B">
        <w:tc>
          <w:tcPr>
            <w:tcW w:w="3256" w:type="dxa"/>
          </w:tcPr>
          <w:p w:rsidR="00FD5F55" w:rsidRPr="00B22912" w:rsidRDefault="00FD5F55" w:rsidP="0097106B">
            <w:pPr>
              <w:jc w:val="left"/>
              <w:rPr>
                <w:b/>
                <w:i/>
              </w:rPr>
            </w:pPr>
            <w:r w:rsidRPr="00B22912">
              <w:rPr>
                <w:b/>
                <w:i/>
              </w:rPr>
              <w:t>Условия за неуспешно изпълнение</w:t>
            </w:r>
          </w:p>
        </w:tc>
        <w:tc>
          <w:tcPr>
            <w:tcW w:w="5402" w:type="dxa"/>
            <w:gridSpan w:val="2"/>
          </w:tcPr>
          <w:p w:rsidR="00FD5F55" w:rsidRDefault="00FD5F55" w:rsidP="0097106B">
            <w:r>
              <w:t>Възникнала е грешка при генерирането на базов код</w:t>
            </w:r>
          </w:p>
        </w:tc>
      </w:tr>
      <w:tr w:rsidR="00FD5F55" w:rsidTr="0097106B">
        <w:tc>
          <w:tcPr>
            <w:tcW w:w="3256" w:type="dxa"/>
          </w:tcPr>
          <w:p w:rsidR="00FD5F55" w:rsidRPr="00B22912" w:rsidRDefault="00FD5F55" w:rsidP="0097106B">
            <w:pPr>
              <w:jc w:val="left"/>
              <w:rPr>
                <w:b/>
                <w:i/>
              </w:rPr>
            </w:pPr>
            <w:r w:rsidRPr="00B22912">
              <w:rPr>
                <w:b/>
                <w:i/>
              </w:rPr>
              <w:t>Основни участници</w:t>
            </w:r>
          </w:p>
        </w:tc>
        <w:tc>
          <w:tcPr>
            <w:tcW w:w="5402" w:type="dxa"/>
            <w:gridSpan w:val="2"/>
          </w:tcPr>
          <w:p w:rsidR="00FD5F55" w:rsidRDefault="00FD5F55" w:rsidP="0097106B">
            <w:r>
              <w:t>Потребител (User)</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r>
              <w:t>събитие</w:t>
            </w:r>
          </w:p>
        </w:tc>
        <w:tc>
          <w:tcPr>
            <w:tcW w:w="4227" w:type="dxa"/>
          </w:tcPr>
          <w:p w:rsidR="00FD5F55" w:rsidRDefault="00FD5F55" w:rsidP="0097106B">
            <w:r>
              <w:t>Събитие за генериране на базов код е настъпило</w:t>
            </w:r>
          </w:p>
        </w:tc>
      </w:tr>
      <w:tr w:rsidR="00FD5F55" w:rsidTr="0097106B">
        <w:tc>
          <w:tcPr>
            <w:tcW w:w="3256" w:type="dxa"/>
          </w:tcPr>
          <w:p w:rsidR="00FD5F55" w:rsidRPr="00B22912" w:rsidRDefault="00FD5F55" w:rsidP="0097106B">
            <w:pPr>
              <w:jc w:val="left"/>
              <w:rPr>
                <w:b/>
                <w:i/>
              </w:rPr>
            </w:pPr>
            <w:r w:rsidRPr="00B22912">
              <w:rPr>
                <w:b/>
                <w:i/>
              </w:rPr>
              <w:lastRenderedPageBreak/>
              <w:t>Основен поток на събития</w:t>
            </w:r>
          </w:p>
        </w:tc>
        <w:tc>
          <w:tcPr>
            <w:tcW w:w="1175" w:type="dxa"/>
          </w:tcPr>
          <w:p w:rsidR="00FD5F55" w:rsidRPr="00B43E16" w:rsidRDefault="00FD5F55" w:rsidP="0097106B">
            <w:pPr>
              <w:jc w:val="center"/>
              <w:rPr>
                <w:b/>
                <w:i/>
              </w:rPr>
            </w:pPr>
            <w:r w:rsidRPr="00B43E16">
              <w:rPr>
                <w:b/>
                <w:i/>
              </w:rPr>
              <w:t>Стъпка</w:t>
            </w:r>
          </w:p>
        </w:tc>
        <w:tc>
          <w:tcPr>
            <w:tcW w:w="4227" w:type="dxa"/>
          </w:tcPr>
          <w:p w:rsidR="00FD5F55" w:rsidRPr="00B43E16" w:rsidRDefault="00FD5F55" w:rsidP="0097106B">
            <w:pPr>
              <w:rPr>
                <w:b/>
                <w:i/>
              </w:rPr>
            </w:pPr>
            <w:r w:rsidRPr="00B43E16">
              <w:rPr>
                <w:b/>
                <w:i/>
              </w:rPr>
              <w:t>Действие</w:t>
            </w:r>
          </w:p>
        </w:tc>
      </w:tr>
      <w:tr w:rsidR="00FD5F55" w:rsidTr="0097106B">
        <w:tc>
          <w:tcPr>
            <w:tcW w:w="3256" w:type="dxa"/>
          </w:tcPr>
          <w:p w:rsidR="00FD5F55" w:rsidRPr="00B22912" w:rsidRDefault="00FD5F55" w:rsidP="0097106B">
            <w:pPr>
              <w:jc w:val="left"/>
              <w:rPr>
                <w:b/>
                <w:i/>
              </w:rPr>
            </w:pPr>
          </w:p>
        </w:tc>
        <w:tc>
          <w:tcPr>
            <w:tcW w:w="1175" w:type="dxa"/>
          </w:tcPr>
          <w:p w:rsidR="00FD5F55" w:rsidRPr="00B43E16" w:rsidRDefault="00FD5F55" w:rsidP="0097106B">
            <w:pPr>
              <w:jc w:val="center"/>
            </w:pPr>
            <w:r>
              <w:t>1</w:t>
            </w:r>
          </w:p>
        </w:tc>
        <w:tc>
          <w:tcPr>
            <w:tcW w:w="4227" w:type="dxa"/>
          </w:tcPr>
          <w:p w:rsidR="00FD5F55" w:rsidRPr="00B43E16" w:rsidRDefault="00FD5F55" w:rsidP="0097106B">
            <w:r>
              <w:t>Задай валиден XMI файл съдържащ UML хранилище</w:t>
            </w:r>
          </w:p>
        </w:tc>
      </w:tr>
      <w:tr w:rsidR="00FD5F55" w:rsidTr="0097106B">
        <w:tc>
          <w:tcPr>
            <w:tcW w:w="3256" w:type="dxa"/>
          </w:tcPr>
          <w:p w:rsidR="00FD5F55" w:rsidRPr="00B22912" w:rsidRDefault="00FD5F55" w:rsidP="0097106B">
            <w:pPr>
              <w:jc w:val="left"/>
              <w:rPr>
                <w:b/>
                <w:i/>
              </w:rPr>
            </w:pPr>
          </w:p>
        </w:tc>
        <w:tc>
          <w:tcPr>
            <w:tcW w:w="1175" w:type="dxa"/>
          </w:tcPr>
          <w:p w:rsidR="00FD5F55" w:rsidRDefault="00FD5F55" w:rsidP="0097106B">
            <w:pPr>
              <w:jc w:val="center"/>
            </w:pPr>
            <w:r>
              <w:t>2</w:t>
            </w:r>
          </w:p>
        </w:tc>
        <w:tc>
          <w:tcPr>
            <w:tcW w:w="4227" w:type="dxa"/>
          </w:tcPr>
          <w:p w:rsidR="00FD5F55" w:rsidRDefault="00FD5F55" w:rsidP="0097106B">
            <w:r>
              <w:t>генерирай базов код по предварително зададен шаблон</w:t>
            </w:r>
          </w:p>
        </w:tc>
      </w:tr>
      <w:tr w:rsidR="00FD5F55" w:rsidTr="0097106B">
        <w:tc>
          <w:tcPr>
            <w:tcW w:w="3256" w:type="dxa"/>
          </w:tcPr>
          <w:p w:rsidR="00FD5F55" w:rsidRPr="00B22912" w:rsidRDefault="00FD5F55" w:rsidP="0097106B">
            <w:pPr>
              <w:jc w:val="left"/>
              <w:rPr>
                <w:b/>
                <w:i/>
              </w:rPr>
            </w:pPr>
            <w:r w:rsidRPr="00B22912">
              <w:rPr>
                <w:b/>
                <w:i/>
              </w:rPr>
              <w:t>Разширения</w:t>
            </w:r>
          </w:p>
        </w:tc>
        <w:tc>
          <w:tcPr>
            <w:tcW w:w="5402" w:type="dxa"/>
            <w:gridSpan w:val="2"/>
          </w:tcPr>
          <w:p w:rsidR="00FD5F55" w:rsidRDefault="00FD5F55" w:rsidP="0097106B">
            <w:pPr>
              <w:keepNext/>
            </w:pPr>
            <w:r>
              <w:t>Няма</w:t>
            </w:r>
          </w:p>
        </w:tc>
      </w:tr>
    </w:tbl>
    <w:p w:rsidR="00FD5F55" w:rsidRPr="004D4BC0"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53" w:author="mitko" w:date="2015-02-18T22:01:00Z">
        <w:r w:rsidR="00245837">
          <w:rPr>
            <w:noProof/>
          </w:rPr>
          <w:t>11</w:t>
        </w:r>
      </w:ins>
      <w:del w:id="1254" w:author="mitko" w:date="2015-02-18T21:17:00Z">
        <w:r w:rsidR="00A34B04" w:rsidDel="00F559A3">
          <w:rPr>
            <w:noProof/>
          </w:rPr>
          <w:delText>10</w:delText>
        </w:r>
      </w:del>
      <w:r w:rsidR="00E73236">
        <w:rPr>
          <w:noProof/>
        </w:rPr>
        <w:fldChar w:fldCharType="end"/>
      </w:r>
      <w:r>
        <w:t xml:space="preserve"> (Генериране на базов код)</w:t>
      </w:r>
    </w:p>
    <w:p w:rsidR="00FD5F55" w:rsidRDefault="00FD5F55" w:rsidP="00FD5F55">
      <w:pPr>
        <w:pStyle w:val="Heading3"/>
      </w:pPr>
      <w:bookmarkStart w:id="1255" w:name="_Ref397969104"/>
      <w:bookmarkStart w:id="1256" w:name="_Toc412060240"/>
      <w:r>
        <w:t>Мета-модел на архитектурното хранилище</w:t>
      </w:r>
      <w:bookmarkEnd w:id="1255"/>
      <w:bookmarkEnd w:id="1256"/>
    </w:p>
    <w:p w:rsidR="00450E03" w:rsidRPr="002814CC" w:rsidRDefault="00FD5F55" w:rsidP="00FD5F55">
      <w:r>
        <w:t>Следва мета-модела необходим за описв</w:t>
      </w:r>
      <w:r w:rsidR="00450E03">
        <w:t>ане на архитектурното хранилище</w:t>
      </w:r>
      <w:r w:rsidR="00B50B1C">
        <w:t xml:space="preserve"> (UML хранилище: </w:t>
      </w:r>
      <w:r w:rsidR="00B50B1C" w:rsidRPr="00B50B1C">
        <w:rPr>
          <w:i/>
        </w:rPr>
        <w:fldChar w:fldCharType="begin"/>
      </w:r>
      <w:r w:rsidR="00B50B1C" w:rsidRPr="00B50B1C">
        <w:rPr>
          <w:i/>
        </w:rPr>
        <w:instrText xml:space="preserve"> REF _Ref409962011 \h </w:instrText>
      </w:r>
      <w:r w:rsidR="00B50B1C">
        <w:rPr>
          <w:i/>
        </w:rPr>
        <w:instrText xml:space="preserve"> \* MERGEFORMAT </w:instrText>
      </w:r>
      <w:r w:rsidR="00B50B1C" w:rsidRPr="00B50B1C">
        <w:rPr>
          <w:i/>
        </w:rPr>
      </w:r>
      <w:r w:rsidR="00B50B1C" w:rsidRPr="00B50B1C">
        <w:rPr>
          <w:i/>
        </w:rPr>
        <w:fldChar w:fldCharType="separate"/>
      </w:r>
      <w:ins w:id="1257" w:author="mitko" w:date="2015-02-18T22:01:00Z">
        <w:r w:rsidR="00245837" w:rsidRPr="00245837">
          <w:rPr>
            <w:i/>
            <w:rPrChange w:id="1258" w:author="mitko" w:date="2015-02-18T22:01:00Z">
              <w:rPr/>
            </w:rPrChange>
          </w:rPr>
          <w:t xml:space="preserve">Фигура </w:t>
        </w:r>
        <w:r w:rsidR="00245837" w:rsidRPr="00245837">
          <w:rPr>
            <w:i/>
            <w:noProof/>
            <w:rPrChange w:id="1259" w:author="mitko" w:date="2015-02-18T22:01:00Z">
              <w:rPr>
                <w:noProof/>
              </w:rPr>
            </w:rPrChange>
          </w:rPr>
          <w:t>17</w:t>
        </w:r>
      </w:ins>
      <w:del w:id="1260" w:author="mitko" w:date="2015-02-18T21:54:00Z">
        <w:r w:rsidR="00A34B04" w:rsidRPr="00A34B04" w:rsidDel="002C26F0">
          <w:rPr>
            <w:i/>
          </w:rPr>
          <w:delText xml:space="preserve">Фигура </w:delText>
        </w:r>
        <w:r w:rsidR="00A34B04" w:rsidRPr="00A34B04" w:rsidDel="002C26F0">
          <w:rPr>
            <w:i/>
            <w:noProof/>
          </w:rPr>
          <w:delText>17</w:delText>
        </w:r>
      </w:del>
      <w:r w:rsidR="00B50B1C" w:rsidRPr="00B50B1C">
        <w:rPr>
          <w:i/>
        </w:rPr>
        <w:fldChar w:fldCharType="end"/>
      </w:r>
      <w:r w:rsidR="00B50B1C">
        <w:t>)</w:t>
      </w:r>
      <w:r w:rsidR="00450E03">
        <w:t>. Важно е да се отбележи, че за направата на този мета-модел се използват идеи от виртуалната функционална шина/среда (Virtual Functional Bus [R7]) на AUTOSAR.</w:t>
      </w:r>
    </w:p>
    <w:p w:rsidR="00FD5F55" w:rsidRDefault="00CE6901" w:rsidP="00FD5F55">
      <w:pPr>
        <w:keepNext/>
        <w:jc w:val="center"/>
      </w:pPr>
      <w:r>
        <w:rPr>
          <w:noProof/>
          <w:lang w:val="en-US" w:eastAsia="en-US"/>
        </w:rPr>
        <w:drawing>
          <wp:inline distT="0" distB="0" distL="0" distR="0" wp14:anchorId="5D573FE7" wp14:editId="773B5FD9">
            <wp:extent cx="5274310" cy="38159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815986"/>
                    </a:xfrm>
                    <a:prstGeom prst="rect">
                      <a:avLst/>
                    </a:prstGeom>
                  </pic:spPr>
                </pic:pic>
              </a:graphicData>
            </a:graphic>
          </wp:inline>
        </w:drawing>
      </w:r>
    </w:p>
    <w:p w:rsidR="00FD5F55" w:rsidRPr="00DB1CF9" w:rsidRDefault="00FD5F55" w:rsidP="00FD5F55">
      <w:pPr>
        <w:pStyle w:val="Caption"/>
        <w:jc w:val="center"/>
      </w:pPr>
      <w:bookmarkStart w:id="1261" w:name="_Ref397970007"/>
      <w:r>
        <w:t xml:space="preserve"> Фигура </w:t>
      </w:r>
      <w:r w:rsidR="00E73236">
        <w:fldChar w:fldCharType="begin"/>
      </w:r>
      <w:r w:rsidR="00E73236">
        <w:instrText xml:space="preserve"> SEQ Фигура \* ARABIC </w:instrText>
      </w:r>
      <w:r w:rsidR="00E73236">
        <w:fldChar w:fldCharType="separate"/>
      </w:r>
      <w:r w:rsidR="00245837">
        <w:rPr>
          <w:noProof/>
        </w:rPr>
        <w:t>20</w:t>
      </w:r>
      <w:r w:rsidR="00E73236">
        <w:rPr>
          <w:noProof/>
        </w:rPr>
        <w:fldChar w:fldCharType="end"/>
      </w:r>
      <w:bookmarkEnd w:id="1261"/>
      <w:r>
        <w:t xml:space="preserve"> ( Мета-модел за описване на архитектурата)</w:t>
      </w:r>
    </w:p>
    <w:p w:rsidR="00FD5F55" w:rsidRDefault="00FD5F55" w:rsidP="00FD5F55">
      <w:pPr>
        <w:pStyle w:val="Heading4"/>
      </w:pPr>
      <w:bookmarkStart w:id="1262" w:name="_Ref398393322"/>
      <w:r>
        <w:t>AEModel</w:t>
      </w:r>
      <w:bookmarkEnd w:id="1262"/>
      <w:r w:rsidR="002A5FEA">
        <w:t xml:space="preserve"> ( Инстанция на модела)</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AEModel</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AE</w:t>
            </w:r>
            <w:r w:rsidRPr="003C0A5C">
              <w:t>PackageList</w:t>
            </w:r>
          </w:p>
        </w:tc>
        <w:tc>
          <w:tcPr>
            <w:tcW w:w="2085" w:type="dxa"/>
          </w:tcPr>
          <w:p w:rsidR="00FD5F55" w:rsidRPr="007310E8" w:rsidRDefault="00FD5F55" w:rsidP="0097106B">
            <w:pPr>
              <w:jc w:val="center"/>
            </w:pPr>
            <w:r>
              <w:t>AEPackage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FD5F55" w:rsidP="0097106B">
            <w:pPr>
              <w:keepNext/>
            </w:pPr>
            <w:r>
              <w:t>Основен елемент на модела. Използва се като базова инстанция</w:t>
            </w:r>
            <w:r w:rsidR="008100C9">
              <w:t xml:space="preserve">  и главна точка за достъп до всички останали елементи от модела.</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263" w:author="mitko" w:date="2015-02-18T22:01:00Z">
        <w:r w:rsidR="00245837">
          <w:rPr>
            <w:noProof/>
          </w:rPr>
          <w:t>12</w:t>
        </w:r>
      </w:ins>
      <w:del w:id="1264" w:author="mitko" w:date="2015-02-18T21:17:00Z">
        <w:r w:rsidR="00A34B04" w:rsidDel="00F559A3">
          <w:rPr>
            <w:noProof/>
          </w:rPr>
          <w:delText>11</w:delText>
        </w:r>
      </w:del>
      <w:r w:rsidR="00E73236">
        <w:rPr>
          <w:noProof/>
        </w:rPr>
        <w:fldChar w:fldCharType="end"/>
      </w:r>
      <w:r>
        <w:t xml:space="preserve"> ( Описание на AEModel)</w:t>
      </w:r>
    </w:p>
    <w:p w:rsidR="00FD5F55" w:rsidRDefault="00FD5F55" w:rsidP="00FD5F55">
      <w:pPr>
        <w:pStyle w:val="Heading4"/>
      </w:pPr>
      <w:bookmarkStart w:id="1265" w:name="_Ref398393254"/>
      <w:r>
        <w:t>AEPackage</w:t>
      </w:r>
      <w:bookmarkEnd w:id="1265"/>
      <w:r w:rsidR="002A5FEA">
        <w:t xml:space="preserve"> ( Пакет)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ins w:id="1266" w:author="mitko" w:date="2015-02-18T22:01:00Z">
        <w:r w:rsidR="00245837" w:rsidRPr="00245837">
          <w:rPr>
            <w:i/>
            <w:rPrChange w:id="1267" w:author="mitko" w:date="2015-02-18T22:01:00Z">
              <w:rPr/>
            </w:rPrChange>
          </w:rPr>
          <w:t xml:space="preserve"> Фигура </w:t>
        </w:r>
        <w:r w:rsidR="00245837" w:rsidRPr="00245837">
          <w:rPr>
            <w:i/>
            <w:noProof/>
            <w:rPrChange w:id="1268" w:author="mitko" w:date="2015-02-18T22:01:00Z">
              <w:rPr>
                <w:noProof/>
              </w:rPr>
            </w:rPrChange>
          </w:rPr>
          <w:t>20</w:t>
        </w:r>
      </w:ins>
      <w:del w:id="1269" w:author="mitko" w:date="2015-02-18T21:54:00Z">
        <w:r w:rsidR="00A34B04" w:rsidRPr="00A34B04" w:rsidDel="002C26F0">
          <w:rPr>
            <w:i/>
          </w:rPr>
          <w:delText xml:space="preserve"> Фигура </w:delText>
        </w:r>
        <w:r w:rsidR="00A34B04" w:rsidRPr="00A34B04" w:rsidDel="002C26F0">
          <w:rPr>
            <w:i/>
            <w:noProof/>
          </w:rPr>
          <w:delText>20</w:delText>
        </w:r>
      </w:del>
      <w:r w:rsidRPr="005A687C">
        <w:rPr>
          <w:i/>
        </w:rPr>
        <w:fldChar w:fldCharType="end"/>
      </w:r>
    </w:p>
    <w:tbl>
      <w:tblPr>
        <w:tblStyle w:val="TableGrid"/>
        <w:tblW w:w="8658" w:type="dxa"/>
        <w:tblLook w:val="04A0" w:firstRow="1" w:lastRow="0" w:firstColumn="1" w:lastColumn="0" w:noHBand="0" w:noVBand="1"/>
      </w:tblPr>
      <w:tblGrid>
        <w:gridCol w:w="2275"/>
        <w:gridCol w:w="2378"/>
        <w:gridCol w:w="2067"/>
        <w:gridCol w:w="1938"/>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AEPackage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DataTypeList</w:t>
            </w:r>
          </w:p>
        </w:tc>
        <w:tc>
          <w:tcPr>
            <w:tcW w:w="2085" w:type="dxa"/>
          </w:tcPr>
          <w:p w:rsidR="00FD5F55" w:rsidRPr="007310E8" w:rsidRDefault="00FD5F55" w:rsidP="0097106B">
            <w:pPr>
              <w:jc w:val="center"/>
            </w:pPr>
            <w:r>
              <w:t>DataType</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BaseComponentList</w:t>
            </w:r>
          </w:p>
        </w:tc>
        <w:tc>
          <w:tcPr>
            <w:tcW w:w="2085" w:type="dxa"/>
          </w:tcPr>
          <w:p w:rsidR="00FD5F55" w:rsidRDefault="00FD5F55" w:rsidP="0097106B">
            <w:pPr>
              <w:jc w:val="center"/>
            </w:pPr>
            <w:r>
              <w:t>BaseComponent</w:t>
            </w:r>
          </w:p>
        </w:tc>
        <w:tc>
          <w:tcPr>
            <w:tcW w:w="2085" w:type="dxa"/>
          </w:tcPr>
          <w:p w:rsidR="00FD5F55" w:rsidRPr="007310E8" w:rsidRDefault="00FD5F55" w:rsidP="0097106B">
            <w:pPr>
              <w:jc w:val="center"/>
              <w:rPr>
                <w:i/>
              </w:rPr>
            </w:pPr>
            <w:r>
              <w:rPr>
                <w:i/>
              </w:rPr>
              <w:t>List</w:t>
            </w:r>
          </w:p>
        </w:tc>
      </w:tr>
      <w:tr w:rsidR="00C5786A" w:rsidTr="0097106B">
        <w:tc>
          <w:tcPr>
            <w:tcW w:w="2358" w:type="dxa"/>
          </w:tcPr>
          <w:p w:rsidR="00C5786A" w:rsidRPr="003C0A5C" w:rsidRDefault="00C5786A" w:rsidP="0097106B">
            <w:pPr>
              <w:rPr>
                <w:b/>
              </w:rPr>
            </w:pPr>
          </w:p>
        </w:tc>
        <w:tc>
          <w:tcPr>
            <w:tcW w:w="2130" w:type="dxa"/>
          </w:tcPr>
          <w:p w:rsidR="00C5786A" w:rsidRDefault="00C5786A" w:rsidP="0097106B">
            <w:r>
              <w:t>AEPackageList</w:t>
            </w:r>
          </w:p>
        </w:tc>
        <w:tc>
          <w:tcPr>
            <w:tcW w:w="2085" w:type="dxa"/>
          </w:tcPr>
          <w:p w:rsidR="00C5786A" w:rsidRDefault="00C5786A" w:rsidP="0097106B">
            <w:pPr>
              <w:jc w:val="center"/>
            </w:pPr>
            <w:r>
              <w:t>AEPackage</w:t>
            </w:r>
          </w:p>
        </w:tc>
        <w:tc>
          <w:tcPr>
            <w:tcW w:w="2085" w:type="dxa"/>
          </w:tcPr>
          <w:p w:rsidR="00C5786A" w:rsidRDefault="00C5786A"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E56D6D">
            <w:pPr>
              <w:keepNext/>
            </w:pPr>
            <w:r>
              <w:t>Основен контейнер на елементи в модела.</w:t>
            </w:r>
            <w:r w:rsidR="00E56D6D">
              <w:t xml:space="preserve">  Той групира елементи и също така може да съдържа други пакети.</w:t>
            </w:r>
          </w:p>
        </w:tc>
      </w:tr>
    </w:tbl>
    <w:p w:rsidR="00FD5F55" w:rsidRPr="003E6551"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270" w:author="mitko" w:date="2015-02-18T22:01:00Z">
        <w:r w:rsidR="00245837">
          <w:rPr>
            <w:noProof/>
          </w:rPr>
          <w:t>13</w:t>
        </w:r>
      </w:ins>
      <w:del w:id="1271" w:author="mitko" w:date="2015-02-18T21:17:00Z">
        <w:r w:rsidR="00A34B04" w:rsidDel="00F559A3">
          <w:rPr>
            <w:noProof/>
          </w:rPr>
          <w:delText>12</w:delText>
        </w:r>
      </w:del>
      <w:r w:rsidR="00E73236">
        <w:rPr>
          <w:noProof/>
        </w:rPr>
        <w:fldChar w:fldCharType="end"/>
      </w:r>
      <w:r>
        <w:t xml:space="preserve"> ( Описание на AEPackage)</w:t>
      </w:r>
    </w:p>
    <w:p w:rsidR="00FD5F55" w:rsidRDefault="00FD5F55" w:rsidP="00FD5F55">
      <w:pPr>
        <w:pStyle w:val="Heading4"/>
      </w:pPr>
      <w:bookmarkStart w:id="1272" w:name="_Ref398395986"/>
      <w:r>
        <w:t>BaseComponent</w:t>
      </w:r>
      <w:bookmarkEnd w:id="1272"/>
      <w:r w:rsidR="002A5FEA">
        <w:t xml:space="preserve"> ( Компонент)</w:t>
      </w:r>
    </w:p>
    <w:p w:rsidR="00FD5F55" w:rsidRPr="005A687C" w:rsidRDefault="00FD5F55" w:rsidP="00FD5F55">
      <w:r>
        <w:t xml:space="preserve"> 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ins w:id="1273" w:author="mitko" w:date="2015-02-18T22:01:00Z">
        <w:r w:rsidR="00245837" w:rsidRPr="00245837">
          <w:rPr>
            <w:i/>
            <w:rPrChange w:id="1274" w:author="mitko" w:date="2015-02-18T22:01:00Z">
              <w:rPr/>
            </w:rPrChange>
          </w:rPr>
          <w:t xml:space="preserve"> Фигура </w:t>
        </w:r>
        <w:r w:rsidR="00245837" w:rsidRPr="00245837">
          <w:rPr>
            <w:i/>
            <w:noProof/>
            <w:rPrChange w:id="1275" w:author="mitko" w:date="2015-02-18T22:01:00Z">
              <w:rPr>
                <w:noProof/>
              </w:rPr>
            </w:rPrChange>
          </w:rPr>
          <w:t>20</w:t>
        </w:r>
      </w:ins>
      <w:del w:id="1276" w:author="mitko" w:date="2015-02-18T21:54:00Z">
        <w:r w:rsidR="00A34B04" w:rsidRPr="00A34B04" w:rsidDel="002C26F0">
          <w:rPr>
            <w:i/>
          </w:rPr>
          <w:delText xml:space="preserve"> Фигура </w:delText>
        </w:r>
        <w:r w:rsidR="00A34B04" w:rsidRPr="00A34B04" w:rsidDel="002C26F0">
          <w:rPr>
            <w:i/>
            <w:noProof/>
          </w:rPr>
          <w:delText>20</w:delText>
        </w:r>
      </w:del>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BaseComponent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PPort</w:t>
            </w:r>
          </w:p>
        </w:tc>
        <w:tc>
          <w:tcPr>
            <w:tcW w:w="2085" w:type="dxa"/>
          </w:tcPr>
          <w:p w:rsidR="00FD5F55" w:rsidRPr="007310E8" w:rsidRDefault="00FD5F55" w:rsidP="0097106B">
            <w:pPr>
              <w:jc w:val="center"/>
            </w:pPr>
            <w:r>
              <w:t>ProvidedPort</w:t>
            </w:r>
          </w:p>
        </w:tc>
        <w:tc>
          <w:tcPr>
            <w:tcW w:w="2085" w:type="dxa"/>
          </w:tcPr>
          <w:p w:rsidR="00FD5F55" w:rsidRPr="007310E8" w:rsidRDefault="00FD5F55" w:rsidP="0097106B">
            <w:pPr>
              <w:jc w:val="center"/>
              <w:rPr>
                <w:i/>
              </w:rPr>
            </w:pPr>
            <w:r w:rsidRPr="007310E8">
              <w:rPr>
                <w:i/>
              </w:rPr>
              <w:t>List</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RPort</w:t>
            </w:r>
          </w:p>
        </w:tc>
        <w:tc>
          <w:tcPr>
            <w:tcW w:w="2085" w:type="dxa"/>
          </w:tcPr>
          <w:p w:rsidR="00FD5F55" w:rsidRDefault="00FD5F55" w:rsidP="0097106B">
            <w:pPr>
              <w:jc w:val="center"/>
            </w:pPr>
            <w:r>
              <w:t>RequiredPort</w:t>
            </w:r>
          </w:p>
        </w:tc>
        <w:tc>
          <w:tcPr>
            <w:tcW w:w="2085" w:type="dxa"/>
          </w:tcPr>
          <w:p w:rsidR="00FD5F55" w:rsidRPr="007310E8" w:rsidRDefault="00FD5F55" w:rsidP="0097106B">
            <w:pPr>
              <w:jc w:val="center"/>
              <w:rPr>
                <w:i/>
              </w:rPr>
            </w:pPr>
            <w:r>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E56D6D" w:rsidP="008D24AA">
            <w:pPr>
              <w:keepNext/>
            </w:pPr>
            <w:r>
              <w:t>Представлява модулна част от системата, която енкапсулира своето съдържание. По същество е заменим в средата, която е използван.</w:t>
            </w:r>
            <w:r w:rsidR="008D24AA">
              <w:t xml:space="preserve"> Поведението му се определя от предлагани и необходим интерфейс (</w:t>
            </w:r>
            <w:r w:rsidR="008D24AA" w:rsidRPr="008D24AA">
              <w:rPr>
                <w:i/>
              </w:rPr>
              <w:t>PPort</w:t>
            </w:r>
            <w:r w:rsidR="008D24AA">
              <w:t>/</w:t>
            </w:r>
            <w:r w:rsidR="008D24AA" w:rsidRPr="008D24AA">
              <w:rPr>
                <w:i/>
              </w:rPr>
              <w:t>RPort</w:t>
            </w:r>
            <w:r w:rsidR="008D24A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77" w:author="mitko" w:date="2015-02-18T22:01:00Z">
        <w:r w:rsidR="00245837">
          <w:rPr>
            <w:noProof/>
          </w:rPr>
          <w:t>14</w:t>
        </w:r>
      </w:ins>
      <w:del w:id="1278" w:author="mitko" w:date="2015-02-18T21:17:00Z">
        <w:r w:rsidR="00A34B04" w:rsidDel="00F559A3">
          <w:rPr>
            <w:noProof/>
          </w:rPr>
          <w:delText>13</w:delText>
        </w:r>
      </w:del>
      <w:r w:rsidR="00E73236">
        <w:rPr>
          <w:noProof/>
        </w:rPr>
        <w:fldChar w:fldCharType="end"/>
      </w:r>
      <w:r>
        <w:t xml:space="preserve"> (Описание на BaseComponent)</w:t>
      </w:r>
    </w:p>
    <w:p w:rsidR="00FD5F55" w:rsidRDefault="00FD5F55" w:rsidP="00FD5F55">
      <w:pPr>
        <w:pStyle w:val="Heading4"/>
      </w:pPr>
      <w:bookmarkStart w:id="1279" w:name="_Ref398397425"/>
      <w:r>
        <w:t>ProvidedPort</w:t>
      </w:r>
      <w:bookmarkEnd w:id="1279"/>
      <w:r w:rsidR="002A5FEA">
        <w:t xml:space="preserve"> (Предлаган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ins w:id="1280" w:author="mitko" w:date="2015-02-18T22:01:00Z">
        <w:r w:rsidR="00245837" w:rsidRPr="00245837">
          <w:rPr>
            <w:i/>
            <w:rPrChange w:id="1281" w:author="mitko" w:date="2015-02-18T22:01:00Z">
              <w:rPr/>
            </w:rPrChange>
          </w:rPr>
          <w:t xml:space="preserve"> Фигура</w:t>
        </w:r>
        <w:r w:rsidR="00245837" w:rsidRPr="00245837">
          <w:rPr>
            <w:i/>
            <w:noProof/>
            <w:rPrChange w:id="1282" w:author="mitko" w:date="2015-02-18T22:01:00Z">
              <w:rPr/>
            </w:rPrChange>
          </w:rPr>
          <w:t xml:space="preserve"> </w:t>
        </w:r>
        <w:r w:rsidR="00245837">
          <w:rPr>
            <w:noProof/>
          </w:rPr>
          <w:t>20</w:t>
        </w:r>
      </w:ins>
      <w:del w:id="1283"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20</w:delText>
        </w:r>
      </w:del>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ProvidedPort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803CDA" w:rsidRDefault="00FD5F55" w:rsidP="0097106B">
            <w:pPr>
              <w:jc w:val="center"/>
            </w:pPr>
            <w:r w:rsidRPr="00803CDA">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564CFA" w:rsidRDefault="0098733F" w:rsidP="00564CFA">
            <w:pPr>
              <w:keepNext/>
            </w:pPr>
            <w:r>
              <w:t xml:space="preserve">Договорна точка на компонента съдържаща предлаган интерфейс на средата, в която компонента </w:t>
            </w:r>
            <w:r w:rsidR="00803CDA">
              <w:t>(</w:t>
            </w:r>
            <w:r w:rsidR="00803CDA" w:rsidRPr="00803CDA">
              <w:rPr>
                <w:i/>
              </w:rPr>
              <w:t>BaseComponent</w:t>
            </w:r>
            <w:r w:rsidR="00803CDA">
              <w:t xml:space="preserve">) </w:t>
            </w:r>
            <w:r>
              <w:t>ще се интегрира.</w:t>
            </w:r>
            <w:r w:rsidR="00564CFA">
              <w:t xml:space="preserve"> Описанието на интерфейса се съдържа в елемента </w:t>
            </w:r>
            <w:r w:rsidR="00564CFA" w:rsidRPr="00564CFA">
              <w:rPr>
                <w:i/>
              </w:rPr>
              <w:t>Interface</w:t>
            </w:r>
            <w:r w:rsidR="00564CFA">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84" w:author="mitko" w:date="2015-02-18T22:01:00Z">
        <w:r w:rsidR="00245837">
          <w:rPr>
            <w:noProof/>
          </w:rPr>
          <w:t>15</w:t>
        </w:r>
      </w:ins>
      <w:del w:id="1285" w:author="mitko" w:date="2015-02-18T21:17:00Z">
        <w:r w:rsidR="00A34B04" w:rsidDel="00F559A3">
          <w:rPr>
            <w:noProof/>
          </w:rPr>
          <w:delText>14</w:delText>
        </w:r>
      </w:del>
      <w:r w:rsidR="00E73236">
        <w:rPr>
          <w:noProof/>
        </w:rPr>
        <w:fldChar w:fldCharType="end"/>
      </w:r>
      <w:r>
        <w:t xml:space="preserve"> (Описание на ProvidedPort)</w:t>
      </w:r>
    </w:p>
    <w:p w:rsidR="00FD5F55" w:rsidRDefault="00FD5F55" w:rsidP="00FD5F55">
      <w:pPr>
        <w:pStyle w:val="Heading4"/>
      </w:pPr>
      <w:bookmarkStart w:id="1286" w:name="_Ref398397328"/>
      <w:r>
        <w:t>RequiredPort</w:t>
      </w:r>
      <w:bookmarkEnd w:id="1286"/>
      <w:r w:rsidR="002A5FEA">
        <w:t xml:space="preserve"> (Необходим интерфейс)</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ins w:id="1287" w:author="mitko" w:date="2015-02-18T22:01:00Z">
        <w:r w:rsidR="00245837" w:rsidRPr="00245837">
          <w:rPr>
            <w:i/>
            <w:rPrChange w:id="1288" w:author="mitko" w:date="2015-02-18T22:01:00Z">
              <w:rPr/>
            </w:rPrChange>
          </w:rPr>
          <w:t xml:space="preserve"> Фигура</w:t>
        </w:r>
        <w:r w:rsidR="00245837" w:rsidRPr="00245837">
          <w:rPr>
            <w:i/>
            <w:noProof/>
            <w:rPrChange w:id="1289" w:author="mitko" w:date="2015-02-18T22:01:00Z">
              <w:rPr/>
            </w:rPrChange>
          </w:rPr>
          <w:t xml:space="preserve"> </w:t>
        </w:r>
        <w:r w:rsidR="00245837">
          <w:rPr>
            <w:noProof/>
          </w:rPr>
          <w:t>20</w:t>
        </w:r>
      </w:ins>
      <w:del w:id="1290"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20</w:delText>
        </w:r>
      </w:del>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RequiredPort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Interface</w:t>
            </w:r>
          </w:p>
        </w:tc>
        <w:tc>
          <w:tcPr>
            <w:tcW w:w="2085" w:type="dxa"/>
          </w:tcPr>
          <w:p w:rsidR="00FD5F55" w:rsidRPr="007310E8" w:rsidRDefault="00FD5F55" w:rsidP="0097106B">
            <w:pPr>
              <w:jc w:val="center"/>
            </w:pPr>
            <w:r>
              <w:t>PortInterface</w:t>
            </w:r>
          </w:p>
        </w:tc>
        <w:tc>
          <w:tcPr>
            <w:tcW w:w="2085" w:type="dxa"/>
          </w:tcPr>
          <w:p w:rsidR="00FD5F55" w:rsidRPr="00D111CC" w:rsidRDefault="00D111CC" w:rsidP="0097106B">
            <w:pPr>
              <w:jc w:val="center"/>
            </w:pPr>
            <w:r w:rsidRPr="00D111C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D111CC" w:rsidP="00D111CC">
            <w:pPr>
              <w:keepNext/>
            </w:pPr>
            <w:r>
              <w:t>Договорна точка на компонента съдържаща необходим интерфейс от средата, в която компонента (</w:t>
            </w:r>
            <w:r w:rsidRPr="00803CDA">
              <w:rPr>
                <w:i/>
              </w:rPr>
              <w:t>BaseComponent</w:t>
            </w:r>
            <w:r>
              <w:t xml:space="preserve">) ще се интегрира. Описанието на интерфейса се съдържа в елемента </w:t>
            </w:r>
            <w:r w:rsidRPr="00564CFA">
              <w:rPr>
                <w:i/>
              </w:rPr>
              <w:t>Interface</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91" w:author="mitko" w:date="2015-02-18T22:01:00Z">
        <w:r w:rsidR="00245837">
          <w:rPr>
            <w:noProof/>
          </w:rPr>
          <w:t>16</w:t>
        </w:r>
      </w:ins>
      <w:del w:id="1292" w:author="mitko" w:date="2015-02-18T21:17:00Z">
        <w:r w:rsidR="00A34B04" w:rsidDel="00F559A3">
          <w:rPr>
            <w:noProof/>
          </w:rPr>
          <w:delText>15</w:delText>
        </w:r>
      </w:del>
      <w:r w:rsidR="00E73236">
        <w:rPr>
          <w:noProof/>
        </w:rPr>
        <w:fldChar w:fldCharType="end"/>
      </w:r>
      <w:r>
        <w:t xml:space="preserve"> (Описание на RequiredPort)</w:t>
      </w:r>
    </w:p>
    <w:p w:rsidR="00FD5F55" w:rsidRDefault="00FD5F55" w:rsidP="00FD5F55">
      <w:pPr>
        <w:pStyle w:val="Heading4"/>
      </w:pPr>
      <w:r>
        <w:t>PortInterface</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ins w:id="1293" w:author="mitko" w:date="2015-02-18T22:01:00Z">
        <w:r w:rsidR="00245837" w:rsidRPr="00245837">
          <w:rPr>
            <w:i/>
            <w:rPrChange w:id="1294" w:author="mitko" w:date="2015-02-18T22:01:00Z">
              <w:rPr/>
            </w:rPrChange>
          </w:rPr>
          <w:t xml:space="preserve"> Фигура</w:t>
        </w:r>
        <w:r w:rsidR="00245837" w:rsidRPr="00245837">
          <w:rPr>
            <w:i/>
            <w:noProof/>
            <w:rPrChange w:id="1295" w:author="mitko" w:date="2015-02-18T22:01:00Z">
              <w:rPr/>
            </w:rPrChange>
          </w:rPr>
          <w:t xml:space="preserve"> </w:t>
        </w:r>
        <w:r w:rsidR="00245837">
          <w:rPr>
            <w:noProof/>
          </w:rPr>
          <w:t>20</w:t>
        </w:r>
      </w:ins>
      <w:del w:id="1296"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20</w:delText>
        </w:r>
      </w:del>
      <w:r w:rsidRPr="005A687C">
        <w:rPr>
          <w:i/>
        </w:rPr>
        <w:fldChar w:fldCharType="end"/>
      </w:r>
    </w:p>
    <w:tbl>
      <w:tblPr>
        <w:tblStyle w:val="TableGrid"/>
        <w:tblW w:w="8658" w:type="dxa"/>
        <w:tblLook w:val="04A0" w:firstRow="1" w:lastRow="0" w:firstColumn="1" w:lastColumn="0" w:noHBand="0" w:noVBand="1"/>
      </w:tblPr>
      <w:tblGrid>
        <w:gridCol w:w="2358"/>
        <w:gridCol w:w="6300"/>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tcPr>
          <w:p w:rsidR="00FD5F55" w:rsidRDefault="00FD5F55" w:rsidP="0097106B">
            <w:r>
              <w:t>PortInterface</w:t>
            </w:r>
          </w:p>
        </w:tc>
      </w:tr>
      <w:tr w:rsidR="00FD5F55" w:rsidTr="0097106B">
        <w:tc>
          <w:tcPr>
            <w:tcW w:w="2358" w:type="dxa"/>
          </w:tcPr>
          <w:p w:rsidR="00FD5F55" w:rsidRPr="003C0A5C" w:rsidRDefault="00FD5F55" w:rsidP="0097106B">
            <w:pPr>
              <w:rPr>
                <w:b/>
              </w:rPr>
            </w:pPr>
            <w:r>
              <w:rPr>
                <w:b/>
              </w:rPr>
              <w:t>Описание</w:t>
            </w:r>
          </w:p>
        </w:tc>
        <w:tc>
          <w:tcPr>
            <w:tcW w:w="6300" w:type="dxa"/>
          </w:tcPr>
          <w:p w:rsidR="00FD5F55" w:rsidRPr="00BA5528" w:rsidRDefault="00FD5F55" w:rsidP="004C4271">
            <w:pPr>
              <w:keepNext/>
            </w:pPr>
            <w:r>
              <w:t xml:space="preserve">Базов </w:t>
            </w:r>
            <w:r w:rsidR="009D1FE7">
              <w:t>класификатор представляващ група от съгласувани публични свойства и задължения.</w:t>
            </w:r>
            <w:r w:rsidR="00A810D3">
              <w:t xml:space="preserve"> </w:t>
            </w:r>
            <w:r w:rsidR="004C4271">
              <w:t>Тъй като представлява декларация, не може да бъде директно инстанциран.</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297" w:author="mitko" w:date="2015-02-18T22:01:00Z">
        <w:r w:rsidR="00245837">
          <w:rPr>
            <w:noProof/>
          </w:rPr>
          <w:t>17</w:t>
        </w:r>
      </w:ins>
      <w:del w:id="1298" w:author="mitko" w:date="2015-02-18T21:17:00Z">
        <w:r w:rsidR="00A34B04" w:rsidDel="00F559A3">
          <w:rPr>
            <w:noProof/>
          </w:rPr>
          <w:delText>16</w:delText>
        </w:r>
      </w:del>
      <w:r w:rsidR="00E73236">
        <w:rPr>
          <w:noProof/>
        </w:rPr>
        <w:fldChar w:fldCharType="end"/>
      </w:r>
      <w:r>
        <w:t xml:space="preserve"> (Описание на PortInterface)</w:t>
      </w:r>
    </w:p>
    <w:p w:rsidR="00FD5F55" w:rsidRDefault="00FD5F55" w:rsidP="00FD5F55">
      <w:pPr>
        <w:pStyle w:val="Heading4"/>
      </w:pPr>
      <w:r>
        <w:t>DataType</w:t>
      </w:r>
      <w:r w:rsidR="002A5FEA">
        <w:t xml:space="preserve"> (Тип данни)</w:t>
      </w:r>
    </w:p>
    <w:p w:rsidR="00FD5F55" w:rsidRPr="005A687C" w:rsidRDefault="00FD5F55" w:rsidP="00FD5F55">
      <w:r>
        <w:t xml:space="preserve">Виж </w:t>
      </w:r>
      <w:r w:rsidRPr="005A687C">
        <w:rPr>
          <w:i/>
        </w:rPr>
        <w:fldChar w:fldCharType="begin"/>
      </w:r>
      <w:r w:rsidRPr="005A687C">
        <w:rPr>
          <w:i/>
        </w:rPr>
        <w:instrText xml:space="preserve"> REF _Ref397970007 \h </w:instrText>
      </w:r>
      <w:r>
        <w:rPr>
          <w:i/>
        </w:rPr>
        <w:instrText xml:space="preserve"> \* MERGEFORMAT </w:instrText>
      </w:r>
      <w:r w:rsidRPr="005A687C">
        <w:rPr>
          <w:i/>
        </w:rPr>
      </w:r>
      <w:r w:rsidRPr="005A687C">
        <w:rPr>
          <w:i/>
        </w:rPr>
        <w:fldChar w:fldCharType="separate"/>
      </w:r>
      <w:ins w:id="1299" w:author="mitko" w:date="2015-02-18T22:01:00Z">
        <w:r w:rsidR="00245837" w:rsidRPr="00245837">
          <w:rPr>
            <w:i/>
            <w:rPrChange w:id="1300" w:author="mitko" w:date="2015-02-18T22:01:00Z">
              <w:rPr/>
            </w:rPrChange>
          </w:rPr>
          <w:t xml:space="preserve"> Фигура</w:t>
        </w:r>
        <w:r w:rsidR="00245837" w:rsidRPr="00245837">
          <w:rPr>
            <w:i/>
            <w:noProof/>
            <w:rPrChange w:id="1301" w:author="mitko" w:date="2015-02-18T22:01:00Z">
              <w:rPr/>
            </w:rPrChange>
          </w:rPr>
          <w:t xml:space="preserve"> </w:t>
        </w:r>
        <w:r w:rsidR="00245837">
          <w:rPr>
            <w:noProof/>
          </w:rPr>
          <w:t>20</w:t>
        </w:r>
      </w:ins>
      <w:del w:id="1302" w:author="mitko" w:date="2015-02-18T21:54:00Z">
        <w:r w:rsidR="00A34B04" w:rsidRPr="00A34B04" w:rsidDel="002C26F0">
          <w:rPr>
            <w:i/>
          </w:rPr>
          <w:delText xml:space="preserve"> Фигура</w:delText>
        </w:r>
        <w:r w:rsidR="00A34B04" w:rsidRPr="00A34B04" w:rsidDel="002C26F0">
          <w:rPr>
            <w:i/>
            <w:noProof/>
          </w:rPr>
          <w:delText xml:space="preserve"> </w:delText>
        </w:r>
        <w:r w:rsidR="00A34B04" w:rsidDel="002C26F0">
          <w:rPr>
            <w:noProof/>
          </w:rPr>
          <w:delText>20</w:delText>
        </w:r>
      </w:del>
      <w:r w:rsidRPr="005A687C">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DataType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 xml:space="preserve">LowerLimit </w:t>
            </w:r>
          </w:p>
        </w:tc>
        <w:tc>
          <w:tcPr>
            <w:tcW w:w="2085" w:type="dxa"/>
          </w:tcPr>
          <w:p w:rsidR="00FD5F55" w:rsidRPr="007310E8" w:rsidRDefault="00FD5F55" w:rsidP="0097106B">
            <w:pPr>
              <w:jc w:val="center"/>
            </w:pPr>
            <w:r>
              <w:t>Integer</w:t>
            </w:r>
          </w:p>
        </w:tc>
        <w:tc>
          <w:tcPr>
            <w:tcW w:w="2085" w:type="dxa"/>
          </w:tcPr>
          <w:p w:rsidR="00FD5F55" w:rsidRPr="00404F97" w:rsidRDefault="00FD5F55" w:rsidP="0097106B">
            <w:pPr>
              <w:jc w:val="center"/>
            </w:pPr>
            <w:r w:rsidRPr="00404F97">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UpperLimit</w:t>
            </w:r>
          </w:p>
        </w:tc>
        <w:tc>
          <w:tcPr>
            <w:tcW w:w="2085" w:type="dxa"/>
          </w:tcPr>
          <w:p w:rsidR="00FD5F55" w:rsidRDefault="00FD5F55" w:rsidP="0097106B">
            <w:pPr>
              <w:jc w:val="center"/>
            </w:pPr>
            <w:r>
              <w:t>Integer</w:t>
            </w:r>
          </w:p>
        </w:tc>
        <w:tc>
          <w:tcPr>
            <w:tcW w:w="2085" w:type="dxa"/>
          </w:tcPr>
          <w:p w:rsidR="00FD5F55" w:rsidRPr="007310E8" w:rsidRDefault="00FD5F55" w:rsidP="0097106B">
            <w:pPr>
              <w:jc w:val="center"/>
              <w:rPr>
                <w:i/>
              </w:rPr>
            </w:pPr>
            <w:r w:rsidRPr="00404F97">
              <w:t>1</w:t>
            </w:r>
          </w:p>
        </w:tc>
      </w:tr>
      <w:tr w:rsidR="00FD5F55" w:rsidTr="0097106B">
        <w:tc>
          <w:tcPr>
            <w:tcW w:w="2358" w:type="dxa"/>
          </w:tcPr>
          <w:p w:rsidR="00FD5F55" w:rsidRPr="003C0A5C" w:rsidRDefault="00FD5F55" w:rsidP="0097106B">
            <w:pPr>
              <w:rPr>
                <w:b/>
              </w:rPr>
            </w:pPr>
            <w:r>
              <w:rPr>
                <w:b/>
              </w:rPr>
              <w:lastRenderedPageBreak/>
              <w:t>Описание</w:t>
            </w:r>
          </w:p>
        </w:tc>
        <w:tc>
          <w:tcPr>
            <w:tcW w:w="6300" w:type="dxa"/>
            <w:gridSpan w:val="3"/>
          </w:tcPr>
          <w:p w:rsidR="00FD5F55" w:rsidRPr="00BA5528" w:rsidRDefault="0061125D" w:rsidP="006C7BF4">
            <w:pPr>
              <w:keepNext/>
            </w:pPr>
            <w:r>
              <w:t>Елемент</w:t>
            </w:r>
            <w:r w:rsidR="006C7BF4">
              <w:t xml:space="preserve"> представляващ</w:t>
            </w:r>
            <w:r>
              <w:t xml:space="preserve"> тип данни. Съдържа долна</w:t>
            </w:r>
            <w:r w:rsidR="006C7BF4">
              <w:t>,</w:t>
            </w:r>
            <w:r>
              <w:t xml:space="preserve"> горна граница</w:t>
            </w:r>
            <w:r w:rsidR="006C7BF4">
              <w:t xml:space="preserve"> и наименование</w:t>
            </w:r>
            <w:r>
              <w:t>.</w:t>
            </w:r>
          </w:p>
        </w:tc>
      </w:tr>
    </w:tbl>
    <w:p w:rsidR="00FD5F55" w:rsidRPr="007F1A11"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03" w:author="mitko" w:date="2015-02-18T22:01:00Z">
        <w:r w:rsidR="00245837">
          <w:rPr>
            <w:noProof/>
          </w:rPr>
          <w:t>18</w:t>
        </w:r>
      </w:ins>
      <w:del w:id="1304" w:author="mitko" w:date="2015-02-18T21:17:00Z">
        <w:r w:rsidR="00A34B04" w:rsidDel="00F559A3">
          <w:rPr>
            <w:noProof/>
          </w:rPr>
          <w:delText>17</w:delText>
        </w:r>
      </w:del>
      <w:r w:rsidR="00E73236">
        <w:rPr>
          <w:noProof/>
        </w:rPr>
        <w:fldChar w:fldCharType="end"/>
      </w:r>
      <w:r>
        <w:t xml:space="preserve"> (Описание на DataType)</w:t>
      </w:r>
    </w:p>
    <w:p w:rsidR="00FD5F55" w:rsidRDefault="00FD5F55" w:rsidP="00FD5F55">
      <w:pPr>
        <w:pStyle w:val="Heading4"/>
      </w:pPr>
      <w:bookmarkStart w:id="1305" w:name="_Ref398397909"/>
      <w:bookmarkStart w:id="1306" w:name="_Ref411102147"/>
      <w:r>
        <w:t>SenderReceiverInterface</w:t>
      </w:r>
      <w:bookmarkEnd w:id="1305"/>
      <w:r w:rsidR="002A5FEA">
        <w:t xml:space="preserve"> (Интерфейс за пренос на данни)</w:t>
      </w:r>
      <w:bookmarkEnd w:id="1306"/>
    </w:p>
    <w:p w:rsidR="00151BCE" w:rsidRPr="00151BCE" w:rsidRDefault="00151BCE" w:rsidP="00151BCE">
      <w:r>
        <w:t xml:space="preserve">Класификатор, който реализира </w:t>
      </w:r>
      <w:r w:rsidRPr="00151BCE">
        <w:rPr>
          <w:i/>
        </w:rPr>
        <w:t>PortInterface</w:t>
      </w:r>
      <w:r>
        <w:t xml:space="preserve"> (виж </w:t>
      </w:r>
      <w:r w:rsidRPr="001A4D9A">
        <w:rPr>
          <w:i/>
        </w:rPr>
        <w:fldChar w:fldCharType="begin"/>
      </w:r>
      <w:r w:rsidRPr="001A4D9A">
        <w:rPr>
          <w:i/>
        </w:rPr>
        <w:instrText xml:space="preserve"> REF _Ref397970007 \h  \* MERGEFORMAT </w:instrText>
      </w:r>
      <w:r w:rsidRPr="001A4D9A">
        <w:rPr>
          <w:i/>
        </w:rPr>
      </w:r>
      <w:r w:rsidRPr="001A4D9A">
        <w:rPr>
          <w:i/>
        </w:rPr>
        <w:fldChar w:fldCharType="separate"/>
      </w:r>
      <w:ins w:id="1307" w:author="mitko" w:date="2015-02-18T22:01:00Z">
        <w:r w:rsidR="00245837" w:rsidRPr="00245837">
          <w:rPr>
            <w:i/>
            <w:rPrChange w:id="1308" w:author="mitko" w:date="2015-02-18T22:01:00Z">
              <w:rPr/>
            </w:rPrChange>
          </w:rPr>
          <w:t xml:space="preserve"> Фигура</w:t>
        </w:r>
        <w:r w:rsidR="00245837" w:rsidRPr="00245837">
          <w:rPr>
            <w:i/>
            <w:noProof/>
            <w:rPrChange w:id="1309" w:author="mitko" w:date="2015-02-18T22:01:00Z">
              <w:rPr/>
            </w:rPrChange>
          </w:rPr>
          <w:t xml:space="preserve"> 20</w:t>
        </w:r>
      </w:ins>
      <w:del w:id="1310" w:author="mitko" w:date="2015-02-18T21:54:00Z">
        <w:r w:rsidR="00A34B04" w:rsidRPr="00A34B04" w:rsidDel="002C26F0">
          <w:rPr>
            <w:i/>
          </w:rPr>
          <w:delText xml:space="preserve"> Фигура</w:delText>
        </w:r>
        <w:r w:rsidR="00A34B04" w:rsidRPr="00A34B04" w:rsidDel="002C26F0">
          <w:rPr>
            <w:i/>
            <w:noProof/>
          </w:rPr>
          <w:delText xml:space="preserve"> 20</w:delText>
        </w:r>
      </w:del>
      <w:r w:rsidRPr="001A4D9A">
        <w:rPr>
          <w:i/>
        </w:rPr>
        <w:fldChar w:fldCharType="end"/>
      </w:r>
      <w:r>
        <w:t>)</w:t>
      </w:r>
    </w:p>
    <w:p w:rsidR="00FD5F55" w:rsidRDefault="00FD5F55" w:rsidP="00FD5F55">
      <w:pPr>
        <w:keepNext/>
        <w:jc w:val="center"/>
      </w:pPr>
      <w:r>
        <w:rPr>
          <w:noProof/>
          <w:lang w:val="en-US" w:eastAsia="en-US"/>
        </w:rPr>
        <w:drawing>
          <wp:inline distT="0" distB="0" distL="0" distR="0" wp14:anchorId="3BD90D5B" wp14:editId="10E229EA">
            <wp:extent cx="1745672" cy="291734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4977" cy="2932894"/>
                    </a:xfrm>
                    <a:prstGeom prst="rect">
                      <a:avLst/>
                    </a:prstGeom>
                  </pic:spPr>
                </pic:pic>
              </a:graphicData>
            </a:graphic>
          </wp:inline>
        </w:drawing>
      </w:r>
    </w:p>
    <w:p w:rsidR="00FD5F55" w:rsidRDefault="00FD5F55" w:rsidP="00FD5F5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21</w:t>
      </w:r>
      <w:r w:rsidR="00E73236">
        <w:rPr>
          <w:noProof/>
        </w:rPr>
        <w:fldChar w:fldCharType="end"/>
      </w:r>
      <w:r>
        <w:t xml:space="preserve"> (диаграма на SenderReceiverInterface)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SenderReceiverInterface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DataElementList</w:t>
            </w:r>
          </w:p>
        </w:tc>
        <w:tc>
          <w:tcPr>
            <w:tcW w:w="2085" w:type="dxa"/>
          </w:tcPr>
          <w:p w:rsidR="00FD5F55" w:rsidRPr="007310E8" w:rsidRDefault="00FD5F55" w:rsidP="0097106B">
            <w:pPr>
              <w:jc w:val="center"/>
            </w:pPr>
            <w:r>
              <w:t>DataElement</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1125D" w:rsidP="0097106B">
            <w:pPr>
              <w:keepNext/>
            </w:pPr>
            <w:r>
              <w:t xml:space="preserve">Класификатор, който реализира </w:t>
            </w:r>
            <w:r w:rsidRPr="004C4271">
              <w:rPr>
                <w:i/>
              </w:rPr>
              <w:t>PortInterface</w:t>
            </w:r>
            <w:r>
              <w:t>. Предназначен е за описване на интерфейс отговорен за пренос на различни типове данни.</w:t>
            </w:r>
          </w:p>
        </w:tc>
      </w:tr>
    </w:tbl>
    <w:p w:rsidR="00FD5F55" w:rsidRPr="000A6CA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11" w:author="mitko" w:date="2015-02-18T22:01:00Z">
        <w:r w:rsidR="00245837">
          <w:rPr>
            <w:noProof/>
          </w:rPr>
          <w:t>19</w:t>
        </w:r>
      </w:ins>
      <w:del w:id="1312" w:author="mitko" w:date="2015-02-18T21:17:00Z">
        <w:r w:rsidR="00A34B04" w:rsidDel="00F559A3">
          <w:rPr>
            <w:noProof/>
          </w:rPr>
          <w:delText>18</w:delText>
        </w:r>
      </w:del>
      <w:r w:rsidR="00E73236">
        <w:rPr>
          <w:noProof/>
        </w:rPr>
        <w:fldChar w:fldCharType="end"/>
      </w:r>
      <w:r>
        <w:t xml:space="preserve"> (Описание на SenderReceiverInterface)</w:t>
      </w:r>
    </w:p>
    <w:p w:rsidR="00FD5F55" w:rsidRDefault="00FD5F55" w:rsidP="00FD5F55">
      <w:pPr>
        <w:pStyle w:val="Heading4"/>
      </w:pPr>
      <w:r>
        <w:t>DataElement</w:t>
      </w:r>
      <w:r w:rsidR="002A5FEA">
        <w:t xml:space="preserve"> (Елемент от данни)</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DataElement</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DT</w:t>
            </w:r>
          </w:p>
        </w:tc>
        <w:tc>
          <w:tcPr>
            <w:tcW w:w="2085" w:type="dxa"/>
          </w:tcPr>
          <w:p w:rsidR="00FD5F55" w:rsidRPr="007310E8" w:rsidRDefault="00FD5F55" w:rsidP="0097106B">
            <w:pPr>
              <w:jc w:val="center"/>
            </w:pPr>
            <w:r>
              <w:t>DataType</w:t>
            </w:r>
          </w:p>
        </w:tc>
        <w:tc>
          <w:tcPr>
            <w:tcW w:w="2085" w:type="dxa"/>
          </w:tcPr>
          <w:p w:rsidR="00FD5F55" w:rsidRPr="00CA2B3C" w:rsidRDefault="00FD5F55" w:rsidP="0097106B">
            <w:pPr>
              <w:jc w:val="center"/>
            </w:pPr>
            <w:r w:rsidRPr="00CA2B3C">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FD5F55" w:rsidP="00663EBF">
            <w:pPr>
              <w:keepNext/>
            </w:pPr>
            <w:r>
              <w:t xml:space="preserve">Елемент </w:t>
            </w:r>
            <w:r w:rsidR="00663EBF">
              <w:t>от</w:t>
            </w:r>
            <w:r>
              <w:t xml:space="preserve"> данни</w:t>
            </w:r>
            <w:r w:rsidR="00663EBF">
              <w:t xml:space="preserve">. Съдържа наименование и </w:t>
            </w:r>
            <w:r w:rsidR="00663EBF">
              <w:lastRenderedPageBreak/>
              <w:t>инстанция от тип данни.</w:t>
            </w:r>
          </w:p>
        </w:tc>
      </w:tr>
    </w:tbl>
    <w:p w:rsidR="00FD5F55" w:rsidRPr="00656D1D" w:rsidRDefault="00FD5F55" w:rsidP="00FD5F55">
      <w:pPr>
        <w:pStyle w:val="Caption"/>
      </w:pPr>
      <w:r>
        <w:lastRenderedPageBreak/>
        <w:t xml:space="preserve">Таблица </w:t>
      </w:r>
      <w:r w:rsidR="00E73236">
        <w:fldChar w:fldCharType="begin"/>
      </w:r>
      <w:r w:rsidR="00E73236">
        <w:instrText xml:space="preserve"> SEQ Таблица \* ARABIC </w:instrText>
      </w:r>
      <w:r w:rsidR="00E73236">
        <w:fldChar w:fldCharType="separate"/>
      </w:r>
      <w:ins w:id="1313" w:author="mitko" w:date="2015-02-18T22:01:00Z">
        <w:r w:rsidR="00245837">
          <w:rPr>
            <w:noProof/>
          </w:rPr>
          <w:t>20</w:t>
        </w:r>
      </w:ins>
      <w:del w:id="1314" w:author="mitko" w:date="2015-02-18T21:17:00Z">
        <w:r w:rsidR="00A34B04" w:rsidDel="00F559A3">
          <w:rPr>
            <w:noProof/>
          </w:rPr>
          <w:delText>19</w:delText>
        </w:r>
      </w:del>
      <w:r w:rsidR="00E73236">
        <w:rPr>
          <w:noProof/>
        </w:rPr>
        <w:fldChar w:fldCharType="end"/>
      </w:r>
      <w:r>
        <w:t xml:space="preserve"> (Описание на DataElement)</w:t>
      </w:r>
    </w:p>
    <w:p w:rsidR="00FD5F55" w:rsidRDefault="00FD5F55" w:rsidP="00FD5F55">
      <w:pPr>
        <w:pStyle w:val="Heading4"/>
      </w:pPr>
      <w:bookmarkStart w:id="1315" w:name="_Ref398398199"/>
      <w:bookmarkStart w:id="1316" w:name="_Ref411102175"/>
      <w:r>
        <w:t>ClientServerInterface</w:t>
      </w:r>
      <w:bookmarkEnd w:id="1315"/>
      <w:r w:rsidR="002A5FEA">
        <w:t xml:space="preserve"> (интерфейс клиент/сървър)</w:t>
      </w:r>
      <w:bookmarkEnd w:id="1316"/>
    </w:p>
    <w:p w:rsidR="00FD5F55" w:rsidRDefault="00FD5F55" w:rsidP="00FD5F55">
      <w:pPr>
        <w:keepNext/>
        <w:jc w:val="center"/>
      </w:pPr>
      <w:r>
        <w:rPr>
          <w:noProof/>
          <w:lang w:val="en-US" w:eastAsia="en-US"/>
        </w:rPr>
        <w:drawing>
          <wp:inline distT="0" distB="0" distL="0" distR="0" wp14:anchorId="4F6E9EEB" wp14:editId="61D37DF4">
            <wp:extent cx="3069772" cy="3890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1495" cy="3892528"/>
                    </a:xfrm>
                    <a:prstGeom prst="rect">
                      <a:avLst/>
                    </a:prstGeom>
                  </pic:spPr>
                </pic:pic>
              </a:graphicData>
            </a:graphic>
          </wp:inline>
        </w:drawing>
      </w:r>
    </w:p>
    <w:p w:rsidR="00FD5F55" w:rsidRDefault="00FD5F55" w:rsidP="00FD5F55">
      <w:pPr>
        <w:pStyle w:val="Caption"/>
        <w:jc w:val="center"/>
      </w:pPr>
      <w:bookmarkStart w:id="1317" w:name="_Ref397973097"/>
      <w:r>
        <w:t xml:space="preserve">Фигура </w:t>
      </w:r>
      <w:r w:rsidR="00E73236">
        <w:fldChar w:fldCharType="begin"/>
      </w:r>
      <w:r w:rsidR="00E73236">
        <w:instrText xml:space="preserve"> SEQ Фигура \* ARABIC </w:instrText>
      </w:r>
      <w:r w:rsidR="00E73236">
        <w:fldChar w:fldCharType="separate"/>
      </w:r>
      <w:r w:rsidR="00245837">
        <w:rPr>
          <w:noProof/>
        </w:rPr>
        <w:t>22</w:t>
      </w:r>
      <w:r w:rsidR="00E73236">
        <w:rPr>
          <w:noProof/>
        </w:rPr>
        <w:fldChar w:fldCharType="end"/>
      </w:r>
      <w:bookmarkEnd w:id="1317"/>
      <w:r>
        <w:t xml:space="preserve"> (диаграма на ClientServerInterface)</w:t>
      </w:r>
    </w:p>
    <w:p w:rsidR="00FD5F55" w:rsidRDefault="00FD5F55" w:rsidP="00FD5F55">
      <w:pPr>
        <w:pStyle w:val="Caption"/>
        <w:jc w:val="center"/>
      </w:pP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ClientServerInterface</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OperationList</w:t>
            </w:r>
          </w:p>
        </w:tc>
        <w:tc>
          <w:tcPr>
            <w:tcW w:w="2085" w:type="dxa"/>
          </w:tcPr>
          <w:p w:rsidR="00FD5F55" w:rsidRPr="007310E8" w:rsidRDefault="00FD5F55" w:rsidP="0097106B">
            <w:pPr>
              <w:jc w:val="center"/>
            </w:pPr>
            <w:r>
              <w:t>Operation</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151BCE" w:rsidP="002A5FEA">
            <w:pPr>
              <w:keepNext/>
            </w:pPr>
            <w:r>
              <w:t xml:space="preserve">Класификатор, който реализира </w:t>
            </w:r>
            <w:r w:rsidRPr="004C4271">
              <w:rPr>
                <w:i/>
              </w:rPr>
              <w:t>PortInterface</w:t>
            </w:r>
            <w:r>
              <w:t>. Предназначен е за описване на интерфейс отговорен изпълняване</w:t>
            </w:r>
            <w:r w:rsidR="0067420E">
              <w:t>/заявяване</w:t>
            </w:r>
            <w:r>
              <w:t xml:space="preserve"> на лист</w:t>
            </w:r>
            <w:r w:rsidR="00FD5F55">
              <w:t xml:space="preserve"> </w:t>
            </w:r>
            <w:r>
              <w:t>от</w:t>
            </w:r>
            <w:r w:rsidR="00FD5F55">
              <w:t xml:space="preserve"> операц</w:t>
            </w:r>
            <w:r>
              <w:t>ии</w:t>
            </w:r>
            <w:r w:rsidR="002A5FEA">
              <w:t xml:space="preserve"> на принципа на клиент-сървър.</w:t>
            </w:r>
          </w:p>
        </w:tc>
      </w:tr>
    </w:tbl>
    <w:p w:rsidR="00FD5F55" w:rsidRPr="00F31914"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18" w:author="mitko" w:date="2015-02-18T22:01:00Z">
        <w:r w:rsidR="00245837">
          <w:rPr>
            <w:noProof/>
          </w:rPr>
          <w:t>21</w:t>
        </w:r>
      </w:ins>
      <w:del w:id="1319" w:author="mitko" w:date="2015-02-18T21:17:00Z">
        <w:r w:rsidR="00A34B04" w:rsidDel="00F559A3">
          <w:rPr>
            <w:noProof/>
          </w:rPr>
          <w:delText>20</w:delText>
        </w:r>
      </w:del>
      <w:r w:rsidR="00E73236">
        <w:rPr>
          <w:noProof/>
        </w:rPr>
        <w:fldChar w:fldCharType="end"/>
      </w:r>
      <w:r>
        <w:t xml:space="preserve"> (Описание на ClientServerInterface)</w:t>
      </w:r>
    </w:p>
    <w:p w:rsidR="00FD5F55" w:rsidRDefault="00FD5F55" w:rsidP="00FD5F55">
      <w:pPr>
        <w:pStyle w:val="Heading4"/>
      </w:pPr>
      <w:r>
        <w:t>Operation</w:t>
      </w:r>
      <w:r w:rsidR="002A5EDC">
        <w:t xml:space="preserve"> (Операция)</w:t>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Operation</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Pr="003C0A5C" w:rsidRDefault="00FD5F55" w:rsidP="0097106B">
            <w:r>
              <w:t>ParamDataList</w:t>
            </w:r>
          </w:p>
        </w:tc>
        <w:tc>
          <w:tcPr>
            <w:tcW w:w="2085" w:type="dxa"/>
          </w:tcPr>
          <w:p w:rsidR="00FD5F55" w:rsidRPr="007310E8" w:rsidRDefault="00FD5F55" w:rsidP="0097106B">
            <w:pPr>
              <w:jc w:val="center"/>
            </w:pPr>
            <w:r>
              <w:t>ParamData</w:t>
            </w:r>
          </w:p>
        </w:tc>
        <w:tc>
          <w:tcPr>
            <w:tcW w:w="2085" w:type="dxa"/>
          </w:tcPr>
          <w:p w:rsidR="00FD5F55" w:rsidRPr="007B55F0" w:rsidRDefault="00FD5F55" w:rsidP="0097106B">
            <w:pPr>
              <w:jc w:val="center"/>
              <w:rPr>
                <w:i/>
              </w:rPr>
            </w:pPr>
            <w:r w:rsidRPr="007B55F0">
              <w:rPr>
                <w:i/>
              </w:rPr>
              <w:t>List</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67420E" w:rsidP="0067420E">
            <w:pPr>
              <w:keepNext/>
            </w:pPr>
            <w:r>
              <w:t xml:space="preserve">Елемент деклариращ </w:t>
            </w:r>
            <w:r w:rsidR="00FD5F55">
              <w:t xml:space="preserve">операция </w:t>
            </w:r>
            <w:r>
              <w:t>с определен прототип: наименование (</w:t>
            </w:r>
            <w:r w:rsidRPr="0067420E">
              <w:rPr>
                <w:i/>
              </w:rPr>
              <w:t>Name</w:t>
            </w:r>
            <w:r>
              <w:t>), резултат (</w:t>
            </w:r>
            <w:r w:rsidRPr="0067420E">
              <w:rPr>
                <w:i/>
              </w:rPr>
              <w:t>DT</w:t>
            </w:r>
            <w:r>
              <w:t>), списък с параметри (</w:t>
            </w:r>
            <w:r w:rsidRPr="0067420E">
              <w:rPr>
                <w:i/>
              </w:rPr>
              <w:t>ParamDataList</w:t>
            </w:r>
            <w:r>
              <w: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20" w:author="mitko" w:date="2015-02-18T22:01:00Z">
        <w:r w:rsidR="00245837">
          <w:rPr>
            <w:noProof/>
          </w:rPr>
          <w:t>22</w:t>
        </w:r>
      </w:ins>
      <w:del w:id="1321" w:author="mitko" w:date="2015-02-18T21:17:00Z">
        <w:r w:rsidR="00A34B04" w:rsidDel="00F559A3">
          <w:rPr>
            <w:noProof/>
          </w:rPr>
          <w:delText>21</w:delText>
        </w:r>
      </w:del>
      <w:r w:rsidR="00E73236">
        <w:rPr>
          <w:noProof/>
        </w:rPr>
        <w:fldChar w:fldCharType="end"/>
      </w:r>
      <w:r>
        <w:t xml:space="preserve"> (Описание на Operation)</w:t>
      </w:r>
    </w:p>
    <w:p w:rsidR="00FD5F55" w:rsidRDefault="00FD5F55" w:rsidP="00FD5F55">
      <w:pPr>
        <w:pStyle w:val="Heading4"/>
      </w:pPr>
      <w:r>
        <w:t>ParamData</w:t>
      </w:r>
      <w:r w:rsidR="00BA2C02">
        <w:t xml:space="preserve"> (Параметър)</w:t>
      </w:r>
    </w:p>
    <w:p w:rsidR="00FD5F55" w:rsidRPr="00780C5A" w:rsidRDefault="00FD5F55" w:rsidP="00FD5F55">
      <w:r>
        <w:t xml:space="preserve">Виж </w:t>
      </w:r>
      <w:r w:rsidRPr="00780C5A">
        <w:rPr>
          <w:i/>
        </w:rPr>
        <w:fldChar w:fldCharType="begin"/>
      </w:r>
      <w:r w:rsidRPr="00780C5A">
        <w:rPr>
          <w:i/>
        </w:rPr>
        <w:instrText xml:space="preserve"> REF _Ref397973097 \h </w:instrText>
      </w:r>
      <w:r>
        <w:rPr>
          <w:i/>
        </w:rPr>
        <w:instrText xml:space="preserve"> \* MERGEFORMAT </w:instrText>
      </w:r>
      <w:r w:rsidRPr="00780C5A">
        <w:rPr>
          <w:i/>
        </w:rPr>
      </w:r>
      <w:r w:rsidRPr="00780C5A">
        <w:rPr>
          <w:i/>
        </w:rPr>
        <w:fldChar w:fldCharType="separate"/>
      </w:r>
      <w:ins w:id="1322" w:author="mitko" w:date="2015-02-18T22:01:00Z">
        <w:r w:rsidR="00245837" w:rsidRPr="00245837">
          <w:rPr>
            <w:i/>
            <w:rPrChange w:id="1323" w:author="mitko" w:date="2015-02-18T22:01:00Z">
              <w:rPr/>
            </w:rPrChange>
          </w:rPr>
          <w:t xml:space="preserve">Фигура </w:t>
        </w:r>
        <w:r w:rsidR="00245837" w:rsidRPr="00245837">
          <w:rPr>
            <w:i/>
            <w:noProof/>
            <w:rPrChange w:id="1324" w:author="mitko" w:date="2015-02-18T22:01:00Z">
              <w:rPr>
                <w:noProof/>
              </w:rPr>
            </w:rPrChange>
          </w:rPr>
          <w:t>22</w:t>
        </w:r>
      </w:ins>
      <w:del w:id="1325" w:author="mitko" w:date="2015-02-18T21:54:00Z">
        <w:r w:rsidR="00A34B04" w:rsidRPr="00A34B04" w:rsidDel="002C26F0">
          <w:rPr>
            <w:i/>
          </w:rPr>
          <w:delText xml:space="preserve">Фигура </w:delText>
        </w:r>
        <w:r w:rsidR="00A34B04" w:rsidRPr="00A34B04" w:rsidDel="002C26F0">
          <w:rPr>
            <w:i/>
            <w:noProof/>
          </w:rPr>
          <w:delText>22</w:delText>
        </w:r>
      </w:del>
      <w:r w:rsidRPr="00780C5A">
        <w:rPr>
          <w:i/>
        </w:rPr>
        <w:fldChar w:fldCharType="end"/>
      </w:r>
    </w:p>
    <w:tbl>
      <w:tblPr>
        <w:tblStyle w:val="TableGrid"/>
        <w:tblW w:w="8658" w:type="dxa"/>
        <w:tblLook w:val="04A0" w:firstRow="1" w:lastRow="0" w:firstColumn="1" w:lastColumn="0" w:noHBand="0" w:noVBand="1"/>
      </w:tblPr>
      <w:tblGrid>
        <w:gridCol w:w="2358"/>
        <w:gridCol w:w="2130"/>
        <w:gridCol w:w="2085"/>
        <w:gridCol w:w="2085"/>
      </w:tblGrid>
      <w:tr w:rsidR="00FD5F55" w:rsidTr="0097106B">
        <w:tc>
          <w:tcPr>
            <w:tcW w:w="2358" w:type="dxa"/>
          </w:tcPr>
          <w:p w:rsidR="00FD5F55" w:rsidRPr="003C0A5C" w:rsidRDefault="00FD5F55" w:rsidP="0097106B">
            <w:pPr>
              <w:rPr>
                <w:b/>
              </w:rPr>
            </w:pPr>
            <w:r w:rsidRPr="003C0A5C">
              <w:rPr>
                <w:b/>
              </w:rPr>
              <w:t>Наименование</w:t>
            </w:r>
          </w:p>
        </w:tc>
        <w:tc>
          <w:tcPr>
            <w:tcW w:w="6300" w:type="dxa"/>
            <w:gridSpan w:val="3"/>
          </w:tcPr>
          <w:p w:rsidR="00FD5F55" w:rsidRDefault="00FD5F55" w:rsidP="0097106B">
            <w:r>
              <w:t>ParamData</w:t>
            </w:r>
          </w:p>
        </w:tc>
      </w:tr>
      <w:tr w:rsidR="00FD5F55" w:rsidTr="0097106B">
        <w:tc>
          <w:tcPr>
            <w:tcW w:w="2358" w:type="dxa"/>
          </w:tcPr>
          <w:p w:rsidR="00FD5F55" w:rsidRPr="003C0A5C" w:rsidRDefault="00FD5F55" w:rsidP="0097106B">
            <w:pPr>
              <w:rPr>
                <w:b/>
              </w:rPr>
            </w:pPr>
            <w:r w:rsidRPr="003C0A5C">
              <w:rPr>
                <w:b/>
              </w:rPr>
              <w:t>Атрибути</w:t>
            </w:r>
          </w:p>
        </w:tc>
        <w:tc>
          <w:tcPr>
            <w:tcW w:w="2130" w:type="dxa"/>
          </w:tcPr>
          <w:p w:rsidR="00FD5F55" w:rsidRPr="003C0A5C" w:rsidRDefault="00FD5F55" w:rsidP="0097106B">
            <w:pPr>
              <w:rPr>
                <w:b/>
              </w:rPr>
            </w:pPr>
            <w:r w:rsidRPr="003C0A5C">
              <w:rPr>
                <w:b/>
              </w:rPr>
              <w:t>Наименование</w:t>
            </w:r>
          </w:p>
        </w:tc>
        <w:tc>
          <w:tcPr>
            <w:tcW w:w="2085" w:type="dxa"/>
          </w:tcPr>
          <w:p w:rsidR="00FD5F55" w:rsidRPr="003C0A5C" w:rsidRDefault="00FD5F55" w:rsidP="0097106B">
            <w:pPr>
              <w:jc w:val="center"/>
              <w:rPr>
                <w:b/>
              </w:rPr>
            </w:pPr>
            <w:r w:rsidRPr="003C0A5C">
              <w:rPr>
                <w:b/>
              </w:rPr>
              <w:t>Тип</w:t>
            </w:r>
          </w:p>
        </w:tc>
        <w:tc>
          <w:tcPr>
            <w:tcW w:w="2085" w:type="dxa"/>
          </w:tcPr>
          <w:p w:rsidR="00FD5F55" w:rsidRPr="003C0A5C" w:rsidRDefault="009565FB" w:rsidP="0097106B">
            <w:pPr>
              <w:jc w:val="center"/>
              <w:rPr>
                <w:b/>
              </w:rPr>
            </w:pPr>
            <w:r>
              <w:rPr>
                <w:b/>
              </w:rPr>
              <w:t>Дименсия</w:t>
            </w:r>
          </w:p>
        </w:tc>
      </w:tr>
      <w:tr w:rsidR="00FD5F55" w:rsidTr="0097106B">
        <w:tc>
          <w:tcPr>
            <w:tcW w:w="2358" w:type="dxa"/>
          </w:tcPr>
          <w:p w:rsidR="00FD5F55" w:rsidRPr="003C0A5C" w:rsidRDefault="00FD5F55" w:rsidP="0097106B">
            <w:pPr>
              <w:rPr>
                <w:b/>
              </w:rPr>
            </w:pPr>
          </w:p>
        </w:tc>
        <w:tc>
          <w:tcPr>
            <w:tcW w:w="2130" w:type="dxa"/>
          </w:tcPr>
          <w:p w:rsidR="00FD5F55" w:rsidRPr="00580B40" w:rsidRDefault="00FD5F55" w:rsidP="0097106B">
            <w:r>
              <w:t>Name</w:t>
            </w:r>
          </w:p>
        </w:tc>
        <w:tc>
          <w:tcPr>
            <w:tcW w:w="2085" w:type="dxa"/>
          </w:tcPr>
          <w:p w:rsidR="00FD5F55" w:rsidRPr="00580B40" w:rsidRDefault="00FD5F55" w:rsidP="0097106B">
            <w:pPr>
              <w:jc w:val="center"/>
            </w:pPr>
            <w:r>
              <w:t>String</w:t>
            </w:r>
          </w:p>
        </w:tc>
        <w:tc>
          <w:tcPr>
            <w:tcW w:w="2085" w:type="dxa"/>
          </w:tcPr>
          <w:p w:rsidR="00FD5F55" w:rsidRPr="00580B40" w:rsidRDefault="00FD5F55" w:rsidP="0097106B">
            <w:pPr>
              <w:jc w:val="center"/>
            </w:pPr>
            <w:r>
              <w:t>1</w:t>
            </w:r>
          </w:p>
        </w:tc>
      </w:tr>
      <w:tr w:rsidR="00FD5F55" w:rsidTr="0097106B">
        <w:tc>
          <w:tcPr>
            <w:tcW w:w="2358" w:type="dxa"/>
          </w:tcPr>
          <w:p w:rsidR="00FD5F55" w:rsidRPr="003C0A5C" w:rsidRDefault="00FD5F55" w:rsidP="0097106B">
            <w:pPr>
              <w:rPr>
                <w:b/>
              </w:rPr>
            </w:pPr>
          </w:p>
        </w:tc>
        <w:tc>
          <w:tcPr>
            <w:tcW w:w="2130" w:type="dxa"/>
          </w:tcPr>
          <w:p w:rsidR="00FD5F55" w:rsidRDefault="00FD5F55" w:rsidP="0097106B">
            <w:r>
              <w:t>DT</w:t>
            </w:r>
          </w:p>
        </w:tc>
        <w:tc>
          <w:tcPr>
            <w:tcW w:w="2085" w:type="dxa"/>
          </w:tcPr>
          <w:p w:rsidR="00FD5F55" w:rsidRDefault="00FD5F55" w:rsidP="0097106B">
            <w:pPr>
              <w:jc w:val="center"/>
            </w:pPr>
            <w:r>
              <w:t>DataType</w:t>
            </w:r>
          </w:p>
        </w:tc>
        <w:tc>
          <w:tcPr>
            <w:tcW w:w="2085" w:type="dxa"/>
          </w:tcPr>
          <w:p w:rsidR="00FD5F55" w:rsidRDefault="00FD5F55" w:rsidP="0097106B">
            <w:pPr>
              <w:jc w:val="center"/>
            </w:pPr>
            <w:r>
              <w:t>1</w:t>
            </w:r>
          </w:p>
        </w:tc>
      </w:tr>
      <w:tr w:rsidR="00FD5F55" w:rsidTr="0097106B">
        <w:tc>
          <w:tcPr>
            <w:tcW w:w="2358" w:type="dxa"/>
          </w:tcPr>
          <w:p w:rsidR="00FD5F55" w:rsidRPr="003C0A5C" w:rsidRDefault="00FD5F55" w:rsidP="0097106B">
            <w:pPr>
              <w:rPr>
                <w:b/>
              </w:rPr>
            </w:pPr>
            <w:r>
              <w:rPr>
                <w:b/>
              </w:rPr>
              <w:t>Описание</w:t>
            </w:r>
          </w:p>
        </w:tc>
        <w:tc>
          <w:tcPr>
            <w:tcW w:w="6300" w:type="dxa"/>
            <w:gridSpan w:val="3"/>
          </w:tcPr>
          <w:p w:rsidR="00FD5F55" w:rsidRPr="00BA5528" w:rsidRDefault="007F5256" w:rsidP="007F5256">
            <w:pPr>
              <w:keepNext/>
            </w:pPr>
            <w:r>
              <w:t xml:space="preserve">Елемент представляващ </w:t>
            </w:r>
            <w:r w:rsidR="00FD5F55">
              <w:t>параметър на операция</w:t>
            </w:r>
            <w:r>
              <w:t xml:space="preserve"> (</w:t>
            </w:r>
            <w:r w:rsidRPr="007F5256">
              <w:rPr>
                <w:i/>
              </w:rPr>
              <w:t>Operation</w:t>
            </w:r>
            <w:r>
              <w:t>). Съдържа наименование и тип данни (</w:t>
            </w:r>
            <w:r w:rsidRPr="007F5256">
              <w:rPr>
                <w:i/>
              </w:rPr>
              <w:t>DT</w:t>
            </w:r>
            <w:r>
              <w:t>)</w:t>
            </w:r>
          </w:p>
        </w:tc>
      </w:tr>
    </w:tbl>
    <w:p w:rsidR="00FD5F55" w:rsidRPr="00780C5A"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26" w:author="mitko" w:date="2015-02-18T22:01:00Z">
        <w:r w:rsidR="00245837">
          <w:rPr>
            <w:noProof/>
          </w:rPr>
          <w:t>23</w:t>
        </w:r>
      </w:ins>
      <w:del w:id="1327" w:author="mitko" w:date="2015-02-18T21:17:00Z">
        <w:r w:rsidR="00A34B04" w:rsidDel="00F559A3">
          <w:rPr>
            <w:noProof/>
          </w:rPr>
          <w:delText>22</w:delText>
        </w:r>
      </w:del>
      <w:r w:rsidR="00E73236">
        <w:rPr>
          <w:noProof/>
        </w:rPr>
        <w:fldChar w:fldCharType="end"/>
      </w:r>
      <w:r>
        <w:t xml:space="preserve"> (Описание на ParamData)</w:t>
      </w:r>
    </w:p>
    <w:p w:rsidR="00FD5F55" w:rsidRDefault="00FD5F55" w:rsidP="00FD5F55">
      <w:pPr>
        <w:pStyle w:val="Heading3"/>
      </w:pPr>
      <w:bookmarkStart w:id="1328" w:name="_Ref398132449"/>
      <w:bookmarkStart w:id="1329" w:name="_Toc412060241"/>
      <w:r>
        <w:t>Формат на генерирания базов код</w:t>
      </w:r>
      <w:bookmarkEnd w:id="1328"/>
      <w:bookmarkEnd w:id="1329"/>
    </w:p>
    <w:p w:rsidR="00FD5F55" w:rsidRDefault="00FD5F55" w:rsidP="00FD5F55">
      <w:r>
        <w:t>Генерирания код се разделя на две основни части:</w:t>
      </w:r>
    </w:p>
    <w:p w:rsidR="00FD5F55" w:rsidRDefault="00FD5F55" w:rsidP="00A930EA">
      <w:pPr>
        <w:pStyle w:val="ListParagraph"/>
        <w:numPr>
          <w:ilvl w:val="0"/>
          <w:numId w:val="16"/>
        </w:numPr>
      </w:pPr>
      <w:r>
        <w:t>интерфейсна</w:t>
      </w:r>
    </w:p>
    <w:p w:rsidR="00FD5F55" w:rsidRDefault="00FD5F55" w:rsidP="00A930EA">
      <w:pPr>
        <w:pStyle w:val="ListParagraph"/>
        <w:numPr>
          <w:ilvl w:val="0"/>
          <w:numId w:val="16"/>
        </w:numPr>
      </w:pPr>
      <w:r>
        <w:t>имплементационна</w:t>
      </w:r>
    </w:p>
    <w:p w:rsidR="00FD5F55" w:rsidRPr="002710D6" w:rsidRDefault="00FD5F55" w:rsidP="00FD5F55">
      <w:r>
        <w:t>Интерфейсната част се грижи за комуникацията между компонентите. Тя имплементира конекторите между компонентите. Имплементационната част съдържа реализацията на функционалностите на компонентите.</w:t>
      </w:r>
    </w:p>
    <w:p w:rsidR="00FD5F55" w:rsidRDefault="00FD5F55" w:rsidP="00FD5F55">
      <w:pPr>
        <w:keepNext/>
        <w:jc w:val="center"/>
      </w:pPr>
      <w:r>
        <w:rPr>
          <w:noProof/>
          <w:lang w:val="en-US" w:eastAsia="en-US"/>
        </w:rPr>
        <w:lastRenderedPageBreak/>
        <w:drawing>
          <wp:inline distT="0" distB="0" distL="0" distR="0" wp14:anchorId="0993D8A7" wp14:editId="07EB3E70">
            <wp:extent cx="3102228" cy="3335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9220" cy="3343408"/>
                    </a:xfrm>
                    <a:prstGeom prst="rect">
                      <a:avLst/>
                    </a:prstGeom>
                  </pic:spPr>
                </pic:pic>
              </a:graphicData>
            </a:graphic>
          </wp:inline>
        </w:drawing>
      </w:r>
    </w:p>
    <w:p w:rsidR="00FD5F55" w:rsidRDefault="00FD5F55" w:rsidP="00FD5F55">
      <w:pPr>
        <w:pStyle w:val="Caption"/>
        <w:jc w:val="center"/>
      </w:pPr>
      <w:bookmarkStart w:id="1330" w:name="_Ref398132469"/>
      <w:r>
        <w:t xml:space="preserve">Фигура </w:t>
      </w:r>
      <w:r w:rsidR="00E73236">
        <w:fldChar w:fldCharType="begin"/>
      </w:r>
      <w:r w:rsidR="00E73236">
        <w:instrText xml:space="preserve"> SEQ Фигура \* ARABIC </w:instrText>
      </w:r>
      <w:r w:rsidR="00E73236">
        <w:fldChar w:fldCharType="separate"/>
      </w:r>
      <w:r w:rsidR="00245837">
        <w:rPr>
          <w:noProof/>
        </w:rPr>
        <w:t>23</w:t>
      </w:r>
      <w:r w:rsidR="00E73236">
        <w:rPr>
          <w:noProof/>
        </w:rPr>
        <w:fldChar w:fldCharType="end"/>
      </w:r>
      <w:bookmarkEnd w:id="1330"/>
      <w:r>
        <w:t xml:space="preserve"> (Структура на генерирания базов код)</w:t>
      </w:r>
    </w:p>
    <w:p w:rsidR="00FD5F55" w:rsidRDefault="00FD5F55" w:rsidP="00FD5F55"/>
    <w:p w:rsidR="00FD5F55" w:rsidRDefault="00FD5F55" w:rsidP="00FD5F55">
      <w:r>
        <w:t xml:space="preserve">На </w:t>
      </w:r>
      <w:r w:rsidRPr="00A014DA">
        <w:rPr>
          <w:i/>
        </w:rPr>
        <w:fldChar w:fldCharType="begin"/>
      </w:r>
      <w:r w:rsidRPr="00A014DA">
        <w:rPr>
          <w:i/>
        </w:rPr>
        <w:instrText xml:space="preserve"> REF _Ref398132469 \h  \* MERGEFORMAT </w:instrText>
      </w:r>
      <w:r w:rsidRPr="00A014DA">
        <w:rPr>
          <w:i/>
        </w:rPr>
      </w:r>
      <w:r w:rsidRPr="00A014DA">
        <w:rPr>
          <w:i/>
        </w:rPr>
        <w:fldChar w:fldCharType="separate"/>
      </w:r>
      <w:ins w:id="1331" w:author="mitko" w:date="2015-02-18T22:01:00Z">
        <w:r w:rsidR="00245837" w:rsidRPr="00245837">
          <w:rPr>
            <w:i/>
            <w:rPrChange w:id="1332" w:author="mitko" w:date="2015-02-18T22:01:00Z">
              <w:rPr/>
            </w:rPrChange>
          </w:rPr>
          <w:t xml:space="preserve">Фигура </w:t>
        </w:r>
        <w:r w:rsidR="00245837" w:rsidRPr="00245837">
          <w:rPr>
            <w:i/>
            <w:noProof/>
            <w:rPrChange w:id="1333" w:author="mitko" w:date="2015-02-18T22:01:00Z">
              <w:rPr>
                <w:noProof/>
              </w:rPr>
            </w:rPrChange>
          </w:rPr>
          <w:t>23</w:t>
        </w:r>
      </w:ins>
      <w:del w:id="1334" w:author="mitko" w:date="2015-02-18T21:54:00Z">
        <w:r w:rsidR="00A34B04" w:rsidRPr="00A34B04" w:rsidDel="002C26F0">
          <w:rPr>
            <w:i/>
          </w:rPr>
          <w:delText xml:space="preserve">Фигура </w:delText>
        </w:r>
        <w:r w:rsidR="00A34B04" w:rsidRPr="00A34B04" w:rsidDel="002C26F0">
          <w:rPr>
            <w:i/>
            <w:noProof/>
          </w:rPr>
          <w:delText>23</w:delText>
        </w:r>
      </w:del>
      <w:r w:rsidRPr="00A014DA">
        <w:rPr>
          <w:i/>
        </w:rPr>
        <w:fldChar w:fldCharType="end"/>
      </w:r>
      <w:r>
        <w:t xml:space="preserve"> е показана структурата, която трябва да се спазва при генерация на базовия код. </w:t>
      </w:r>
    </w:p>
    <w:p w:rsidR="00FD5F55" w:rsidRDefault="00FD5F55" w:rsidP="00FD5F55">
      <w:pPr>
        <w:pStyle w:val="Heading4"/>
      </w:pPr>
      <w:r>
        <w:t>Основна директория</w:t>
      </w:r>
    </w:p>
    <w:p w:rsidR="00FD5F55" w:rsidRDefault="00FD5F55" w:rsidP="00FD5F55">
      <w:r>
        <w:t>Основната директория приема името на модела, от който се генерира.</w:t>
      </w:r>
    </w:p>
    <w:p w:rsidR="00FD5F55" w:rsidRDefault="00FD5F55" w:rsidP="00FD5F55">
      <w:pPr>
        <w:pStyle w:val="Heading4"/>
      </w:pPr>
      <w:bookmarkStart w:id="1335" w:name="_Ref398133661"/>
      <w:r>
        <w:t>Проектна директория</w:t>
      </w:r>
      <w:bookmarkEnd w:id="1335"/>
    </w:p>
    <w:p w:rsidR="00FD5F55" w:rsidRDefault="00FD5F55" w:rsidP="00FD5F55">
      <w:r>
        <w:t xml:space="preserve">Проектната директория приема името на пакета наследник на моделния елемент. </w:t>
      </w:r>
    </w:p>
    <w:p w:rsidR="00FD5F55" w:rsidRPr="00EE4708" w:rsidRDefault="00FD5F55" w:rsidP="00FD5F55">
      <w:pPr>
        <w:pStyle w:val="Heading4"/>
      </w:pPr>
      <w:r>
        <w:t>Интерфейсна директория</w:t>
      </w:r>
    </w:p>
    <w:p w:rsidR="00FD5F55" w:rsidRDefault="00FD5F55" w:rsidP="00FD5F55">
      <w:r>
        <w:t xml:space="preserve">Интерфейсната част е представена от папката </w:t>
      </w:r>
      <w:r w:rsidRPr="00A014DA">
        <w:rPr>
          <w:i/>
        </w:rPr>
        <w:t>“Interface”</w:t>
      </w:r>
      <w:r>
        <w:t>, чието съдържание е:</w:t>
      </w:r>
    </w:p>
    <w:p w:rsidR="00FD5F55" w:rsidRDefault="00FD5F55" w:rsidP="00FD5F55">
      <w:pPr>
        <w:pStyle w:val="Heading5"/>
      </w:pPr>
      <w:bookmarkStart w:id="1336" w:name="_Ref398729294"/>
      <w:r w:rsidRPr="00AA0A2B">
        <w:rPr>
          <w:i/>
        </w:rPr>
        <w:t>rte.h</w:t>
      </w:r>
      <w:bookmarkEnd w:id="1336"/>
      <w:r>
        <w:t xml:space="preserve"> </w:t>
      </w:r>
    </w:p>
    <w:p w:rsidR="00FD5F55" w:rsidRDefault="00FD5F55" w:rsidP="00FD5F55">
      <w:r>
        <w:t>Декларация на интерфейсите и конекторите между компонентите.</w:t>
      </w:r>
    </w:p>
    <w:p w:rsidR="00FD5F55" w:rsidRPr="00741185" w:rsidRDefault="00FD5F55" w:rsidP="00FD5F55">
      <w:pPr>
        <w:pStyle w:val="Heading5"/>
        <w:rPr>
          <w:i/>
        </w:rPr>
      </w:pPr>
      <w:bookmarkStart w:id="1337" w:name="_Ref398729242"/>
      <w:r w:rsidRPr="00741185">
        <w:rPr>
          <w:i/>
        </w:rPr>
        <w:t>rte.c</w:t>
      </w:r>
      <w:bookmarkEnd w:id="1337"/>
      <w:r w:rsidRPr="00741185">
        <w:rPr>
          <w:i/>
        </w:rPr>
        <w:t xml:space="preserve"> </w:t>
      </w:r>
    </w:p>
    <w:p w:rsidR="00FD5F55" w:rsidRDefault="00FD5F55" w:rsidP="00FD5F55">
      <w:r>
        <w:t>Дефиниция на интерфейсите и конекторите между компонентите</w:t>
      </w:r>
    </w:p>
    <w:p w:rsidR="00FD5F55" w:rsidRPr="00741185" w:rsidRDefault="00FD5F55" w:rsidP="00FD5F55">
      <w:pPr>
        <w:pStyle w:val="Heading5"/>
        <w:rPr>
          <w:i/>
        </w:rPr>
      </w:pPr>
      <w:bookmarkStart w:id="1338" w:name="_Ref398729423"/>
      <w:r w:rsidRPr="00741185">
        <w:rPr>
          <w:i/>
        </w:rPr>
        <w:t>rte_&lt;cmp&gt;.h</w:t>
      </w:r>
      <w:bookmarkEnd w:id="1338"/>
      <w:r w:rsidRPr="00741185">
        <w:rPr>
          <w:i/>
        </w:rPr>
        <w:t xml:space="preserve"> </w:t>
      </w:r>
    </w:p>
    <w:p w:rsidR="00FD5F55" w:rsidRDefault="00FD5F55" w:rsidP="00FD5F55">
      <w:r>
        <w:t xml:space="preserve">Интерфейсен договор за всеки един компонент, предоставящ връзките му с останалите компоненти. </w:t>
      </w:r>
      <w:r w:rsidRPr="00E17F3B">
        <w:rPr>
          <w:i/>
        </w:rPr>
        <w:t>&lt;cmp&gt;</w:t>
      </w:r>
      <w:r>
        <w:t xml:space="preserve"> се замества с името на компонента.</w:t>
      </w:r>
    </w:p>
    <w:p w:rsidR="00FD5F55" w:rsidRDefault="00FD5F55" w:rsidP="00FD5F55">
      <w:r>
        <w:lastRenderedPageBreak/>
        <w:t xml:space="preserve">Детайлен шаблон за файловете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245837">
        <w:rPr>
          <w:i/>
        </w:rPr>
        <w:t>Приложение 4</w:t>
      </w:r>
      <w:r w:rsidRPr="00AA0A2B">
        <w:rPr>
          <w:i/>
        </w:rPr>
        <w:fldChar w:fldCharType="end"/>
      </w:r>
      <w:r>
        <w:rPr>
          <w:i/>
        </w:rPr>
        <w:t>.</w:t>
      </w:r>
    </w:p>
    <w:p w:rsidR="00FD5F55" w:rsidRDefault="00FD5F55" w:rsidP="00FD5F55">
      <w:pPr>
        <w:pStyle w:val="Heading4"/>
      </w:pPr>
      <w:r>
        <w:t>Директорийна структура на слоевете</w:t>
      </w:r>
    </w:p>
    <w:p w:rsidR="00FD5F55" w:rsidRDefault="00FD5F55" w:rsidP="00FD5F55">
      <w:r>
        <w:t xml:space="preserve">Непосредствено под </w:t>
      </w:r>
      <w:r w:rsidRPr="00B83FA8">
        <w:rPr>
          <w:i/>
        </w:rPr>
        <w:t>Проектната директория</w:t>
      </w:r>
      <w:r>
        <w:t xml:space="preserve"> </w:t>
      </w:r>
      <w:r>
        <w:fldChar w:fldCharType="begin"/>
      </w:r>
      <w:r>
        <w:instrText xml:space="preserve"> REF _Ref398133661 \w \h </w:instrText>
      </w:r>
      <w:r>
        <w:fldChar w:fldCharType="separate"/>
      </w:r>
      <w:r w:rsidR="00245837">
        <w:t>3.3.3.2</w:t>
      </w:r>
      <w:r>
        <w:fldChar w:fldCharType="end"/>
      </w:r>
      <w:r>
        <w:t xml:space="preserve"> следва да се генерират директори следващи пакетната структура в модела.</w:t>
      </w:r>
    </w:p>
    <w:p w:rsidR="00FD5F55" w:rsidRDefault="00FD5F55" w:rsidP="00FD5F55">
      <w:pPr>
        <w:pStyle w:val="Heading4"/>
      </w:pPr>
      <w:bookmarkStart w:id="1339" w:name="_Ref398729368"/>
      <w:r>
        <w:t>Компонентна имплементация</w:t>
      </w:r>
      <w:bookmarkEnd w:id="1339"/>
    </w:p>
    <w:p w:rsidR="00FD5F55" w:rsidRDefault="00FD5F55" w:rsidP="00FD5F55">
      <w:r>
        <w:t xml:space="preserve">Компонентната имплементация се представлява от един файл за всеки компонент: </w:t>
      </w:r>
    </w:p>
    <w:p w:rsidR="00FD5F55" w:rsidRDefault="00FD5F55" w:rsidP="00A930EA">
      <w:pPr>
        <w:pStyle w:val="ListParagraph"/>
        <w:numPr>
          <w:ilvl w:val="0"/>
          <w:numId w:val="17"/>
        </w:numPr>
      </w:pPr>
      <w:r w:rsidRPr="00D97AFC">
        <w:rPr>
          <w:i/>
        </w:rPr>
        <w:t>&lt;cmp</w:t>
      </w:r>
      <w:r>
        <w:rPr>
          <w:i/>
        </w:rPr>
        <w:t>&gt;</w:t>
      </w:r>
      <w:r w:rsidRPr="00D97AFC">
        <w:rPr>
          <w:i/>
        </w:rPr>
        <w:t>.c</w:t>
      </w:r>
      <w:r>
        <w:t xml:space="preserve"> - файла се </w:t>
      </w:r>
      <w:r w:rsidR="008F427A">
        <w:t>наименува</w:t>
      </w:r>
      <w:r>
        <w:t xml:space="preserve"> с името на компонента. Генерирания файл ще съдържа празни функции за имплементиране на предоставените интерфейсните от тип </w:t>
      </w:r>
      <w:r w:rsidRPr="00D76709">
        <w:rPr>
          <w:i/>
        </w:rPr>
        <w:t>ClientServerInterface</w:t>
      </w:r>
      <w:r>
        <w:t>. Т.е. след генерация се очаква разработчика да попълни имплементацията интерфейсните функции, като е допустимо да добави локални функции.</w:t>
      </w:r>
    </w:p>
    <w:p w:rsidR="00FD5F55" w:rsidRPr="00A014DA" w:rsidRDefault="00FD5F55" w:rsidP="00FD5F55">
      <w:r>
        <w:t xml:space="preserve">Детайлен шаблон може да се намери в </w:t>
      </w:r>
      <w:r w:rsidRPr="00AA0A2B">
        <w:rPr>
          <w:i/>
        </w:rPr>
        <w:fldChar w:fldCharType="begin"/>
      </w:r>
      <w:r w:rsidRPr="00AA0A2B">
        <w:rPr>
          <w:i/>
        </w:rPr>
        <w:instrText xml:space="preserve"> REF _Ref398133555 \w \h </w:instrText>
      </w:r>
      <w:r>
        <w:rPr>
          <w:i/>
        </w:rPr>
        <w:instrText xml:space="preserve"> \* MERGEFORMAT </w:instrText>
      </w:r>
      <w:r w:rsidRPr="00AA0A2B">
        <w:rPr>
          <w:i/>
        </w:rPr>
      </w:r>
      <w:r w:rsidRPr="00AA0A2B">
        <w:rPr>
          <w:i/>
        </w:rPr>
        <w:fldChar w:fldCharType="separate"/>
      </w:r>
      <w:r w:rsidR="00245837">
        <w:rPr>
          <w:i/>
        </w:rPr>
        <w:t>Приложение 4</w:t>
      </w:r>
      <w:r w:rsidRPr="00AA0A2B">
        <w:rPr>
          <w:i/>
        </w:rPr>
        <w:fldChar w:fldCharType="end"/>
      </w:r>
      <w:r>
        <w:rPr>
          <w:i/>
        </w:rPr>
        <w:t>.</w:t>
      </w:r>
    </w:p>
    <w:p w:rsidR="00FD5F55" w:rsidRDefault="00FD5F55" w:rsidP="00FD5F55">
      <w:pPr>
        <w:pStyle w:val="Heading3"/>
      </w:pPr>
      <w:bookmarkStart w:id="1340" w:name="_Ref398216154"/>
      <w:bookmarkStart w:id="1341" w:name="_Toc412060242"/>
      <w:r w:rsidRPr="0057269B">
        <w:t>Група от критерии за стандартна архитектура</w:t>
      </w:r>
      <w:bookmarkEnd w:id="1340"/>
      <w:bookmarkEnd w:id="1341"/>
    </w:p>
    <w:p w:rsidR="00FD5F55" w:rsidRDefault="00FD5F55" w:rsidP="00FD5F55">
      <w:r>
        <w:t xml:space="preserve">Следват изисквания за критерии отговарящи на примерна стандартна </w:t>
      </w:r>
      <w:r w:rsidR="008F427A">
        <w:t>архитектура</w:t>
      </w:r>
      <w:r>
        <w:t xml:space="preserve"> на вградена система:</w:t>
      </w:r>
    </w:p>
    <w:p w:rsidR="00FD5F55" w:rsidRDefault="00FD5F55" w:rsidP="00FD5F55">
      <w:pPr>
        <w:pStyle w:val="Heading4"/>
      </w:pPr>
      <w:r>
        <w:t>Критерий за компонент</w:t>
      </w:r>
    </w:p>
    <w:p w:rsidR="00FD5F55" w:rsidRDefault="00FD5F55" w:rsidP="00FD5F55">
      <w:pPr>
        <w:rPr>
          <w:i/>
        </w:rPr>
      </w:pPr>
      <w:r>
        <w:t xml:space="preserve">Файловете на компонентите са представени с една и съща част преди разширението, изключение може да направи добавяне на един от следните символи: </w:t>
      </w:r>
      <w:r w:rsidRPr="009D530B">
        <w:rPr>
          <w:i/>
        </w:rPr>
        <w:t>[</w:t>
      </w:r>
      <w:r>
        <w:rPr>
          <w:i/>
        </w:rPr>
        <w:t>‘</w:t>
      </w:r>
      <w:r w:rsidRPr="009D530B">
        <w:rPr>
          <w:i/>
        </w:rPr>
        <w:t>x</w:t>
      </w:r>
      <w:r>
        <w:rPr>
          <w:i/>
        </w:rPr>
        <w:t>’</w:t>
      </w:r>
      <w:r w:rsidRPr="009D530B">
        <w:rPr>
          <w:i/>
        </w:rPr>
        <w:t xml:space="preserve">, </w:t>
      </w:r>
      <w:r>
        <w:rPr>
          <w:i/>
        </w:rPr>
        <w:t>‘</w:t>
      </w:r>
      <w:r w:rsidRPr="009D530B">
        <w:rPr>
          <w:i/>
        </w:rPr>
        <w:t>p</w:t>
      </w:r>
      <w:r>
        <w:rPr>
          <w:i/>
        </w:rPr>
        <w:t>’</w:t>
      </w:r>
      <w:r w:rsidRPr="009D530B">
        <w:rPr>
          <w:i/>
        </w:rPr>
        <w:t>,</w:t>
      </w:r>
      <w:r>
        <w:rPr>
          <w:i/>
        </w:rPr>
        <w:t>’</w:t>
      </w:r>
      <w:r w:rsidRPr="009D530B">
        <w:rPr>
          <w:i/>
        </w:rPr>
        <w:t xml:space="preserve"> j</w:t>
      </w:r>
      <w:r>
        <w:rPr>
          <w:i/>
        </w:rPr>
        <w:t>’</w:t>
      </w:r>
      <w:r w:rsidRPr="009D530B">
        <w:rPr>
          <w:i/>
        </w:rPr>
        <w:t>]</w:t>
      </w:r>
    </w:p>
    <w:p w:rsidR="00FD5F55" w:rsidRDefault="00FD5F55" w:rsidP="00FD5F55">
      <w:r>
        <w:t>T.e. компонента се разпознава по следния начин:</w:t>
      </w:r>
    </w:p>
    <w:p w:rsidR="00FD5F55" w:rsidRPr="005A1C5A" w:rsidRDefault="00FD5F55" w:rsidP="00FD5F55">
      <w:r>
        <w:tab/>
      </w:r>
      <w:r w:rsidRPr="006A26D4">
        <w:rPr>
          <w:b/>
        </w:rPr>
        <w:t>&lt;име на компонент&gt;</w:t>
      </w:r>
      <w:r>
        <w:t>[‘x’|’p’|’j’|’’].&lt;разширение&gt;</w:t>
      </w:r>
    </w:p>
    <w:p w:rsidR="00FD5F55" w:rsidRDefault="00FD5F55" w:rsidP="00FD5F55">
      <w:pPr>
        <w:pStyle w:val="Heading4"/>
      </w:pPr>
      <w:r>
        <w:t>Критерии за конектори</w:t>
      </w:r>
    </w:p>
    <w:p w:rsidR="00FD5F55" w:rsidRPr="006E6BC8" w:rsidRDefault="00FD5F55" w:rsidP="00FD5F55">
      <w:r>
        <w:t xml:space="preserve">Критериите за конектори включват описания на конектор в различните видове файлове, в които той може да се срещне. Съответно в случай, че по време на анализ на файл попаднем на наличие на такъв конектор е </w:t>
      </w:r>
      <w:r w:rsidR="008F427A">
        <w:t>показано</w:t>
      </w:r>
      <w:r>
        <w:t xml:space="preserve"> и като какъв елемент от мета-модела (</w:t>
      </w:r>
      <w:r>
        <w:fldChar w:fldCharType="begin"/>
      </w:r>
      <w:r>
        <w:instrText xml:space="preserve"> REF _Ref397969104 \w \h </w:instrText>
      </w:r>
      <w:r>
        <w:fldChar w:fldCharType="separate"/>
      </w:r>
      <w:r w:rsidR="00245837">
        <w:t>3.3.2</w:t>
      </w:r>
      <w:r>
        <w:fldChar w:fldCharType="end"/>
      </w:r>
      <w:r>
        <w:t>) да се опише.</w:t>
      </w:r>
    </w:p>
    <w:p w:rsidR="00FD5F55" w:rsidRDefault="00FD5F55" w:rsidP="00FD5F55">
      <w:pPr>
        <w:pStyle w:val="Heading5"/>
      </w:pPr>
      <w:r>
        <w:t>“C” имплементационен файл</w:t>
      </w:r>
    </w:p>
    <w:p w:rsidR="00FD5F55" w:rsidRPr="002153D7" w:rsidRDefault="00FD5F55" w:rsidP="00A930EA">
      <w:pPr>
        <w:pStyle w:val="ListParagraph"/>
        <w:numPr>
          <w:ilvl w:val="0"/>
          <w:numId w:val="17"/>
        </w:numPr>
      </w:pPr>
      <w:r w:rsidRPr="001D7F27">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sidRPr="001D7F27">
              <w:rPr>
                <w:b w:val="0"/>
                <w:i/>
              </w:rPr>
              <w:t>mDATControl(&lt;име на контрола&gt;, &lt;аргумент&gt;)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42" w:author="mitko" w:date="2015-02-18T22:01:00Z">
        <w:r w:rsidR="00245837">
          <w:rPr>
            <w:noProof/>
          </w:rPr>
          <w:t>24</w:t>
        </w:r>
      </w:ins>
      <w:del w:id="1343" w:author="mitko" w:date="2015-02-18T21:17:00Z">
        <w:r w:rsidR="00A34B04" w:rsidDel="00F559A3">
          <w:rPr>
            <w:noProof/>
          </w:rPr>
          <w:delText>23</w:delText>
        </w:r>
      </w:del>
      <w:r w:rsidR="00E73236">
        <w:rPr>
          <w:noProof/>
        </w:rPr>
        <w:fldChar w:fldCharType="end"/>
      </w:r>
      <w:r>
        <w:t xml:space="preserve"> (Описание на mDATControl, *.c файл)</w:t>
      </w:r>
    </w:p>
    <w:p w:rsidR="00FD5F55" w:rsidRDefault="00FD5F55" w:rsidP="00FD5F55">
      <w:pPr>
        <w:pStyle w:val="Caption"/>
      </w:pPr>
    </w:p>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mDATRead</w:t>
            </w:r>
            <w:r>
              <w:rPr>
                <w:b w:val="0"/>
                <w:i/>
              </w:rPr>
              <w:t>[</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44" w:author="mitko" w:date="2015-02-18T22:01:00Z">
        <w:r w:rsidR="00245837">
          <w:rPr>
            <w:noProof/>
          </w:rPr>
          <w:t>25</w:t>
        </w:r>
      </w:ins>
      <w:del w:id="1345" w:author="mitko" w:date="2015-02-18T21:17:00Z">
        <w:r w:rsidR="00A34B04" w:rsidDel="00F559A3">
          <w:rPr>
            <w:noProof/>
          </w:rPr>
          <w:delText>24</w:delText>
        </w:r>
      </w:del>
      <w:r w:rsidR="00E73236">
        <w:rPr>
          <w:noProof/>
        </w:rPr>
        <w:fldChar w:fldCharType="end"/>
      </w:r>
      <w:r>
        <w:t xml:space="preserve"> (Описание на mDATRead, *.c файл)</w:t>
      </w:r>
    </w:p>
    <w:p w:rsidR="00FD5F55" w:rsidRDefault="00FD5F55" w:rsidP="00FD5F55">
      <w:pPr>
        <w:pStyle w:val="Caption"/>
      </w:pPr>
    </w:p>
    <w:p w:rsidR="00FD5F55" w:rsidRPr="002A6318" w:rsidRDefault="00FD5F55" w:rsidP="00A930EA">
      <w:pPr>
        <w:pStyle w:val="ListParagraph"/>
        <w:numPr>
          <w:ilvl w:val="0"/>
          <w:numId w:val="17"/>
        </w:numPr>
      </w:pPr>
      <w:r w:rsidRPr="002A6318">
        <w:t>mDATWrite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2A6318">
              <w:rPr>
                <w:b w:val="0"/>
                <w:i/>
              </w:rPr>
              <w:t>mDATWrite</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sidRPr="00F659AA">
              <w:rPr>
                <w:b w:val="0"/>
                <w:i/>
              </w:rPr>
              <w:t>mDAT</w:t>
            </w:r>
            <w:r>
              <w:rPr>
                <w:b w:val="0"/>
                <w:i/>
              </w:rPr>
              <w:t>Write[</w:t>
            </w:r>
            <w:r w:rsidRPr="00F659AA">
              <w:rPr>
                <w:b w:val="0"/>
                <w:i/>
              </w:rPr>
              <w:t>Table</w:t>
            </w:r>
            <w:r>
              <w:rPr>
                <w:b w:val="0"/>
                <w:i/>
              </w:rPr>
              <w:t>]</w:t>
            </w:r>
            <w:r w:rsidRPr="00F659AA">
              <w:rPr>
                <w:b w:val="0"/>
                <w:i/>
              </w:rPr>
              <w:t>(</w:t>
            </w:r>
            <w:r>
              <w:rPr>
                <w:b w:val="0"/>
                <w:i/>
              </w:rPr>
              <w:t>&lt;тип данни&gt;</w:t>
            </w:r>
            <w:r w:rsidRPr="00F659AA">
              <w:rPr>
                <w:b w:val="0"/>
                <w:i/>
              </w:rPr>
              <w:t>,</w:t>
            </w:r>
            <w:r>
              <w:rPr>
                <w:b w:val="0"/>
                <w:i/>
              </w:rPr>
              <w:t xml:space="preserve"> &lt;елемент&gt;[, &lt;индекс на таблицата&gt;], &lt;стойност&gt;, &lt;тип достъп&gt;)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46" w:author="mitko" w:date="2015-02-18T22:01:00Z">
        <w:r w:rsidR="00245837">
          <w:rPr>
            <w:noProof/>
          </w:rPr>
          <w:t>26</w:t>
        </w:r>
      </w:ins>
      <w:del w:id="1347" w:author="mitko" w:date="2015-02-18T21:17:00Z">
        <w:r w:rsidR="00A34B04" w:rsidDel="00F559A3">
          <w:rPr>
            <w:noProof/>
          </w:rPr>
          <w:delText>25</w:delText>
        </w:r>
      </w:del>
      <w:r w:rsidR="00E73236">
        <w:rPr>
          <w:noProof/>
        </w:rPr>
        <w:fldChar w:fldCharType="end"/>
      </w:r>
      <w:r>
        <w:t xml:space="preserve"> (Описание на mDATWrite,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TOSReadSignal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DD39EC">
              <w:rPr>
                <w:b w:val="0"/>
                <w:i/>
              </w:rPr>
              <w:t>TOSReadSignal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TOSReadSignal(cTOSSignal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1006" w:rsidRDefault="00FD5F55" w:rsidP="0097106B">
            <w:pPr>
              <w:pStyle w:val="Heading5"/>
              <w:numPr>
                <w:ilvl w:val="0"/>
                <w:numId w:val="0"/>
              </w:numPr>
              <w:jc w:val="left"/>
              <w:outlineLvl w:val="4"/>
              <w:rPr>
                <w:b w:val="0"/>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48" w:author="mitko" w:date="2015-02-18T22:01:00Z">
        <w:r w:rsidR="00245837">
          <w:rPr>
            <w:noProof/>
          </w:rPr>
          <w:t>27</w:t>
        </w:r>
      </w:ins>
      <w:del w:id="1349" w:author="mitko" w:date="2015-02-18T21:17:00Z">
        <w:r w:rsidR="00A34B04" w:rsidDel="00F559A3">
          <w:rPr>
            <w:noProof/>
          </w:rPr>
          <w:delText>26</w:delText>
        </w:r>
      </w:del>
      <w:r w:rsidR="00E73236">
        <w:rPr>
          <w:noProof/>
        </w:rPr>
        <w:fldChar w:fldCharType="end"/>
      </w:r>
      <w:r>
        <w:t xml:space="preserve"> (Описание на TOSReadSignal, *.c файл)</w:t>
      </w:r>
    </w:p>
    <w:p w:rsidR="00FD5F55" w:rsidRDefault="00FD5F55" w:rsidP="00FD5F55">
      <w:pPr>
        <w:pStyle w:val="Caption"/>
      </w:pPr>
    </w:p>
    <w:p w:rsidR="00FD5F55" w:rsidRPr="00DD39EC" w:rsidRDefault="00FD5F55" w:rsidP="00A930EA">
      <w:pPr>
        <w:pStyle w:val="ListParagraph"/>
        <w:numPr>
          <w:ilvl w:val="0"/>
          <w:numId w:val="17"/>
        </w:numPr>
      </w:pPr>
      <w:r w:rsidRPr="00DD39EC">
        <w:t>TOS</w:t>
      </w:r>
      <w:r>
        <w:t>Write</w:t>
      </w:r>
      <w:r w:rsidRPr="00DD39EC">
        <w:t>Signal</w:t>
      </w:r>
    </w:p>
    <w:tbl>
      <w:tblPr>
        <w:tblStyle w:val="TableGrid"/>
        <w:tblW w:w="8414" w:type="dxa"/>
        <w:tblInd w:w="108" w:type="dxa"/>
        <w:tblLook w:val="04A0" w:firstRow="1" w:lastRow="0" w:firstColumn="1" w:lastColumn="0" w:noHBand="0" w:noVBand="1"/>
      </w:tblPr>
      <w:tblGrid>
        <w:gridCol w:w="1698"/>
        <w:gridCol w:w="3135"/>
        <w:gridCol w:w="2344"/>
        <w:gridCol w:w="1237"/>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844084">
              <w:rPr>
                <w:b w:val="0"/>
                <w:i/>
              </w:rPr>
              <w:t>TOSWriteSignal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Default="00FD5F55" w:rsidP="0097106B">
            <w:pPr>
              <w:pStyle w:val="Heading5"/>
              <w:numPr>
                <w:ilvl w:val="0"/>
                <w:numId w:val="0"/>
              </w:numPr>
              <w:outlineLvl w:val="4"/>
            </w:pPr>
            <w:r w:rsidRPr="00DD39EC">
              <w:rPr>
                <w:b w:val="0"/>
                <w:i/>
              </w:rPr>
              <w:t>TOS</w:t>
            </w:r>
            <w:r>
              <w:rPr>
                <w:b w:val="0"/>
                <w:i/>
              </w:rPr>
              <w:t>Write</w:t>
            </w:r>
            <w:r w:rsidRPr="00DD39EC">
              <w:rPr>
                <w:b w:val="0"/>
                <w:i/>
              </w:rPr>
              <w:t>Signal(cTOSSignal</w:t>
            </w:r>
            <w:r>
              <w:rPr>
                <w:b w:val="0"/>
                <w:i/>
              </w:rPr>
              <w:t>&lt;име на сигнала&gt;</w:t>
            </w:r>
            <w:r w:rsidRPr="00DD39EC">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RPr="001D7F27"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sidRPr="001D1006">
              <w:rPr>
                <w:b w:val="0"/>
                <w:i/>
              </w:rPr>
              <w:t>TOSSig_</w:t>
            </w:r>
            <w:r>
              <w:rPr>
                <w:b w:val="0"/>
                <w:i/>
              </w:rPr>
              <w:t>&lt;елемент&gt;</w:t>
            </w:r>
            <w:r w:rsidRPr="001D1006">
              <w:rPr>
                <w:b w:val="0"/>
                <w:i/>
              </w:rPr>
              <w: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RPr="001D7F27"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50" w:author="mitko" w:date="2015-02-18T22:01:00Z">
        <w:r w:rsidR="00245837">
          <w:rPr>
            <w:noProof/>
          </w:rPr>
          <w:t>28</w:t>
        </w:r>
      </w:ins>
      <w:del w:id="1351" w:author="mitko" w:date="2015-02-18T21:17:00Z">
        <w:r w:rsidR="00A34B04" w:rsidDel="00F559A3">
          <w:rPr>
            <w:noProof/>
          </w:rPr>
          <w:delText>27</w:delText>
        </w:r>
      </w:del>
      <w:r w:rsidR="00E73236">
        <w:rPr>
          <w:noProof/>
        </w:rPr>
        <w:fldChar w:fldCharType="end"/>
      </w:r>
      <w:r>
        <w:t xml:space="preserve"> (Описание на TOSWriteSignal, *.c файл)</w:t>
      </w:r>
    </w:p>
    <w:p w:rsidR="00FD5F55" w:rsidRDefault="00FD5F55" w:rsidP="00FD5F55">
      <w:pPr>
        <w:pStyle w:val="Caption"/>
      </w:pPr>
    </w:p>
    <w:p w:rsidR="00FD5F55" w:rsidRDefault="00FD5F55" w:rsidP="00FD5F55">
      <w:pPr>
        <w:pStyle w:val="Heading5"/>
      </w:pPr>
      <w:r>
        <w:t>“C” хедър файл</w:t>
      </w:r>
    </w:p>
    <w:p w:rsidR="00FD5F55" w:rsidRPr="00015E16" w:rsidRDefault="00FD5F55" w:rsidP="00A930EA">
      <w:pPr>
        <w:pStyle w:val="ListParagraph"/>
        <w:numPr>
          <w:ilvl w:val="0"/>
          <w:numId w:val="17"/>
        </w:numPr>
      </w:pPr>
      <w:r>
        <w:t>mDATControl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sidRPr="001D7F27">
              <w:rPr>
                <w:b w:val="0"/>
                <w:i/>
              </w:rPr>
              <w:t>mDATControl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pPr>
            <w:r>
              <w:rPr>
                <w:b w:val="0"/>
                <w:i/>
              </w:rPr>
              <w:t xml:space="preserve">#define </w:t>
            </w:r>
            <w:r w:rsidRPr="001D7F27">
              <w:rPr>
                <w:b w:val="0"/>
                <w:i/>
              </w:rPr>
              <w:t>mDATControl&lt;име на контрола&gt;</w:t>
            </w:r>
            <w:r>
              <w:rPr>
                <w:b w:val="0"/>
                <w:i/>
              </w:rPr>
              <w:t>(</w:t>
            </w:r>
            <w:r w:rsidRPr="001D7F27">
              <w:rPr>
                <w:b w:val="0"/>
                <w:i/>
              </w:rPr>
              <w:t>&lt;аргумент&gt;)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121D09">
              <w:rPr>
                <w:b w:val="0"/>
                <w:i/>
              </w:rPr>
              <w:t>DATCtrl_</w:t>
            </w:r>
            <w:r w:rsidRPr="001D7F27">
              <w:rPr>
                <w:b w:val="0"/>
                <w:i/>
              </w:rPr>
              <w:t>&lt;име на контрола&gt;</w:t>
            </w:r>
            <w:r w:rsidRPr="00121D09">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numPr>
                <w:ilvl w:val="0"/>
                <w:numId w:val="0"/>
              </w:numPr>
              <w:jc w:val="left"/>
              <w:outlineLvl w:val="4"/>
              <w:rPr>
                <w:b w:val="0"/>
                <w:i/>
              </w:rPr>
            </w:pPr>
            <w:r>
              <w:rPr>
                <w:b w:val="0"/>
                <w:i/>
              </w:rPr>
              <w:t>Void</w:t>
            </w:r>
          </w:p>
        </w:tc>
      </w:tr>
      <w:tr w:rsidR="00FD5F55" w:rsidTr="0097106B">
        <w:tc>
          <w:tcPr>
            <w:tcW w:w="1702" w:type="dxa"/>
          </w:tcPr>
          <w:p w:rsidR="00FD5F55" w:rsidRDefault="00FD5F55" w:rsidP="0097106B">
            <w:pPr>
              <w:pStyle w:val="Heading5"/>
              <w:numPr>
                <w:ilvl w:val="0"/>
                <w:numId w:val="0"/>
              </w:numPr>
              <w:jc w:val="left"/>
              <w:outlineLvl w:val="4"/>
            </w:pPr>
            <w:r>
              <w:t>Параметър</w:t>
            </w:r>
          </w:p>
        </w:tc>
        <w:tc>
          <w:tcPr>
            <w:tcW w:w="2438" w:type="dxa"/>
          </w:tcPr>
          <w:p w:rsidR="00FD5F55" w:rsidRPr="00AC1AA2" w:rsidRDefault="00FD5F55" w:rsidP="0097106B">
            <w:pPr>
              <w:pStyle w:val="Heading5"/>
              <w:numPr>
                <w:ilvl w:val="0"/>
                <w:numId w:val="0"/>
              </w:numPr>
              <w:jc w:val="left"/>
              <w:outlineLvl w:val="4"/>
              <w:rPr>
                <w:b w:val="0"/>
              </w:rPr>
            </w:pPr>
            <w:r>
              <w:rPr>
                <w:b w:val="0"/>
              </w:rPr>
              <w:t>ParamData</w:t>
            </w:r>
          </w:p>
        </w:tc>
        <w:tc>
          <w:tcPr>
            <w:tcW w:w="2520" w:type="dxa"/>
          </w:tcPr>
          <w:p w:rsidR="00FD5F55" w:rsidRPr="001D7F27" w:rsidRDefault="00FD5F55" w:rsidP="0097106B">
            <w:pPr>
              <w:pStyle w:val="Heading5"/>
              <w:numPr>
                <w:ilvl w:val="0"/>
                <w:numId w:val="0"/>
              </w:numPr>
              <w:jc w:val="left"/>
              <w:outlineLvl w:val="4"/>
              <w:rPr>
                <w:b w:val="0"/>
                <w:i/>
              </w:rPr>
            </w:pPr>
            <w:r w:rsidRPr="009A4B29">
              <w:rPr>
                <w:b w:val="0"/>
                <w:i/>
              </w:rPr>
              <w:t>SubControlSelector</w:t>
            </w:r>
          </w:p>
        </w:tc>
        <w:tc>
          <w:tcPr>
            <w:tcW w:w="1370" w:type="dxa"/>
          </w:tcPr>
          <w:p w:rsidR="00FD5F55" w:rsidRPr="009A4B29"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52" w:author="mitko" w:date="2015-02-18T22:01:00Z">
        <w:r w:rsidR="00245837">
          <w:rPr>
            <w:noProof/>
          </w:rPr>
          <w:t>29</w:t>
        </w:r>
      </w:ins>
      <w:del w:id="1353" w:author="mitko" w:date="2015-02-18T21:17:00Z">
        <w:r w:rsidR="00A34B04" w:rsidDel="00F559A3">
          <w:rPr>
            <w:noProof/>
          </w:rPr>
          <w:delText>28</w:delText>
        </w:r>
      </w:del>
      <w:r w:rsidR="00E73236">
        <w:rPr>
          <w:noProof/>
        </w:rPr>
        <w:fldChar w:fldCharType="end"/>
      </w:r>
      <w:r>
        <w:t xml:space="preserve"> (Описание на mDATControl, *.h файл)</w:t>
      </w:r>
    </w:p>
    <w:p w:rsidR="00FD5F55" w:rsidRDefault="00FD5F55" w:rsidP="00FD5F55"/>
    <w:p w:rsidR="00FD5F55" w:rsidRDefault="00FD5F55" w:rsidP="00A930EA">
      <w:pPr>
        <w:pStyle w:val="ListParagraph"/>
        <w:numPr>
          <w:ilvl w:val="0"/>
          <w:numId w:val="17"/>
        </w:numPr>
      </w:pPr>
      <w:r w:rsidRPr="00146915">
        <w:t>mDATRead</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mDATRead</w:t>
            </w:r>
            <w:r>
              <w:rPr>
                <w:b w:val="0"/>
                <w:i/>
              </w:rPr>
              <w:t>[</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lastRenderedPageBreak/>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54" w:author="mitko" w:date="2015-02-18T22:01:00Z">
        <w:r w:rsidR="00245837">
          <w:rPr>
            <w:noProof/>
          </w:rPr>
          <w:t>30</w:t>
        </w:r>
      </w:ins>
      <w:del w:id="1355" w:author="mitko" w:date="2015-02-18T21:17:00Z">
        <w:r w:rsidR="00A34B04" w:rsidDel="00F559A3">
          <w:rPr>
            <w:noProof/>
          </w:rPr>
          <w:delText>29</w:delText>
        </w:r>
      </w:del>
      <w:r w:rsidR="00E73236">
        <w:rPr>
          <w:noProof/>
        </w:rPr>
        <w:fldChar w:fldCharType="end"/>
      </w:r>
      <w:r>
        <w:t xml:space="preserve"> (Описание на mDATRead, *.h файл)</w:t>
      </w:r>
    </w:p>
    <w:p w:rsidR="00FD5F55" w:rsidRDefault="00FD5F55" w:rsidP="00FD5F55">
      <w:pPr>
        <w:pStyle w:val="Caption"/>
      </w:pPr>
    </w:p>
    <w:p w:rsidR="00FD5F55" w:rsidRDefault="00FD5F55" w:rsidP="00A930EA">
      <w:pPr>
        <w:pStyle w:val="ListParagraph"/>
        <w:numPr>
          <w:ilvl w:val="0"/>
          <w:numId w:val="17"/>
        </w:numPr>
      </w:pPr>
      <w:r w:rsidRPr="00146915">
        <w:t>mDAT</w:t>
      </w:r>
      <w:r>
        <w:t>Write</w:t>
      </w:r>
    </w:p>
    <w:tbl>
      <w:tblPr>
        <w:tblStyle w:val="TableGrid"/>
        <w:tblW w:w="8414" w:type="dxa"/>
        <w:tblInd w:w="108" w:type="dxa"/>
        <w:tblLook w:val="04A0" w:firstRow="1" w:lastRow="0" w:firstColumn="1" w:lastColumn="0" w:noHBand="0" w:noVBand="1"/>
      </w:tblPr>
      <w:tblGrid>
        <w:gridCol w:w="1702"/>
        <w:gridCol w:w="3372"/>
        <w:gridCol w:w="197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712" w:type="dxa"/>
            <w:gridSpan w:val="3"/>
          </w:tcPr>
          <w:p w:rsidR="00FD5F55" w:rsidRDefault="00FD5F55" w:rsidP="0097106B">
            <w:pPr>
              <w:pStyle w:val="Heading5"/>
              <w:numPr>
                <w:ilvl w:val="0"/>
                <w:numId w:val="0"/>
              </w:numPr>
              <w:outlineLvl w:val="4"/>
            </w:pPr>
            <w:r w:rsidRPr="00B70AF8">
              <w:rPr>
                <w:b w:val="0"/>
                <w:i/>
              </w:rPr>
              <w:t>mDATRead</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712" w:type="dxa"/>
            <w:gridSpan w:val="3"/>
          </w:tcPr>
          <w:p w:rsidR="00FD5F55" w:rsidRPr="004E6E5A" w:rsidRDefault="00FD5F55" w:rsidP="0097106B">
            <w:pPr>
              <w:pStyle w:val="Heading5"/>
              <w:numPr>
                <w:ilvl w:val="0"/>
                <w:numId w:val="0"/>
              </w:numPr>
              <w:jc w:val="left"/>
              <w:outlineLvl w:val="4"/>
              <w:rPr>
                <w:b w:val="0"/>
                <w:i/>
              </w:rPr>
            </w:pPr>
            <w:r>
              <w:rPr>
                <w:b w:val="0"/>
                <w:i/>
              </w:rPr>
              <w:t xml:space="preserve">#define </w:t>
            </w:r>
            <w:r w:rsidRPr="00F659AA">
              <w:rPr>
                <w:b w:val="0"/>
                <w:i/>
              </w:rPr>
              <w:t>mDAT</w:t>
            </w:r>
            <w:r>
              <w:rPr>
                <w:b w:val="0"/>
                <w:i/>
              </w:rPr>
              <w:t>Write[</w:t>
            </w:r>
            <w:r w:rsidRPr="00F659AA">
              <w:rPr>
                <w:b w:val="0"/>
                <w:i/>
              </w:rPr>
              <w:t>Table</w:t>
            </w:r>
            <w:r>
              <w:rPr>
                <w:b w:val="0"/>
                <w:i/>
              </w:rPr>
              <w:t>]&lt;тип данни&gt;&lt;елемент&gt;&lt;тип достъп&gt;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712"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3372" w:type="dxa"/>
          </w:tcPr>
          <w:p w:rsidR="00FD5F55" w:rsidRPr="007414B8" w:rsidRDefault="00FD5F55" w:rsidP="0097106B">
            <w:pPr>
              <w:pStyle w:val="Heading5"/>
              <w:numPr>
                <w:ilvl w:val="0"/>
                <w:numId w:val="0"/>
              </w:numPr>
              <w:jc w:val="left"/>
              <w:outlineLvl w:val="4"/>
            </w:pPr>
            <w:r w:rsidRPr="007414B8">
              <w:t>Елемент</w:t>
            </w:r>
          </w:p>
        </w:tc>
        <w:tc>
          <w:tcPr>
            <w:tcW w:w="197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3372" w:type="dxa"/>
          </w:tcPr>
          <w:p w:rsidR="00FD5F55" w:rsidRPr="00DA2BDA" w:rsidRDefault="00FD5F55" w:rsidP="0097106B">
            <w:pPr>
              <w:pStyle w:val="Heading5"/>
              <w:numPr>
                <w:ilvl w:val="0"/>
                <w:numId w:val="0"/>
              </w:numPr>
              <w:jc w:val="left"/>
              <w:outlineLvl w:val="4"/>
              <w:rPr>
                <w:b w:val="0"/>
                <w:i/>
              </w:rPr>
            </w:pPr>
            <w:r>
              <w:rPr>
                <w:b w:val="0"/>
                <w:i/>
              </w:rPr>
              <w:t>SenderReceiver</w:t>
            </w:r>
            <w:r w:rsidRPr="001D7F27">
              <w:rPr>
                <w:b w:val="0"/>
                <w:i/>
              </w:rPr>
              <w:t>Interface</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&lt;елемент&gt;_If</w:t>
            </w:r>
          </w:p>
        </w:tc>
        <w:tc>
          <w:tcPr>
            <w:tcW w:w="1370" w:type="dxa"/>
            <w:shd w:val="clear" w:color="auto" w:fill="BFBFBF" w:themeFill="background1" w:themeFillShade="BF"/>
          </w:tcPr>
          <w:p w:rsidR="00FD5F55" w:rsidRPr="001D7F27" w:rsidRDefault="00FD5F55" w:rsidP="0097106B">
            <w:pPr>
              <w:pStyle w:val="Heading5"/>
              <w:keepNext/>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3372" w:type="dxa"/>
          </w:tcPr>
          <w:p w:rsidR="00FD5F55" w:rsidRPr="00DA2BDA" w:rsidRDefault="00FD5F55" w:rsidP="0097106B">
            <w:pPr>
              <w:pStyle w:val="Heading5"/>
              <w:numPr>
                <w:ilvl w:val="0"/>
                <w:numId w:val="0"/>
              </w:numPr>
              <w:jc w:val="left"/>
              <w:outlineLvl w:val="4"/>
              <w:rPr>
                <w:b w:val="0"/>
                <w:i/>
              </w:rPr>
            </w:pPr>
            <w:r>
              <w:rPr>
                <w:b w:val="0"/>
                <w:i/>
              </w:rPr>
              <w:t>DataElement</w:t>
            </w:r>
          </w:p>
        </w:tc>
        <w:tc>
          <w:tcPr>
            <w:tcW w:w="197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&lt;тип данни&gt;</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56" w:author="mitko" w:date="2015-02-18T22:01:00Z">
        <w:r w:rsidR="00245837">
          <w:rPr>
            <w:noProof/>
          </w:rPr>
          <w:t>31</w:t>
        </w:r>
      </w:ins>
      <w:del w:id="1357" w:author="mitko" w:date="2015-02-18T21:17:00Z">
        <w:r w:rsidR="00A34B04" w:rsidDel="00F559A3">
          <w:rPr>
            <w:noProof/>
          </w:rPr>
          <w:delText>30</w:delText>
        </w:r>
      </w:del>
      <w:r w:rsidR="00E73236">
        <w:rPr>
          <w:noProof/>
        </w:rPr>
        <w:fldChar w:fldCharType="end"/>
      </w:r>
      <w:r>
        <w:t>(Описание на mDATWrite, *.h файл)</w:t>
      </w:r>
    </w:p>
    <w:p w:rsidR="00FD5F55" w:rsidRDefault="00FD5F55" w:rsidP="00FD5F55">
      <w:pPr>
        <w:pStyle w:val="Caption"/>
      </w:pPr>
    </w:p>
    <w:p w:rsidR="00FD5F55" w:rsidRDefault="00FD5F55" w:rsidP="00FD5F55">
      <w:pPr>
        <w:pStyle w:val="Heading5"/>
      </w:pPr>
      <w:r>
        <w:t>JIL файл (*.jil)</w:t>
      </w:r>
    </w:p>
    <w:p w:rsidR="00FD5F55" w:rsidRDefault="00FD5F55" w:rsidP="00A930EA">
      <w:pPr>
        <w:pStyle w:val="ListParagraph"/>
        <w:numPr>
          <w:ilvl w:val="0"/>
          <w:numId w:val="17"/>
        </w:numPr>
      </w:pPr>
      <w:r>
        <w:t>OnControl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OnControl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sidRPr="00412BF3">
              <w:rPr>
                <w:b w:val="0"/>
                <w:i/>
              </w:rPr>
              <w:t>OnControl</w:t>
            </w:r>
            <w:r>
              <w:rPr>
                <w:b w:val="0"/>
                <w:i/>
              </w:rPr>
              <w:t xml:space="preserve"> </w:t>
            </w:r>
            <w:r w:rsidRPr="00412BF3">
              <w:rPr>
                <w:b w:val="0"/>
                <w:i/>
              </w:rPr>
              <w:t xml:space="preserve">= </w:t>
            </w:r>
            <w:r>
              <w:rPr>
                <w:b w:val="0"/>
                <w:i/>
              </w:rPr>
              <w:t xml:space="preserve">&lt;тип контрол&gt; </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w:t>
            </w:r>
            <w:r w:rsidRPr="00412BF3">
              <w:rPr>
                <w:b w:val="0"/>
                <w:i/>
              </w:rPr>
              <w:t>Ctrl</w:t>
            </w:r>
            <w:r>
              <w:rPr>
                <w:b w:val="0"/>
                <w:i/>
              </w:rPr>
              <w:t xml:space="preserv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lastRenderedPageBreak/>
              <w:t>Посока на интерфейса</w:t>
            </w:r>
          </w:p>
        </w:tc>
        <w:tc>
          <w:tcPr>
            <w:tcW w:w="6328" w:type="dxa"/>
            <w:gridSpan w:val="3"/>
          </w:tcPr>
          <w:p w:rsidR="00FD5F55" w:rsidRDefault="00FD5F55" w:rsidP="0097106B">
            <w:pPr>
              <w:pStyle w:val="Heading5"/>
              <w:numPr>
                <w:ilvl w:val="0"/>
                <w:numId w:val="0"/>
              </w:numPr>
              <w:outlineLvl w:val="4"/>
            </w:pPr>
            <w:r w:rsidRPr="001D7F27">
              <w:rPr>
                <w:b w:val="0"/>
                <w:i/>
              </w:rPr>
              <w:t>Required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Таблица </w:t>
      </w:r>
      <w:r w:rsidR="00E73236">
        <w:fldChar w:fldCharType="begin"/>
      </w:r>
      <w:r w:rsidR="00E73236">
        <w:instrText xml:space="preserve"> SEQ Таблица \* ARABIC </w:instrText>
      </w:r>
      <w:r w:rsidR="00E73236">
        <w:fldChar w:fldCharType="separate"/>
      </w:r>
      <w:ins w:id="1358" w:author="mitko" w:date="2015-02-18T22:01:00Z">
        <w:r w:rsidR="00245837">
          <w:rPr>
            <w:noProof/>
          </w:rPr>
          <w:t>32</w:t>
        </w:r>
      </w:ins>
      <w:del w:id="1359" w:author="mitko" w:date="2015-02-18T21:17:00Z">
        <w:r w:rsidR="00A34B04" w:rsidDel="00F559A3">
          <w:rPr>
            <w:noProof/>
          </w:rPr>
          <w:delText>31</w:delText>
        </w:r>
      </w:del>
      <w:r w:rsidR="00E73236">
        <w:rPr>
          <w:noProof/>
        </w:rPr>
        <w:fldChar w:fldCharType="end"/>
      </w:r>
      <w:r>
        <w:t xml:space="preserve"> (Описание на OnControl, *.jil файл)</w:t>
      </w:r>
    </w:p>
    <w:p w:rsidR="00FD5F55" w:rsidRDefault="00FD5F55" w:rsidP="00FD5F55">
      <w:pPr>
        <w:pStyle w:val="Caption"/>
      </w:pPr>
    </w:p>
    <w:p w:rsidR="00FD5F55" w:rsidRDefault="00FD5F55" w:rsidP="00A930EA">
      <w:pPr>
        <w:pStyle w:val="ListParagraph"/>
        <w:numPr>
          <w:ilvl w:val="0"/>
          <w:numId w:val="17"/>
        </w:numPr>
      </w:pPr>
      <w:r>
        <w:t>ProdControl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ProdControl</w:t>
            </w:r>
          </w:p>
        </w:tc>
      </w:tr>
      <w:tr w:rsidR="00FD5F55" w:rsidTr="0097106B">
        <w:tc>
          <w:tcPr>
            <w:tcW w:w="1702" w:type="dxa"/>
          </w:tcPr>
          <w:p w:rsidR="00FD5F55" w:rsidRPr="006A26D4" w:rsidRDefault="00FD5F55" w:rsidP="0097106B">
            <w:pPr>
              <w:pStyle w:val="Heading5"/>
              <w:numPr>
                <w:ilvl w:val="0"/>
                <w:numId w:val="0"/>
              </w:numPr>
              <w:jc w:val="left"/>
              <w:outlineLvl w:val="4"/>
            </w:pPr>
            <w:r>
              <w:t>Формат</w:t>
            </w:r>
          </w:p>
        </w:tc>
        <w:tc>
          <w:tcPr>
            <w:tcW w:w="6328" w:type="dxa"/>
            <w:gridSpan w:val="3"/>
          </w:tcPr>
          <w:p w:rsidR="00FD5F55" w:rsidRDefault="00FD5F55" w:rsidP="0097106B">
            <w:pPr>
              <w:pStyle w:val="Heading5"/>
              <w:numPr>
                <w:ilvl w:val="0"/>
                <w:numId w:val="0"/>
              </w:numPr>
              <w:outlineLvl w:val="4"/>
              <w:rPr>
                <w:b w:val="0"/>
                <w:i/>
              </w:rPr>
            </w:pPr>
            <w:r>
              <w:rPr>
                <w:b w:val="0"/>
                <w:i/>
              </w:rPr>
              <w:t>Prod</w:t>
            </w:r>
            <w:r w:rsidRPr="00412BF3">
              <w:rPr>
                <w:b w:val="0"/>
                <w:i/>
              </w:rPr>
              <w:t>Control</w:t>
            </w:r>
          </w:p>
          <w:p w:rsidR="00FD5F55" w:rsidRDefault="00FD5F55" w:rsidP="0097106B">
            <w:pPr>
              <w:pStyle w:val="Heading5"/>
              <w:numPr>
                <w:ilvl w:val="0"/>
                <w:numId w:val="0"/>
              </w:numPr>
              <w:outlineLvl w:val="4"/>
              <w:rPr>
                <w:b w:val="0"/>
                <w:i/>
              </w:rPr>
            </w:pPr>
            <w:r w:rsidRPr="00412BF3">
              <w:rPr>
                <w:b w:val="0"/>
                <w:i/>
              </w:rPr>
              <w:t>{</w:t>
            </w:r>
          </w:p>
          <w:p w:rsidR="00FD5F55" w:rsidRPr="00412BF3" w:rsidRDefault="00FD5F55" w:rsidP="0097106B">
            <w:r>
              <w:t xml:space="preserve">  …</w:t>
            </w:r>
          </w:p>
          <w:p w:rsidR="00FD5F55" w:rsidRDefault="00FD5F55" w:rsidP="0097106B">
            <w:pPr>
              <w:pStyle w:val="Heading5"/>
              <w:numPr>
                <w:ilvl w:val="0"/>
                <w:numId w:val="0"/>
              </w:numPr>
              <w:outlineLvl w:val="4"/>
              <w:rPr>
                <w:b w:val="0"/>
                <w:i/>
              </w:rPr>
            </w:pPr>
            <w:r>
              <w:rPr>
                <w:b w:val="0"/>
                <w:i/>
              </w:rPr>
              <w:t xml:space="preserve">   Name </w:t>
            </w:r>
            <w:r w:rsidRPr="00412BF3">
              <w:rPr>
                <w:b w:val="0"/>
                <w:i/>
              </w:rPr>
              <w:t>=</w:t>
            </w:r>
            <w:r>
              <w:rPr>
                <w:b w:val="0"/>
                <w:i/>
              </w:rPr>
              <w:t xml:space="preserve"> &lt;име на контрола&gt;;</w:t>
            </w:r>
          </w:p>
          <w:p w:rsidR="00FD5F55" w:rsidRPr="00412BF3" w:rsidRDefault="00FD5F55" w:rsidP="0097106B">
            <w:r>
              <w:t xml:space="preserve">  …</w:t>
            </w:r>
          </w:p>
          <w:p w:rsidR="00FD5F55" w:rsidRDefault="00FD5F55" w:rsidP="0097106B">
            <w:pPr>
              <w:pStyle w:val="Heading5"/>
              <w:numPr>
                <w:ilvl w:val="0"/>
                <w:numId w:val="0"/>
              </w:numPr>
              <w:outlineLvl w:val="4"/>
            </w:pPr>
            <w:r w:rsidRPr="00412BF3">
              <w:rPr>
                <w:b w:val="0"/>
                <w:i/>
              </w:rPr>
              <w: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sidRPr="001D7F27">
              <w:rPr>
                <w:b w:val="0"/>
                <w:i/>
              </w:rPr>
              <w:t>ClientServerInterface</w:t>
            </w:r>
          </w:p>
        </w:tc>
        <w:tc>
          <w:tcPr>
            <w:tcW w:w="2520" w:type="dxa"/>
          </w:tcPr>
          <w:p w:rsidR="00FD5F55" w:rsidRPr="00121D09" w:rsidRDefault="00FD5F55" w:rsidP="0097106B">
            <w:pPr>
              <w:pStyle w:val="Heading5"/>
              <w:numPr>
                <w:ilvl w:val="0"/>
                <w:numId w:val="0"/>
              </w:numPr>
              <w:jc w:val="left"/>
              <w:outlineLvl w:val="4"/>
              <w:rPr>
                <w:b w:val="0"/>
                <w:i/>
              </w:rPr>
            </w:pPr>
            <w:r w:rsidRPr="002B2C0D">
              <w:rPr>
                <w:b w:val="0"/>
                <w:i/>
              </w:rPr>
              <w:t>Ctrl_</w:t>
            </w:r>
            <w:r>
              <w:rPr>
                <w:b w:val="0"/>
                <w:i/>
              </w:rPr>
              <w:t>&lt;име на контрола&gt;</w:t>
            </w:r>
            <w:r w:rsidRPr="002B2C0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Операция</w:t>
            </w:r>
          </w:p>
        </w:tc>
        <w:tc>
          <w:tcPr>
            <w:tcW w:w="2438" w:type="dxa"/>
          </w:tcPr>
          <w:p w:rsidR="00FD5F55" w:rsidRPr="00AC1AA2" w:rsidRDefault="00FD5F55" w:rsidP="0097106B">
            <w:pPr>
              <w:pStyle w:val="Heading5"/>
              <w:numPr>
                <w:ilvl w:val="0"/>
                <w:numId w:val="0"/>
              </w:numPr>
              <w:jc w:val="left"/>
              <w:outlineLvl w:val="4"/>
              <w:rPr>
                <w:b w:val="0"/>
                <w:i/>
              </w:rPr>
            </w:pPr>
            <w:r w:rsidRPr="00AC1AA2">
              <w:rPr>
                <w:b w:val="0"/>
                <w:i/>
              </w:rPr>
              <w:t>Operation</w:t>
            </w:r>
          </w:p>
        </w:tc>
        <w:tc>
          <w:tcPr>
            <w:tcW w:w="2520" w:type="dxa"/>
          </w:tcPr>
          <w:p w:rsidR="00FD5F55" w:rsidRPr="001D7F27" w:rsidRDefault="00FD5F55" w:rsidP="0097106B">
            <w:pPr>
              <w:pStyle w:val="Heading5"/>
              <w:numPr>
                <w:ilvl w:val="0"/>
                <w:numId w:val="0"/>
              </w:numPr>
              <w:jc w:val="left"/>
              <w:outlineLvl w:val="4"/>
              <w:rPr>
                <w:i/>
              </w:rPr>
            </w:pPr>
            <w:r w:rsidRPr="001D7F27">
              <w:rPr>
                <w:b w:val="0"/>
                <w:i/>
              </w:rPr>
              <w:t>Invok</w:t>
            </w:r>
            <w:r>
              <w:rPr>
                <w:b w:val="0"/>
                <w:i/>
              </w:rPr>
              <w:t>e</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Void</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360" w:author="mitko" w:date="2015-02-18T22:01:00Z">
        <w:r w:rsidR="00245837">
          <w:rPr>
            <w:noProof/>
          </w:rPr>
          <w:t>33</w:t>
        </w:r>
      </w:ins>
      <w:del w:id="1361" w:author="mitko" w:date="2015-02-18T21:17:00Z">
        <w:r w:rsidR="00A34B04" w:rsidDel="00F559A3">
          <w:rPr>
            <w:noProof/>
          </w:rPr>
          <w:delText>32</w:delText>
        </w:r>
      </w:del>
      <w:r w:rsidR="00E73236">
        <w:rPr>
          <w:noProof/>
        </w:rPr>
        <w:fldChar w:fldCharType="end"/>
      </w:r>
      <w:r>
        <w:t xml:space="preserve"> ( Описание на ProdControl, *.jil файл)</w:t>
      </w:r>
    </w:p>
    <w:p w:rsidR="00FD5F55" w:rsidRDefault="00FD5F55" w:rsidP="00FD5F55">
      <w:pPr>
        <w:pStyle w:val="Caption"/>
      </w:pPr>
    </w:p>
    <w:p w:rsidR="00FD5F55" w:rsidRDefault="00FD5F55" w:rsidP="00A930EA">
      <w:pPr>
        <w:pStyle w:val="ListParagraph"/>
        <w:numPr>
          <w:ilvl w:val="0"/>
          <w:numId w:val="17"/>
        </w:numPr>
      </w:pPr>
      <w:r>
        <w:t>TOSSignal</w:t>
      </w:r>
    </w:p>
    <w:tbl>
      <w:tblPr>
        <w:tblStyle w:val="TableGrid"/>
        <w:tblW w:w="8030" w:type="dxa"/>
        <w:tblInd w:w="108" w:type="dxa"/>
        <w:tblLook w:val="04A0" w:firstRow="1" w:lastRow="0" w:firstColumn="1" w:lastColumn="0" w:noHBand="0" w:noVBand="1"/>
      </w:tblPr>
      <w:tblGrid>
        <w:gridCol w:w="1702"/>
        <w:gridCol w:w="2438"/>
        <w:gridCol w:w="2520"/>
        <w:gridCol w:w="1370"/>
      </w:tblGrid>
      <w:tr w:rsidR="00FD5F55" w:rsidTr="0097106B">
        <w:tc>
          <w:tcPr>
            <w:tcW w:w="1702" w:type="dxa"/>
          </w:tcPr>
          <w:p w:rsidR="00FD5F55" w:rsidRDefault="00FD5F55" w:rsidP="0097106B">
            <w:pPr>
              <w:pStyle w:val="Heading5"/>
              <w:numPr>
                <w:ilvl w:val="0"/>
                <w:numId w:val="0"/>
              </w:numPr>
              <w:jc w:val="left"/>
              <w:outlineLvl w:val="4"/>
            </w:pPr>
            <w:r>
              <w:t>Наименование</w:t>
            </w:r>
          </w:p>
        </w:tc>
        <w:tc>
          <w:tcPr>
            <w:tcW w:w="6328" w:type="dxa"/>
            <w:gridSpan w:val="3"/>
          </w:tcPr>
          <w:p w:rsidR="00FD5F55" w:rsidRDefault="00FD5F55" w:rsidP="0097106B">
            <w:pPr>
              <w:pStyle w:val="Heading5"/>
              <w:numPr>
                <w:ilvl w:val="0"/>
                <w:numId w:val="0"/>
              </w:numPr>
              <w:outlineLvl w:val="4"/>
            </w:pPr>
            <w:r>
              <w:rPr>
                <w:b w:val="0"/>
                <w:i/>
              </w:rPr>
              <w:t>TOSSignal</w:t>
            </w:r>
          </w:p>
        </w:tc>
      </w:tr>
      <w:tr w:rsidR="00FD5F55" w:rsidTr="0097106B">
        <w:tc>
          <w:tcPr>
            <w:tcW w:w="1702" w:type="dxa"/>
          </w:tcPr>
          <w:p w:rsidR="00FD5F55" w:rsidRPr="006A26D4" w:rsidRDefault="00FD5F55" w:rsidP="0097106B">
            <w:pPr>
              <w:pStyle w:val="Heading5"/>
              <w:numPr>
                <w:ilvl w:val="0"/>
                <w:numId w:val="0"/>
              </w:numPr>
              <w:jc w:val="left"/>
              <w:outlineLvl w:val="4"/>
            </w:pPr>
            <w:r>
              <w:lastRenderedPageBreak/>
              <w:t>Формат</w:t>
            </w:r>
          </w:p>
        </w:tc>
        <w:tc>
          <w:tcPr>
            <w:tcW w:w="6328" w:type="dxa"/>
            <w:gridSpan w:val="3"/>
          </w:tcPr>
          <w:p w:rsidR="00FD5F55" w:rsidRDefault="00FD5F55" w:rsidP="0097106B">
            <w:pPr>
              <w:pStyle w:val="Heading5"/>
              <w:numPr>
                <w:ilvl w:val="0"/>
                <w:numId w:val="0"/>
              </w:numPr>
              <w:outlineLvl w:val="4"/>
            </w:pPr>
            <w:r w:rsidRPr="001B0758">
              <w:rPr>
                <w:b w:val="0"/>
                <w:i/>
              </w:rPr>
              <w:t>Signal</w:t>
            </w:r>
            <w:r>
              <w:rPr>
                <w:b w:val="0"/>
                <w:i/>
              </w:rPr>
              <w:t xml:space="preserve"> &lt;име на сигнала&gt;;</w:t>
            </w:r>
          </w:p>
        </w:tc>
      </w:tr>
      <w:tr w:rsidR="00FD5F55" w:rsidTr="0097106B">
        <w:tc>
          <w:tcPr>
            <w:tcW w:w="1702" w:type="dxa"/>
          </w:tcPr>
          <w:p w:rsidR="00FD5F55" w:rsidRDefault="00FD5F55" w:rsidP="0097106B">
            <w:pPr>
              <w:pStyle w:val="Heading5"/>
              <w:numPr>
                <w:ilvl w:val="0"/>
                <w:numId w:val="0"/>
              </w:numPr>
              <w:jc w:val="left"/>
              <w:outlineLvl w:val="4"/>
            </w:pPr>
            <w:r>
              <w:t>Посока на интерфейса</w:t>
            </w:r>
          </w:p>
        </w:tc>
        <w:tc>
          <w:tcPr>
            <w:tcW w:w="6328" w:type="dxa"/>
            <w:gridSpan w:val="3"/>
          </w:tcPr>
          <w:p w:rsidR="00FD5F55" w:rsidRDefault="00FD5F55" w:rsidP="0097106B">
            <w:pPr>
              <w:pStyle w:val="Heading5"/>
              <w:numPr>
                <w:ilvl w:val="0"/>
                <w:numId w:val="0"/>
              </w:numPr>
              <w:outlineLvl w:val="4"/>
            </w:pPr>
            <w:r>
              <w:rPr>
                <w:b w:val="0"/>
                <w:i/>
              </w:rPr>
              <w:t>Provided</w:t>
            </w:r>
          </w:p>
        </w:tc>
      </w:tr>
      <w:tr w:rsidR="00FD5F55" w:rsidTr="0097106B">
        <w:tc>
          <w:tcPr>
            <w:tcW w:w="1702" w:type="dxa"/>
          </w:tcPr>
          <w:p w:rsidR="00FD5F55" w:rsidRDefault="00FD5F55" w:rsidP="0097106B">
            <w:pPr>
              <w:pStyle w:val="Heading5"/>
              <w:numPr>
                <w:ilvl w:val="0"/>
                <w:numId w:val="0"/>
              </w:numPr>
              <w:jc w:val="left"/>
              <w:outlineLvl w:val="4"/>
            </w:pPr>
          </w:p>
        </w:tc>
        <w:tc>
          <w:tcPr>
            <w:tcW w:w="2438" w:type="dxa"/>
          </w:tcPr>
          <w:p w:rsidR="00FD5F55" w:rsidRPr="007414B8" w:rsidRDefault="00FD5F55" w:rsidP="0097106B">
            <w:pPr>
              <w:pStyle w:val="Heading5"/>
              <w:numPr>
                <w:ilvl w:val="0"/>
                <w:numId w:val="0"/>
              </w:numPr>
              <w:jc w:val="left"/>
              <w:outlineLvl w:val="4"/>
            </w:pPr>
            <w:r w:rsidRPr="007414B8">
              <w:t>Елемент</w:t>
            </w:r>
          </w:p>
        </w:tc>
        <w:tc>
          <w:tcPr>
            <w:tcW w:w="2520" w:type="dxa"/>
            <w:shd w:val="clear" w:color="auto" w:fill="FFFFFF" w:themeFill="background1"/>
          </w:tcPr>
          <w:p w:rsidR="00FD5F55" w:rsidRDefault="00FD5F55" w:rsidP="0097106B">
            <w:pPr>
              <w:pStyle w:val="Heading5"/>
              <w:numPr>
                <w:ilvl w:val="0"/>
                <w:numId w:val="0"/>
              </w:numPr>
              <w:outlineLvl w:val="4"/>
            </w:pPr>
            <w:r>
              <w:t>Наименование</w:t>
            </w:r>
          </w:p>
        </w:tc>
        <w:tc>
          <w:tcPr>
            <w:tcW w:w="1370" w:type="dxa"/>
          </w:tcPr>
          <w:p w:rsidR="00FD5F55" w:rsidRDefault="00FD5F55" w:rsidP="0097106B">
            <w:pPr>
              <w:pStyle w:val="Heading5"/>
              <w:numPr>
                <w:ilvl w:val="0"/>
                <w:numId w:val="0"/>
              </w:numPr>
              <w:outlineLvl w:val="4"/>
            </w:pPr>
            <w:r>
              <w:t>Тип</w:t>
            </w:r>
          </w:p>
        </w:tc>
      </w:tr>
      <w:tr w:rsidR="00FD5F55" w:rsidTr="0097106B">
        <w:tc>
          <w:tcPr>
            <w:tcW w:w="1702" w:type="dxa"/>
          </w:tcPr>
          <w:p w:rsidR="00FD5F55" w:rsidRDefault="00FD5F55" w:rsidP="0097106B">
            <w:pPr>
              <w:pStyle w:val="Heading5"/>
              <w:numPr>
                <w:ilvl w:val="0"/>
                <w:numId w:val="0"/>
              </w:numPr>
              <w:jc w:val="left"/>
              <w:outlineLvl w:val="4"/>
            </w:pPr>
            <w:r>
              <w:t>Интерфейс</w:t>
            </w:r>
          </w:p>
        </w:tc>
        <w:tc>
          <w:tcPr>
            <w:tcW w:w="2438" w:type="dxa"/>
          </w:tcPr>
          <w:p w:rsidR="00FD5F55" w:rsidRPr="00AC1AA2" w:rsidRDefault="00FD5F55" w:rsidP="0097106B">
            <w:pPr>
              <w:pStyle w:val="Heading5"/>
              <w:numPr>
                <w:ilvl w:val="0"/>
                <w:numId w:val="0"/>
              </w:numPr>
              <w:jc w:val="left"/>
              <w:outlineLvl w:val="4"/>
              <w:rPr>
                <w:b w:val="0"/>
                <w:i/>
              </w:rPr>
            </w:pPr>
            <w:r>
              <w:rPr>
                <w:b w:val="0"/>
                <w:i/>
              </w:rPr>
              <w:t>SenderReceiverInterface</w:t>
            </w:r>
          </w:p>
        </w:tc>
        <w:tc>
          <w:tcPr>
            <w:tcW w:w="2520" w:type="dxa"/>
          </w:tcPr>
          <w:p w:rsidR="00FD5F55" w:rsidRPr="00121D09" w:rsidRDefault="00FD5F55" w:rsidP="0097106B">
            <w:pPr>
              <w:pStyle w:val="Heading5"/>
              <w:numPr>
                <w:ilvl w:val="0"/>
                <w:numId w:val="0"/>
              </w:numPr>
              <w:jc w:val="left"/>
              <w:outlineLvl w:val="4"/>
              <w:rPr>
                <w:b w:val="0"/>
                <w:i/>
              </w:rPr>
            </w:pPr>
            <w:r w:rsidRPr="00FC115D">
              <w:rPr>
                <w:b w:val="0"/>
                <w:i/>
              </w:rPr>
              <w:t>TOSSig_</w:t>
            </w:r>
            <w:r>
              <w:rPr>
                <w:b w:val="0"/>
                <w:i/>
              </w:rPr>
              <w:t>&lt; име на сигнала &gt;</w:t>
            </w:r>
            <w:r w:rsidRPr="00FC115D">
              <w:rPr>
                <w:b w:val="0"/>
                <w:i/>
              </w:rPr>
              <w:t>_If</w:t>
            </w:r>
          </w:p>
        </w:tc>
        <w:tc>
          <w:tcPr>
            <w:tcW w:w="1370" w:type="dxa"/>
            <w:shd w:val="clear" w:color="auto" w:fill="BFBFBF" w:themeFill="background1" w:themeFillShade="BF"/>
          </w:tcPr>
          <w:p w:rsidR="00FD5F55" w:rsidRPr="001D7F27" w:rsidRDefault="00FD5F55" w:rsidP="0097106B">
            <w:pPr>
              <w:pStyle w:val="Heading5"/>
              <w:numPr>
                <w:ilvl w:val="0"/>
                <w:numId w:val="0"/>
              </w:numPr>
              <w:jc w:val="left"/>
              <w:outlineLvl w:val="4"/>
              <w:rPr>
                <w:b w:val="0"/>
                <w:i/>
              </w:rPr>
            </w:pPr>
          </w:p>
        </w:tc>
      </w:tr>
      <w:tr w:rsidR="00FD5F55" w:rsidTr="0097106B">
        <w:tc>
          <w:tcPr>
            <w:tcW w:w="1702" w:type="dxa"/>
          </w:tcPr>
          <w:p w:rsidR="00FD5F55" w:rsidRDefault="00FD5F55" w:rsidP="0097106B">
            <w:pPr>
              <w:pStyle w:val="Heading5"/>
              <w:numPr>
                <w:ilvl w:val="0"/>
                <w:numId w:val="0"/>
              </w:numPr>
              <w:jc w:val="left"/>
              <w:outlineLvl w:val="4"/>
            </w:pPr>
            <w:r>
              <w:t>Елемент от данни</w:t>
            </w:r>
          </w:p>
        </w:tc>
        <w:tc>
          <w:tcPr>
            <w:tcW w:w="2438" w:type="dxa"/>
          </w:tcPr>
          <w:p w:rsidR="00FD5F55" w:rsidRPr="00DA2BDA" w:rsidRDefault="00FD5F55" w:rsidP="0097106B">
            <w:pPr>
              <w:pStyle w:val="Heading5"/>
              <w:numPr>
                <w:ilvl w:val="0"/>
                <w:numId w:val="0"/>
              </w:numPr>
              <w:jc w:val="left"/>
              <w:outlineLvl w:val="4"/>
              <w:rPr>
                <w:b w:val="0"/>
                <w:i/>
              </w:rPr>
            </w:pPr>
            <w:r>
              <w:rPr>
                <w:b w:val="0"/>
                <w:i/>
              </w:rPr>
              <w:t>DataElement</w:t>
            </w:r>
          </w:p>
        </w:tc>
        <w:tc>
          <w:tcPr>
            <w:tcW w:w="2520" w:type="dxa"/>
          </w:tcPr>
          <w:p w:rsidR="00FD5F55" w:rsidRPr="001D7F27" w:rsidRDefault="00FD5F55" w:rsidP="0097106B">
            <w:pPr>
              <w:pStyle w:val="Heading5"/>
              <w:numPr>
                <w:ilvl w:val="0"/>
                <w:numId w:val="0"/>
              </w:numPr>
              <w:jc w:val="left"/>
              <w:outlineLvl w:val="4"/>
              <w:rPr>
                <w:i/>
              </w:rPr>
            </w:pPr>
            <w:r>
              <w:rPr>
                <w:b w:val="0"/>
                <w:i/>
              </w:rPr>
              <w:t>&lt;елемент&gt;</w:t>
            </w:r>
          </w:p>
        </w:tc>
        <w:tc>
          <w:tcPr>
            <w:tcW w:w="1370" w:type="dxa"/>
          </w:tcPr>
          <w:p w:rsidR="00FD5F55" w:rsidRPr="001D7F27" w:rsidRDefault="00FD5F55" w:rsidP="0097106B">
            <w:pPr>
              <w:pStyle w:val="Heading5"/>
              <w:keepNext/>
              <w:numPr>
                <w:ilvl w:val="0"/>
                <w:numId w:val="0"/>
              </w:numPr>
              <w:jc w:val="left"/>
              <w:outlineLvl w:val="4"/>
              <w:rPr>
                <w:b w:val="0"/>
                <w:i/>
              </w:rPr>
            </w:pPr>
            <w:r>
              <w:rPr>
                <w:b w:val="0"/>
                <w:i/>
              </w:rPr>
              <w:t>Integer</w:t>
            </w:r>
          </w:p>
        </w:tc>
      </w:tr>
    </w:tbl>
    <w:p w:rsidR="00FD5F55" w:rsidRDefault="00FD5F55" w:rsidP="00FD5F55">
      <w:pPr>
        <w:pStyle w:val="Caption"/>
      </w:pPr>
      <w:r>
        <w:t xml:space="preserve"> Таблица </w:t>
      </w:r>
      <w:r w:rsidR="00E73236">
        <w:fldChar w:fldCharType="begin"/>
      </w:r>
      <w:r w:rsidR="00E73236">
        <w:instrText xml:space="preserve"> SEQ Таблица \* ARABIC </w:instrText>
      </w:r>
      <w:r w:rsidR="00E73236">
        <w:fldChar w:fldCharType="separate"/>
      </w:r>
      <w:ins w:id="1362" w:author="mitko" w:date="2015-02-18T22:01:00Z">
        <w:r w:rsidR="00245837">
          <w:rPr>
            <w:noProof/>
          </w:rPr>
          <w:t>34</w:t>
        </w:r>
      </w:ins>
      <w:del w:id="1363" w:author="mitko" w:date="2015-02-18T21:17:00Z">
        <w:r w:rsidR="00A34B04" w:rsidDel="00F559A3">
          <w:rPr>
            <w:noProof/>
          </w:rPr>
          <w:delText>33</w:delText>
        </w:r>
      </w:del>
      <w:r w:rsidR="00E73236">
        <w:rPr>
          <w:noProof/>
        </w:rPr>
        <w:fldChar w:fldCharType="end"/>
      </w:r>
      <w:r w:rsidR="00336C66">
        <w:t xml:space="preserve"> (</w:t>
      </w:r>
      <w:r>
        <w:t>Описание на TOSSignal, *.jil файл)</w:t>
      </w:r>
    </w:p>
    <w:p w:rsidR="00FD5F55" w:rsidRDefault="00FD5F55" w:rsidP="00FD5F55">
      <w:pPr>
        <w:pStyle w:val="Caption"/>
      </w:pPr>
    </w:p>
    <w:p w:rsidR="00FD5F55" w:rsidRDefault="00FD5F55" w:rsidP="00FD5F55">
      <w:pPr>
        <w:pStyle w:val="Heading2"/>
      </w:pPr>
      <w:bookmarkStart w:id="1364" w:name="_Ref400907246"/>
      <w:bookmarkStart w:id="1365" w:name="_Ref411111611"/>
      <w:bookmarkStart w:id="1366" w:name="_Ref411111632"/>
      <w:bookmarkStart w:id="1367" w:name="_Toc397093007"/>
      <w:bookmarkStart w:id="1368" w:name="_Toc412060243"/>
      <w:r w:rsidRPr="00923D0B">
        <w:rPr>
          <w:lang w:val="ru-RU"/>
        </w:rPr>
        <w:t xml:space="preserve">Качествени </w:t>
      </w:r>
      <w:r w:rsidRPr="008F427A">
        <w:t>(нефункционални</w:t>
      </w:r>
      <w:r w:rsidRPr="00923D0B">
        <w:rPr>
          <w:lang w:val="ru-RU"/>
        </w:rPr>
        <w:t>)</w:t>
      </w:r>
      <w:r w:rsidRPr="008F427A">
        <w:t xml:space="preserve"> изисквания</w:t>
      </w:r>
      <w:bookmarkEnd w:id="1364"/>
      <w:bookmarkEnd w:id="1368"/>
      <w:r w:rsidRPr="00923D0B">
        <w:rPr>
          <w:lang w:val="ru-RU"/>
        </w:rPr>
        <w:t xml:space="preserve"> </w:t>
      </w:r>
      <w:bookmarkEnd w:id="1365"/>
      <w:bookmarkEnd w:id="1366"/>
    </w:p>
    <w:p w:rsidR="00FD5F55" w:rsidRDefault="00FD5F55" w:rsidP="00FD5F55">
      <w:pPr>
        <w:pStyle w:val="Heading3"/>
      </w:pPr>
      <w:bookmarkStart w:id="1369" w:name="_Toc412060244"/>
      <w:bookmarkEnd w:id="1367"/>
      <w:r>
        <w:t>Скалируемост</w:t>
      </w:r>
      <w:bookmarkEnd w:id="1369"/>
    </w:p>
    <w:p w:rsidR="00FD5F55" w:rsidRDefault="00FD5F55" w:rsidP="00FD5F55">
      <w:r>
        <w:t>Дизайн</w:t>
      </w:r>
      <w:ins w:id="1370" w:author="aldi" w:date="2015-02-16T16:40:00Z">
        <w:r w:rsidR="00905AAA">
          <w:t>ът</w:t>
        </w:r>
      </w:ins>
      <w:del w:id="1371" w:author="aldi" w:date="2015-02-16T16:40:00Z">
        <w:r w:rsidDel="00905AAA">
          <w:delText>а</w:delText>
        </w:r>
      </w:del>
      <w:r>
        <w:t xml:space="preserve"> на системата трябва да позволява лесно разширяване. Най-вече възможността да се добавят критерии за конектори и компоненти както и добавянето на нови файлови анализатори. Също основния анализатор на проекти (</w:t>
      </w:r>
      <w:r w:rsidRPr="0025073D">
        <w:rPr>
          <w:i/>
        </w:rPr>
        <w:fldChar w:fldCharType="begin"/>
      </w:r>
      <w:r w:rsidRPr="0025073D">
        <w:rPr>
          <w:i/>
        </w:rPr>
        <w:instrText xml:space="preserve"> REF _Ref398209066 \w \h </w:instrText>
      </w:r>
      <w:r>
        <w:rPr>
          <w:i/>
        </w:rPr>
        <w:instrText xml:space="preserve"> \* MERGEFORMAT </w:instrText>
      </w:r>
      <w:r w:rsidRPr="0025073D">
        <w:rPr>
          <w:i/>
        </w:rPr>
      </w:r>
      <w:r w:rsidRPr="0025073D">
        <w:rPr>
          <w:i/>
        </w:rPr>
        <w:fldChar w:fldCharType="separate"/>
      </w:r>
      <w:r w:rsidR="00245837">
        <w:rPr>
          <w:i/>
        </w:rPr>
        <w:t>3.3.1.5</w:t>
      </w:r>
      <w:r w:rsidRPr="0025073D">
        <w:rPr>
          <w:i/>
        </w:rPr>
        <w:fldChar w:fldCharType="end"/>
      </w:r>
      <w:r>
        <w:t>) трябва да може да бъде заместван с алтернативен такъв в случай, че за дадена стандартна архитектура, основния анализатор не е подходящ.</w:t>
      </w:r>
    </w:p>
    <w:p w:rsidR="00FD5F55" w:rsidRDefault="00FD5F55" w:rsidP="00FD5F55">
      <w:pPr>
        <w:pStyle w:val="Heading3"/>
      </w:pPr>
      <w:bookmarkStart w:id="1372" w:name="_Toc412060245"/>
      <w:r>
        <w:t>Модифицируемост и документация</w:t>
      </w:r>
      <w:bookmarkEnd w:id="1372"/>
    </w:p>
    <w:p w:rsidR="00FD5F55" w:rsidRDefault="00FD5F55" w:rsidP="00FD5F55">
      <w:r>
        <w:t>С цел лесна и ефикасна модификация и поддържане на точна документация на ниво дизайн, разработката на системата да се направи с UML2.x модел, от който да се генерира основната структура на кода.</w:t>
      </w:r>
    </w:p>
    <w:p w:rsidR="00FD5F55" w:rsidRDefault="00FD5F55" w:rsidP="00FD5F55">
      <w:pPr>
        <w:pStyle w:val="Heading3"/>
      </w:pPr>
      <w:bookmarkStart w:id="1373" w:name="_Toc412060246"/>
      <w:r>
        <w:t>Поддръжка и възможност за разширение</w:t>
      </w:r>
      <w:bookmarkEnd w:id="1373"/>
    </w:p>
    <w:p w:rsidR="00FD5F55" w:rsidRDefault="00FD5F55" w:rsidP="00FD5F55">
      <w:r>
        <w:t>След добавяне на нови изисквания към системата в периода на поддръжка на системата, биха могли да се отличат части от кода, които се изпълняват неефективно и би било изгодно те да се пренапишат на език, който се изпълнява по-ефективно от предложения. Поради това е добре езика, на който е имплементирана системата да е с възможност за разширяване с други езици за програмиране.</w:t>
      </w:r>
    </w:p>
    <w:p w:rsidR="00FD5F55" w:rsidRDefault="00FD5F55" w:rsidP="00FD5F55">
      <w:pPr>
        <w:pStyle w:val="Heading3"/>
      </w:pPr>
      <w:bookmarkStart w:id="1374" w:name="_Ref411088634"/>
      <w:bookmarkStart w:id="1375" w:name="_Toc412060247"/>
      <w:r>
        <w:t>Потребителски интерфейс</w:t>
      </w:r>
      <w:bookmarkEnd w:id="1374"/>
      <w:bookmarkEnd w:id="1375"/>
    </w:p>
    <w:p w:rsidR="00FD5F55" w:rsidRDefault="00FD5F55" w:rsidP="00FD5F55">
      <w:r>
        <w:t>Системата трябва да представлява библиотека с класове представящи:</w:t>
      </w:r>
    </w:p>
    <w:p w:rsidR="00FD5F55" w:rsidRDefault="00FD5F55" w:rsidP="00A930EA">
      <w:pPr>
        <w:pStyle w:val="ListParagraph"/>
        <w:numPr>
          <w:ilvl w:val="0"/>
          <w:numId w:val="17"/>
        </w:numPr>
      </w:pPr>
      <w:r>
        <w:t>Основен анализатор</w:t>
      </w:r>
    </w:p>
    <w:p w:rsidR="00FD5F55" w:rsidRDefault="00FD5F55" w:rsidP="00A930EA">
      <w:pPr>
        <w:pStyle w:val="ListParagraph"/>
        <w:numPr>
          <w:ilvl w:val="0"/>
          <w:numId w:val="17"/>
        </w:numPr>
      </w:pPr>
      <w:r>
        <w:t>Анализатори на различни файлови формати</w:t>
      </w:r>
    </w:p>
    <w:p w:rsidR="00FD5F55" w:rsidRDefault="00FD5F55" w:rsidP="00A930EA">
      <w:pPr>
        <w:pStyle w:val="ListParagraph"/>
        <w:numPr>
          <w:ilvl w:val="0"/>
          <w:numId w:val="17"/>
        </w:numPr>
      </w:pPr>
      <w:r>
        <w:lastRenderedPageBreak/>
        <w:t>Компоненти критерии</w:t>
      </w:r>
    </w:p>
    <w:p w:rsidR="00FD5F55" w:rsidRDefault="00FD5F55" w:rsidP="00A930EA">
      <w:pPr>
        <w:pStyle w:val="ListParagraph"/>
        <w:numPr>
          <w:ilvl w:val="0"/>
          <w:numId w:val="17"/>
        </w:numPr>
      </w:pPr>
      <w:r>
        <w:t>Конекторни критерии</w:t>
      </w:r>
    </w:p>
    <w:p w:rsidR="00FD5F55" w:rsidRDefault="00FD5F55" w:rsidP="00A930EA">
      <w:pPr>
        <w:pStyle w:val="ListParagraph"/>
        <w:numPr>
          <w:ilvl w:val="0"/>
          <w:numId w:val="17"/>
        </w:numPr>
      </w:pPr>
      <w:r>
        <w:t>Сериализатор на извлечения архитектурен модел към XMI (</w:t>
      </w:r>
      <w:r w:rsidRPr="00BA6810">
        <w:rPr>
          <w:i/>
        </w:rPr>
        <w:fldChar w:fldCharType="begin"/>
      </w:r>
      <w:r w:rsidRPr="00BA6810">
        <w:rPr>
          <w:i/>
        </w:rPr>
        <w:instrText xml:space="preserve"> REF _Ref398212142 \w \h </w:instrText>
      </w:r>
      <w:r>
        <w:rPr>
          <w:i/>
        </w:rPr>
        <w:instrText xml:space="preserve"> \* MERGEFORMAT </w:instrText>
      </w:r>
      <w:r w:rsidRPr="00BA6810">
        <w:rPr>
          <w:i/>
        </w:rPr>
      </w:r>
      <w:r w:rsidRPr="00BA6810">
        <w:rPr>
          <w:i/>
        </w:rPr>
        <w:fldChar w:fldCharType="separate"/>
      </w:r>
      <w:r w:rsidR="00245837">
        <w:rPr>
          <w:i/>
        </w:rPr>
        <w:t>3.3.1.9</w:t>
      </w:r>
      <w:r w:rsidRPr="00BA6810">
        <w:rPr>
          <w:i/>
        </w:rPr>
        <w:fldChar w:fldCharType="end"/>
      </w:r>
      <w:r>
        <w:t>)</w:t>
      </w:r>
    </w:p>
    <w:p w:rsidR="00FD5F55" w:rsidRPr="00D456F6" w:rsidRDefault="00FD5F55" w:rsidP="00FD5F55">
      <w:r>
        <w:t>Трябва да съдържа примерна имплементация с елементите на библиотеката.</w:t>
      </w:r>
    </w:p>
    <w:p w:rsidR="00FD5F55" w:rsidRDefault="00FD5F55" w:rsidP="00FD5F55">
      <w:pPr>
        <w:pStyle w:val="Heading3"/>
      </w:pPr>
      <w:bookmarkStart w:id="1376" w:name="_Toc412060248"/>
      <w:r>
        <w:t>Тестваемост</w:t>
      </w:r>
      <w:bookmarkEnd w:id="1376"/>
    </w:p>
    <w:p w:rsidR="00FD5F55" w:rsidRDefault="008F427A" w:rsidP="00FD5F55">
      <w:r>
        <w:t>Системата</w:t>
      </w:r>
      <w:r w:rsidR="00FD5F55">
        <w:t xml:space="preserve"> трябва да се предостави със съответния тестов софтуер и тестови данни, които са достатъчни да изпълнят </w:t>
      </w:r>
      <w:r>
        <w:t>регресионни</w:t>
      </w:r>
      <w:r w:rsidR="00FD5F55">
        <w:t xml:space="preserve"> тестове на всичките </w:t>
      </w:r>
      <w:r w:rsidR="00FD5F55">
        <w:rPr>
          <w:rFonts w:ascii="Cambria Math" w:hAnsi="Cambria Math"/>
        </w:rPr>
        <w:t xml:space="preserve">ѝ </w:t>
      </w:r>
      <w:r w:rsidR="00FD5F55">
        <w:t>функционалности.</w:t>
      </w:r>
    </w:p>
    <w:p w:rsidR="00FD5F55" w:rsidRPr="00C3793A" w:rsidRDefault="00FD5F55" w:rsidP="00FD5F55">
      <w:pPr>
        <w:pStyle w:val="Heading2"/>
        <w:rPr>
          <w:lang w:val="ru-RU"/>
        </w:rPr>
      </w:pPr>
      <w:bookmarkStart w:id="1377" w:name="_Toc397093009"/>
      <w:bookmarkStart w:id="1378" w:name="_Toc412060249"/>
      <w:r>
        <w:rPr>
          <w:lang w:val="ru-RU"/>
        </w:rPr>
        <w:t>Изводи</w:t>
      </w:r>
      <w:bookmarkEnd w:id="1377"/>
      <w:bookmarkEnd w:id="1378"/>
    </w:p>
    <w:p w:rsidR="00FD5F55" w:rsidRDefault="00FD5F55" w:rsidP="00FD5F55">
      <w:pPr>
        <w:rPr>
          <w:i/>
        </w:rPr>
      </w:pPr>
      <w:commentRangeStart w:id="1379"/>
      <w:r>
        <w:t>След</w:t>
      </w:r>
      <w:commentRangeEnd w:id="1379"/>
      <w:r w:rsidR="006C72E6">
        <w:rPr>
          <w:rStyle w:val="CommentReference"/>
        </w:rPr>
        <w:commentReference w:id="1379"/>
      </w:r>
      <w:r>
        <w:t xml:space="preserve"> като развихме концептуалния модел (точка </w:t>
      </w:r>
      <w:r w:rsidRPr="00B26A28">
        <w:rPr>
          <w:i/>
        </w:rPr>
        <w:fldChar w:fldCharType="begin"/>
      </w:r>
      <w:r w:rsidRPr="00B26A28">
        <w:rPr>
          <w:i/>
        </w:rPr>
        <w:instrText xml:space="preserve"> REF _Ref398223866 \n \h </w:instrText>
      </w:r>
      <w:r>
        <w:rPr>
          <w:i/>
        </w:rPr>
        <w:instrText xml:space="preserve"> \* MERGEFORMAT </w:instrText>
      </w:r>
      <w:r w:rsidRPr="00B26A28">
        <w:rPr>
          <w:i/>
        </w:rPr>
      </w:r>
      <w:r w:rsidRPr="00B26A28">
        <w:rPr>
          <w:i/>
        </w:rPr>
        <w:fldChar w:fldCharType="separate"/>
      </w:r>
      <w:r w:rsidR="00245837">
        <w:rPr>
          <w:i/>
        </w:rPr>
        <w:t>3.1</w:t>
      </w:r>
      <w:r w:rsidRPr="00B26A28">
        <w:rPr>
          <w:i/>
        </w:rPr>
        <w:fldChar w:fldCharType="end"/>
      </w:r>
      <w:r>
        <w:t xml:space="preserve">) достигнахме до извода, че има изискване, което не е явно зададено в  точка </w:t>
      </w:r>
      <w:r w:rsidRPr="00603C94">
        <w:rPr>
          <w:i/>
        </w:rPr>
        <w:fldChar w:fldCharType="begin"/>
      </w:r>
      <w:r w:rsidRPr="00603C94">
        <w:rPr>
          <w:i/>
        </w:rPr>
        <w:instrText xml:space="preserve"> REF _Ref397600358 \r \h </w:instrText>
      </w:r>
      <w:r>
        <w:rPr>
          <w:i/>
        </w:rPr>
        <w:instrText xml:space="preserve"> \* MERGEFORMAT </w:instrText>
      </w:r>
      <w:r w:rsidRPr="00603C94">
        <w:rPr>
          <w:i/>
        </w:rPr>
      </w:r>
      <w:r w:rsidRPr="00603C94">
        <w:rPr>
          <w:i/>
        </w:rPr>
        <w:fldChar w:fldCharType="separate"/>
      </w:r>
      <w:r w:rsidR="00245837">
        <w:rPr>
          <w:i/>
        </w:rPr>
        <w:t>1.5</w:t>
      </w:r>
      <w:r w:rsidRPr="00603C94">
        <w:rPr>
          <w:i/>
        </w:rPr>
        <w:fldChar w:fldCharType="end"/>
      </w:r>
      <w:r>
        <w:t xml:space="preserve">, а именно </w:t>
      </w:r>
      <w:r w:rsidRPr="00B26A28">
        <w:rPr>
          <w:i/>
        </w:rPr>
        <w:t>изготвяне на критерии за анализ</w:t>
      </w:r>
      <w:r>
        <w:t xml:space="preserve">, в основата на които е заложено разпознаването на архитектурни елементи. След детайлен анализ на не-явното изискване изведохме три негови </w:t>
      </w:r>
      <w:del w:id="1380" w:author="mitko" w:date="2015-02-18T21:51:00Z">
        <w:r w:rsidDel="003C68F9">
          <w:delText xml:space="preserve">под </w:delText>
        </w:r>
      </w:del>
      <w:ins w:id="1381" w:author="mitko" w:date="2015-02-18T21:51:00Z">
        <w:r w:rsidR="003C68F9">
          <w:t>под</w:t>
        </w:r>
        <w:r w:rsidR="003C68F9">
          <w:rPr>
            <w:lang w:val="en-US"/>
          </w:rPr>
          <w:t>-</w:t>
        </w:r>
      </w:ins>
      <w:r>
        <w:t xml:space="preserve">случая: </w:t>
      </w:r>
      <w:r w:rsidRPr="00B5059D">
        <w:rPr>
          <w:i/>
        </w:rPr>
        <w:t>подготовка на критерии за тип файл; подготовка на критерии за компонент; подготовка на критерии за конектор.</w:t>
      </w:r>
    </w:p>
    <w:p w:rsidR="00FD5F55" w:rsidRDefault="00FD5F55" w:rsidP="00FD5F55">
      <w:r>
        <w:t xml:space="preserve">При наличие на база с критерии за дадена софтуерна архитектура, можем да анализираме проект следващ същия стандарт. С анализа на проекта, спазвайки изискванията за правилата за трансформация към мета-модела в точка </w:t>
      </w:r>
      <w:r w:rsidRPr="003D4153">
        <w:rPr>
          <w:i/>
        </w:rPr>
        <w:fldChar w:fldCharType="begin"/>
      </w:r>
      <w:r w:rsidRPr="003D4153">
        <w:rPr>
          <w:i/>
        </w:rPr>
        <w:instrText xml:space="preserve"> REF _Ref398216154 \n \h </w:instrText>
      </w:r>
      <w:r>
        <w:rPr>
          <w:i/>
        </w:rPr>
        <w:instrText xml:space="preserve"> \* MERGEFORMAT </w:instrText>
      </w:r>
      <w:r w:rsidRPr="003D4153">
        <w:rPr>
          <w:i/>
        </w:rPr>
      </w:r>
      <w:r w:rsidRPr="003D4153">
        <w:rPr>
          <w:i/>
        </w:rPr>
        <w:fldChar w:fldCharType="separate"/>
      </w:r>
      <w:r w:rsidR="00245837">
        <w:rPr>
          <w:i/>
        </w:rPr>
        <w:t>3.3.4</w:t>
      </w:r>
      <w:r w:rsidRPr="003D4153">
        <w:rPr>
          <w:i/>
        </w:rPr>
        <w:fldChar w:fldCharType="end"/>
      </w:r>
      <w:r>
        <w:t xml:space="preserve"> получаваме архитектурно хранилище, което от своя страна сериализираме в файл с разпознаваем XMI формат носещ UML модел отговарящ на хранилището.</w:t>
      </w:r>
    </w:p>
    <w:p w:rsidR="00FD5F55" w:rsidRPr="003D4153" w:rsidRDefault="001A4D9A" w:rsidP="00FD5F55">
      <w:r>
        <w:rPr>
          <w:lang w:val="en-US"/>
        </w:rPr>
        <w:t>Н</w:t>
      </w:r>
      <w:r w:rsidR="00FD5F55">
        <w:t>а базата на този XMI файл можем да стартираме генерация на базов код на следствие от анализа, който представлява файлове осигуряващи средата на комуникация и обвивка на компонентите.</w:t>
      </w:r>
    </w:p>
    <w:p w:rsidR="007F13AB" w:rsidRDefault="00505D85" w:rsidP="001B597C">
      <w:pPr>
        <w:pStyle w:val="Heading1"/>
        <w:jc w:val="left"/>
      </w:pPr>
      <w:bookmarkStart w:id="1382" w:name="_Ref411171600"/>
      <w:bookmarkStart w:id="1383" w:name="_Ref411180132"/>
      <w:bookmarkStart w:id="1384" w:name="_Toc412060250"/>
      <w:r w:rsidRPr="001B597C">
        <w:lastRenderedPageBreak/>
        <w:t>Използвани технологии, платформи и методологии</w:t>
      </w:r>
      <w:bookmarkEnd w:id="1151"/>
      <w:bookmarkEnd w:id="1382"/>
      <w:bookmarkEnd w:id="1383"/>
      <w:bookmarkEnd w:id="1384"/>
      <w:r w:rsidRPr="001B597C">
        <w:t xml:space="preserve"> </w:t>
      </w:r>
    </w:p>
    <w:p w:rsidR="00D33782" w:rsidRPr="00D33782" w:rsidRDefault="00D33782" w:rsidP="00D33782">
      <w:pPr>
        <w:rPr>
          <w:b/>
        </w:rPr>
      </w:pPr>
      <w:r w:rsidRPr="00D33782">
        <w:rPr>
          <w:b/>
        </w:rPr>
        <w:t>Абстракт:</w:t>
      </w:r>
    </w:p>
    <w:p w:rsidR="00D33782" w:rsidRPr="008F427A" w:rsidRDefault="00D33782" w:rsidP="00D33782">
      <w:r>
        <w:t>В тази глава ще изложим изискванията към технологиите и методологиите за разработка. Ще изброим възможни кандидати и как те се представят спрямо заложените изисквания. След това ще анализираме резултатите и ще изберем най-подходящите технологии, платформи и методологии.</w:t>
      </w:r>
    </w:p>
    <w:p w:rsidR="00CD7F1C" w:rsidRDefault="00CD7F1C" w:rsidP="004F7C72">
      <w:pPr>
        <w:pStyle w:val="Heading2"/>
      </w:pPr>
      <w:bookmarkStart w:id="1385" w:name="_Toc397093000"/>
      <w:bookmarkStart w:id="1386" w:name="_Toc412060251"/>
      <w:r w:rsidRPr="008F427A">
        <w:t>Изисквания към средствата</w:t>
      </w:r>
      <w:bookmarkEnd w:id="1385"/>
      <w:bookmarkEnd w:id="1386"/>
    </w:p>
    <w:p w:rsidR="005124ED" w:rsidRDefault="00CB71C4" w:rsidP="005124ED">
      <w:pPr>
        <w:pStyle w:val="Heading3"/>
      </w:pPr>
      <w:bookmarkStart w:id="1387" w:name="_Ref410341881"/>
      <w:bookmarkStart w:id="1388" w:name="OLE_LINK1"/>
      <w:bookmarkStart w:id="1389" w:name="OLE_LINK2"/>
      <w:bookmarkStart w:id="1390" w:name="_Toc412060252"/>
      <w:r>
        <w:t>Език за програмиране</w:t>
      </w:r>
      <w:bookmarkEnd w:id="1387"/>
      <w:bookmarkEnd w:id="1390"/>
    </w:p>
    <w:bookmarkEnd w:id="1388"/>
    <w:bookmarkEnd w:id="1389"/>
    <w:p w:rsidR="00CB71C4" w:rsidRPr="00CB71C4" w:rsidRDefault="00CB71C4" w:rsidP="00CB71C4">
      <w:r>
        <w:t>Трябва да отговаря на следните изисквания:</w:t>
      </w:r>
    </w:p>
    <w:p w:rsidR="003439E4" w:rsidRDefault="003439E4" w:rsidP="00A930EA">
      <w:pPr>
        <w:pStyle w:val="ListParagraph"/>
        <w:numPr>
          <w:ilvl w:val="1"/>
          <w:numId w:val="10"/>
        </w:numPr>
      </w:pPr>
      <w:r w:rsidRPr="008F3F48">
        <w:rPr>
          <w:i/>
        </w:rPr>
        <w:t>от високо ниво</w:t>
      </w:r>
      <w:r w:rsidR="008F3F48">
        <w:t xml:space="preserve"> – тъй като за добър дизайн и реализация на инструмента ще ни е нужен език с висока степен на абстракция, а не лесен достъп до изграждащи елементи на компютърната система.</w:t>
      </w:r>
    </w:p>
    <w:p w:rsidR="005C2324" w:rsidRDefault="005C2324" w:rsidP="00A930EA">
      <w:pPr>
        <w:pStyle w:val="ListParagraph"/>
        <w:numPr>
          <w:ilvl w:val="1"/>
          <w:numId w:val="10"/>
        </w:numPr>
      </w:pPr>
      <w:r w:rsidRPr="008F3F48">
        <w:rPr>
          <w:i/>
        </w:rPr>
        <w:t>обектно-ориентиран</w:t>
      </w:r>
      <w:r w:rsidR="008F3F48">
        <w:t xml:space="preserve"> – тъй като избрания подход за разработка на инструмента е чрез изработване и поддържане на обектен модел на дизайна и генериране на базов код (класове, методи, свойства и връзки по между им).</w:t>
      </w:r>
      <w:r w:rsidR="00AE3355">
        <w:t xml:space="preserve"> </w:t>
      </w:r>
    </w:p>
    <w:p w:rsidR="003439E4" w:rsidRDefault="003439E4" w:rsidP="00A930EA">
      <w:pPr>
        <w:pStyle w:val="ListParagraph"/>
        <w:numPr>
          <w:ilvl w:val="1"/>
          <w:numId w:val="10"/>
        </w:numPr>
      </w:pPr>
      <w:r w:rsidRPr="00AE3355">
        <w:rPr>
          <w:i/>
        </w:rPr>
        <w:t xml:space="preserve">силна </w:t>
      </w:r>
      <w:r w:rsidR="008F427A" w:rsidRPr="00AE3355">
        <w:rPr>
          <w:i/>
        </w:rPr>
        <w:t>поддръжка</w:t>
      </w:r>
      <w:r w:rsidRPr="00AE3355">
        <w:rPr>
          <w:i/>
        </w:rPr>
        <w:t xml:space="preserve"> на работа с регулярни изрази</w:t>
      </w:r>
      <w:r w:rsidR="00AE3355">
        <w:t xml:space="preserve"> – </w:t>
      </w:r>
      <w:r w:rsidR="001915EC">
        <w:t>анализа над файловете на изследвания проект ще се изпълнява посредством регулярни изрази.</w:t>
      </w:r>
    </w:p>
    <w:p w:rsidR="004E451B" w:rsidRDefault="004E451B" w:rsidP="00A930EA">
      <w:pPr>
        <w:pStyle w:val="ListParagraph"/>
        <w:numPr>
          <w:ilvl w:val="1"/>
          <w:numId w:val="10"/>
        </w:numPr>
      </w:pPr>
      <w:r w:rsidRPr="001915EC">
        <w:rPr>
          <w:i/>
        </w:rPr>
        <w:t>лесно преносим</w:t>
      </w:r>
      <w:r w:rsidR="001915EC">
        <w:t xml:space="preserve"> – за да може инструмента да се прилага лесно в различни организации използващи за разработка на проектите си различни видове платформи.</w:t>
      </w:r>
    </w:p>
    <w:p w:rsidR="008E738E" w:rsidRDefault="008E738E" w:rsidP="00A930EA">
      <w:pPr>
        <w:pStyle w:val="ListParagraph"/>
        <w:numPr>
          <w:ilvl w:val="1"/>
          <w:numId w:val="10"/>
        </w:numPr>
      </w:pPr>
      <w:r w:rsidRPr="001915EC">
        <w:rPr>
          <w:i/>
        </w:rPr>
        <w:t>висока степен на изразителност</w:t>
      </w:r>
      <w:r w:rsidR="001915EC">
        <w:t xml:space="preserve"> </w:t>
      </w:r>
      <w:r w:rsidR="00957255">
        <w:t>–</w:t>
      </w:r>
      <w:r w:rsidR="001915EC">
        <w:t xml:space="preserve"> </w:t>
      </w:r>
      <w:r w:rsidR="00957255">
        <w:t xml:space="preserve">за пестене време на разработка </w:t>
      </w:r>
    </w:p>
    <w:p w:rsidR="00FC24F0" w:rsidRDefault="00FC24F0" w:rsidP="00A930EA">
      <w:pPr>
        <w:pStyle w:val="ListParagraph"/>
        <w:numPr>
          <w:ilvl w:val="1"/>
          <w:numId w:val="10"/>
        </w:numPr>
      </w:pPr>
      <w:r w:rsidRPr="00957255">
        <w:rPr>
          <w:i/>
        </w:rPr>
        <w:t xml:space="preserve">с възможност за разширяване </w:t>
      </w:r>
      <w:r w:rsidR="000170EC" w:rsidRPr="00957255">
        <w:rPr>
          <w:i/>
        </w:rPr>
        <w:t>на части от кода с други езици за програмиране</w:t>
      </w:r>
      <w:r w:rsidR="00957255">
        <w:t xml:space="preserve"> -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с който се изпълняват по-добре от първоначално избрания.</w:t>
      </w:r>
    </w:p>
    <w:p w:rsidR="00C11172" w:rsidRDefault="00CB71C4" w:rsidP="00CB71C4">
      <w:pPr>
        <w:pStyle w:val="Heading3"/>
      </w:pPr>
      <w:bookmarkStart w:id="1391" w:name="_Ref397422090"/>
      <w:bookmarkStart w:id="1392" w:name="_Toc412060253"/>
      <w:r>
        <w:t>Модел на софтуерната система</w:t>
      </w:r>
      <w:bookmarkEnd w:id="1391"/>
      <w:bookmarkEnd w:id="1392"/>
    </w:p>
    <w:p w:rsidR="00F8463F" w:rsidRPr="00F8463F" w:rsidRDefault="00F8463F" w:rsidP="00F8463F">
      <w:pPr>
        <w:rPr>
          <w:rFonts w:ascii="Cambria Math" w:hAnsi="Cambria Math"/>
        </w:rPr>
      </w:pPr>
      <w:r>
        <w:t xml:space="preserve">Тъй като искаме разработваното решение да е добре документирано и също така искаме да улесним самата разработка и времето за </w:t>
      </w:r>
      <w:r w:rsidR="008F427A">
        <w:t>изпълнението</w:t>
      </w:r>
      <w:r w:rsidRPr="00F8463F">
        <w:rPr>
          <w:rFonts w:cs="Times New Roman"/>
        </w:rPr>
        <w:t xml:space="preserve"> </w:t>
      </w:r>
      <w:r w:rsidRPr="00F8463F">
        <w:rPr>
          <w:rFonts w:ascii="Cambria Math" w:hAnsi="Cambria Math" w:cs="Cambria Math"/>
        </w:rPr>
        <w:t>ѝ</w:t>
      </w:r>
      <w:r w:rsidRPr="00F8463F">
        <w:t xml:space="preserve">, </w:t>
      </w:r>
      <w:r w:rsidRPr="00F8463F">
        <w:rPr>
          <w:rFonts w:cs="Times New Roman"/>
        </w:rPr>
        <w:t>ще</w:t>
      </w:r>
      <w:r>
        <w:rPr>
          <w:rFonts w:cs="Times New Roman"/>
        </w:rPr>
        <w:t xml:space="preserve"> използваме среда за разработка на UML модел на софтуерната система. Основните изисквания са да поддържа генериране на документация и генериране на код. Също така тази среда ще се използва за </w:t>
      </w:r>
      <w:r w:rsidR="008F427A">
        <w:rPr>
          <w:rFonts w:cs="Times New Roman"/>
        </w:rPr>
        <w:t>анализиране</w:t>
      </w:r>
      <w:r>
        <w:rPr>
          <w:rFonts w:cs="Times New Roman"/>
        </w:rPr>
        <w:t xml:space="preserve"> и визуализиране на генерирания UML модел. Следва изброени изискванията към средата за разработка на модела:</w:t>
      </w:r>
    </w:p>
    <w:p w:rsidR="00B35859" w:rsidRDefault="00C11172" w:rsidP="00A930EA">
      <w:pPr>
        <w:pStyle w:val="ListParagraph"/>
        <w:numPr>
          <w:ilvl w:val="0"/>
          <w:numId w:val="12"/>
        </w:numPr>
      </w:pPr>
      <w:r>
        <w:t xml:space="preserve">Разработката на проекта да се извършва посредством </w:t>
      </w:r>
      <w:r w:rsidR="00BC7A1C">
        <w:t xml:space="preserve">обектен </w:t>
      </w:r>
      <w:r>
        <w:t>модел</w:t>
      </w:r>
      <w:r w:rsidR="00B35859">
        <w:t xml:space="preserve"> </w:t>
      </w:r>
      <w:r>
        <w:t>UML2.x.</w:t>
      </w:r>
      <w:r w:rsidR="00991D1E">
        <w:t xml:space="preserve"> </w:t>
      </w:r>
    </w:p>
    <w:p w:rsidR="00991D1E" w:rsidRDefault="00991D1E" w:rsidP="00A930EA">
      <w:pPr>
        <w:pStyle w:val="ListParagraph"/>
        <w:numPr>
          <w:ilvl w:val="0"/>
          <w:numId w:val="12"/>
        </w:numPr>
      </w:pPr>
      <w:r>
        <w:t>Изисквания към среда за разработка на модела:</w:t>
      </w:r>
    </w:p>
    <w:p w:rsidR="00991D1E" w:rsidRDefault="00991D1E" w:rsidP="00A930EA">
      <w:pPr>
        <w:pStyle w:val="ListParagraph"/>
        <w:numPr>
          <w:ilvl w:val="1"/>
          <w:numId w:val="12"/>
        </w:numPr>
      </w:pPr>
      <w:r>
        <w:lastRenderedPageBreak/>
        <w:t>Да поддържа импорт и експорт на XMI 2.x файлове</w:t>
      </w:r>
    </w:p>
    <w:p w:rsidR="00C16D07" w:rsidRDefault="00991D1E" w:rsidP="00A930EA">
      <w:pPr>
        <w:pStyle w:val="ListParagraph"/>
        <w:numPr>
          <w:ilvl w:val="1"/>
          <w:numId w:val="12"/>
        </w:numPr>
      </w:pPr>
      <w:r>
        <w:t>Да може да генерира избрания език за програмиране</w:t>
      </w:r>
    </w:p>
    <w:p w:rsidR="00BC7A1C" w:rsidRDefault="00BC7A1C" w:rsidP="00A930EA">
      <w:pPr>
        <w:pStyle w:val="ListParagraph"/>
        <w:numPr>
          <w:ilvl w:val="0"/>
          <w:numId w:val="12"/>
        </w:numPr>
      </w:pPr>
      <w:r>
        <w:t>Основната структура на кода да се генерира от обектния модел. Това включва:</w:t>
      </w:r>
    </w:p>
    <w:p w:rsidR="00BC7A1C" w:rsidRDefault="00FE3FFB" w:rsidP="00A930EA">
      <w:pPr>
        <w:pStyle w:val="ListParagraph"/>
        <w:numPr>
          <w:ilvl w:val="1"/>
          <w:numId w:val="12"/>
        </w:numPr>
      </w:pPr>
      <w:r>
        <w:t>Пакети</w:t>
      </w:r>
    </w:p>
    <w:p w:rsidR="00FE3FFB" w:rsidRDefault="00FE3FFB" w:rsidP="00A930EA">
      <w:pPr>
        <w:pStyle w:val="ListParagraph"/>
        <w:numPr>
          <w:ilvl w:val="1"/>
          <w:numId w:val="12"/>
        </w:numPr>
      </w:pPr>
      <w:r>
        <w:t>Модули</w:t>
      </w:r>
    </w:p>
    <w:p w:rsidR="00FE3FFB" w:rsidRDefault="00FE3FFB" w:rsidP="00A930EA">
      <w:pPr>
        <w:pStyle w:val="ListParagraph"/>
        <w:numPr>
          <w:ilvl w:val="1"/>
          <w:numId w:val="12"/>
        </w:numPr>
      </w:pPr>
      <w:r>
        <w:t>Класове</w:t>
      </w:r>
    </w:p>
    <w:p w:rsidR="00FE3FFB" w:rsidRDefault="00FE3FFB" w:rsidP="00A930EA">
      <w:pPr>
        <w:pStyle w:val="ListParagraph"/>
        <w:numPr>
          <w:ilvl w:val="1"/>
          <w:numId w:val="12"/>
        </w:numPr>
      </w:pPr>
      <w:r>
        <w:t>Връзки м/у класовете (асоциация, агрегация и композиция)</w:t>
      </w:r>
    </w:p>
    <w:p w:rsidR="00FE3FFB" w:rsidRDefault="00FE3FFB" w:rsidP="00A930EA">
      <w:pPr>
        <w:pStyle w:val="ListParagraph"/>
        <w:numPr>
          <w:ilvl w:val="1"/>
          <w:numId w:val="12"/>
        </w:numPr>
      </w:pPr>
      <w:r>
        <w:t>Атрибути и методи на класовете</w:t>
      </w:r>
    </w:p>
    <w:p w:rsidR="00FE3FFB" w:rsidRDefault="004E451B" w:rsidP="00A930EA">
      <w:pPr>
        <w:pStyle w:val="ListParagraph"/>
        <w:numPr>
          <w:ilvl w:val="1"/>
          <w:numId w:val="12"/>
        </w:numPr>
      </w:pPr>
      <w:r>
        <w:t>И</w:t>
      </w:r>
      <w:r w:rsidR="00FE3FFB">
        <w:t>нициализации</w:t>
      </w:r>
    </w:p>
    <w:p w:rsidR="004E451B" w:rsidRDefault="009E2B1D" w:rsidP="00CB71C4">
      <w:pPr>
        <w:ind w:firstLine="708"/>
      </w:pPr>
      <w:r>
        <w:t xml:space="preserve">Това ще </w:t>
      </w:r>
      <w:r w:rsidR="0097622D">
        <w:t>гарантира</w:t>
      </w:r>
      <w:r>
        <w:t xml:space="preserve"> автоматична проследимост м/у дизайн</w:t>
      </w:r>
      <w:r w:rsidR="00FC26E4">
        <w:t xml:space="preserve">а в модела </w:t>
      </w:r>
      <w:r>
        <w:t>и код</w:t>
      </w:r>
      <w:r w:rsidR="00FC26E4">
        <w:t>а на системата</w:t>
      </w:r>
      <w:r>
        <w:t>.</w:t>
      </w:r>
    </w:p>
    <w:p w:rsidR="00CB71C4" w:rsidRDefault="00CB71C4" w:rsidP="00CB71C4">
      <w:pPr>
        <w:ind w:firstLine="708"/>
      </w:pPr>
    </w:p>
    <w:p w:rsidR="003153FE" w:rsidRDefault="003153FE" w:rsidP="00A930EA">
      <w:pPr>
        <w:pStyle w:val="ListParagraph"/>
        <w:numPr>
          <w:ilvl w:val="0"/>
          <w:numId w:val="13"/>
        </w:numPr>
      </w:pPr>
      <w:r>
        <w:t xml:space="preserve">В разработката на модела да се използват </w:t>
      </w:r>
      <w:r w:rsidR="00C26A4B">
        <w:t xml:space="preserve">софтуерни </w:t>
      </w:r>
      <w:r>
        <w:t xml:space="preserve">шаблони </w:t>
      </w:r>
      <w:r w:rsidR="00390467">
        <w:t>за дизайн</w:t>
      </w:r>
      <w:r w:rsidR="00C26A4B">
        <w:t xml:space="preserve"> </w:t>
      </w:r>
      <w:r>
        <w:t>(software desing patterns), които да позволяват гъвкавост и лесна скалируемост на модела.</w:t>
      </w:r>
    </w:p>
    <w:p w:rsidR="001C17BB" w:rsidRDefault="001C17BB" w:rsidP="001C17BB"/>
    <w:p w:rsidR="00CB71C4" w:rsidRDefault="00CB71C4" w:rsidP="00CB71C4">
      <w:pPr>
        <w:pStyle w:val="Heading3"/>
      </w:pPr>
      <w:bookmarkStart w:id="1393" w:name="_Toc412060254"/>
      <w:r>
        <w:t>Генератор на базовия код</w:t>
      </w:r>
      <w:bookmarkEnd w:id="1393"/>
    </w:p>
    <w:p w:rsidR="001A7367" w:rsidRPr="008F427A" w:rsidRDefault="0097106B" w:rsidP="0056195B">
      <w:r>
        <w:t>Генерирането на базовия код е изискване от заданието на дипломната работа (</w:t>
      </w:r>
      <w:r w:rsidR="00AE6EC6">
        <w:t xml:space="preserve">точка </w:t>
      </w:r>
      <w:r w:rsidRPr="0097106B">
        <w:rPr>
          <w:i/>
        </w:rPr>
        <w:fldChar w:fldCharType="begin"/>
      </w:r>
      <w:r w:rsidRPr="0097106B">
        <w:rPr>
          <w:i/>
        </w:rPr>
        <w:instrText xml:space="preserve"> REF _Ref409644656 \r \h </w:instrText>
      </w:r>
      <w:r>
        <w:rPr>
          <w:i/>
        </w:rPr>
        <w:instrText xml:space="preserve"> \* MERGEFORMAT </w:instrText>
      </w:r>
      <w:r w:rsidRPr="0097106B">
        <w:rPr>
          <w:i/>
        </w:rPr>
      </w:r>
      <w:r w:rsidRPr="0097106B">
        <w:rPr>
          <w:i/>
        </w:rPr>
        <w:fldChar w:fldCharType="separate"/>
      </w:r>
      <w:r w:rsidR="00245837">
        <w:rPr>
          <w:i/>
        </w:rPr>
        <w:t>1.5</w:t>
      </w:r>
      <w:r w:rsidRPr="0097106B">
        <w:rPr>
          <w:i/>
        </w:rPr>
        <w:fldChar w:fldCharType="end"/>
      </w:r>
      <w:r>
        <w:t>)</w:t>
      </w:r>
      <w:r w:rsidR="007840B9">
        <w:t>. За целта е необходима</w:t>
      </w:r>
      <w:r>
        <w:t xml:space="preserve"> </w:t>
      </w:r>
      <w:r w:rsidRPr="0097106B">
        <w:t>платформа за генериране на код</w:t>
      </w:r>
      <w:r w:rsidRPr="00E97289">
        <w:t xml:space="preserve"> на базата на </w:t>
      </w:r>
      <w:r>
        <w:t>UML</w:t>
      </w:r>
      <w:r w:rsidR="00AE6EC6">
        <w:t>,</w:t>
      </w:r>
      <w:r>
        <w:t xml:space="preserve"> </w:t>
      </w:r>
      <w:r w:rsidR="007840B9">
        <w:t>която трябва да</w:t>
      </w:r>
      <w:r>
        <w:t xml:space="preserve"> изпълнява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245837">
        <w:rPr>
          <w:i/>
        </w:rPr>
        <w:t>3.2.3</w:t>
      </w:r>
      <w:r w:rsidRPr="00E97289">
        <w:rPr>
          <w:i/>
        </w:rPr>
        <w:fldChar w:fldCharType="end"/>
      </w:r>
      <w:r w:rsidR="007840B9">
        <w:rPr>
          <w:i/>
        </w:rPr>
        <w:t>.</w:t>
      </w:r>
      <w:r w:rsidR="00AE6EC6">
        <w:rPr>
          <w:i/>
        </w:rPr>
        <w:t xml:space="preserve"> </w:t>
      </w:r>
      <w:r w:rsidR="00AE6EC6">
        <w:t xml:space="preserve">На кратко казано платформа за </w:t>
      </w:r>
      <w:r w:rsidR="00C976ED">
        <w:t>трансформация от тип</w:t>
      </w:r>
      <w:r w:rsidR="00634698">
        <w:t>:</w:t>
      </w:r>
      <w:r w:rsidR="008E1328">
        <w:t xml:space="preserve"> модел към текст (</w:t>
      </w:r>
      <w:r w:rsidR="008E1328" w:rsidRPr="008E1328">
        <w:t>MOFM2T</w:t>
      </w:r>
      <w:r w:rsidR="008E1328">
        <w:t>)</w:t>
      </w:r>
    </w:p>
    <w:p w:rsidR="00C3793A" w:rsidRDefault="00505D85" w:rsidP="004F7C72">
      <w:pPr>
        <w:pStyle w:val="Heading2"/>
      </w:pPr>
      <w:bookmarkStart w:id="1394" w:name="_Toc397093001"/>
      <w:bookmarkStart w:id="1395" w:name="_Toc412060255"/>
      <w:r w:rsidRPr="008F427A">
        <w:t>Видове</w:t>
      </w:r>
      <w:r>
        <w:rPr>
          <w:lang w:val="ru-RU"/>
        </w:rPr>
        <w:t xml:space="preserve"> средства </w:t>
      </w:r>
      <w:r w:rsidR="001A7367">
        <w:t>за разработване на решението</w:t>
      </w:r>
      <w:bookmarkEnd w:id="1394"/>
      <w:bookmarkEnd w:id="1395"/>
    </w:p>
    <w:p w:rsidR="00E97289" w:rsidRPr="00A805FA" w:rsidRDefault="00E97289" w:rsidP="00E97289">
      <w:r>
        <w:t xml:space="preserve">Следва изброяване на средства в три направления: </w:t>
      </w:r>
      <w:r w:rsidRPr="00E97289">
        <w:rPr>
          <w:i/>
        </w:rPr>
        <w:t>език за програмиране на решението</w:t>
      </w:r>
      <w:r>
        <w:t xml:space="preserve">, </w:t>
      </w:r>
      <w:r w:rsidRPr="00E97289">
        <w:rPr>
          <w:i/>
        </w:rPr>
        <w:t>среда за разработване на UML модел</w:t>
      </w:r>
      <w:r>
        <w:t xml:space="preserve">, който ще се използва за дизайна на инструмента и </w:t>
      </w:r>
      <w:r>
        <w:rPr>
          <w:i/>
        </w:rPr>
        <w:t>платформа за генериране на код</w:t>
      </w:r>
      <w:r w:rsidRPr="00E97289">
        <w:t xml:space="preserve"> на базата на </w:t>
      </w:r>
      <w:r>
        <w:t xml:space="preserve">UML необходим за изпълняване на изискване </w:t>
      </w:r>
      <w:r w:rsidRPr="00E97289">
        <w:rPr>
          <w:i/>
        </w:rPr>
        <w:fldChar w:fldCharType="begin"/>
      </w:r>
      <w:r w:rsidRPr="00E97289">
        <w:rPr>
          <w:i/>
        </w:rPr>
        <w:instrText xml:space="preserve"> REF _Ref397973971 \r \h </w:instrText>
      </w:r>
      <w:r>
        <w:rPr>
          <w:i/>
        </w:rPr>
        <w:instrText xml:space="preserve"> \* MERGEFORMAT </w:instrText>
      </w:r>
      <w:r w:rsidRPr="00E97289">
        <w:rPr>
          <w:i/>
        </w:rPr>
      </w:r>
      <w:r w:rsidRPr="00E97289">
        <w:rPr>
          <w:i/>
        </w:rPr>
        <w:fldChar w:fldCharType="separate"/>
      </w:r>
      <w:r w:rsidR="00245837">
        <w:rPr>
          <w:i/>
        </w:rPr>
        <w:t>3.2.3</w:t>
      </w:r>
      <w:r w:rsidRPr="00E97289">
        <w:rPr>
          <w:i/>
        </w:rPr>
        <w:fldChar w:fldCharType="end"/>
      </w:r>
      <w:r>
        <w:rPr>
          <w:i/>
        </w:rPr>
        <w:t>.</w:t>
      </w:r>
      <w:r w:rsidR="00A805FA">
        <w:rPr>
          <w:i/>
        </w:rPr>
        <w:t xml:space="preserve"> </w:t>
      </w:r>
      <w:r w:rsidR="00A805FA">
        <w:t>Респективно с изброяване на средствата ще представим и сравнителен анализ на базата на критериите описани в предната подточка за всеки един кандидат.</w:t>
      </w:r>
    </w:p>
    <w:p w:rsidR="00FC5A7F" w:rsidRDefault="00FC5A7F" w:rsidP="00FC5A7F">
      <w:pPr>
        <w:pStyle w:val="Heading3"/>
      </w:pPr>
      <w:bookmarkStart w:id="1396" w:name="_Toc412060256"/>
      <w:r>
        <w:t>Език за програмиране:</w:t>
      </w:r>
      <w:bookmarkEnd w:id="1396"/>
    </w:p>
    <w:p w:rsidR="00B37CAD" w:rsidRPr="00B37CAD" w:rsidRDefault="00B37CAD" w:rsidP="00B37CAD">
      <w:r>
        <w:t xml:space="preserve">Следва кратко описание на предложените езици за програмиране, както и таблица с тяхното сравнение по критериите от точка </w:t>
      </w:r>
      <w:r w:rsidRPr="00B37CAD">
        <w:rPr>
          <w:i/>
        </w:rPr>
        <w:fldChar w:fldCharType="begin"/>
      </w:r>
      <w:r w:rsidRPr="00B37CAD">
        <w:rPr>
          <w:i/>
        </w:rPr>
        <w:instrText xml:space="preserve"> REF _Ref410341881 \n \h </w:instrText>
      </w:r>
      <w:r>
        <w:rPr>
          <w:i/>
        </w:rPr>
        <w:instrText xml:space="preserve"> \* MERGEFORMAT </w:instrText>
      </w:r>
      <w:r w:rsidRPr="00B37CAD">
        <w:rPr>
          <w:i/>
        </w:rPr>
      </w:r>
      <w:r w:rsidRPr="00B37CAD">
        <w:rPr>
          <w:i/>
        </w:rPr>
        <w:fldChar w:fldCharType="separate"/>
      </w:r>
      <w:r w:rsidR="00245837">
        <w:rPr>
          <w:i/>
        </w:rPr>
        <w:t>4.1.1</w:t>
      </w:r>
      <w:r w:rsidRPr="00B37CAD">
        <w:rPr>
          <w:i/>
        </w:rPr>
        <w:fldChar w:fldCharType="end"/>
      </w:r>
      <w:r>
        <w:t>:</w:t>
      </w:r>
    </w:p>
    <w:p w:rsidR="00F04749" w:rsidRDefault="00F04749" w:rsidP="00F04749">
      <w:r w:rsidRPr="007D7628">
        <w:rPr>
          <w:b/>
        </w:rPr>
        <w:t>Java</w:t>
      </w:r>
      <w:r>
        <w:t xml:space="preserve"> – език за програмиране, който е </w:t>
      </w:r>
      <w:r w:rsidR="00F063EB">
        <w:t>класово базиран, обектно ориентиран и с възможно</w:t>
      </w:r>
      <w:r w:rsidR="005F5817">
        <w:t>сти за конкурентно програмиране [R29]. Разработен е с възможността да се изпълнява на различни платформи без да се налага промяна на кода,</w:t>
      </w:r>
      <w:r w:rsidR="007D7628">
        <w:t xml:space="preserve"> за което е необходима виртуална машина (Java Virtual Machine) за всяка платформа</w:t>
      </w:r>
      <w:r w:rsidR="005F5817">
        <w:t>.</w:t>
      </w:r>
    </w:p>
    <w:p w:rsidR="007D7628" w:rsidRDefault="007D7628" w:rsidP="00F04749">
      <w:r w:rsidRPr="00B37CAD">
        <w:rPr>
          <w:b/>
        </w:rPr>
        <w:t>Python</w:t>
      </w:r>
      <w:r>
        <w:t xml:space="preserve"> – език за програмиране разработен с идеята да е лесно четим и </w:t>
      </w:r>
      <w:r w:rsidR="00C67016">
        <w:t>позволява да изразяването на концепции с по-малко лин</w:t>
      </w:r>
      <w:r w:rsidR="00E75A6B">
        <w:t>ии код от например C++ и Java (</w:t>
      </w:r>
      <w:r w:rsidR="00E75A6B" w:rsidRPr="00E75A6B">
        <w:rPr>
          <w:i/>
        </w:rPr>
        <w:fldChar w:fldCharType="begin"/>
      </w:r>
      <w:r w:rsidR="00E75A6B" w:rsidRPr="00E75A6B">
        <w:rPr>
          <w:i/>
        </w:rPr>
        <w:instrText xml:space="preserve"> REF _Ref397354012 \n \h </w:instrText>
      </w:r>
      <w:r w:rsidR="00E75A6B">
        <w:rPr>
          <w:i/>
        </w:rPr>
        <w:instrText xml:space="preserve"> \* MERGEFORMAT </w:instrText>
      </w:r>
      <w:r w:rsidR="00E75A6B" w:rsidRPr="00E75A6B">
        <w:rPr>
          <w:i/>
        </w:rPr>
      </w:r>
      <w:r w:rsidR="00E75A6B" w:rsidRPr="00E75A6B">
        <w:rPr>
          <w:i/>
        </w:rPr>
        <w:fldChar w:fldCharType="separate"/>
      </w:r>
      <w:r w:rsidR="00245837">
        <w:rPr>
          <w:i/>
        </w:rPr>
        <w:t>Приложение 3</w:t>
      </w:r>
      <w:r w:rsidR="00E75A6B" w:rsidRPr="00E75A6B">
        <w:rPr>
          <w:i/>
        </w:rPr>
        <w:fldChar w:fldCharType="end"/>
      </w:r>
      <w:r w:rsidR="00E75A6B">
        <w:t>)</w:t>
      </w:r>
      <w:r w:rsidR="009C14AA">
        <w:t>. Обектно ориентиран е, императивен и поддържа функционален и процедурен стил на програмиране.</w:t>
      </w:r>
    </w:p>
    <w:p w:rsidR="002213B3" w:rsidRDefault="002213B3" w:rsidP="00F04749">
      <w:r w:rsidRPr="002213B3">
        <w:rPr>
          <w:b/>
        </w:rPr>
        <w:lastRenderedPageBreak/>
        <w:t xml:space="preserve">C# </w:t>
      </w:r>
      <w:r>
        <w:t>- обектно-ориентиран език за програмиране разработен от Microsoft като част от софтуерната платформа .NET. Езика е разработен с идеята да е прост, модерен, обектно-ориентиран език с общо предназначение.</w:t>
      </w:r>
    </w:p>
    <w:p w:rsidR="002213B3" w:rsidRPr="00F04749" w:rsidRDefault="002213B3" w:rsidP="00F04749">
      <w:r w:rsidRPr="002213B3">
        <w:rPr>
          <w:b/>
        </w:rPr>
        <w:t>C++</w:t>
      </w:r>
      <w:r>
        <w:t xml:space="preserve"> - език от високо ниво, императивен, обектно-ориентиран със статични типове, </w:t>
      </w:r>
      <w:r w:rsidR="00F16334">
        <w:t xml:space="preserve">в същото време предлага възможности за манипулиране на </w:t>
      </w:r>
      <w:r w:rsidR="008F427A">
        <w:t>паметта</w:t>
      </w:r>
      <w:r w:rsidR="00F16334">
        <w:t xml:space="preserve"> на ниско ниво.</w:t>
      </w:r>
    </w:p>
    <w:tbl>
      <w:tblPr>
        <w:tblStyle w:val="TableContemporary"/>
        <w:tblW w:w="0" w:type="auto"/>
        <w:jc w:val="center"/>
        <w:tblLook w:val="04A0" w:firstRow="1" w:lastRow="0" w:firstColumn="1" w:lastColumn="0" w:noHBand="0" w:noVBand="1"/>
      </w:tblPr>
      <w:tblGrid>
        <w:gridCol w:w="1851"/>
        <w:gridCol w:w="1155"/>
        <w:gridCol w:w="1391"/>
        <w:gridCol w:w="1507"/>
        <w:gridCol w:w="1839"/>
      </w:tblGrid>
      <w:tr w:rsidR="00255D54" w:rsidRPr="00255D54" w:rsidTr="00CB2178">
        <w:trPr>
          <w:cnfStyle w:val="100000000000" w:firstRow="1" w:lastRow="0" w:firstColumn="0" w:lastColumn="0" w:oddVBand="0" w:evenVBand="0" w:oddHBand="0" w:evenHBand="0" w:firstRowFirstColumn="0" w:firstRowLastColumn="0" w:lastRowFirstColumn="0" w:lastRowLastColumn="0"/>
          <w:jc w:val="center"/>
        </w:trPr>
        <w:tc>
          <w:tcPr>
            <w:tcW w:w="1851" w:type="dxa"/>
            <w:vAlign w:val="center"/>
          </w:tcPr>
          <w:p w:rsidR="00255D54" w:rsidRPr="00CB2178" w:rsidRDefault="00255D54" w:rsidP="00CB2178">
            <w:pPr>
              <w:jc w:val="left"/>
            </w:pPr>
            <w:r w:rsidRPr="00CB2178">
              <w:t>Език</w:t>
            </w:r>
          </w:p>
        </w:tc>
        <w:tc>
          <w:tcPr>
            <w:tcW w:w="1155" w:type="dxa"/>
          </w:tcPr>
          <w:p w:rsidR="00255D54" w:rsidRPr="00CB2178" w:rsidRDefault="00255D54" w:rsidP="008D4760">
            <w:pPr>
              <w:jc w:val="center"/>
            </w:pPr>
            <w:r w:rsidRPr="00CB2178">
              <w:t>Java</w:t>
            </w:r>
          </w:p>
        </w:tc>
        <w:tc>
          <w:tcPr>
            <w:tcW w:w="1391" w:type="dxa"/>
          </w:tcPr>
          <w:p w:rsidR="00255D54" w:rsidRPr="00CB2178" w:rsidRDefault="00255D54" w:rsidP="008D4760">
            <w:pPr>
              <w:jc w:val="center"/>
            </w:pPr>
            <w:r w:rsidRPr="00CB2178">
              <w:t>Python</w:t>
            </w:r>
          </w:p>
        </w:tc>
        <w:tc>
          <w:tcPr>
            <w:tcW w:w="1507" w:type="dxa"/>
          </w:tcPr>
          <w:p w:rsidR="00255D54" w:rsidRPr="00CB2178" w:rsidRDefault="00255D54" w:rsidP="008D4760">
            <w:pPr>
              <w:jc w:val="center"/>
            </w:pPr>
            <w:r w:rsidRPr="00CB2178">
              <w:t>C#</w:t>
            </w:r>
          </w:p>
        </w:tc>
        <w:tc>
          <w:tcPr>
            <w:tcW w:w="1839" w:type="dxa"/>
          </w:tcPr>
          <w:p w:rsidR="00255D54" w:rsidRPr="00CB2178" w:rsidRDefault="00255D54" w:rsidP="008D4760">
            <w:pPr>
              <w:jc w:val="center"/>
            </w:pPr>
            <w:r w:rsidRPr="00CB2178">
              <w:t>C++</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от високо ниво</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обектно-ориентиран</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силна </w:t>
            </w:r>
            <w:r w:rsidR="008F427A" w:rsidRPr="00255D54">
              <w:rPr>
                <w:b/>
              </w:rPr>
              <w:t>поддръжка</w:t>
            </w:r>
            <w:r w:rsidRPr="00255D54">
              <w:rPr>
                <w:b/>
              </w:rPr>
              <w:t xml:space="preserve"> на работа с регулярни изрази</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p w:rsidR="00255D54" w:rsidRDefault="00255D54" w:rsidP="00CB2178">
            <w:pPr>
              <w:jc w:val="center"/>
            </w:pPr>
            <w:r w:rsidRPr="00DA48E3">
              <w:rPr>
                <w:sz w:val="16"/>
              </w:rPr>
              <w:t>(</w:t>
            </w:r>
            <w:r w:rsidR="00D646F7">
              <w:fldChar w:fldCharType="begin"/>
            </w:r>
            <w:r w:rsidR="00D646F7">
              <w:instrText xml:space="preserve"> HYPERLINK "http://www.regular-expressions.info/tools.html" </w:instrText>
            </w:r>
            <w:ins w:id="1397" w:author="mitko" w:date="2015-02-18T21:54:00Z"/>
            <w:r w:rsidR="00D646F7">
              <w:fldChar w:fldCharType="separate"/>
            </w:r>
            <w:r w:rsidRPr="00DA48E3">
              <w:rPr>
                <w:rStyle w:val="Hyperlink"/>
                <w:rFonts w:ascii="Arial" w:hAnsi="Arial" w:cs="Arial"/>
                <w:sz w:val="16"/>
              </w:rPr>
              <w:t>слабо документирана</w:t>
            </w:r>
            <w:r w:rsidR="00D646F7">
              <w:rPr>
                <w:rStyle w:val="Hyperlink"/>
                <w:rFonts w:ascii="Arial" w:hAnsi="Arial" w:cs="Arial"/>
                <w:sz w:val="16"/>
              </w:rPr>
              <w:fldChar w:fldCharType="end"/>
            </w:r>
            <w:r w:rsidR="00415F70">
              <w:rPr>
                <w:sz w:val="16"/>
              </w:rPr>
              <w:t xml:space="preserve"> </w:t>
            </w:r>
            <w:r w:rsidR="00415F70" w:rsidRPr="00415F70">
              <w:rPr>
                <w:b/>
                <w:sz w:val="16"/>
              </w:rPr>
              <w:t>[R12]</w:t>
            </w:r>
            <w:r w:rsidRPr="00DA48E3">
              <w:rPr>
                <w:sz w:val="16"/>
              </w:rPr>
              <w:t>)</w:t>
            </w:r>
          </w:p>
        </w:tc>
        <w:tc>
          <w:tcPr>
            <w:tcW w:w="1839" w:type="dxa"/>
            <w:vAlign w:val="center"/>
          </w:tcPr>
          <w:p w:rsidR="00255D54" w:rsidRDefault="00255D54" w:rsidP="00CB2178">
            <w:pPr>
              <w:jc w:val="center"/>
            </w:pPr>
            <w:r>
              <w:t>НЕ</w:t>
            </w:r>
          </w:p>
          <w:p w:rsidR="00255D54" w:rsidRDefault="00255D54" w:rsidP="00CB2178">
            <w:pPr>
              <w:jc w:val="center"/>
            </w:pPr>
            <w:r w:rsidRPr="00DA48E3">
              <w:rPr>
                <w:sz w:val="16"/>
              </w:rPr>
              <w:t>(</w:t>
            </w:r>
            <w:r w:rsidR="00D646F7">
              <w:fldChar w:fldCharType="begin"/>
            </w:r>
            <w:r w:rsidR="00D646F7">
              <w:instrText xml:space="preserve"> HYPERLINK "http://www.regular-expressions.info/tools.html" </w:instrText>
            </w:r>
            <w:ins w:id="1398" w:author="mitko" w:date="2015-02-18T21:54:00Z"/>
            <w:r w:rsidR="00D646F7">
              <w:fldChar w:fldCharType="separate"/>
            </w:r>
            <w:r w:rsidRPr="00DA48E3">
              <w:rPr>
                <w:rStyle w:val="Hyperlink"/>
                <w:rFonts w:ascii="Arial" w:hAnsi="Arial" w:cs="Arial"/>
                <w:sz w:val="16"/>
              </w:rPr>
              <w:t>има популярна библиотека с отворен код</w:t>
            </w:r>
            <w:r w:rsidR="00D646F7">
              <w:rPr>
                <w:rStyle w:val="Hyperlink"/>
                <w:rFonts w:ascii="Arial" w:hAnsi="Arial" w:cs="Arial"/>
                <w:sz w:val="16"/>
              </w:rPr>
              <w:fldChar w:fldCharType="end"/>
            </w:r>
            <w:r w:rsidRPr="00DA48E3">
              <w:rPr>
                <w:sz w:val="16"/>
              </w:rPr>
              <w:t>)</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лесно преносим</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jc w:val="center"/>
            </w:pPr>
            <w:r>
              <w:t>ДА</w:t>
            </w:r>
          </w:p>
          <w:p w:rsidR="00255D54" w:rsidRDefault="00255D54" w:rsidP="00CB2178">
            <w:pPr>
              <w:jc w:val="center"/>
            </w:pPr>
            <w:r w:rsidRPr="00DA48E3">
              <w:rPr>
                <w:sz w:val="16"/>
              </w:rPr>
              <w:t>(в зависимост от използваните библиотеките)</w:t>
            </w:r>
          </w:p>
        </w:tc>
      </w:tr>
      <w:tr w:rsidR="00255D54" w:rsidTr="00CB2178">
        <w:trPr>
          <w:cnfStyle w:val="000000100000" w:firstRow="0" w:lastRow="0" w:firstColumn="0" w:lastColumn="0" w:oddVBand="0" w:evenVBand="0" w:oddHBand="1" w:evenHBand="0"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 xml:space="preserve">Степен на изразителност </w:t>
            </w:r>
            <w:r w:rsidRPr="00255D54">
              <w:rPr>
                <w:b/>
                <w:sz w:val="20"/>
              </w:rPr>
              <w:t>(</w:t>
            </w:r>
            <w:r w:rsidR="0033728C">
              <w:rPr>
                <w:b/>
                <w:i/>
                <w:sz w:val="20"/>
              </w:rPr>
              <w:fldChar w:fldCharType="begin"/>
            </w:r>
            <w:r w:rsidR="0033728C">
              <w:rPr>
                <w:b/>
                <w:i/>
                <w:sz w:val="20"/>
              </w:rPr>
              <w:instrText xml:space="preserve"> REF  _Ref397354012 \f \h \r </w:instrText>
            </w:r>
            <w:r w:rsidR="00CB2178">
              <w:rPr>
                <w:b/>
                <w:i/>
                <w:sz w:val="20"/>
              </w:rPr>
              <w:instrText xml:space="preserve"> \* MERGEFORMAT </w:instrText>
            </w:r>
            <w:r w:rsidR="0033728C">
              <w:rPr>
                <w:b/>
                <w:i/>
                <w:sz w:val="20"/>
              </w:rPr>
            </w:r>
            <w:r w:rsidR="0033728C">
              <w:rPr>
                <w:b/>
                <w:i/>
                <w:sz w:val="20"/>
              </w:rPr>
              <w:fldChar w:fldCharType="separate"/>
            </w:r>
            <w:r w:rsidR="00245837">
              <w:rPr>
                <w:b/>
                <w:i/>
                <w:sz w:val="20"/>
              </w:rPr>
              <w:t>Приложение 3</w:t>
            </w:r>
            <w:r w:rsidR="0033728C">
              <w:rPr>
                <w:b/>
                <w:i/>
                <w:sz w:val="20"/>
              </w:rPr>
              <w:fldChar w:fldCharType="end"/>
            </w:r>
            <w:r w:rsidRPr="00255D54">
              <w:rPr>
                <w:b/>
                <w:sz w:val="20"/>
              </w:rPr>
              <w:t>)</w:t>
            </w:r>
          </w:p>
        </w:tc>
        <w:tc>
          <w:tcPr>
            <w:tcW w:w="1155" w:type="dxa"/>
            <w:vAlign w:val="center"/>
          </w:tcPr>
          <w:p w:rsidR="00255D54" w:rsidRDefault="00255D54" w:rsidP="00CB2178">
            <w:pPr>
              <w:jc w:val="center"/>
            </w:pPr>
            <w:r>
              <w:t>700</w:t>
            </w:r>
          </w:p>
        </w:tc>
        <w:tc>
          <w:tcPr>
            <w:tcW w:w="1391" w:type="dxa"/>
            <w:vAlign w:val="center"/>
          </w:tcPr>
          <w:p w:rsidR="00255D54" w:rsidRDefault="00255D54" w:rsidP="00CB2178">
            <w:pPr>
              <w:jc w:val="center"/>
            </w:pPr>
            <w:r>
              <w:t>300</w:t>
            </w:r>
          </w:p>
        </w:tc>
        <w:tc>
          <w:tcPr>
            <w:tcW w:w="1507" w:type="dxa"/>
            <w:vAlign w:val="center"/>
          </w:tcPr>
          <w:p w:rsidR="00255D54" w:rsidRDefault="00255D54" w:rsidP="00CB2178">
            <w:pPr>
              <w:jc w:val="center"/>
            </w:pPr>
            <w:r>
              <w:t>750</w:t>
            </w:r>
          </w:p>
        </w:tc>
        <w:tc>
          <w:tcPr>
            <w:tcW w:w="1839" w:type="dxa"/>
            <w:vAlign w:val="center"/>
          </w:tcPr>
          <w:p w:rsidR="00255D54" w:rsidRDefault="00255D54" w:rsidP="00CB2178">
            <w:pPr>
              <w:jc w:val="center"/>
            </w:pPr>
            <w:r>
              <w:t>700</w:t>
            </w:r>
          </w:p>
        </w:tc>
      </w:tr>
      <w:tr w:rsidR="00255D54" w:rsidTr="00CB2178">
        <w:trPr>
          <w:cnfStyle w:val="000000010000" w:firstRow="0" w:lastRow="0" w:firstColumn="0" w:lastColumn="0" w:oddVBand="0" w:evenVBand="0" w:oddHBand="0" w:evenHBand="1" w:firstRowFirstColumn="0" w:firstRowLastColumn="0" w:lastRowFirstColumn="0" w:lastRowLastColumn="0"/>
          <w:jc w:val="center"/>
        </w:trPr>
        <w:tc>
          <w:tcPr>
            <w:tcW w:w="1851" w:type="dxa"/>
            <w:vAlign w:val="center"/>
          </w:tcPr>
          <w:p w:rsidR="00255D54" w:rsidRPr="00255D54" w:rsidRDefault="00255D54" w:rsidP="00CB2178">
            <w:pPr>
              <w:jc w:val="left"/>
              <w:rPr>
                <w:b/>
              </w:rPr>
            </w:pPr>
            <w:r w:rsidRPr="00255D54">
              <w:rPr>
                <w:b/>
              </w:rPr>
              <w:t>възможност за разширяване с други езици за програмиране</w:t>
            </w:r>
          </w:p>
        </w:tc>
        <w:tc>
          <w:tcPr>
            <w:tcW w:w="1155" w:type="dxa"/>
            <w:vAlign w:val="center"/>
          </w:tcPr>
          <w:p w:rsidR="00255D54" w:rsidRDefault="00255D54" w:rsidP="00CB2178">
            <w:pPr>
              <w:jc w:val="center"/>
            </w:pPr>
            <w:r>
              <w:t>ДА</w:t>
            </w:r>
          </w:p>
        </w:tc>
        <w:tc>
          <w:tcPr>
            <w:tcW w:w="1391" w:type="dxa"/>
            <w:vAlign w:val="center"/>
          </w:tcPr>
          <w:p w:rsidR="00255D54" w:rsidRDefault="00255D54" w:rsidP="00CB2178">
            <w:pPr>
              <w:jc w:val="center"/>
            </w:pPr>
            <w:r>
              <w:t>ДА</w:t>
            </w:r>
          </w:p>
        </w:tc>
        <w:tc>
          <w:tcPr>
            <w:tcW w:w="1507" w:type="dxa"/>
            <w:vAlign w:val="center"/>
          </w:tcPr>
          <w:p w:rsidR="00255D54" w:rsidRDefault="00255D54" w:rsidP="00CB2178">
            <w:pPr>
              <w:jc w:val="center"/>
            </w:pPr>
            <w:r>
              <w:t>ДА</w:t>
            </w:r>
          </w:p>
        </w:tc>
        <w:tc>
          <w:tcPr>
            <w:tcW w:w="1839" w:type="dxa"/>
            <w:vAlign w:val="center"/>
          </w:tcPr>
          <w:p w:rsidR="00255D54" w:rsidRDefault="00255D54" w:rsidP="00CB2178">
            <w:pPr>
              <w:keepNext/>
              <w:jc w:val="center"/>
            </w:pPr>
            <w:r>
              <w:t>ДА</w:t>
            </w:r>
          </w:p>
        </w:tc>
      </w:tr>
    </w:tbl>
    <w:p w:rsidR="005C2324" w:rsidRPr="005C2324" w:rsidRDefault="00292F6B" w:rsidP="00CB2178">
      <w:pPr>
        <w:pStyle w:val="Caption"/>
        <w:jc w:val="center"/>
      </w:pPr>
      <w:bookmarkStart w:id="1399" w:name="_Ref410341549"/>
      <w:bookmarkStart w:id="1400" w:name="_Ref397370739"/>
      <w:r>
        <w:t xml:space="preserve">Таблица </w:t>
      </w:r>
      <w:r w:rsidR="00E73236">
        <w:fldChar w:fldCharType="begin"/>
      </w:r>
      <w:r w:rsidR="00E73236">
        <w:instrText xml:space="preserve"> SEQ Таблица \* ARABIC </w:instrText>
      </w:r>
      <w:r w:rsidR="00E73236">
        <w:fldChar w:fldCharType="separate"/>
      </w:r>
      <w:ins w:id="1401" w:author="mitko" w:date="2015-02-18T22:01:00Z">
        <w:r w:rsidR="00245837">
          <w:rPr>
            <w:noProof/>
          </w:rPr>
          <w:t>35</w:t>
        </w:r>
      </w:ins>
      <w:del w:id="1402" w:author="mitko" w:date="2015-02-18T21:17:00Z">
        <w:r w:rsidR="00A34B04" w:rsidDel="00F559A3">
          <w:rPr>
            <w:noProof/>
          </w:rPr>
          <w:delText>34</w:delText>
        </w:r>
      </w:del>
      <w:r w:rsidR="00E73236">
        <w:rPr>
          <w:noProof/>
        </w:rPr>
        <w:fldChar w:fldCharType="end"/>
      </w:r>
      <w:bookmarkEnd w:id="1399"/>
      <w:r>
        <w:t xml:space="preserve"> </w:t>
      </w:r>
      <w:r w:rsidR="00AD3FBC">
        <w:t>(</w:t>
      </w:r>
      <w:r>
        <w:t xml:space="preserve">Сравнение на потенциални езици за програмиране на </w:t>
      </w:r>
      <w:r w:rsidR="00AB1FEA">
        <w:t>софтуерната система</w:t>
      </w:r>
      <w:r w:rsidR="00AD3FBC">
        <w:t>)</w:t>
      </w:r>
      <w:bookmarkEnd w:id="1400"/>
    </w:p>
    <w:p w:rsidR="0052085E" w:rsidRDefault="0052085E" w:rsidP="0052085E">
      <w:pPr>
        <w:pStyle w:val="Heading3"/>
        <w:rPr>
          <w:color w:val="auto"/>
        </w:rPr>
      </w:pPr>
      <w:bookmarkStart w:id="1403" w:name="_Ref400112301"/>
      <w:bookmarkStart w:id="1404" w:name="_Toc412060257"/>
      <w:r w:rsidRPr="00275C1F">
        <w:rPr>
          <w:color w:val="auto"/>
        </w:rPr>
        <w:t>UML и формати за представянето му</w:t>
      </w:r>
      <w:bookmarkEnd w:id="1404"/>
    </w:p>
    <w:p w:rsidR="0052085E" w:rsidRDefault="0052085E" w:rsidP="0052085E">
      <w:r>
        <w:t xml:space="preserve">На базата на изискването от заданието (точка </w:t>
      </w:r>
      <w:r w:rsidRPr="00E73096">
        <w:rPr>
          <w:i/>
        </w:rPr>
        <w:fldChar w:fldCharType="begin"/>
      </w:r>
      <w:r w:rsidRPr="00E73096">
        <w:rPr>
          <w:i/>
        </w:rPr>
        <w:instrText xml:space="preserve"> REF _Ref410247405 \r \h </w:instrText>
      </w:r>
      <w:r>
        <w:rPr>
          <w:i/>
        </w:rPr>
        <w:instrText xml:space="preserve"> \* MERGEFORMAT </w:instrText>
      </w:r>
      <w:r w:rsidRPr="00E73096">
        <w:rPr>
          <w:i/>
        </w:rPr>
      </w:r>
      <w:r w:rsidRPr="00E73096">
        <w:rPr>
          <w:i/>
        </w:rPr>
        <w:fldChar w:fldCharType="separate"/>
      </w:r>
      <w:r w:rsidR="00245837">
        <w:rPr>
          <w:i/>
        </w:rPr>
        <w:t>1.5</w:t>
      </w:r>
      <w:r w:rsidRPr="00E73096">
        <w:rPr>
          <w:i/>
        </w:rPr>
        <w:fldChar w:fldCharType="end"/>
      </w:r>
      <w:r>
        <w:t>) да се избере най-подходящ формат за представяне на UML първо ще направим кратко представяне на унифицирания език за моделиране (UML), след което ще обобщим предложенията за представянето му.</w:t>
      </w:r>
    </w:p>
    <w:p w:rsidR="0052085E" w:rsidRPr="000A43CB" w:rsidRDefault="0052085E" w:rsidP="0052085E">
      <w:pPr>
        <w:pStyle w:val="Heading4"/>
      </w:pPr>
      <w:r w:rsidRPr="000A43CB">
        <w:t>UML</w:t>
      </w:r>
    </w:p>
    <w:p w:rsidR="0052085E" w:rsidRDefault="0052085E" w:rsidP="0052085E">
      <w:r>
        <w:t xml:space="preserve">Основните цели на UML са да подобри индустрията посредством </w:t>
      </w:r>
      <w:r w:rsidR="008F427A">
        <w:t>съвместяването</w:t>
      </w:r>
      <w:r>
        <w:t xml:space="preserve"> на инструменти за визуално обектно моделиране. За да е възможен смислен обмен на моделна информация между инструментите е необходимо да се установи стандартно формално представяне и нотацията на модела. UML изпълнява следните изисквания [R26, стр. 17]:</w:t>
      </w:r>
    </w:p>
    <w:p w:rsidR="0052085E" w:rsidRDefault="0052085E" w:rsidP="00A930EA">
      <w:pPr>
        <w:pStyle w:val="ListParagraph"/>
        <w:numPr>
          <w:ilvl w:val="0"/>
          <w:numId w:val="32"/>
        </w:numPr>
      </w:pPr>
      <w:r>
        <w:lastRenderedPageBreak/>
        <w:t>Формална дефиниция на общ MOF-базиран мета-модел, който специфицира абстрактния синтаксис на UML.</w:t>
      </w:r>
    </w:p>
    <w:p w:rsidR="0052085E" w:rsidRDefault="0052085E" w:rsidP="00A930EA">
      <w:pPr>
        <w:pStyle w:val="ListParagraph"/>
        <w:numPr>
          <w:ilvl w:val="0"/>
          <w:numId w:val="32"/>
        </w:numPr>
      </w:pPr>
      <w:r>
        <w:t>Детайлно описание на семантиката на всяка UML концепция.</w:t>
      </w:r>
    </w:p>
    <w:p w:rsidR="0052085E" w:rsidRDefault="0052085E" w:rsidP="00A930EA">
      <w:pPr>
        <w:pStyle w:val="ListParagraph"/>
        <w:numPr>
          <w:ilvl w:val="0"/>
          <w:numId w:val="32"/>
        </w:numPr>
      </w:pPr>
      <w:r>
        <w:t xml:space="preserve">Спецификация на лесно </w:t>
      </w:r>
      <w:r w:rsidR="008F427A">
        <w:t>четима</w:t>
      </w:r>
      <w:r>
        <w:t xml:space="preserve"> нотация за елементите представящи различни UML концепции за моделиране. Както и правила за комбинирането им в различни типове диаграми отговарящи на различни аспекти на моделираната система.</w:t>
      </w:r>
    </w:p>
    <w:p w:rsidR="0052085E" w:rsidRDefault="0052085E" w:rsidP="00A930EA">
      <w:pPr>
        <w:pStyle w:val="ListParagraph"/>
        <w:numPr>
          <w:ilvl w:val="0"/>
          <w:numId w:val="32"/>
        </w:numPr>
      </w:pPr>
      <w:r>
        <w:t xml:space="preserve">Детайлна дефиниция на начините, по които UML инструментите могат да станат съвместими с тази спецификация. Това става посредством XML-базирана спецификация на </w:t>
      </w:r>
      <w:r w:rsidR="008F427A">
        <w:t>формата</w:t>
      </w:r>
      <w:r>
        <w:t xml:space="preserve"> за обмен (XMI) на модел, която трябва да е реализиран от </w:t>
      </w:r>
      <w:r w:rsidR="008F427A">
        <w:t>съответните</w:t>
      </w:r>
      <w:r>
        <w:t xml:space="preserve"> инструменти.</w:t>
      </w:r>
    </w:p>
    <w:p w:rsidR="0052085E" w:rsidRDefault="0052085E" w:rsidP="0052085E">
      <w:r>
        <w:t>На базата на последната точка можем да заключим, че стандартния формат за представяне на UML е XMI.  Съществуват различни затворени формати за съхранение на UML модели, но особено този на IBM Rational [R28] е набрал популярност в края на миналото десетилетие, същевременно все повече и повече набира популярност имплементацията на XMI на Eclipse UML2 компонента, част от EMF, който е отворен формат.</w:t>
      </w:r>
    </w:p>
    <w:p w:rsidR="0052085E" w:rsidRPr="000A43CB" w:rsidRDefault="0052085E" w:rsidP="0052085E">
      <w:pPr>
        <w:pStyle w:val="Heading4"/>
      </w:pPr>
      <w:r w:rsidRPr="000A43CB">
        <w:t>XMI</w:t>
      </w:r>
    </w:p>
    <w:p w:rsidR="0052085E" w:rsidRDefault="0052085E" w:rsidP="0052085E">
      <w:r>
        <w:t>XMI е широко използван формат за обмяна на модели на основата на XML. XMI дефинира много от важните аспекти в описването на обекти с XML:</w:t>
      </w:r>
    </w:p>
    <w:p w:rsidR="0052085E" w:rsidRDefault="0052085E" w:rsidP="00A930EA">
      <w:pPr>
        <w:pStyle w:val="ListParagraph"/>
        <w:numPr>
          <w:ilvl w:val="0"/>
          <w:numId w:val="33"/>
        </w:numPr>
      </w:pPr>
      <w:r>
        <w:t xml:space="preserve">Основата е в представянето на обекти посредством </w:t>
      </w:r>
      <w:r w:rsidRPr="00D6496B">
        <w:t>XML елементи и атрибути</w:t>
      </w:r>
      <w:r>
        <w:t>.</w:t>
      </w:r>
    </w:p>
    <w:p w:rsidR="0052085E" w:rsidRDefault="0052085E" w:rsidP="00A930EA">
      <w:pPr>
        <w:pStyle w:val="ListParagraph"/>
        <w:numPr>
          <w:ilvl w:val="0"/>
          <w:numId w:val="33"/>
        </w:numPr>
      </w:pPr>
      <w:r>
        <w:t xml:space="preserve">Тъй като обектите са </w:t>
      </w:r>
      <w:r w:rsidR="008F427A">
        <w:t>обикновено</w:t>
      </w:r>
      <w:r>
        <w:t xml:space="preserve"> свързани помежду си, XMI предлага стандартни механизми за свързване на обекти в даден файл или между файлове.</w:t>
      </w:r>
    </w:p>
    <w:p w:rsidR="0052085E" w:rsidRDefault="0052085E" w:rsidP="00A930EA">
      <w:pPr>
        <w:pStyle w:val="ListParagraph"/>
        <w:numPr>
          <w:ilvl w:val="0"/>
          <w:numId w:val="33"/>
        </w:numPr>
      </w:pPr>
      <w:r>
        <w:t>Идентичността на обектите позволява те да могат да бъдат реферирани от други обекти посредством идентификатор (ID) и универсален уникален идентификатори (UUID).</w:t>
      </w:r>
    </w:p>
    <w:p w:rsidR="0052085E" w:rsidRDefault="0052085E" w:rsidP="00A930EA">
      <w:pPr>
        <w:pStyle w:val="ListParagraph"/>
        <w:numPr>
          <w:ilvl w:val="0"/>
          <w:numId w:val="33"/>
        </w:numPr>
      </w:pPr>
      <w:r>
        <w:t>Валидация на XMI документи посредством XML Schema.</w:t>
      </w:r>
    </w:p>
    <w:p w:rsidR="0052085E" w:rsidRDefault="0052085E" w:rsidP="0052085E">
      <w:r>
        <w:t>XMI описва решения на горните проблеми като специфицира разширена Бакус-Наур Форма (EBNF) на правила за създаване на XML документи и схеми, които представят обекти</w:t>
      </w:r>
      <w:r w:rsidR="001B5642">
        <w:t>те</w:t>
      </w:r>
      <w:r>
        <w:t xml:space="preserve"> консистентно.</w:t>
      </w:r>
    </w:p>
    <w:p w:rsidR="0052085E" w:rsidRDefault="0052085E" w:rsidP="0052085E">
      <w:r>
        <w:t xml:space="preserve">В официалната спецификация на XMI [R27, стр. 17] се твърди, че е възможно да се дефинира начин, по който да се генерира схема от MOF модел, която представя MOF-съвместим модел. </w:t>
      </w:r>
    </w:p>
    <w:p w:rsidR="0052085E" w:rsidRDefault="0052085E" w:rsidP="0052085E">
      <w:r>
        <w:t>Това означава, че всеки модел описан с MOF мета-модела би могъл да се опише с XMI, което се отнася и за UML, както беше описано в предната точка.</w:t>
      </w:r>
    </w:p>
    <w:p w:rsidR="00FC5A7F" w:rsidRDefault="00FC5A7F" w:rsidP="00FC5A7F">
      <w:pPr>
        <w:pStyle w:val="Heading3"/>
      </w:pPr>
      <w:bookmarkStart w:id="1405" w:name="_Toc412060258"/>
      <w:r>
        <w:t>Среда за разработване на UML модел</w:t>
      </w:r>
      <w:bookmarkEnd w:id="1403"/>
      <w:bookmarkEnd w:id="1405"/>
    </w:p>
    <w:p w:rsidR="00CC3C17" w:rsidRPr="00CC3C17" w:rsidRDefault="00CC3C17" w:rsidP="00CC3C17">
      <w:r>
        <w:t xml:space="preserve">Следва кратко описание на предложените среди за разработка на UML модели, както и таблица с тяхното сравнение по критериите от точка </w:t>
      </w:r>
      <w:r w:rsidRPr="00CC3C17">
        <w:rPr>
          <w:i/>
        </w:rPr>
        <w:fldChar w:fldCharType="begin"/>
      </w:r>
      <w:r w:rsidRPr="00CC3C17">
        <w:rPr>
          <w:i/>
        </w:rPr>
        <w:instrText xml:space="preserve"> REF _Ref397422090 \r \h </w:instrText>
      </w:r>
      <w:r>
        <w:rPr>
          <w:i/>
        </w:rPr>
        <w:instrText xml:space="preserve"> \* MERGEFORMAT </w:instrText>
      </w:r>
      <w:r w:rsidRPr="00CC3C17">
        <w:rPr>
          <w:i/>
        </w:rPr>
      </w:r>
      <w:r w:rsidRPr="00CC3C17">
        <w:rPr>
          <w:i/>
        </w:rPr>
        <w:fldChar w:fldCharType="separate"/>
      </w:r>
      <w:r w:rsidR="00245837">
        <w:rPr>
          <w:i/>
        </w:rPr>
        <w:t>4.1.2</w:t>
      </w:r>
      <w:r w:rsidRPr="00CC3C17">
        <w:rPr>
          <w:i/>
        </w:rPr>
        <w:fldChar w:fldCharType="end"/>
      </w:r>
      <w:r>
        <w:t>:</w:t>
      </w:r>
    </w:p>
    <w:p w:rsidR="009172F4" w:rsidRDefault="009172F4" w:rsidP="009172F4">
      <w:r w:rsidRPr="009172F4">
        <w:rPr>
          <w:b/>
        </w:rPr>
        <w:t>Enterprise Architect</w:t>
      </w:r>
      <w:r>
        <w:t xml:space="preserve"> </w:t>
      </w:r>
      <w:r w:rsidR="007D7141">
        <w:t>–</w:t>
      </w:r>
      <w:r w:rsidR="00844970">
        <w:t xml:space="preserve"> </w:t>
      </w:r>
      <w:r w:rsidR="007D7141">
        <w:t xml:space="preserve">инструмент за визуално моделиране и дизайн на </w:t>
      </w:r>
      <w:r w:rsidR="00844970">
        <w:t xml:space="preserve">базата на UML, разработван от </w:t>
      </w:r>
      <w:r w:rsidR="007D7141">
        <w:t>Sparx Systems</w:t>
      </w:r>
      <w:r w:rsidR="00844970">
        <w:t xml:space="preserve">. Платформата поддържа: дизайн и </w:t>
      </w:r>
      <w:r w:rsidR="00844970">
        <w:lastRenderedPageBreak/>
        <w:t xml:space="preserve">конструиране на софтуерни системи; моделиране на бизнес процеси; и моделиране на </w:t>
      </w:r>
      <w:r w:rsidR="008F427A">
        <w:t>индустриално</w:t>
      </w:r>
      <w:r w:rsidR="00844970">
        <w:t xml:space="preserve"> базирани домейни.</w:t>
      </w:r>
    </w:p>
    <w:p w:rsidR="00844970" w:rsidRDefault="00844970" w:rsidP="009172F4">
      <w:r w:rsidRPr="00844970">
        <w:rPr>
          <w:b/>
        </w:rPr>
        <w:t>BoUML</w:t>
      </w:r>
      <w:r>
        <w:t xml:space="preserve"> – инструмент за дизайн на UML модели. Поддържа генерация и реверсивен </w:t>
      </w:r>
      <w:r w:rsidR="008F427A">
        <w:t>инженеринг</w:t>
      </w:r>
      <w:r>
        <w:t xml:space="preserve"> на редица езици за програмиране. До версия 4.23 е лицензиран със свободен софтуерен лиценз </w:t>
      </w:r>
      <w:r w:rsidRPr="00844970">
        <w:rPr>
          <w:i/>
        </w:rPr>
        <w:t>GPL</w:t>
      </w:r>
      <w:r>
        <w:t>.</w:t>
      </w:r>
    </w:p>
    <w:p w:rsidR="00844970" w:rsidRPr="00A8063D" w:rsidRDefault="00844970" w:rsidP="009172F4">
      <w:pPr>
        <w:rPr>
          <w:b/>
        </w:rPr>
      </w:pPr>
      <w:r w:rsidRPr="00844970">
        <w:rPr>
          <w:b/>
        </w:rPr>
        <w:t>Visual Paradigm</w:t>
      </w:r>
      <w:r>
        <w:t xml:space="preserve"> </w:t>
      </w:r>
      <w:r w:rsidR="00B61F1E">
        <w:t>–</w:t>
      </w:r>
      <w:r>
        <w:t xml:space="preserve"> </w:t>
      </w:r>
      <w:r w:rsidR="00B61F1E">
        <w:t>инструмент за генерация на UML модели с поддръжка на UML 2, SysML и моделиране на бизнес процеси (BPMN).</w:t>
      </w:r>
      <w:r w:rsidR="000610E5">
        <w:t xml:space="preserve"> </w:t>
      </w:r>
      <w:r w:rsidR="002D2F97">
        <w:t xml:space="preserve">Поддържа генерация на код и реверсивен </w:t>
      </w:r>
      <w:r w:rsidR="008F427A">
        <w:t>инженеринг</w:t>
      </w:r>
      <w:r w:rsidR="002D2F97">
        <w:t>.</w:t>
      </w:r>
      <w:r w:rsidR="00A8063D">
        <w:t xml:space="preserve"> Разработва се от </w:t>
      </w:r>
      <w:r w:rsidR="00A8063D" w:rsidRPr="00A8063D">
        <w:t>Visual Paradigm International</w:t>
      </w:r>
      <w:r w:rsidR="00A8063D">
        <w:t>.</w:t>
      </w:r>
    </w:p>
    <w:p w:rsidR="00A8063D" w:rsidRPr="009172F4" w:rsidRDefault="00A8063D" w:rsidP="009172F4">
      <w:r w:rsidRPr="00A8063D">
        <w:rPr>
          <w:b/>
        </w:rPr>
        <w:t>Eclipse Papyrus</w:t>
      </w:r>
      <w:r>
        <w:t xml:space="preserve"> </w:t>
      </w:r>
      <w:r w:rsidR="00E27C65">
        <w:t>–</w:t>
      </w:r>
      <w:r>
        <w:t xml:space="preserve"> </w:t>
      </w:r>
      <w:r w:rsidR="00E27C65">
        <w:t xml:space="preserve">компонент с отворен код от инструментите за моделна разработка (MDT) на </w:t>
      </w:r>
      <w:r w:rsidR="00E27C65" w:rsidRPr="00E27C65">
        <w:rPr>
          <w:i/>
        </w:rPr>
        <w:t>Eclipse</w:t>
      </w:r>
      <w:r w:rsidR="00E27C65">
        <w:t>, предоставящ среда за разработка на UML и SysML модели.</w:t>
      </w:r>
    </w:p>
    <w:tbl>
      <w:tblPr>
        <w:tblStyle w:val="TableContemporary"/>
        <w:tblW w:w="0" w:type="auto"/>
        <w:tblLook w:val="04A0" w:firstRow="1" w:lastRow="0" w:firstColumn="1" w:lastColumn="0" w:noHBand="0" w:noVBand="1"/>
      </w:tblPr>
      <w:tblGrid>
        <w:gridCol w:w="1799"/>
        <w:gridCol w:w="1693"/>
        <w:gridCol w:w="1664"/>
        <w:gridCol w:w="1694"/>
        <w:gridCol w:w="1672"/>
      </w:tblGrid>
      <w:tr w:rsidR="0051005C" w:rsidRPr="00CB2178" w:rsidTr="00CB2178">
        <w:trPr>
          <w:cnfStyle w:val="100000000000" w:firstRow="1" w:lastRow="0" w:firstColumn="0" w:lastColumn="0" w:oddVBand="0" w:evenVBand="0" w:oddHBand="0" w:evenHBand="0" w:firstRowFirstColumn="0" w:firstRowLastColumn="0" w:lastRowFirstColumn="0" w:lastRowLastColumn="0"/>
        </w:trPr>
        <w:tc>
          <w:tcPr>
            <w:tcW w:w="1704" w:type="dxa"/>
          </w:tcPr>
          <w:p w:rsidR="00255D54" w:rsidRPr="00CB2178" w:rsidRDefault="00255D54" w:rsidP="00255D54">
            <w:r w:rsidRPr="00CB2178">
              <w:t>Среда за разработване</w:t>
            </w:r>
          </w:p>
        </w:tc>
        <w:tc>
          <w:tcPr>
            <w:tcW w:w="1704" w:type="dxa"/>
          </w:tcPr>
          <w:p w:rsidR="00255D54" w:rsidRPr="00CB2178" w:rsidRDefault="00D646F7" w:rsidP="007E0574">
            <w:pPr>
              <w:jc w:val="center"/>
            </w:pPr>
            <w:r>
              <w:fldChar w:fldCharType="begin"/>
            </w:r>
            <w:r>
              <w:instrText xml:space="preserve"> HYPERLINK "http://www.sparxsystems.com.au/" </w:instrText>
            </w:r>
            <w:ins w:id="1406" w:author="mitko" w:date="2015-02-18T21:54:00Z"/>
            <w:r>
              <w:fldChar w:fldCharType="separate"/>
            </w:r>
            <w:r w:rsidR="00255D54" w:rsidRPr="00CB2178">
              <w:rPr>
                <w:rStyle w:val="Hyperlink"/>
                <w:rFonts w:ascii="Arial" w:hAnsi="Arial" w:cs="Arial"/>
              </w:rPr>
              <w:t>Enterprise Architect</w:t>
            </w:r>
            <w:r>
              <w:rPr>
                <w:rStyle w:val="Hyperlink"/>
                <w:rFonts w:ascii="Arial" w:hAnsi="Arial" w:cs="Arial"/>
              </w:rPr>
              <w:fldChar w:fldCharType="end"/>
            </w:r>
          </w:p>
          <w:p w:rsidR="009D0FFF" w:rsidRPr="00CB2178" w:rsidRDefault="009D0FFF" w:rsidP="00387857">
            <w:pPr>
              <w:jc w:val="center"/>
            </w:pPr>
            <w:r w:rsidRPr="00CB2178">
              <w:t>(v</w:t>
            </w:r>
            <w:r w:rsidR="00387857" w:rsidRPr="00CB2178">
              <w:t>10</w:t>
            </w:r>
            <w:r w:rsidRPr="00CB2178">
              <w:t>.0)</w:t>
            </w:r>
          </w:p>
        </w:tc>
        <w:tc>
          <w:tcPr>
            <w:tcW w:w="1704" w:type="dxa"/>
          </w:tcPr>
          <w:p w:rsidR="00255D54" w:rsidRPr="00CB2178" w:rsidRDefault="00D646F7" w:rsidP="007E0574">
            <w:pPr>
              <w:jc w:val="center"/>
            </w:pPr>
            <w:r>
              <w:fldChar w:fldCharType="begin"/>
            </w:r>
            <w:r>
              <w:instrText xml:space="preserve"> HYPERLINK "http://www.bouml.fr/" </w:instrText>
            </w:r>
            <w:ins w:id="1407" w:author="mitko" w:date="2015-02-18T21:54:00Z"/>
            <w:r>
              <w:fldChar w:fldCharType="separate"/>
            </w:r>
            <w:r w:rsidR="00255D54" w:rsidRPr="00CB2178">
              <w:rPr>
                <w:rStyle w:val="Hyperlink"/>
                <w:rFonts w:ascii="Arial" w:hAnsi="Arial" w:cs="Arial"/>
              </w:rPr>
              <w:t>BoUML</w:t>
            </w:r>
            <w:r>
              <w:rPr>
                <w:rStyle w:val="Hyperlink"/>
                <w:rFonts w:ascii="Arial" w:hAnsi="Arial" w:cs="Arial"/>
              </w:rPr>
              <w:fldChar w:fldCharType="end"/>
            </w:r>
            <w:r w:rsidR="002F4175" w:rsidRPr="00CB2178">
              <w:t xml:space="preserve"> </w:t>
            </w:r>
            <w:r w:rsidR="007E0574" w:rsidRPr="00CB2178">
              <w:rPr>
                <w:sz w:val="18"/>
              </w:rPr>
              <w:t>(</w:t>
            </w:r>
            <w:r w:rsidR="000B7264" w:rsidRPr="00CB2178">
              <w:rPr>
                <w:sz w:val="18"/>
              </w:rPr>
              <w:t>v</w:t>
            </w:r>
            <w:r w:rsidR="000610E5" w:rsidRPr="00CB2178">
              <w:rPr>
                <w:sz w:val="18"/>
              </w:rPr>
              <w:t>4.23</w:t>
            </w:r>
            <w:r w:rsidR="007E0574" w:rsidRPr="00CB2178">
              <w:rPr>
                <w:sz w:val="18"/>
              </w:rPr>
              <w:t>)</w:t>
            </w:r>
          </w:p>
        </w:tc>
        <w:tc>
          <w:tcPr>
            <w:tcW w:w="1705" w:type="dxa"/>
          </w:tcPr>
          <w:p w:rsidR="00255D54" w:rsidRPr="00CB2178" w:rsidRDefault="00D646F7" w:rsidP="007E0574">
            <w:pPr>
              <w:jc w:val="center"/>
            </w:pPr>
            <w:r>
              <w:fldChar w:fldCharType="begin"/>
            </w:r>
            <w:r>
              <w:instrText xml:space="preserve"> HYPERLINK "http://www.visual-paradigm.com/" </w:instrText>
            </w:r>
            <w:ins w:id="1408" w:author="mitko" w:date="2015-02-18T21:54:00Z"/>
            <w:r>
              <w:fldChar w:fldCharType="separate"/>
            </w:r>
            <w:r w:rsidR="00255D54" w:rsidRPr="00CB2178">
              <w:rPr>
                <w:rStyle w:val="Hyperlink"/>
                <w:rFonts w:ascii="Arial" w:hAnsi="Arial" w:cs="Arial"/>
              </w:rPr>
              <w:t>Visual Paradigm</w:t>
            </w:r>
            <w:r>
              <w:rPr>
                <w:rStyle w:val="Hyperlink"/>
                <w:rFonts w:ascii="Arial" w:hAnsi="Arial" w:cs="Arial"/>
              </w:rPr>
              <w:fldChar w:fldCharType="end"/>
            </w:r>
          </w:p>
        </w:tc>
        <w:tc>
          <w:tcPr>
            <w:tcW w:w="1705" w:type="dxa"/>
          </w:tcPr>
          <w:p w:rsidR="00255D54" w:rsidRPr="00CB2178" w:rsidRDefault="00D646F7" w:rsidP="007E0574">
            <w:pPr>
              <w:jc w:val="center"/>
            </w:pPr>
            <w:r>
              <w:fldChar w:fldCharType="begin"/>
            </w:r>
            <w:r>
              <w:instrText xml:space="preserve"> HYPERLINK "http://www.eclipse.org/papyrus/" </w:instrText>
            </w:r>
            <w:ins w:id="1409" w:author="mitko" w:date="2015-02-18T21:54:00Z"/>
            <w:r>
              <w:fldChar w:fldCharType="separate"/>
            </w:r>
            <w:r w:rsidR="002F4175" w:rsidRPr="00CB2178">
              <w:rPr>
                <w:rStyle w:val="Hyperlink"/>
                <w:rFonts w:ascii="Arial" w:hAnsi="Arial" w:cs="Arial"/>
              </w:rPr>
              <w:t>Eclipse Papyrus</w:t>
            </w:r>
            <w:r>
              <w:rPr>
                <w:rStyle w:val="Hyperlink"/>
                <w:rFonts w:ascii="Arial" w:hAnsi="Arial" w:cs="Arial"/>
              </w:rPr>
              <w:fldChar w:fldCharType="end"/>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55D54" w:rsidRPr="007E0574" w:rsidRDefault="002F4175" w:rsidP="002F4175">
            <w:pPr>
              <w:rPr>
                <w:b/>
              </w:rPr>
            </w:pPr>
            <w:r w:rsidRPr="007E0574">
              <w:rPr>
                <w:b/>
              </w:rPr>
              <w:t>UML 2.x</w:t>
            </w:r>
          </w:p>
        </w:tc>
        <w:tc>
          <w:tcPr>
            <w:tcW w:w="1704" w:type="dxa"/>
            <w:vAlign w:val="center"/>
          </w:tcPr>
          <w:p w:rsidR="00255D54" w:rsidRDefault="002F4175" w:rsidP="00CB2178">
            <w:pPr>
              <w:jc w:val="center"/>
            </w:pPr>
            <w:r>
              <w:t>ДА</w:t>
            </w:r>
          </w:p>
        </w:tc>
        <w:tc>
          <w:tcPr>
            <w:tcW w:w="1704"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c>
          <w:tcPr>
            <w:tcW w:w="1705" w:type="dxa"/>
            <w:vAlign w:val="center"/>
          </w:tcPr>
          <w:p w:rsidR="00255D54" w:rsidRDefault="002F4175"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2F4175" w:rsidRPr="007E0574" w:rsidRDefault="002F4175" w:rsidP="002F4175">
            <w:pPr>
              <w:rPr>
                <w:b/>
              </w:rPr>
            </w:pPr>
            <w:r w:rsidRPr="007E0574">
              <w:rPr>
                <w:b/>
              </w:rPr>
              <w:t>MDA</w:t>
            </w:r>
          </w:p>
        </w:tc>
        <w:tc>
          <w:tcPr>
            <w:tcW w:w="1704" w:type="dxa"/>
            <w:vAlign w:val="center"/>
          </w:tcPr>
          <w:p w:rsidR="002F4175" w:rsidRDefault="002F4175" w:rsidP="00CB2178">
            <w:pPr>
              <w:jc w:val="center"/>
            </w:pPr>
            <w:r>
              <w:t>ДА</w:t>
            </w:r>
          </w:p>
        </w:tc>
        <w:tc>
          <w:tcPr>
            <w:tcW w:w="1704"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c>
          <w:tcPr>
            <w:tcW w:w="1705" w:type="dxa"/>
            <w:vAlign w:val="center"/>
          </w:tcPr>
          <w:p w:rsidR="002F4175" w:rsidRDefault="002F4175" w:rsidP="00CB2178">
            <w:pPr>
              <w:jc w:val="center"/>
            </w:pPr>
            <w:r>
              <w:t>ДА</w:t>
            </w:r>
          </w:p>
        </w:tc>
      </w:tr>
      <w:tr w:rsidR="0051005C"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2F4175" w:rsidRPr="007E0574" w:rsidRDefault="002F4175" w:rsidP="002F4175">
            <w:pPr>
              <w:rPr>
                <w:b/>
              </w:rPr>
            </w:pPr>
            <w:r w:rsidRPr="007E0574">
              <w:rPr>
                <w:b/>
              </w:rPr>
              <w:t xml:space="preserve">XMI </w:t>
            </w:r>
            <w:r w:rsidRPr="00E4111F">
              <w:rPr>
                <w:b/>
                <w:sz w:val="20"/>
              </w:rPr>
              <w:t>(импорт/експорт)</w:t>
            </w:r>
          </w:p>
        </w:tc>
        <w:tc>
          <w:tcPr>
            <w:tcW w:w="1704" w:type="dxa"/>
            <w:vAlign w:val="center"/>
          </w:tcPr>
          <w:p w:rsidR="002F4175" w:rsidRDefault="005811E1" w:rsidP="00CB2178">
            <w:pPr>
              <w:jc w:val="center"/>
            </w:pPr>
            <w:r>
              <w:t>ДА</w:t>
            </w:r>
          </w:p>
        </w:tc>
        <w:tc>
          <w:tcPr>
            <w:tcW w:w="1704"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c>
          <w:tcPr>
            <w:tcW w:w="1705" w:type="dxa"/>
            <w:vAlign w:val="center"/>
          </w:tcPr>
          <w:p w:rsidR="002F4175" w:rsidRDefault="005811E1" w:rsidP="00CB2178">
            <w:pPr>
              <w:jc w:val="center"/>
            </w:pPr>
            <w:r>
              <w:t>ДА</w:t>
            </w:r>
          </w:p>
        </w:tc>
      </w:tr>
      <w:tr w:rsidR="0051005C"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5811E1" w:rsidRPr="007E0574" w:rsidRDefault="005811E1" w:rsidP="002F4175">
            <w:pPr>
              <w:rPr>
                <w:b/>
              </w:rPr>
            </w:pPr>
            <w:r w:rsidRPr="007E0574">
              <w:rPr>
                <w:b/>
              </w:rPr>
              <w:t>Генерира следните езици</w:t>
            </w:r>
          </w:p>
        </w:tc>
        <w:tc>
          <w:tcPr>
            <w:tcW w:w="1704" w:type="dxa"/>
            <w:vAlign w:val="center"/>
          </w:tcPr>
          <w:p w:rsidR="005811E1" w:rsidRDefault="005811E1" w:rsidP="00CB2178">
            <w:pPr>
              <w:jc w:val="center"/>
            </w:pPr>
            <w:r w:rsidRPr="007E0574">
              <w:rPr>
                <w:sz w:val="20"/>
              </w:rPr>
              <w:t>ActionScript, C, C#, C++, Delphi, Java, PHP, Python, Visual Basic, Visual Basic .NET, DDL, EJB, XML Schema, Ada, VHDL, Verilog, WSDL, BPEL, Corba IDL</w:t>
            </w:r>
          </w:p>
        </w:tc>
        <w:tc>
          <w:tcPr>
            <w:tcW w:w="1704" w:type="dxa"/>
            <w:vAlign w:val="center"/>
          </w:tcPr>
          <w:p w:rsidR="005811E1" w:rsidRDefault="005811E1" w:rsidP="00CB2178">
            <w:pPr>
              <w:jc w:val="center"/>
            </w:pPr>
            <w:r w:rsidRPr="005811E1">
              <w:t>C++, Java, PHP, IDL, Python</w:t>
            </w:r>
          </w:p>
        </w:tc>
        <w:tc>
          <w:tcPr>
            <w:tcW w:w="1705" w:type="dxa"/>
            <w:vAlign w:val="center"/>
          </w:tcPr>
          <w:p w:rsidR="005811E1" w:rsidRDefault="005811E1" w:rsidP="00CB2178">
            <w:pPr>
              <w:jc w:val="center"/>
            </w:pPr>
            <w:r w:rsidRPr="005811E1">
              <w:t>Java, C#, C++, PHP, Ada, Action Script</w:t>
            </w:r>
          </w:p>
        </w:tc>
        <w:tc>
          <w:tcPr>
            <w:tcW w:w="1705" w:type="dxa"/>
            <w:vAlign w:val="center"/>
          </w:tcPr>
          <w:p w:rsidR="005811E1" w:rsidRDefault="005811E1" w:rsidP="00CB2178">
            <w:pPr>
              <w:jc w:val="center"/>
            </w:pPr>
            <w:r w:rsidRPr="005811E1">
              <w:t>Ada 2005, C/C++, Java</w:t>
            </w:r>
          </w:p>
        </w:tc>
      </w:tr>
      <w:tr w:rsidR="007E0574" w:rsidTr="00CB2178">
        <w:trPr>
          <w:cnfStyle w:val="000000100000" w:firstRow="0" w:lastRow="0" w:firstColumn="0" w:lastColumn="0" w:oddVBand="0" w:evenVBand="0" w:oddHBand="1" w:evenHBand="0" w:firstRowFirstColumn="0" w:firstRowLastColumn="0" w:lastRowFirstColumn="0" w:lastRowLastColumn="0"/>
        </w:trPr>
        <w:tc>
          <w:tcPr>
            <w:tcW w:w="1704" w:type="dxa"/>
          </w:tcPr>
          <w:p w:rsidR="005811E1" w:rsidRPr="007E0574" w:rsidRDefault="005811E1" w:rsidP="002F4175">
            <w:pPr>
              <w:rPr>
                <w:b/>
              </w:rPr>
            </w:pPr>
            <w:r w:rsidRPr="007E0574">
              <w:rPr>
                <w:b/>
              </w:rPr>
              <w:t>Лиценз</w:t>
            </w:r>
          </w:p>
        </w:tc>
        <w:tc>
          <w:tcPr>
            <w:tcW w:w="1704" w:type="dxa"/>
            <w:vAlign w:val="center"/>
          </w:tcPr>
          <w:p w:rsidR="005811E1" w:rsidRPr="005811E1" w:rsidRDefault="0051005C" w:rsidP="00CB2178">
            <w:pPr>
              <w:jc w:val="center"/>
            </w:pPr>
            <w:r>
              <w:t>комерсиален</w:t>
            </w:r>
          </w:p>
        </w:tc>
        <w:tc>
          <w:tcPr>
            <w:tcW w:w="1704" w:type="dxa"/>
            <w:vAlign w:val="center"/>
          </w:tcPr>
          <w:p w:rsidR="005811E1" w:rsidRPr="005811E1" w:rsidRDefault="005811E1" w:rsidP="00CB2178">
            <w:pPr>
              <w:jc w:val="center"/>
            </w:pPr>
            <w:r w:rsidRPr="005811E1">
              <w:t xml:space="preserve">GPL </w:t>
            </w:r>
            <w:r>
              <w:t xml:space="preserve">преди </w:t>
            </w:r>
            <w:r w:rsidRPr="005811E1">
              <w:t>v5.0</w:t>
            </w:r>
          </w:p>
        </w:tc>
        <w:tc>
          <w:tcPr>
            <w:tcW w:w="1705" w:type="dxa"/>
            <w:vAlign w:val="center"/>
          </w:tcPr>
          <w:p w:rsidR="005811E1" w:rsidRPr="005811E1" w:rsidRDefault="0051005C" w:rsidP="00CB2178">
            <w:pPr>
              <w:jc w:val="center"/>
            </w:pPr>
            <w:r>
              <w:t>комерсиален</w:t>
            </w:r>
          </w:p>
        </w:tc>
        <w:tc>
          <w:tcPr>
            <w:tcW w:w="1705" w:type="dxa"/>
            <w:vAlign w:val="center"/>
          </w:tcPr>
          <w:p w:rsidR="005811E1" w:rsidRPr="005811E1" w:rsidRDefault="0051005C" w:rsidP="00CB2178">
            <w:pPr>
              <w:keepNext/>
              <w:jc w:val="center"/>
            </w:pPr>
            <w:r>
              <w:t>EPL</w:t>
            </w:r>
          </w:p>
        </w:tc>
      </w:tr>
      <w:tr w:rsidR="00964099" w:rsidTr="00CB2178">
        <w:trPr>
          <w:cnfStyle w:val="000000010000" w:firstRow="0" w:lastRow="0" w:firstColumn="0" w:lastColumn="0" w:oddVBand="0" w:evenVBand="0" w:oddHBand="0" w:evenHBand="1" w:firstRowFirstColumn="0" w:firstRowLastColumn="0" w:lastRowFirstColumn="0" w:lastRowLastColumn="0"/>
        </w:trPr>
        <w:tc>
          <w:tcPr>
            <w:tcW w:w="1704" w:type="dxa"/>
          </w:tcPr>
          <w:p w:rsidR="00964099" w:rsidRPr="007E0574" w:rsidRDefault="00964099" w:rsidP="002F4175">
            <w:pPr>
              <w:rPr>
                <w:b/>
              </w:rPr>
            </w:pPr>
            <w:r>
              <w:rPr>
                <w:b/>
              </w:rPr>
              <w:t>Коментар</w:t>
            </w:r>
          </w:p>
        </w:tc>
        <w:tc>
          <w:tcPr>
            <w:tcW w:w="1704" w:type="dxa"/>
            <w:vAlign w:val="center"/>
          </w:tcPr>
          <w:p w:rsidR="00964099" w:rsidRDefault="00964099" w:rsidP="00CB2178">
            <w:pPr>
              <w:jc w:val="center"/>
            </w:pPr>
            <w:r w:rsidRPr="00964099">
              <w:rPr>
                <w:sz w:val="20"/>
              </w:rPr>
              <w:t>Въпреки, че Python e споменат като език, който се генерира от средата. Той далеч не е на необходимото ниво</w:t>
            </w:r>
          </w:p>
        </w:tc>
        <w:tc>
          <w:tcPr>
            <w:tcW w:w="1704" w:type="dxa"/>
            <w:vAlign w:val="center"/>
          </w:tcPr>
          <w:p w:rsidR="00964099" w:rsidRPr="005811E1" w:rsidRDefault="00964099" w:rsidP="00CB2178">
            <w:pPr>
              <w:jc w:val="center"/>
            </w:pPr>
            <w:r>
              <w:t>-</w:t>
            </w:r>
          </w:p>
        </w:tc>
        <w:tc>
          <w:tcPr>
            <w:tcW w:w="1705" w:type="dxa"/>
            <w:vAlign w:val="center"/>
          </w:tcPr>
          <w:p w:rsidR="00964099" w:rsidRDefault="00964099" w:rsidP="00CB2178">
            <w:pPr>
              <w:jc w:val="center"/>
            </w:pPr>
            <w:r>
              <w:t>-</w:t>
            </w:r>
          </w:p>
        </w:tc>
        <w:tc>
          <w:tcPr>
            <w:tcW w:w="1705" w:type="dxa"/>
            <w:vAlign w:val="center"/>
          </w:tcPr>
          <w:p w:rsidR="00964099" w:rsidRDefault="00964099" w:rsidP="00CB2178">
            <w:pPr>
              <w:keepNext/>
              <w:jc w:val="center"/>
            </w:pPr>
            <w:r>
              <w:t>-</w:t>
            </w:r>
          </w:p>
        </w:tc>
      </w:tr>
    </w:tbl>
    <w:p w:rsidR="00255D54" w:rsidRPr="00255D54" w:rsidRDefault="00916DB1" w:rsidP="00916DB1">
      <w:pPr>
        <w:pStyle w:val="Caption"/>
      </w:pPr>
      <w:bookmarkStart w:id="1410" w:name="_Ref410341651"/>
      <w:bookmarkStart w:id="1411" w:name="_Ref397370826"/>
      <w:r>
        <w:t xml:space="preserve">Таблица </w:t>
      </w:r>
      <w:r w:rsidR="00E73236">
        <w:fldChar w:fldCharType="begin"/>
      </w:r>
      <w:r w:rsidR="00E73236">
        <w:instrText xml:space="preserve"> SEQ Таблица \* ARABIC </w:instrText>
      </w:r>
      <w:r w:rsidR="00E73236">
        <w:fldChar w:fldCharType="separate"/>
      </w:r>
      <w:ins w:id="1412" w:author="mitko" w:date="2015-02-18T22:01:00Z">
        <w:r w:rsidR="00245837">
          <w:rPr>
            <w:noProof/>
          </w:rPr>
          <w:t>36</w:t>
        </w:r>
      </w:ins>
      <w:del w:id="1413" w:author="mitko" w:date="2015-02-18T21:17:00Z">
        <w:r w:rsidR="00A34B04" w:rsidDel="00F559A3">
          <w:rPr>
            <w:noProof/>
          </w:rPr>
          <w:delText>35</w:delText>
        </w:r>
      </w:del>
      <w:r w:rsidR="00E73236">
        <w:rPr>
          <w:noProof/>
        </w:rPr>
        <w:fldChar w:fldCharType="end"/>
      </w:r>
      <w:bookmarkEnd w:id="1410"/>
      <w:r>
        <w:t xml:space="preserve"> (Сравнение на потенциални среди за UML моделиране на софтуерната система)</w:t>
      </w:r>
      <w:bookmarkEnd w:id="1411"/>
    </w:p>
    <w:p w:rsidR="00EB179D" w:rsidRDefault="00EB179D" w:rsidP="00EB179D">
      <w:pPr>
        <w:pStyle w:val="Heading3"/>
      </w:pPr>
      <w:bookmarkStart w:id="1414" w:name="_Ref397424381"/>
      <w:bookmarkStart w:id="1415" w:name="_Ref410497368"/>
      <w:bookmarkStart w:id="1416" w:name="_Toc412060259"/>
      <w:r>
        <w:t>Код генератор</w:t>
      </w:r>
      <w:bookmarkEnd w:id="1414"/>
      <w:bookmarkEnd w:id="1415"/>
      <w:bookmarkEnd w:id="1416"/>
    </w:p>
    <w:p w:rsidR="00547ADA" w:rsidRPr="00547ADA" w:rsidRDefault="00547ADA" w:rsidP="00547ADA">
      <w:r>
        <w:t xml:space="preserve">Следва кратко описание на предложените варианти за код генератори от UML модел, както и таблица с тяхното сравнение по критериите от точка </w:t>
      </w:r>
      <w:r w:rsidRPr="00547ADA">
        <w:rPr>
          <w:i/>
        </w:rPr>
        <w:fldChar w:fldCharType="begin"/>
      </w:r>
      <w:r w:rsidRPr="00547ADA">
        <w:rPr>
          <w:i/>
        </w:rPr>
        <w:instrText xml:space="preserve"> REF _Ref410497368 \r \h </w:instrText>
      </w:r>
      <w:r>
        <w:rPr>
          <w:i/>
        </w:rPr>
        <w:instrText xml:space="preserve"> \* MERGEFORMAT </w:instrText>
      </w:r>
      <w:r w:rsidRPr="00547ADA">
        <w:rPr>
          <w:i/>
        </w:rPr>
      </w:r>
      <w:r w:rsidRPr="00547ADA">
        <w:rPr>
          <w:i/>
        </w:rPr>
        <w:fldChar w:fldCharType="separate"/>
      </w:r>
      <w:r w:rsidR="00245837">
        <w:rPr>
          <w:i/>
        </w:rPr>
        <w:t>4.2.4</w:t>
      </w:r>
      <w:r w:rsidRPr="00547ADA">
        <w:rPr>
          <w:i/>
        </w:rPr>
        <w:fldChar w:fldCharType="end"/>
      </w:r>
      <w:r>
        <w:t>:</w:t>
      </w:r>
    </w:p>
    <w:p w:rsidR="00E94707" w:rsidRDefault="00E94707" w:rsidP="00E94707">
      <w:r w:rsidRPr="00E94707">
        <w:rPr>
          <w:b/>
        </w:rPr>
        <w:lastRenderedPageBreak/>
        <w:t>Acceleo</w:t>
      </w:r>
      <w:r>
        <w:t xml:space="preserve"> </w:t>
      </w:r>
      <w:r w:rsidR="000C487D">
        <w:t>–</w:t>
      </w:r>
      <w:r>
        <w:t xml:space="preserve"> </w:t>
      </w:r>
      <w:r w:rsidR="000C487D">
        <w:t xml:space="preserve">е код генератор с отворен код и компонент от инструментите за моделна разработка (MDT) на </w:t>
      </w:r>
      <w:r w:rsidR="000C487D" w:rsidRPr="000C487D">
        <w:rPr>
          <w:i/>
        </w:rPr>
        <w:t>Eclipse</w:t>
      </w:r>
      <w:r w:rsidR="000C487D">
        <w:t xml:space="preserve">, </w:t>
      </w:r>
      <w:r w:rsidR="0056195B">
        <w:t>позволяващ използването на моделно базиран подход за разработка на приложения. Имплементация е на MOFM2T стандарта.</w:t>
      </w:r>
    </w:p>
    <w:p w:rsidR="00150CF9" w:rsidRDefault="00150CF9" w:rsidP="00150CF9">
      <w:r w:rsidRPr="00150CF9">
        <w:rPr>
          <w:b/>
        </w:rPr>
        <w:t>“Ръчно” написан код генератор</w:t>
      </w:r>
      <w:r>
        <w:t xml:space="preserve"> - Този тип код генератор се очаква да обхожда даден съвместим модел и на базата на елементите на този модел да отпечатва и попълва предварително заготвени файлове (шаблони). Като за целта може да се използват класове, които да представляват всеки файлов шаблон, с метод за отпечатване:</w:t>
      </w:r>
    </w:p>
    <w:p w:rsidR="00150CF9" w:rsidRDefault="00150CF9" w:rsidP="00150CF9"/>
    <w:p w:rsidR="00150CF9" w:rsidRPr="00AC386C" w:rsidRDefault="00150CF9" w:rsidP="00150CF9">
      <w:pPr>
        <w:rPr>
          <w:rFonts w:ascii="Courier New" w:hAnsi="Courier New" w:cs="Courier New"/>
          <w:sz w:val="22"/>
        </w:rPr>
      </w:pPr>
      <w:r>
        <w:tab/>
      </w:r>
      <w:r w:rsidRPr="00AC386C">
        <w:rPr>
          <w:rFonts w:ascii="Courier New" w:hAnsi="Courier New" w:cs="Courier New"/>
          <w:sz w:val="22"/>
        </w:rPr>
        <w:t>void generate(in aModel: Model; out outFile: 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printHeader(aModel,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printContents(aModel,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printFooter(aModel, outFile)</w:t>
      </w:r>
    </w:p>
    <w:p w:rsidR="00150CF9" w:rsidRPr="00AC386C" w:rsidRDefault="00150CF9" w:rsidP="00150CF9">
      <w:pPr>
        <w:rPr>
          <w:rFonts w:ascii="Courier New" w:hAnsi="Courier New" w:cs="Courier New"/>
          <w:sz w:val="22"/>
        </w:rPr>
      </w:pPr>
      <w:r w:rsidRPr="00AC386C">
        <w:rPr>
          <w:rFonts w:ascii="Courier New" w:hAnsi="Courier New" w:cs="Courier New"/>
          <w:sz w:val="22"/>
        </w:rPr>
        <w:tab/>
      </w:r>
      <w:r w:rsidRPr="00AC386C">
        <w:rPr>
          <w:rFonts w:ascii="Courier New" w:hAnsi="Courier New" w:cs="Courier New"/>
          <w:sz w:val="22"/>
        </w:rPr>
        <w:tab/>
        <w:t>…</w:t>
      </w:r>
    </w:p>
    <w:p w:rsidR="00150CF9" w:rsidRDefault="00150CF9" w:rsidP="00150CF9"/>
    <w:p w:rsidR="00150CF9" w:rsidRDefault="00150CF9" w:rsidP="00150CF9">
      <w:r>
        <w:t>Характерното за такъв тип генератори е ограничената им адаптивност към промени в модела и не особено лесната промяна при необходимост.</w:t>
      </w:r>
    </w:p>
    <w:tbl>
      <w:tblPr>
        <w:tblStyle w:val="TableContemporary"/>
        <w:tblW w:w="0" w:type="auto"/>
        <w:jc w:val="center"/>
        <w:tblLook w:val="04A0" w:firstRow="1" w:lastRow="0" w:firstColumn="1" w:lastColumn="0" w:noHBand="0" w:noVBand="1"/>
      </w:tblPr>
      <w:tblGrid>
        <w:gridCol w:w="2489"/>
        <w:gridCol w:w="2487"/>
        <w:gridCol w:w="3546"/>
      </w:tblGrid>
      <w:tr w:rsidR="00445FC5" w:rsidTr="00D02FE7">
        <w:trPr>
          <w:cnfStyle w:val="100000000000" w:firstRow="1" w:lastRow="0" w:firstColumn="0" w:lastColumn="0" w:oddVBand="0" w:evenVBand="0" w:oddHBand="0" w:evenHBand="0" w:firstRowFirstColumn="0" w:firstRowLastColumn="0" w:lastRowFirstColumn="0" w:lastRowLastColumn="0"/>
          <w:jc w:val="center"/>
        </w:trPr>
        <w:tc>
          <w:tcPr>
            <w:tcW w:w="2489" w:type="dxa"/>
          </w:tcPr>
          <w:p w:rsidR="00445FC5" w:rsidRPr="00CB2178" w:rsidRDefault="00445FC5" w:rsidP="007718B8">
            <w:pPr>
              <w:jc w:val="left"/>
              <w:rPr>
                <w:rFonts w:ascii="Cambria Math" w:hAnsi="Cambria Math"/>
                <w:lang w:val="en-US"/>
              </w:rPr>
            </w:pPr>
            <w:r w:rsidRPr="00CB2178">
              <w:t>Код генератор</w:t>
            </w:r>
          </w:p>
        </w:tc>
        <w:tc>
          <w:tcPr>
            <w:tcW w:w="2487" w:type="dxa"/>
          </w:tcPr>
          <w:p w:rsidR="00445FC5" w:rsidRPr="00CB2178" w:rsidRDefault="00D646F7" w:rsidP="007718B8">
            <w:pPr>
              <w:jc w:val="center"/>
            </w:pPr>
            <w:r>
              <w:fldChar w:fldCharType="begin"/>
            </w:r>
            <w:r>
              <w:instrText xml:space="preserve"> HYPERLINK "http://en.wikipedia.org/wiki/Acceleo" </w:instrText>
            </w:r>
            <w:ins w:id="1417" w:author="mitko" w:date="2015-02-18T21:54:00Z"/>
            <w:r>
              <w:fldChar w:fldCharType="separate"/>
            </w:r>
            <w:r w:rsidR="000D01F3" w:rsidRPr="00CB2178">
              <w:rPr>
                <w:rStyle w:val="Hyperlink"/>
                <w:rFonts w:ascii="Arial" w:hAnsi="Arial" w:cs="Arial"/>
              </w:rPr>
              <w:t>Acceleo</w:t>
            </w:r>
            <w:r>
              <w:rPr>
                <w:rStyle w:val="Hyperlink"/>
                <w:rFonts w:ascii="Arial" w:hAnsi="Arial" w:cs="Arial"/>
              </w:rPr>
              <w:fldChar w:fldCharType="end"/>
            </w:r>
          </w:p>
        </w:tc>
        <w:tc>
          <w:tcPr>
            <w:tcW w:w="3546" w:type="dxa"/>
          </w:tcPr>
          <w:p w:rsidR="00D03081" w:rsidRPr="00CB2178" w:rsidRDefault="005C638D" w:rsidP="007718B8">
            <w:pPr>
              <w:jc w:val="center"/>
            </w:pPr>
            <w:r w:rsidRPr="00CB2178">
              <w:t>“</w:t>
            </w:r>
            <w:r w:rsidR="00D03081" w:rsidRPr="00CB2178">
              <w:t>Ръчно</w:t>
            </w:r>
            <w:r w:rsidRPr="00CB2178">
              <w:t>”</w:t>
            </w:r>
            <w:r w:rsidR="00D03081" w:rsidRPr="00CB2178">
              <w:t xml:space="preserve"> написан</w:t>
            </w:r>
          </w:p>
          <w:p w:rsidR="00AE258D" w:rsidRPr="00CB2178" w:rsidRDefault="00AE258D" w:rsidP="00150CF9">
            <w:pPr>
              <w:jc w:val="center"/>
            </w:pPr>
            <w:r w:rsidRPr="00CB2178">
              <w:t>код генератор</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CC2F44" w:rsidP="00CB2178">
            <w:pPr>
              <w:jc w:val="left"/>
              <w:rPr>
                <w:b/>
              </w:rPr>
            </w:pPr>
            <w:r w:rsidRPr="00292F6B">
              <w:rPr>
                <w:b/>
              </w:rPr>
              <w:t>Платформа</w:t>
            </w:r>
          </w:p>
        </w:tc>
        <w:tc>
          <w:tcPr>
            <w:tcW w:w="2487" w:type="dxa"/>
            <w:vAlign w:val="center"/>
          </w:tcPr>
          <w:p w:rsidR="00CC2F44" w:rsidRDefault="00CC2F44" w:rsidP="00CB2178">
            <w:pPr>
              <w:jc w:val="center"/>
            </w:pPr>
            <w:r>
              <w:t>Преносим (Java/Eclipse базиран)</w:t>
            </w:r>
          </w:p>
        </w:tc>
        <w:tc>
          <w:tcPr>
            <w:tcW w:w="3546" w:type="dxa"/>
            <w:vAlign w:val="center"/>
          </w:tcPr>
          <w:p w:rsidR="00CC2F44" w:rsidRDefault="00421B1F" w:rsidP="00CB2178">
            <w:pPr>
              <w:jc w:val="center"/>
            </w:pPr>
            <w:r>
              <w:t>з</w:t>
            </w:r>
            <w:r w:rsidR="00CC2F44">
              <w:t>ависим</w:t>
            </w:r>
            <w:r>
              <w:t>а</w:t>
            </w:r>
            <w:r w:rsidR="00CC2F44">
              <w:t xml:space="preserve"> от избрания език за програмиране</w:t>
            </w:r>
          </w:p>
        </w:tc>
      </w:tr>
      <w:tr w:rsidR="0052345B"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52345B" w:rsidRPr="00292F6B" w:rsidRDefault="0052345B" w:rsidP="00CB2178">
            <w:pPr>
              <w:jc w:val="left"/>
              <w:rPr>
                <w:b/>
              </w:rPr>
            </w:pPr>
            <w:r w:rsidRPr="00292F6B">
              <w:rPr>
                <w:b/>
              </w:rPr>
              <w:t>Стандарт</w:t>
            </w:r>
          </w:p>
        </w:tc>
        <w:tc>
          <w:tcPr>
            <w:tcW w:w="2487" w:type="dxa"/>
            <w:vAlign w:val="center"/>
          </w:tcPr>
          <w:p w:rsidR="0052345B" w:rsidRDefault="0052345B" w:rsidP="00CB2178">
            <w:pPr>
              <w:jc w:val="center"/>
            </w:pPr>
            <w:r w:rsidRPr="004518D2">
              <w:rPr>
                <w:b/>
                <w:i/>
              </w:rPr>
              <w:t>MOFM2T</w:t>
            </w:r>
            <w:r w:rsidR="0066386D">
              <w:t>/</w:t>
            </w:r>
            <w:r w:rsidR="0066386D" w:rsidRPr="004518D2">
              <w:rPr>
                <w:b/>
                <w:i/>
              </w:rPr>
              <w:t>EMF</w:t>
            </w:r>
            <w:r w:rsidR="0066386D">
              <w:t xml:space="preserve"> съвместим</w:t>
            </w:r>
          </w:p>
        </w:tc>
        <w:tc>
          <w:tcPr>
            <w:tcW w:w="3546" w:type="dxa"/>
            <w:vAlign w:val="center"/>
          </w:tcPr>
          <w:p w:rsidR="0052345B" w:rsidRDefault="0052345B" w:rsidP="00CB2178">
            <w:pPr>
              <w:jc w:val="center"/>
            </w:pPr>
            <w:r>
              <w:t>няма</w:t>
            </w:r>
          </w:p>
        </w:tc>
      </w:tr>
      <w:tr w:rsidR="00CC2F44" w:rsidTr="00D02FE7">
        <w:trPr>
          <w:cnfStyle w:val="000000100000" w:firstRow="0" w:lastRow="0" w:firstColumn="0" w:lastColumn="0" w:oddVBand="0" w:evenVBand="0" w:oddHBand="1" w:evenHBand="0" w:firstRowFirstColumn="0" w:firstRowLastColumn="0" w:lastRowFirstColumn="0" w:lastRowLastColumn="0"/>
          <w:jc w:val="center"/>
        </w:trPr>
        <w:tc>
          <w:tcPr>
            <w:tcW w:w="2489" w:type="dxa"/>
            <w:vAlign w:val="center"/>
          </w:tcPr>
          <w:p w:rsidR="00CC2F44" w:rsidRPr="00292F6B" w:rsidRDefault="007718B8" w:rsidP="00CB2178">
            <w:pPr>
              <w:jc w:val="left"/>
              <w:rPr>
                <w:b/>
              </w:rPr>
            </w:pPr>
            <w:r w:rsidRPr="00292F6B">
              <w:rPr>
                <w:b/>
              </w:rPr>
              <w:t>Възможност за разширяване на генерирания код</w:t>
            </w:r>
          </w:p>
        </w:tc>
        <w:tc>
          <w:tcPr>
            <w:tcW w:w="2487" w:type="dxa"/>
            <w:vAlign w:val="center"/>
          </w:tcPr>
          <w:p w:rsidR="00CC2F44" w:rsidRDefault="00D852EC" w:rsidP="00CB2178">
            <w:pPr>
              <w:jc w:val="center"/>
            </w:pPr>
            <w:r>
              <w:t>н</w:t>
            </w:r>
            <w:r w:rsidR="00C70193">
              <w:t>еограничена</w:t>
            </w:r>
          </w:p>
        </w:tc>
        <w:tc>
          <w:tcPr>
            <w:tcW w:w="3546" w:type="dxa"/>
            <w:vAlign w:val="center"/>
          </w:tcPr>
          <w:p w:rsidR="00CC2F44" w:rsidRDefault="00FC5B42" w:rsidP="00CB2178">
            <w:pPr>
              <w:jc w:val="center"/>
            </w:pPr>
            <w:r>
              <w:t>о</w:t>
            </w:r>
            <w:r w:rsidR="00C70193">
              <w:t>граничена</w:t>
            </w:r>
          </w:p>
        </w:tc>
      </w:tr>
      <w:tr w:rsidR="00496B07" w:rsidTr="00D02FE7">
        <w:trPr>
          <w:cnfStyle w:val="000000010000" w:firstRow="0" w:lastRow="0" w:firstColumn="0" w:lastColumn="0" w:oddVBand="0" w:evenVBand="0" w:oddHBand="0" w:evenHBand="1" w:firstRowFirstColumn="0" w:firstRowLastColumn="0" w:lastRowFirstColumn="0" w:lastRowLastColumn="0"/>
          <w:jc w:val="center"/>
        </w:trPr>
        <w:tc>
          <w:tcPr>
            <w:tcW w:w="2489" w:type="dxa"/>
            <w:vAlign w:val="center"/>
          </w:tcPr>
          <w:p w:rsidR="00496B07" w:rsidRPr="00292F6B" w:rsidRDefault="00496B07" w:rsidP="00CB2178">
            <w:pPr>
              <w:jc w:val="left"/>
              <w:rPr>
                <w:b/>
              </w:rPr>
            </w:pPr>
            <w:r w:rsidRPr="00292F6B">
              <w:rPr>
                <w:b/>
              </w:rPr>
              <w:t>Време за подготовка преди употреба</w:t>
            </w:r>
          </w:p>
        </w:tc>
        <w:tc>
          <w:tcPr>
            <w:tcW w:w="2487" w:type="dxa"/>
            <w:vAlign w:val="center"/>
          </w:tcPr>
          <w:p w:rsidR="00496B07" w:rsidRDefault="00070D25" w:rsidP="00CB2178">
            <w:pPr>
              <w:jc w:val="center"/>
            </w:pPr>
            <w:r>
              <w:t>3 дена</w:t>
            </w:r>
          </w:p>
          <w:p w:rsidR="00496B07" w:rsidRDefault="00496B07" w:rsidP="00CB2178">
            <w:pPr>
              <w:jc w:val="center"/>
            </w:pPr>
            <w:r>
              <w:t>(при наличен EMF базиран входен модел)</w:t>
            </w:r>
          </w:p>
        </w:tc>
        <w:tc>
          <w:tcPr>
            <w:tcW w:w="3546" w:type="dxa"/>
            <w:vAlign w:val="center"/>
          </w:tcPr>
          <w:p w:rsidR="00496B07" w:rsidRDefault="007F04AF" w:rsidP="00CB2178">
            <w:pPr>
              <w:jc w:val="center"/>
            </w:pPr>
            <w:r>
              <w:t>2</w:t>
            </w:r>
            <w:r w:rsidR="00496B07">
              <w:t xml:space="preserve"> седмиц</w:t>
            </w:r>
            <w:r w:rsidR="006E31DE">
              <w:t>и</w:t>
            </w:r>
          </w:p>
          <w:p w:rsidR="00496B07" w:rsidRDefault="00496B07" w:rsidP="00CB2178">
            <w:pPr>
              <w:keepNext/>
              <w:jc w:val="center"/>
            </w:pPr>
            <w:r>
              <w:t>(дизайн/имплементация/тест)</w:t>
            </w:r>
          </w:p>
        </w:tc>
      </w:tr>
    </w:tbl>
    <w:p w:rsidR="00FC5A7F" w:rsidRPr="008F427A" w:rsidRDefault="0038040A" w:rsidP="0038040A">
      <w:pPr>
        <w:pStyle w:val="Caption"/>
      </w:pPr>
      <w:r>
        <w:t xml:space="preserve">Таблица </w:t>
      </w:r>
      <w:r w:rsidR="00E73236">
        <w:fldChar w:fldCharType="begin"/>
      </w:r>
      <w:r w:rsidR="00E73236">
        <w:instrText xml:space="preserve"> SEQ Таблица \* ARABIC </w:instrText>
      </w:r>
      <w:r w:rsidR="00E73236">
        <w:fldChar w:fldCharType="separate"/>
      </w:r>
      <w:ins w:id="1418" w:author="mitko" w:date="2015-02-18T22:01:00Z">
        <w:r w:rsidR="00245837">
          <w:rPr>
            <w:noProof/>
          </w:rPr>
          <w:t>37</w:t>
        </w:r>
      </w:ins>
      <w:del w:id="1419" w:author="mitko" w:date="2015-02-18T21:17:00Z">
        <w:r w:rsidR="00A34B04" w:rsidDel="00F559A3">
          <w:rPr>
            <w:noProof/>
          </w:rPr>
          <w:delText>36</w:delText>
        </w:r>
      </w:del>
      <w:r w:rsidR="00E73236">
        <w:rPr>
          <w:noProof/>
        </w:rPr>
        <w:fldChar w:fldCharType="end"/>
      </w:r>
      <w:r>
        <w:t xml:space="preserve"> (Сравнение на потенциални код генератори за софтуерната система)</w:t>
      </w:r>
    </w:p>
    <w:p w:rsidR="00C3793A" w:rsidRDefault="00505D85" w:rsidP="004F7C72">
      <w:pPr>
        <w:pStyle w:val="Heading2"/>
      </w:pPr>
      <w:bookmarkStart w:id="1420" w:name="_Toc397093002"/>
      <w:bookmarkStart w:id="1421" w:name="_Toc412060260"/>
      <w:r w:rsidRPr="008F427A">
        <w:t>Избор</w:t>
      </w:r>
      <w:r>
        <w:rPr>
          <w:lang w:val="ru-RU"/>
        </w:rPr>
        <w:t xml:space="preserve"> на</w:t>
      </w:r>
      <w:r w:rsidRPr="008F427A">
        <w:t xml:space="preserve"> средствата</w:t>
      </w:r>
      <w:bookmarkEnd w:id="1420"/>
      <w:bookmarkEnd w:id="1421"/>
    </w:p>
    <w:p w:rsidR="00022F3A" w:rsidRDefault="00022F3A" w:rsidP="00022F3A">
      <w:pPr>
        <w:pStyle w:val="Heading3"/>
      </w:pPr>
      <w:bookmarkStart w:id="1422" w:name="_Ref411105135"/>
      <w:bookmarkStart w:id="1423" w:name="_Toc412060261"/>
      <w:r>
        <w:t>Език за програмиране</w:t>
      </w:r>
      <w:bookmarkEnd w:id="1422"/>
      <w:bookmarkEnd w:id="1423"/>
    </w:p>
    <w:p w:rsidR="008D29D5" w:rsidRDefault="0065676D" w:rsidP="008455C7">
      <w:r>
        <w:t xml:space="preserve">Както става ясно от заданието, основно изискване към системата е да прави текстови анализ на </w:t>
      </w:r>
      <w:r w:rsidR="008455C7">
        <w:t xml:space="preserve">кода на съществуваща софтуерна система, от което произлиза и изискването използвания език да е от високо ниво и добра </w:t>
      </w:r>
      <w:r w:rsidR="008F427A">
        <w:lastRenderedPageBreak/>
        <w:t>поддръжка</w:t>
      </w:r>
      <w:r w:rsidR="008455C7">
        <w:t xml:space="preserve"> на работа с регулярни изрази. Всички от предложените езици</w:t>
      </w:r>
      <w:r w:rsidR="006C3CD0">
        <w:t>(</w:t>
      </w:r>
      <w:r w:rsidR="00C67016" w:rsidRPr="00C67016">
        <w:rPr>
          <w:i/>
        </w:rPr>
        <w:fldChar w:fldCharType="begin"/>
      </w:r>
      <w:r w:rsidR="00C67016" w:rsidRPr="00C67016">
        <w:rPr>
          <w:i/>
        </w:rPr>
        <w:instrText xml:space="preserve"> REF _Ref410341549 \h </w:instrText>
      </w:r>
      <w:r w:rsidR="00C67016">
        <w:rPr>
          <w:i/>
        </w:rPr>
        <w:instrText xml:space="preserve"> \* MERGEFORMAT </w:instrText>
      </w:r>
      <w:r w:rsidR="00C67016" w:rsidRPr="00C67016">
        <w:rPr>
          <w:i/>
        </w:rPr>
      </w:r>
      <w:r w:rsidR="00C67016" w:rsidRPr="00C67016">
        <w:rPr>
          <w:i/>
        </w:rPr>
        <w:fldChar w:fldCharType="separate"/>
      </w:r>
      <w:ins w:id="1424" w:author="mitko" w:date="2015-02-18T22:01:00Z">
        <w:r w:rsidR="00245837" w:rsidRPr="00245837">
          <w:rPr>
            <w:i/>
            <w:rPrChange w:id="1425" w:author="mitko" w:date="2015-02-18T22:01:00Z">
              <w:rPr/>
            </w:rPrChange>
          </w:rPr>
          <w:t xml:space="preserve">Таблица </w:t>
        </w:r>
        <w:r w:rsidR="00245837" w:rsidRPr="00245837">
          <w:rPr>
            <w:i/>
            <w:noProof/>
            <w:rPrChange w:id="1426" w:author="mitko" w:date="2015-02-18T22:01:00Z">
              <w:rPr>
                <w:noProof/>
              </w:rPr>
            </w:rPrChange>
          </w:rPr>
          <w:t>35</w:t>
        </w:r>
      </w:ins>
      <w:del w:id="1427" w:author="mitko" w:date="2015-02-18T21:54:00Z">
        <w:r w:rsidR="00A34B04" w:rsidRPr="00A34B04" w:rsidDel="002C26F0">
          <w:rPr>
            <w:i/>
          </w:rPr>
          <w:delText xml:space="preserve">Таблица </w:delText>
        </w:r>
        <w:r w:rsidR="00A34B04" w:rsidRPr="00A34B04" w:rsidDel="002C26F0">
          <w:rPr>
            <w:i/>
            <w:noProof/>
          </w:rPr>
          <w:delText>34</w:delText>
        </w:r>
      </w:del>
      <w:r w:rsidR="00C67016" w:rsidRPr="00C67016">
        <w:rPr>
          <w:i/>
        </w:rPr>
        <w:fldChar w:fldCharType="end"/>
      </w:r>
      <w:r w:rsidR="006C3CD0">
        <w:t>)</w:t>
      </w:r>
      <w:r w:rsidR="008455C7">
        <w:t xml:space="preserve"> са от високо ниво, но C++ и C# имат някой ограничения: при C++ има възможност за използване на библиотека</w:t>
      </w:r>
      <w:r w:rsidR="0078452E">
        <w:t xml:space="preserve"> с отворен код (</w:t>
      </w:r>
      <w:r w:rsidR="00D646F7">
        <w:fldChar w:fldCharType="begin"/>
      </w:r>
      <w:r w:rsidR="00D646F7">
        <w:instrText xml:space="preserve"> HYPERLINK "http://www.pcre.org/" </w:instrText>
      </w:r>
      <w:ins w:id="1428" w:author="mitko" w:date="2015-02-18T21:54:00Z"/>
      <w:r w:rsidR="00D646F7">
        <w:fldChar w:fldCharType="separate"/>
      </w:r>
      <w:r w:rsidR="0078452E" w:rsidRPr="0078452E">
        <w:rPr>
          <w:rStyle w:val="Hyperlink"/>
          <w:rFonts w:cs="Arial"/>
        </w:rPr>
        <w:t>PCRE</w:t>
      </w:r>
      <w:r w:rsidR="00D646F7">
        <w:rPr>
          <w:rStyle w:val="Hyperlink"/>
          <w:rFonts w:cs="Arial"/>
        </w:rPr>
        <w:fldChar w:fldCharType="end"/>
      </w:r>
      <w:r w:rsidR="0078452E">
        <w:t>), която би донесла допълнителни зависимост на системата към външна библиотека, докато при C#</w:t>
      </w:r>
      <w:r w:rsidR="00975724">
        <w:t xml:space="preserve"> </w:t>
      </w:r>
      <w:r w:rsidR="0078452E">
        <w:t xml:space="preserve">има налична </w:t>
      </w:r>
      <w:r w:rsidR="008F427A">
        <w:t>поддръжка</w:t>
      </w:r>
      <w:r w:rsidR="0078452E">
        <w:t xml:space="preserve"> по подразбиране, но за сметка на това е </w:t>
      </w:r>
      <w:r w:rsidR="008E47D1">
        <w:t>слабо</w:t>
      </w:r>
      <w:r w:rsidR="0078452E">
        <w:t xml:space="preserve"> документирана според </w:t>
      </w:r>
      <w:r w:rsidR="0078452E" w:rsidRPr="00415F70">
        <w:rPr>
          <w:b/>
        </w:rPr>
        <w:t>[</w:t>
      </w:r>
      <w:r w:rsidR="00415F70" w:rsidRPr="00415F70">
        <w:rPr>
          <w:b/>
        </w:rPr>
        <w:t>R12</w:t>
      </w:r>
      <w:r w:rsidR="0078452E" w:rsidRPr="00415F70">
        <w:rPr>
          <w:b/>
        </w:rPr>
        <w:t>]</w:t>
      </w:r>
      <w:r w:rsidR="00415F70" w:rsidRPr="009C0CFA">
        <w:t>.</w:t>
      </w:r>
      <w:r w:rsidR="008D29D5">
        <w:t xml:space="preserve"> </w:t>
      </w:r>
    </w:p>
    <w:p w:rsidR="008D29D5" w:rsidRDefault="008D29D5" w:rsidP="008455C7">
      <w:r>
        <w:t xml:space="preserve">Всички предложени езици поддържат обектно ориентирано програмиране. Това е основно изискване, тъй като това ще допринесе за по-лесната </w:t>
      </w:r>
      <w:r w:rsidR="008F427A">
        <w:t>поддръжка</w:t>
      </w:r>
      <w:r>
        <w:t xml:space="preserve"> на системата, разбира се, само по себе си не е достатъчно условие, на първо място е важно системата да има строен дизайн, за което са добавени допълнителни изисквания.</w:t>
      </w:r>
    </w:p>
    <w:p w:rsidR="008D29D5" w:rsidRPr="008D29D5" w:rsidRDefault="008D29D5" w:rsidP="00D36C97">
      <w:r>
        <w:t xml:space="preserve">От гледна точка на преносимост, предложения C++ изостава от останалите, тъй като </w:t>
      </w:r>
      <w:r w:rsidR="0033032C">
        <w:t>е компилиран за разлика от останалите, които са</w:t>
      </w:r>
      <w:r>
        <w:t xml:space="preserve"> интерпретиран</w:t>
      </w:r>
      <w:r w:rsidR="0033032C">
        <w:t>и езици и позволяват много по-лесна преносимост.</w:t>
      </w:r>
    </w:p>
    <w:p w:rsidR="008D29D5" w:rsidRDefault="006A665B" w:rsidP="002615DA">
      <w:r>
        <w:t xml:space="preserve">На базата на изследването направено в </w:t>
      </w:r>
      <w:r w:rsidRPr="009378C6">
        <w:rPr>
          <w:i/>
        </w:rPr>
        <w:fldChar w:fldCharType="begin"/>
      </w:r>
      <w:r w:rsidRPr="009378C6">
        <w:rPr>
          <w:i/>
        </w:rPr>
        <w:instrText xml:space="preserve"> REF _Ref397354012 \r \h </w:instrText>
      </w:r>
      <w:r w:rsidR="009378C6">
        <w:rPr>
          <w:i/>
        </w:rPr>
        <w:instrText xml:space="preserve"> \* MERGEFORMAT </w:instrText>
      </w:r>
      <w:r w:rsidRPr="009378C6">
        <w:rPr>
          <w:i/>
        </w:rPr>
      </w:r>
      <w:r w:rsidRPr="009378C6">
        <w:rPr>
          <w:i/>
        </w:rPr>
        <w:fldChar w:fldCharType="separate"/>
      </w:r>
      <w:r w:rsidR="00245837">
        <w:rPr>
          <w:i/>
        </w:rPr>
        <w:t>Приложение 3</w:t>
      </w:r>
      <w:r w:rsidRPr="009378C6">
        <w:rPr>
          <w:i/>
        </w:rPr>
        <w:fldChar w:fldCharType="end"/>
      </w:r>
      <w:r w:rsidR="009378C6">
        <w:t xml:space="preserve"> можем да заключим, че от предложените езици, Python е с най-голяма степен на изразителност. Това е от голяма полза тъй като софтуерната система, ще се разработва от един човек.</w:t>
      </w:r>
    </w:p>
    <w:p w:rsidR="009378C6" w:rsidRDefault="009378C6" w:rsidP="002615DA">
      <w:r>
        <w:t xml:space="preserve">Необходимостта за разширяване с други езици произлиза от факта, че след добавяне на нови изисквания към системата, биха могли да се отличат части от кода, които се изпълняват неефективно и би било изгодно те да се пренапишат на език, </w:t>
      </w:r>
      <w:r w:rsidR="00957255">
        <w:t xml:space="preserve">с </w:t>
      </w:r>
      <w:r>
        <w:t>който се изпълнява</w:t>
      </w:r>
      <w:r w:rsidR="00957255">
        <w:t>т</w:t>
      </w:r>
      <w:r>
        <w:t xml:space="preserve"> по-ефективно от </w:t>
      </w:r>
      <w:r w:rsidR="00957255">
        <w:t>първоначално избрания</w:t>
      </w:r>
      <w:r>
        <w:t>. Естествено по този начин оставяме възможността за достъп до библиотеки, които не са написани на избрания език за програмиране.</w:t>
      </w:r>
      <w:r w:rsidR="00D51960">
        <w:t xml:space="preserve"> Всички от предложените езици имат различни възможности за разширяване</w:t>
      </w:r>
      <w:r w:rsidR="00EC3DE5">
        <w:t>.</w:t>
      </w:r>
    </w:p>
    <w:p w:rsidR="00975724" w:rsidRDefault="00975724" w:rsidP="002615DA"/>
    <w:p w:rsidR="00975724" w:rsidRDefault="00975724" w:rsidP="002615DA">
      <w:r>
        <w:t xml:space="preserve">Като избор на език за програмиране </w:t>
      </w:r>
      <w:r w:rsidR="003C5DAB">
        <w:t>се спираме на</w:t>
      </w:r>
      <w:r>
        <w:t xml:space="preserve"> </w:t>
      </w:r>
      <w:r w:rsidRPr="00117016">
        <w:rPr>
          <w:b/>
        </w:rPr>
        <w:t>Python</w:t>
      </w:r>
      <w:r>
        <w:t>, тъй като той отговаря на всички изисквания и се представя най-добре в степента си на изразителност, тази характеристика ще намали времето за разработка на системата. Естествено тъй като софтуерната система ще се генерира от модел, в който ще бъде заложена голяма част от бизнес логиката за решаване на проблема, не е изключено на по-късен етап да се премине към друг по-изгоден език, разбира се, след внимателно планиране.</w:t>
      </w:r>
    </w:p>
    <w:p w:rsidR="009378C6" w:rsidRDefault="00975724" w:rsidP="002615DA">
      <w:pPr>
        <w:rPr>
          <w:b/>
        </w:rPr>
      </w:pPr>
      <w:r>
        <w:t xml:space="preserve">Версията, на която се спираме е </w:t>
      </w:r>
      <w:r w:rsidRPr="00117016">
        <w:rPr>
          <w:b/>
        </w:rPr>
        <w:t xml:space="preserve">Python </w:t>
      </w:r>
      <w:r w:rsidR="00B7134F">
        <w:rPr>
          <w:b/>
        </w:rPr>
        <w:t>2.7.5</w:t>
      </w:r>
    </w:p>
    <w:p w:rsidR="0052085E" w:rsidRDefault="0052085E" w:rsidP="0052085E">
      <w:pPr>
        <w:pStyle w:val="Heading3"/>
      </w:pPr>
      <w:bookmarkStart w:id="1429" w:name="_Toc412060262"/>
      <w:r>
        <w:t>Формат за представяне на UML</w:t>
      </w:r>
      <w:bookmarkEnd w:id="1429"/>
    </w:p>
    <w:p w:rsidR="0052085E" w:rsidRDefault="0052085E" w:rsidP="0052085E">
      <w:r>
        <w:t xml:space="preserve">Тъй като нашата цел (произлизаща не директно от заданието, а по-скоро от очакваните ползи на решението, точка </w:t>
      </w:r>
      <w:r w:rsidRPr="005D0F2C">
        <w:rPr>
          <w:i/>
        </w:rPr>
        <w:fldChar w:fldCharType="begin"/>
      </w:r>
      <w:r w:rsidRPr="005D0F2C">
        <w:rPr>
          <w:i/>
        </w:rPr>
        <w:instrText xml:space="preserve"> REF _Ref410250726 \r \h </w:instrText>
      </w:r>
      <w:r>
        <w:rPr>
          <w:i/>
        </w:rPr>
        <w:instrText xml:space="preserve"> \* MERGEFORMAT </w:instrText>
      </w:r>
      <w:r w:rsidRPr="005D0F2C">
        <w:rPr>
          <w:i/>
        </w:rPr>
      </w:r>
      <w:r w:rsidRPr="005D0F2C">
        <w:rPr>
          <w:i/>
        </w:rPr>
        <w:fldChar w:fldCharType="separate"/>
      </w:r>
      <w:r w:rsidR="00245837">
        <w:rPr>
          <w:i/>
        </w:rPr>
        <w:t>1.6</w:t>
      </w:r>
      <w:r w:rsidRPr="005D0F2C">
        <w:rPr>
          <w:i/>
        </w:rPr>
        <w:fldChar w:fldCharType="end"/>
      </w:r>
      <w:r>
        <w:t>) е създаването на модел и представянето му във формат позволяващ интероперативност между различни видове инструменти (без ограничение да са разработени от даден производител) за обектно ориентирано моделиране, избираме отворения, предвиден и специфициран от същата организация, която разработва UML, a именно XMI формат.</w:t>
      </w:r>
    </w:p>
    <w:p w:rsidR="00D02FE7" w:rsidRDefault="0052085E" w:rsidP="0052085E">
      <w:r>
        <w:t xml:space="preserve">Тъй като съвременната и </w:t>
      </w:r>
      <w:r w:rsidR="002925D3">
        <w:t>препоръчвана</w:t>
      </w:r>
      <w:r w:rsidR="00FA02CC">
        <w:t xml:space="preserve"> версия на </w:t>
      </w:r>
      <w:r w:rsidR="00FA02CC" w:rsidRPr="001B5642">
        <w:rPr>
          <w:b/>
        </w:rPr>
        <w:t>UML</w:t>
      </w:r>
      <w:r w:rsidR="00FA02CC">
        <w:t xml:space="preserve"> е версия </w:t>
      </w:r>
      <w:r w:rsidR="00FA02CC" w:rsidRPr="001B5642">
        <w:rPr>
          <w:b/>
        </w:rPr>
        <w:t>2.4.1</w:t>
      </w:r>
      <w:r w:rsidR="00FA02CC">
        <w:t xml:space="preserve">, същата е версията и на </w:t>
      </w:r>
      <w:r w:rsidR="00FA02CC" w:rsidRPr="001B5642">
        <w:rPr>
          <w:b/>
        </w:rPr>
        <w:t>XMI</w:t>
      </w:r>
      <w:r w:rsidR="00FA02CC">
        <w:t xml:space="preserve"> формата, който ще използваме.</w:t>
      </w:r>
    </w:p>
    <w:p w:rsidR="00D02FE7" w:rsidRDefault="00D02FE7">
      <w:pPr>
        <w:spacing w:after="0"/>
        <w:jc w:val="left"/>
      </w:pPr>
      <w:r>
        <w:br w:type="page"/>
      </w:r>
    </w:p>
    <w:p w:rsidR="006C3CD0" w:rsidRDefault="006C3CD0" w:rsidP="006C3CD0">
      <w:pPr>
        <w:pStyle w:val="Heading3"/>
      </w:pPr>
      <w:bookmarkStart w:id="1430" w:name="_Ref409885591"/>
      <w:bookmarkStart w:id="1431" w:name="_Toc412060263"/>
      <w:r>
        <w:lastRenderedPageBreak/>
        <w:t>Среда за разработване на UML модел</w:t>
      </w:r>
      <w:bookmarkEnd w:id="1430"/>
      <w:bookmarkEnd w:id="1431"/>
    </w:p>
    <w:p w:rsidR="003A66FB" w:rsidRDefault="00AD62A3" w:rsidP="002615DA">
      <w:r>
        <w:t>Предложените среди за разработване на UML модел (</w:t>
      </w:r>
      <w:r w:rsidR="00E75A6B" w:rsidRPr="00E75A6B">
        <w:rPr>
          <w:i/>
        </w:rPr>
        <w:fldChar w:fldCharType="begin"/>
      </w:r>
      <w:r w:rsidR="00E75A6B" w:rsidRPr="00E75A6B">
        <w:rPr>
          <w:i/>
        </w:rPr>
        <w:instrText xml:space="preserve"> REF _Ref410341651 \h </w:instrText>
      </w:r>
      <w:r w:rsidR="00E75A6B">
        <w:rPr>
          <w:i/>
        </w:rPr>
        <w:instrText xml:space="preserve"> \* MERGEFORMAT </w:instrText>
      </w:r>
      <w:r w:rsidR="00E75A6B" w:rsidRPr="00E75A6B">
        <w:rPr>
          <w:i/>
        </w:rPr>
      </w:r>
      <w:r w:rsidR="00E75A6B" w:rsidRPr="00E75A6B">
        <w:rPr>
          <w:i/>
        </w:rPr>
        <w:fldChar w:fldCharType="separate"/>
      </w:r>
      <w:ins w:id="1432" w:author="mitko" w:date="2015-02-18T22:01:00Z">
        <w:r w:rsidR="00245837" w:rsidRPr="00245837">
          <w:rPr>
            <w:i/>
            <w:rPrChange w:id="1433" w:author="mitko" w:date="2015-02-18T22:01:00Z">
              <w:rPr/>
            </w:rPrChange>
          </w:rPr>
          <w:t xml:space="preserve">Таблица </w:t>
        </w:r>
        <w:r w:rsidR="00245837" w:rsidRPr="00245837">
          <w:rPr>
            <w:i/>
            <w:noProof/>
            <w:rPrChange w:id="1434" w:author="mitko" w:date="2015-02-18T22:01:00Z">
              <w:rPr>
                <w:noProof/>
              </w:rPr>
            </w:rPrChange>
          </w:rPr>
          <w:t>36</w:t>
        </w:r>
      </w:ins>
      <w:del w:id="1435" w:author="mitko" w:date="2015-02-18T21:54:00Z">
        <w:r w:rsidR="00A34B04" w:rsidRPr="00A34B04" w:rsidDel="002C26F0">
          <w:rPr>
            <w:i/>
          </w:rPr>
          <w:delText xml:space="preserve">Таблица </w:delText>
        </w:r>
        <w:r w:rsidR="00A34B04" w:rsidRPr="00A34B04" w:rsidDel="002C26F0">
          <w:rPr>
            <w:i/>
            <w:noProof/>
          </w:rPr>
          <w:delText>35</w:delText>
        </w:r>
      </w:del>
      <w:r w:rsidR="00E75A6B" w:rsidRPr="00E75A6B">
        <w:rPr>
          <w:i/>
        </w:rPr>
        <w:fldChar w:fldCharType="end"/>
      </w:r>
      <w:r>
        <w:t>)</w:t>
      </w:r>
      <w:r w:rsidR="00A743BE">
        <w:t xml:space="preserve"> поддържат работа с UML 2.x. Мотивацията да се използва UML 2.x се крие зад факта, че ще р</w:t>
      </w:r>
      <w:r w:rsidR="003A66FB">
        <w:t>азработваме обектно ориентирана</w:t>
      </w:r>
      <w:r w:rsidR="00A743BE">
        <w:t xml:space="preserve"> софтуерна система, а той се е доказал с времето като подходящ модел за такава разработка.</w:t>
      </w:r>
    </w:p>
    <w:p w:rsidR="006C3CD0" w:rsidRDefault="003A66FB" w:rsidP="002615DA">
      <w:r>
        <w:t xml:space="preserve">Тъй като имаме изискване за генериране на код от разработвания модел, е необходимо средата за разработка да </w:t>
      </w:r>
      <w:r w:rsidR="002925D3">
        <w:t>подлъжа</w:t>
      </w:r>
      <w:r>
        <w:t xml:space="preserve"> моделно разработвана архитектура</w:t>
      </w:r>
      <w:r w:rsidR="00574D4B">
        <w:t xml:space="preserve"> </w:t>
      </w:r>
      <w:r>
        <w:t>(MDA)</w:t>
      </w:r>
      <w:r w:rsidR="00A175A8">
        <w:t xml:space="preserve">, което е и характеристика на всяка една от </w:t>
      </w:r>
      <w:r w:rsidR="00BD05D7">
        <w:t>предл</w:t>
      </w:r>
      <w:r w:rsidR="00A175A8">
        <w:t>ожените среди.</w:t>
      </w:r>
    </w:p>
    <w:p w:rsidR="00BE5F3C" w:rsidRDefault="00BE5F3C" w:rsidP="002615DA">
      <w:r>
        <w:t>Необходимостта да може средата за разработка да поддържа импорт и експорт на XMI файлове се поражда от потенциалната възможност в бъдеще да се премине към друга система за моделиране. Възможността да експортираме системата в отворен формат ще ни позволи едно такова начинание.</w:t>
      </w:r>
    </w:p>
    <w:p w:rsidR="009D0FFF" w:rsidRDefault="009D0FFF" w:rsidP="002615DA">
      <w:r>
        <w:t>Както се вижда от таблицата само 2 от средите поддържат код генерация на избрания език</w:t>
      </w:r>
      <w:r w:rsidR="00574D4B">
        <w:t xml:space="preserve"> </w:t>
      </w:r>
      <w:r>
        <w:t xml:space="preserve">(Python), което означава, че избора ни се свежда до тези 2. Освен това както е видно и от коментара в таблицата </w:t>
      </w:r>
      <w:r w:rsidR="00115CD8">
        <w:t>тестова генерация на Python код от Enterprise Architect</w:t>
      </w:r>
      <w:r w:rsidR="00574D4B">
        <w:t xml:space="preserve"> </w:t>
      </w:r>
      <w:r w:rsidR="00115CD8">
        <w:t>(версия 10) показа незадоволителни резултати.</w:t>
      </w:r>
      <w:r w:rsidR="00DC43AC">
        <w:t xml:space="preserve"> За сметка на това кратък тест с примерен модел от BoUML показа, че генерирания Python код отговаря на всички изисквания от секция </w:t>
      </w:r>
      <w:r w:rsidR="00DC43AC">
        <w:fldChar w:fldCharType="begin"/>
      </w:r>
      <w:r w:rsidR="00DC43AC">
        <w:instrText xml:space="preserve"> REF _Ref397422090 \r \h </w:instrText>
      </w:r>
      <w:r w:rsidR="00DC43AC">
        <w:fldChar w:fldCharType="separate"/>
      </w:r>
      <w:r w:rsidR="00245837">
        <w:t>4.1.2</w:t>
      </w:r>
      <w:r w:rsidR="00DC43AC">
        <w:fldChar w:fldCharType="end"/>
      </w:r>
      <w:r w:rsidR="00DC43AC">
        <w:t>.</w:t>
      </w:r>
    </w:p>
    <w:p w:rsidR="00115CD8" w:rsidRDefault="00115CD8" w:rsidP="002615DA">
      <w:r>
        <w:t xml:space="preserve">Следователно изборът на среда за моделиране остава </w:t>
      </w:r>
      <w:r w:rsidRPr="00D22EB0">
        <w:rPr>
          <w:b/>
        </w:rPr>
        <w:t>BoUML</w:t>
      </w:r>
      <w:r>
        <w:t xml:space="preserve"> версия </w:t>
      </w:r>
      <w:r w:rsidRPr="00D22EB0">
        <w:rPr>
          <w:b/>
        </w:rPr>
        <w:t>4.2</w:t>
      </w:r>
      <w:r w:rsidR="000610E5">
        <w:rPr>
          <w:b/>
        </w:rPr>
        <w:t>3</w:t>
      </w:r>
      <w:r>
        <w:t>.</w:t>
      </w:r>
    </w:p>
    <w:p w:rsidR="00B118E0" w:rsidRDefault="00B118E0" w:rsidP="002615DA"/>
    <w:p w:rsidR="00B118E0" w:rsidRDefault="00B118E0" w:rsidP="002615DA">
      <w:r>
        <w:t xml:space="preserve">Изборът на софтуерни шаблони за дизайн ще бъде представен в </w:t>
      </w:r>
      <w:r w:rsidRPr="00D02FE7">
        <w:rPr>
          <w:i/>
        </w:rPr>
        <w:t xml:space="preserve">Глава </w:t>
      </w:r>
      <w:r w:rsidRPr="00D02FE7">
        <w:rPr>
          <w:i/>
        </w:rPr>
        <w:fldChar w:fldCharType="begin"/>
      </w:r>
      <w:r w:rsidRPr="00D02FE7">
        <w:rPr>
          <w:i/>
        </w:rPr>
        <w:instrText xml:space="preserve"> REF _Ref397421842 \r \h </w:instrText>
      </w:r>
      <w:r w:rsidR="00D02FE7">
        <w:rPr>
          <w:i/>
        </w:rPr>
        <w:instrText xml:space="preserve"> \* MERGEFORMAT </w:instrText>
      </w:r>
      <w:r w:rsidRPr="00D02FE7">
        <w:rPr>
          <w:i/>
        </w:rPr>
      </w:r>
      <w:r w:rsidRPr="00D02FE7">
        <w:rPr>
          <w:i/>
        </w:rPr>
        <w:fldChar w:fldCharType="separate"/>
      </w:r>
      <w:r w:rsidR="00245837">
        <w:rPr>
          <w:i/>
        </w:rPr>
        <w:t>5</w:t>
      </w:r>
      <w:r w:rsidRPr="00D02FE7">
        <w:rPr>
          <w:i/>
        </w:rPr>
        <w:fldChar w:fldCharType="end"/>
      </w:r>
      <w:r>
        <w:t>.</w:t>
      </w:r>
    </w:p>
    <w:p w:rsidR="00883189" w:rsidRDefault="00883189" w:rsidP="00883189">
      <w:pPr>
        <w:pStyle w:val="Heading3"/>
      </w:pPr>
      <w:bookmarkStart w:id="1436" w:name="_Ref398728470"/>
      <w:bookmarkStart w:id="1437" w:name="_Toc412060264"/>
      <w:r>
        <w:t>Генератор на базов код</w:t>
      </w:r>
      <w:bookmarkEnd w:id="1436"/>
      <w:bookmarkEnd w:id="1437"/>
    </w:p>
    <w:p w:rsidR="00F67CA0" w:rsidRDefault="00F10218" w:rsidP="00F10218">
      <w:r>
        <w:t xml:space="preserve">В предложените в секция </w:t>
      </w:r>
      <w:r>
        <w:fldChar w:fldCharType="begin"/>
      </w:r>
      <w:r>
        <w:instrText xml:space="preserve"> REF _Ref397424381 \r \h </w:instrText>
      </w:r>
      <w:r>
        <w:fldChar w:fldCharType="separate"/>
      </w:r>
      <w:r w:rsidR="00245837">
        <w:t>4.2.4</w:t>
      </w:r>
      <w:r>
        <w:fldChar w:fldCharType="end"/>
      </w:r>
      <w:r>
        <w:t xml:space="preserve"> варианти за генератор на базовия код имаме представител на силно подкрепен от стандарт</w:t>
      </w:r>
      <w:r w:rsidR="002471AA">
        <w:t xml:space="preserve"> </w:t>
      </w:r>
      <w:r w:rsidR="00075362">
        <w:t>(</w:t>
      </w:r>
      <w:r w:rsidR="002471AA" w:rsidRPr="004518D2">
        <w:rPr>
          <w:b/>
          <w:i/>
        </w:rPr>
        <w:t>MOFM2T</w:t>
      </w:r>
      <w:r w:rsidR="00075362">
        <w:t>)</w:t>
      </w:r>
      <w:r>
        <w:t xml:space="preserve"> и такъв</w:t>
      </w:r>
      <w:r w:rsidR="00452F7A">
        <w:t>,</w:t>
      </w:r>
      <w:r>
        <w:t xml:space="preserve"> който разчита на собствена разработка</w:t>
      </w:r>
      <w:r w:rsidR="00452F7A">
        <w:t xml:space="preserve"> и не </w:t>
      </w:r>
      <w:r w:rsidR="00CC7456">
        <w:t>следва изисквания на даден стандарт.</w:t>
      </w:r>
      <w:r w:rsidR="00075362">
        <w:t xml:space="preserve"> Ограничението на </w:t>
      </w:r>
      <w:r w:rsidR="002471AA">
        <w:t>първия е, че той може да работи с модели съвместими с EMF (моделната среда на Eclipse), но добрата новина е, че UML</w:t>
      </w:r>
      <w:r w:rsidR="00843DD2">
        <w:t>2</w:t>
      </w:r>
      <w:r w:rsidR="002471AA">
        <w:t xml:space="preserve"> е съвместим с EMF, благодарение на</w:t>
      </w:r>
      <w:r w:rsidR="00843DD2">
        <w:t xml:space="preserve"> EMF имплементацията на</w:t>
      </w:r>
      <w:r w:rsidR="002471AA">
        <w:t xml:space="preserve"> UML2 </w:t>
      </w:r>
      <w:r w:rsidR="00843DD2">
        <w:t>част от MDT(</w:t>
      </w:r>
      <w:r w:rsidR="00843DD2" w:rsidRPr="00843DD2">
        <w:t>Model Development Tools</w:t>
      </w:r>
      <w:r w:rsidR="00843DD2">
        <w:t>)</w:t>
      </w:r>
      <w:r w:rsidR="001E11D0">
        <w:t xml:space="preserve"> на Eclipse.</w:t>
      </w:r>
      <w:r w:rsidR="00EC03A4">
        <w:t xml:space="preserve"> От другата страна, алтернативния вариант с собствено разработен генератор е гъвкав в това отношение и би могъл да работи с широка гама модели, стига те да са </w:t>
      </w:r>
      <w:r w:rsidR="009A5CAB">
        <w:t>представени в обектен модел за конкретния език на реализация</w:t>
      </w:r>
      <w:r w:rsidR="00EC03A4">
        <w:t>.</w:t>
      </w:r>
      <w:r w:rsidR="00D8778C">
        <w:t xml:space="preserve"> При Acceleo основната цел е да предостави удобни инструменти за сглобяване на код генератор базиран на файлови шаблони, той дава много удобен достъп до елементите на модел, като освен това дава възможност за използване на OCL (Object Constraint Language) върху модела, което позволява още по-голяма гъвкавост.</w:t>
      </w:r>
      <w:r w:rsidR="004C19BA">
        <w:t xml:space="preserve"> Добавянето на нов тип файлов шаблон или специфична файлова структура като освен това и възможността за надграждане на шаблон са основни характеристики на Acceleo. Докато при изцяло собствено разработен генератор, тези изисквания тепърва трябва да се заложат в дизайна.</w:t>
      </w:r>
      <w:r w:rsidR="00F67CA0">
        <w:t xml:space="preserve"> И финално разработването на собствен генератор би имало основание ако средата, в която ще се изпълнява генератора е силно ограничена като ресурси (налични библиотеки, възможност за добавяне на нови библиотеки), но в противен случай разработването на такъв е силно рисковано, от гледна точка на време за разработка и усъвършенстване. </w:t>
      </w:r>
    </w:p>
    <w:p w:rsidR="00F10218" w:rsidRDefault="00F67CA0" w:rsidP="00F10218">
      <w:r>
        <w:lastRenderedPageBreak/>
        <w:t xml:space="preserve">Така че се спираме на стандартизираният вариант за генериране на код от модел </w:t>
      </w:r>
      <w:r w:rsidRPr="00F67CA0">
        <w:rPr>
          <w:b/>
        </w:rPr>
        <w:t>Acceleo</w:t>
      </w:r>
      <w:r w:rsidR="001D6B77">
        <w:rPr>
          <w:b/>
        </w:rPr>
        <w:t xml:space="preserve"> 3.4.2</w:t>
      </w:r>
      <w:r>
        <w:t>.</w:t>
      </w:r>
    </w:p>
    <w:p w:rsidR="00220D5B" w:rsidRPr="00C3793A" w:rsidRDefault="00220D5B" w:rsidP="004F7C72">
      <w:pPr>
        <w:pStyle w:val="Heading2"/>
        <w:rPr>
          <w:lang w:val="ru-RU"/>
        </w:rPr>
      </w:pPr>
      <w:bookmarkStart w:id="1438" w:name="_Toc397093003"/>
      <w:bookmarkStart w:id="1439" w:name="_Toc412060265"/>
      <w:r>
        <w:rPr>
          <w:lang w:val="ru-RU"/>
        </w:rPr>
        <w:t>Изводи</w:t>
      </w:r>
      <w:bookmarkEnd w:id="1438"/>
      <w:bookmarkEnd w:id="1439"/>
    </w:p>
    <w:p w:rsidR="00A35C10" w:rsidRDefault="00237001" w:rsidP="00207D0C">
      <w:r>
        <w:t>На базата на поместените в таблиците количествени или булеви оценки на отделните технологии и езици, мотивираме избора си</w:t>
      </w:r>
      <w:r w:rsidR="00B7134F">
        <w:t>:</w:t>
      </w:r>
    </w:p>
    <w:tbl>
      <w:tblPr>
        <w:tblStyle w:val="TableContemporary"/>
        <w:tblW w:w="8280" w:type="dxa"/>
        <w:tblInd w:w="108" w:type="dxa"/>
        <w:tblLook w:val="04A0" w:firstRow="1" w:lastRow="0" w:firstColumn="1" w:lastColumn="0" w:noHBand="0" w:noVBand="1"/>
      </w:tblPr>
      <w:tblGrid>
        <w:gridCol w:w="2840"/>
        <w:gridCol w:w="2841"/>
        <w:gridCol w:w="2599"/>
      </w:tblGrid>
      <w:tr w:rsidR="00B7134F" w:rsidTr="00B12654">
        <w:trPr>
          <w:cnfStyle w:val="100000000000" w:firstRow="1" w:lastRow="0" w:firstColumn="0" w:lastColumn="0" w:oddVBand="0" w:evenVBand="0" w:oddHBand="0" w:evenHBand="0" w:firstRowFirstColumn="0" w:firstRowLastColumn="0" w:lastRowFirstColumn="0" w:lastRowLastColumn="0"/>
        </w:trPr>
        <w:tc>
          <w:tcPr>
            <w:tcW w:w="2840" w:type="dxa"/>
          </w:tcPr>
          <w:p w:rsidR="00B7134F" w:rsidRPr="00B7134F" w:rsidRDefault="00B7134F" w:rsidP="00B7134F">
            <w:r w:rsidRPr="00B7134F">
              <w:t>Тип инструмент</w:t>
            </w:r>
          </w:p>
        </w:tc>
        <w:tc>
          <w:tcPr>
            <w:tcW w:w="2841" w:type="dxa"/>
          </w:tcPr>
          <w:p w:rsidR="00B7134F" w:rsidRPr="00B7134F" w:rsidRDefault="00B7134F" w:rsidP="00B12654">
            <w:pPr>
              <w:jc w:val="center"/>
            </w:pPr>
            <w:r w:rsidRPr="00B7134F">
              <w:t>Наименование</w:t>
            </w:r>
          </w:p>
        </w:tc>
        <w:tc>
          <w:tcPr>
            <w:tcW w:w="2599" w:type="dxa"/>
          </w:tcPr>
          <w:p w:rsidR="00B7134F" w:rsidRPr="00B7134F" w:rsidRDefault="00B7134F" w:rsidP="00B12654">
            <w:pPr>
              <w:jc w:val="center"/>
            </w:pPr>
            <w:r w:rsidRPr="00B7134F">
              <w:t>Версия</w:t>
            </w:r>
          </w:p>
        </w:tc>
      </w:tr>
      <w:tr w:rsidR="00B7134F"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B7134F" w:rsidRDefault="00B7134F" w:rsidP="00B7134F">
            <w:r>
              <w:t>Език за програмиране</w:t>
            </w:r>
          </w:p>
        </w:tc>
        <w:tc>
          <w:tcPr>
            <w:tcW w:w="2841" w:type="dxa"/>
          </w:tcPr>
          <w:p w:rsidR="00B7134F" w:rsidRPr="00B7134F" w:rsidRDefault="00B7134F" w:rsidP="00B12654">
            <w:pPr>
              <w:jc w:val="center"/>
            </w:pPr>
            <w:r w:rsidRPr="00B7134F">
              <w:t>Python</w:t>
            </w:r>
          </w:p>
        </w:tc>
        <w:tc>
          <w:tcPr>
            <w:tcW w:w="2599" w:type="dxa"/>
          </w:tcPr>
          <w:p w:rsidR="00B7134F" w:rsidRDefault="00B7134F" w:rsidP="00B12654">
            <w:pPr>
              <w:jc w:val="center"/>
            </w:pPr>
            <w:r>
              <w:t>2.7.5</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Формат за представяне на UML</w:t>
            </w:r>
          </w:p>
          <w:p w:rsidR="001D6B77" w:rsidRDefault="001D6B77" w:rsidP="001D6B77"/>
        </w:tc>
        <w:tc>
          <w:tcPr>
            <w:tcW w:w="2841" w:type="dxa"/>
          </w:tcPr>
          <w:p w:rsidR="001D6B77" w:rsidRPr="001D6B77" w:rsidRDefault="001D6B77" w:rsidP="00B12654">
            <w:pPr>
              <w:jc w:val="center"/>
            </w:pPr>
            <w:r>
              <w:t>XMI</w:t>
            </w:r>
          </w:p>
        </w:tc>
        <w:tc>
          <w:tcPr>
            <w:tcW w:w="2599" w:type="dxa"/>
          </w:tcPr>
          <w:p w:rsidR="001D6B77" w:rsidRDefault="001D6B77" w:rsidP="00B12654">
            <w:pPr>
              <w:jc w:val="center"/>
            </w:pPr>
            <w:r>
              <w:t>2.4.1</w:t>
            </w:r>
          </w:p>
        </w:tc>
      </w:tr>
      <w:tr w:rsidR="001D6B77" w:rsidTr="00B12654">
        <w:trPr>
          <w:cnfStyle w:val="000000100000" w:firstRow="0" w:lastRow="0" w:firstColumn="0" w:lastColumn="0" w:oddVBand="0" w:evenVBand="0" w:oddHBand="1" w:evenHBand="0" w:firstRowFirstColumn="0" w:firstRowLastColumn="0" w:lastRowFirstColumn="0" w:lastRowLastColumn="0"/>
        </w:trPr>
        <w:tc>
          <w:tcPr>
            <w:tcW w:w="2840" w:type="dxa"/>
          </w:tcPr>
          <w:p w:rsidR="001D6B77" w:rsidRDefault="001D6B77" w:rsidP="001D6B77">
            <w:r>
              <w:t>Среда за разработване на UML модел</w:t>
            </w:r>
          </w:p>
        </w:tc>
        <w:tc>
          <w:tcPr>
            <w:tcW w:w="2841" w:type="dxa"/>
          </w:tcPr>
          <w:p w:rsidR="001D6B77" w:rsidRPr="001D6B77" w:rsidRDefault="001D6B77" w:rsidP="00B12654">
            <w:pPr>
              <w:jc w:val="center"/>
            </w:pPr>
            <w:r w:rsidRPr="001D6B77">
              <w:t>BoUML</w:t>
            </w:r>
          </w:p>
        </w:tc>
        <w:tc>
          <w:tcPr>
            <w:tcW w:w="2599" w:type="dxa"/>
          </w:tcPr>
          <w:p w:rsidR="001D6B77" w:rsidRDefault="001D6B77" w:rsidP="00B12654">
            <w:pPr>
              <w:jc w:val="center"/>
            </w:pPr>
            <w:r>
              <w:t>4.23</w:t>
            </w:r>
          </w:p>
        </w:tc>
      </w:tr>
      <w:tr w:rsidR="001D6B77" w:rsidTr="00B12654">
        <w:trPr>
          <w:cnfStyle w:val="000000010000" w:firstRow="0" w:lastRow="0" w:firstColumn="0" w:lastColumn="0" w:oddVBand="0" w:evenVBand="0" w:oddHBand="0" w:evenHBand="1" w:firstRowFirstColumn="0" w:firstRowLastColumn="0" w:lastRowFirstColumn="0" w:lastRowLastColumn="0"/>
        </w:trPr>
        <w:tc>
          <w:tcPr>
            <w:tcW w:w="2840" w:type="dxa"/>
          </w:tcPr>
          <w:p w:rsidR="001D6B77" w:rsidRDefault="001D6B77" w:rsidP="001D6B77">
            <w:r>
              <w:t>Генератор на базов код</w:t>
            </w:r>
          </w:p>
        </w:tc>
        <w:tc>
          <w:tcPr>
            <w:tcW w:w="2841" w:type="dxa"/>
          </w:tcPr>
          <w:p w:rsidR="001D6B77" w:rsidRPr="001D6B77" w:rsidRDefault="001D6B77" w:rsidP="00B12654">
            <w:pPr>
              <w:jc w:val="center"/>
            </w:pPr>
            <w:r w:rsidRPr="001D6B77">
              <w:t>Acceleo</w:t>
            </w:r>
          </w:p>
        </w:tc>
        <w:tc>
          <w:tcPr>
            <w:tcW w:w="2599" w:type="dxa"/>
          </w:tcPr>
          <w:p w:rsidR="001D6B77" w:rsidRPr="001D6B77" w:rsidRDefault="001D6B77" w:rsidP="00B12654">
            <w:pPr>
              <w:jc w:val="center"/>
            </w:pPr>
            <w:r w:rsidRPr="001D6B77">
              <w:t>3.4.2</w:t>
            </w:r>
          </w:p>
        </w:tc>
      </w:tr>
    </w:tbl>
    <w:p w:rsidR="00B7134F" w:rsidRPr="00237001" w:rsidRDefault="00B7134F" w:rsidP="00207D0C"/>
    <w:p w:rsidR="000B17C1" w:rsidRPr="00F05820" w:rsidRDefault="009D49CE" w:rsidP="00F05820">
      <w:pPr>
        <w:pStyle w:val="Heading1"/>
      </w:pPr>
      <w:bookmarkStart w:id="1440" w:name="_Toc397093010"/>
      <w:bookmarkStart w:id="1441" w:name="_Ref397421842"/>
      <w:bookmarkStart w:id="1442" w:name="_Ref400112072"/>
      <w:bookmarkStart w:id="1443" w:name="_Ref411104689"/>
      <w:bookmarkStart w:id="1444" w:name="_Ref411171799"/>
      <w:bookmarkStart w:id="1445" w:name="_Ref411180253"/>
      <w:bookmarkStart w:id="1446" w:name="_Toc412060266"/>
      <w:r w:rsidRPr="00F05820">
        <w:lastRenderedPageBreak/>
        <w:t>Проектиране</w:t>
      </w:r>
      <w:bookmarkEnd w:id="1440"/>
      <w:bookmarkEnd w:id="1441"/>
      <w:bookmarkEnd w:id="1442"/>
      <w:bookmarkEnd w:id="1443"/>
      <w:bookmarkEnd w:id="1444"/>
      <w:bookmarkEnd w:id="1445"/>
      <w:bookmarkEnd w:id="1446"/>
    </w:p>
    <w:p w:rsidR="00C3793A" w:rsidRPr="00881895" w:rsidRDefault="002C1310" w:rsidP="002C1310">
      <w:pPr>
        <w:rPr>
          <w:b/>
        </w:rPr>
      </w:pPr>
      <w:r w:rsidRPr="00881895">
        <w:rPr>
          <w:b/>
        </w:rPr>
        <w:t>Абстракт:</w:t>
      </w:r>
    </w:p>
    <w:p w:rsidR="002C1310" w:rsidRPr="002C1310" w:rsidRDefault="002C1310" w:rsidP="002C1310">
      <w:r>
        <w:t xml:space="preserve">В тази глава представяме архитектурата на системата, която представлява директни извадки от разработения UML модел </w:t>
      </w:r>
      <w:r w:rsidRPr="000F094E">
        <w:rPr>
          <w:rFonts w:cs="Times New Roman"/>
          <w:b/>
        </w:rPr>
        <w:t>[D1]</w:t>
      </w:r>
      <w:r>
        <w:rPr>
          <w:rFonts w:cs="Times New Roman"/>
          <w:b/>
        </w:rPr>
        <w:t xml:space="preserve"> </w:t>
      </w:r>
      <w:r>
        <w:rPr>
          <w:rFonts w:cs="Times New Roman"/>
        </w:rPr>
        <w:t>на решението с допълнително описание. Първо представяме общата архитектура на приложението под формата на слоеве и основна пакетна диаграма. Следва дизайн (клас диаграми включващи описание) на мета-модела (</w:t>
      </w:r>
      <w:r w:rsidRPr="002C1310">
        <w:rPr>
          <w:rFonts w:cs="Times New Roman"/>
          <w:i/>
        </w:rPr>
        <w:fldChar w:fldCharType="begin"/>
      </w:r>
      <w:r w:rsidRPr="002C1310">
        <w:rPr>
          <w:rFonts w:cs="Times New Roman"/>
          <w:i/>
        </w:rPr>
        <w:instrText xml:space="preserve"> REF _Ref397969104 \r \h </w:instrText>
      </w:r>
      <w:r>
        <w:rPr>
          <w:rFonts w:cs="Times New Roman"/>
          <w:i/>
        </w:rPr>
        <w:instrText xml:space="preserve"> \* MERGEFORMAT </w:instrText>
      </w:r>
      <w:r w:rsidRPr="002C1310">
        <w:rPr>
          <w:rFonts w:cs="Times New Roman"/>
          <w:i/>
        </w:rPr>
      </w:r>
      <w:r w:rsidRPr="002C1310">
        <w:rPr>
          <w:rFonts w:cs="Times New Roman"/>
          <w:i/>
        </w:rPr>
        <w:fldChar w:fldCharType="separate"/>
      </w:r>
      <w:r w:rsidR="00245837">
        <w:rPr>
          <w:rFonts w:cs="Times New Roman"/>
          <w:i/>
        </w:rPr>
        <w:t>3.3.2</w:t>
      </w:r>
      <w:r w:rsidRPr="002C1310">
        <w:rPr>
          <w:rFonts w:cs="Times New Roman"/>
          <w:i/>
        </w:rPr>
        <w:fldChar w:fldCharType="end"/>
      </w:r>
      <w:r>
        <w:rPr>
          <w:rFonts w:cs="Times New Roman"/>
        </w:rPr>
        <w:t>) и на всеки един от останалите слоеве.</w:t>
      </w:r>
      <w:r w:rsidR="00881895">
        <w:rPr>
          <w:rFonts w:cs="Times New Roman"/>
        </w:rPr>
        <w:t xml:space="preserve"> </w:t>
      </w:r>
    </w:p>
    <w:p w:rsidR="00E43F1F" w:rsidRDefault="009D49CE" w:rsidP="000B17C1">
      <w:pPr>
        <w:pStyle w:val="Heading2"/>
      </w:pPr>
      <w:bookmarkStart w:id="1447" w:name="_Toc397093011"/>
      <w:bookmarkStart w:id="1448" w:name="_Toc412060267"/>
      <w:r>
        <w:rPr>
          <w:lang w:val="ru-RU"/>
        </w:rPr>
        <w:t>Обща архитектура</w:t>
      </w:r>
      <w:bookmarkEnd w:id="1448"/>
      <w:r>
        <w:rPr>
          <w:lang w:val="ru-RU"/>
        </w:rPr>
        <w:t xml:space="preserve"> </w:t>
      </w:r>
    </w:p>
    <w:bookmarkEnd w:id="1447"/>
    <w:p w:rsidR="00C3793A" w:rsidRPr="0043493E" w:rsidRDefault="0043493E" w:rsidP="0043493E">
      <w:r>
        <w:t xml:space="preserve">Тук представяне архитектурните слоеве на приложението с кратко описание на всеки един от тях и обща диаграма. Следва основен изглед на пакетите (UML пакетна диаграма) имплементиращи </w:t>
      </w:r>
      <w:r w:rsidR="002925D3">
        <w:t>слоевете</w:t>
      </w:r>
      <w:r>
        <w:t xml:space="preserve"> и описание на всеки един основен пакет.</w:t>
      </w:r>
    </w:p>
    <w:p w:rsidR="00D70FD9" w:rsidRPr="00D70FD9" w:rsidRDefault="00D70FD9" w:rsidP="00D70FD9">
      <w:pPr>
        <w:pStyle w:val="Heading3"/>
      </w:pPr>
      <w:bookmarkStart w:id="1449" w:name="_Ref398297164"/>
      <w:bookmarkStart w:id="1450" w:name="_Toc412060268"/>
      <w:r>
        <w:t>Слоеве</w:t>
      </w:r>
      <w:bookmarkEnd w:id="1449"/>
      <w:bookmarkEnd w:id="1450"/>
    </w:p>
    <w:p w:rsidR="0092674F" w:rsidRDefault="0092674F" w:rsidP="0092674F">
      <w:r>
        <w:t xml:space="preserve">Генералната архитектура се базира на </w:t>
      </w:r>
      <w:r w:rsidR="00DC3F44">
        <w:t>пет слоя представляващи:</w:t>
      </w:r>
    </w:p>
    <w:p w:rsidR="00DC3F44" w:rsidRDefault="00DC3F44" w:rsidP="00A930EA">
      <w:pPr>
        <w:pStyle w:val="ListParagraph"/>
        <w:numPr>
          <w:ilvl w:val="0"/>
          <w:numId w:val="18"/>
        </w:numPr>
      </w:pPr>
      <w:r w:rsidRPr="00F30779">
        <w:rPr>
          <w:i/>
        </w:rPr>
        <w:t>Анализатор</w:t>
      </w:r>
      <w:r>
        <w:t xml:space="preserve"> – модули грижещи се за стартиране на анализа и обхождане на проекта под анализ</w:t>
      </w:r>
    </w:p>
    <w:p w:rsidR="00DC3F44" w:rsidRDefault="00DC3F44" w:rsidP="00A930EA">
      <w:pPr>
        <w:pStyle w:val="ListParagraph"/>
        <w:numPr>
          <w:ilvl w:val="0"/>
          <w:numId w:val="18"/>
        </w:numPr>
      </w:pPr>
      <w:r w:rsidRPr="00F30779">
        <w:rPr>
          <w:i/>
        </w:rPr>
        <w:t>Скенер</w:t>
      </w:r>
      <w:r>
        <w:t xml:space="preserve"> – модули съдържащи и изпълняващи критериите за анализ на отделните елементи на проекта под анализ</w:t>
      </w:r>
    </w:p>
    <w:p w:rsidR="00DC3F44" w:rsidRDefault="00DC3F44" w:rsidP="00A930EA">
      <w:pPr>
        <w:pStyle w:val="ListParagraph"/>
        <w:numPr>
          <w:ilvl w:val="0"/>
          <w:numId w:val="18"/>
        </w:numPr>
      </w:pPr>
      <w:r w:rsidRPr="00F30779">
        <w:rPr>
          <w:i/>
        </w:rPr>
        <w:t>Мета-модел</w:t>
      </w:r>
      <w:r>
        <w:t xml:space="preserve"> – описание на мета-модела на хранилището на архитектурни елементи</w:t>
      </w:r>
    </w:p>
    <w:p w:rsidR="00DC3F44" w:rsidRDefault="00DC3F44" w:rsidP="00A930EA">
      <w:pPr>
        <w:pStyle w:val="ListParagraph"/>
        <w:numPr>
          <w:ilvl w:val="0"/>
          <w:numId w:val="18"/>
        </w:numPr>
      </w:pPr>
      <w:r w:rsidRPr="00F30779">
        <w:rPr>
          <w:i/>
        </w:rPr>
        <w:t>Сериализатор</w:t>
      </w:r>
      <w:r>
        <w:t xml:space="preserve"> – модули грижещи се за сериализацията на хранилището на архитектурни елементи към файлов формат</w:t>
      </w:r>
    </w:p>
    <w:p w:rsidR="00CC35BD" w:rsidRDefault="00CC35BD" w:rsidP="00A930EA">
      <w:pPr>
        <w:pStyle w:val="ListParagraph"/>
        <w:numPr>
          <w:ilvl w:val="0"/>
          <w:numId w:val="18"/>
        </w:numPr>
      </w:pPr>
      <w:r w:rsidRPr="00F30779">
        <w:rPr>
          <w:i/>
        </w:rPr>
        <w:t>Външни модули</w:t>
      </w:r>
      <w:r>
        <w:t xml:space="preserve"> – използвани библиотеки и външни модули</w:t>
      </w:r>
    </w:p>
    <w:p w:rsidR="001E0706" w:rsidRDefault="001E0706" w:rsidP="00A930EA">
      <w:pPr>
        <w:pStyle w:val="ListParagraph"/>
        <w:numPr>
          <w:ilvl w:val="0"/>
          <w:numId w:val="18"/>
        </w:numPr>
      </w:pPr>
      <w:r w:rsidRPr="00F30779">
        <w:rPr>
          <w:i/>
        </w:rPr>
        <w:t>Генерация на базов код</w:t>
      </w:r>
      <w:r>
        <w:t xml:space="preserve"> – модули генериращи базовия код</w:t>
      </w:r>
    </w:p>
    <w:p w:rsidR="009639FB" w:rsidRDefault="009639FB" w:rsidP="009639FB">
      <w:pPr>
        <w:pStyle w:val="ListParagraph"/>
      </w:pPr>
    </w:p>
    <w:p w:rsidR="00A667E7" w:rsidRDefault="00A667E7" w:rsidP="00A667E7">
      <w:pPr>
        <w:keepNext/>
        <w:jc w:val="center"/>
      </w:pPr>
      <w:r>
        <w:rPr>
          <w:noProof/>
          <w:lang w:val="en-US" w:eastAsia="en-US"/>
        </w:rPr>
        <w:lastRenderedPageBreak/>
        <w:drawing>
          <wp:inline distT="0" distB="0" distL="0" distR="0" wp14:anchorId="1EAC6BE2" wp14:editId="57B37A04">
            <wp:extent cx="3169546" cy="3107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9633" cy="3107116"/>
                    </a:xfrm>
                    <a:prstGeom prst="rect">
                      <a:avLst/>
                    </a:prstGeom>
                  </pic:spPr>
                </pic:pic>
              </a:graphicData>
            </a:graphic>
          </wp:inline>
        </w:drawing>
      </w:r>
    </w:p>
    <w:p w:rsidR="00A667E7" w:rsidRDefault="00A667E7" w:rsidP="00A667E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24</w:t>
      </w:r>
      <w:r w:rsidR="00E73236">
        <w:rPr>
          <w:noProof/>
        </w:rPr>
        <w:fldChar w:fldCharType="end"/>
      </w:r>
      <w:r>
        <w:t xml:space="preserve"> (Слоеве на системата)</w:t>
      </w:r>
    </w:p>
    <w:p w:rsidR="004F1F9C" w:rsidRDefault="004F1F9C" w:rsidP="00A667E7"/>
    <w:p w:rsidR="00A667E7" w:rsidRDefault="004F1F9C" w:rsidP="00A667E7">
      <w:r>
        <w:t>Като основно правило за слоевете, е че само два съседни слоя могат да комуникират по между си.</w:t>
      </w:r>
    </w:p>
    <w:p w:rsidR="007D425F" w:rsidRPr="0092674F" w:rsidRDefault="007D425F" w:rsidP="007D425F">
      <w:pPr>
        <w:pStyle w:val="Heading3"/>
      </w:pPr>
      <w:bookmarkStart w:id="1451" w:name="_Toc412060269"/>
      <w:r>
        <w:t>Пакетна диаграма (основен изглед)</w:t>
      </w:r>
      <w:bookmarkEnd w:id="1451"/>
    </w:p>
    <w:p w:rsidR="001E3D3B" w:rsidRDefault="007D425F" w:rsidP="001E0706">
      <w:pPr>
        <w:keepNext/>
        <w:jc w:val="center"/>
      </w:pPr>
      <w:r>
        <w:rPr>
          <w:noProof/>
          <w:lang w:val="en-US" w:eastAsia="en-US"/>
        </w:rPr>
        <w:drawing>
          <wp:inline distT="0" distB="0" distL="0" distR="0" wp14:anchorId="0F02A475" wp14:editId="736BC350">
            <wp:extent cx="5274310" cy="3846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846195"/>
                    </a:xfrm>
                    <a:prstGeom prst="rect">
                      <a:avLst/>
                    </a:prstGeom>
                  </pic:spPr>
                </pic:pic>
              </a:graphicData>
            </a:graphic>
          </wp:inline>
        </w:drawing>
      </w:r>
    </w:p>
    <w:p w:rsidR="001E3D3B" w:rsidRDefault="001E3D3B" w:rsidP="001E3D3B">
      <w:pPr>
        <w:pStyle w:val="Caption"/>
        <w:jc w:val="center"/>
      </w:pPr>
      <w:bookmarkStart w:id="1452" w:name="_Ref398551728"/>
      <w:r>
        <w:t xml:space="preserve">Фигура </w:t>
      </w:r>
      <w:r w:rsidR="00E73236">
        <w:fldChar w:fldCharType="begin"/>
      </w:r>
      <w:r w:rsidR="00E73236">
        <w:instrText xml:space="preserve"> SEQ Фигура \* ARABIC </w:instrText>
      </w:r>
      <w:r w:rsidR="00E73236">
        <w:fldChar w:fldCharType="separate"/>
      </w:r>
      <w:r w:rsidR="00245837">
        <w:rPr>
          <w:noProof/>
        </w:rPr>
        <w:t>25</w:t>
      </w:r>
      <w:r w:rsidR="00E73236">
        <w:rPr>
          <w:noProof/>
        </w:rPr>
        <w:fldChar w:fldCharType="end"/>
      </w:r>
      <w:bookmarkEnd w:id="1452"/>
      <w:r>
        <w:t xml:space="preserve"> (Обща архитектура)</w:t>
      </w:r>
    </w:p>
    <w:p w:rsidR="008D0C8C" w:rsidRDefault="008D0C8C" w:rsidP="008D0C8C">
      <w:r>
        <w:lastRenderedPageBreak/>
        <w:t>На фигурата горе е изобразена пакетната диаграма на системата, като тя следва подредбата на слоевете (</w:t>
      </w:r>
      <w:r w:rsidRPr="00C42ACE">
        <w:rPr>
          <w:i/>
        </w:rPr>
        <w:fldChar w:fldCharType="begin"/>
      </w:r>
      <w:r w:rsidRPr="00C42ACE">
        <w:rPr>
          <w:i/>
        </w:rPr>
        <w:instrText xml:space="preserve"> REF _Ref398297164 \r \h </w:instrText>
      </w:r>
      <w:r w:rsidR="00C42ACE">
        <w:rPr>
          <w:i/>
        </w:rPr>
        <w:instrText xml:space="preserve"> \* MERGEFORMAT </w:instrText>
      </w:r>
      <w:r w:rsidRPr="00C42ACE">
        <w:rPr>
          <w:i/>
        </w:rPr>
      </w:r>
      <w:r w:rsidRPr="00C42ACE">
        <w:rPr>
          <w:i/>
        </w:rPr>
        <w:fldChar w:fldCharType="separate"/>
      </w:r>
      <w:r w:rsidR="00245837">
        <w:rPr>
          <w:i/>
        </w:rPr>
        <w:t>5.1.1</w:t>
      </w:r>
      <w:r w:rsidRPr="00C42ACE">
        <w:rPr>
          <w:i/>
        </w:rPr>
        <w:fldChar w:fldCharType="end"/>
      </w:r>
      <w:r>
        <w:t>)</w:t>
      </w:r>
      <w:r w:rsidR="00276B72">
        <w:t>.</w:t>
      </w:r>
    </w:p>
    <w:p w:rsidR="00276B72" w:rsidRDefault="00276B72" w:rsidP="008D0C8C">
      <w:r>
        <w:t>Основно системата се разделя на два основни пакета:</w:t>
      </w:r>
    </w:p>
    <w:p w:rsidR="00FD77C2" w:rsidRDefault="00FD77C2" w:rsidP="00FD77C2">
      <w:pPr>
        <w:pStyle w:val="Heading4"/>
      </w:pPr>
      <w:r>
        <w:t>Архитектурен екстрактор (ArchExtractor)</w:t>
      </w:r>
    </w:p>
    <w:p w:rsidR="001E3D3B" w:rsidRDefault="002A4EF5" w:rsidP="001E3D3B">
      <w:r>
        <w:t>Архитектурния екстрактор съдържа следните пакети:</w:t>
      </w:r>
    </w:p>
    <w:p w:rsidR="002A4EF5" w:rsidRDefault="002A4EF5" w:rsidP="00A930EA">
      <w:pPr>
        <w:pStyle w:val="ListParagraph"/>
        <w:numPr>
          <w:ilvl w:val="0"/>
          <w:numId w:val="20"/>
        </w:numPr>
      </w:pPr>
      <w:r w:rsidRPr="002A4EF5">
        <w:rPr>
          <w:i/>
        </w:rPr>
        <w:t>Базов (Base)</w:t>
      </w:r>
      <w:r>
        <w:t xml:space="preserve"> – съдържа тази част на системата, която не се очаква да се разширява:</w:t>
      </w:r>
    </w:p>
    <w:p w:rsidR="00EC7D0E" w:rsidRDefault="00EC7D0E" w:rsidP="00A930EA">
      <w:pPr>
        <w:pStyle w:val="ListParagraph"/>
        <w:numPr>
          <w:ilvl w:val="1"/>
          <w:numId w:val="20"/>
        </w:numPr>
      </w:pPr>
      <w:r w:rsidRPr="00EC7D0E">
        <w:rPr>
          <w:i/>
        </w:rPr>
        <w:t>пакет на Анализатора (Analyzer)</w:t>
      </w:r>
      <w:r>
        <w:t xml:space="preserve"> – съдържа базови класове изпълняващи анализ на проект (</w:t>
      </w:r>
      <w:r w:rsidRPr="00C42ACE">
        <w:rPr>
          <w:i/>
        </w:rPr>
        <w:fldChar w:fldCharType="begin"/>
      </w:r>
      <w:r w:rsidRPr="00C42ACE">
        <w:rPr>
          <w:i/>
        </w:rPr>
        <w:instrText xml:space="preserve"> REF _Ref398209066 \r \h </w:instrText>
      </w:r>
      <w:r>
        <w:rPr>
          <w:i/>
        </w:rPr>
        <w:instrText xml:space="preserve"> \* MERGEFORMAT </w:instrText>
      </w:r>
      <w:r w:rsidRPr="00C42ACE">
        <w:rPr>
          <w:i/>
        </w:rPr>
      </w:r>
      <w:r w:rsidRPr="00C42ACE">
        <w:rPr>
          <w:i/>
        </w:rPr>
        <w:fldChar w:fldCharType="separate"/>
      </w:r>
      <w:r w:rsidR="00245837">
        <w:rPr>
          <w:i/>
        </w:rPr>
        <w:t>3.3.1.5</w:t>
      </w:r>
      <w:r w:rsidRPr="00C42ACE">
        <w:rPr>
          <w:i/>
        </w:rPr>
        <w:fldChar w:fldCharType="end"/>
      </w:r>
      <w:r>
        <w:t>)</w:t>
      </w:r>
    </w:p>
    <w:p w:rsidR="00EC7D0E" w:rsidRDefault="00EC7D0E" w:rsidP="00A930EA">
      <w:pPr>
        <w:pStyle w:val="ListParagraph"/>
        <w:numPr>
          <w:ilvl w:val="1"/>
          <w:numId w:val="19"/>
        </w:numPr>
      </w:pPr>
      <w:r>
        <w:rPr>
          <w:i/>
        </w:rPr>
        <w:t>пакет на Скенера (Parser)</w:t>
      </w:r>
      <w:r>
        <w:t xml:space="preserve"> – съдържа базови класове изпълняващи обхождане елементите на проекта (</w:t>
      </w:r>
      <w:r w:rsidRPr="00C42ACE">
        <w:rPr>
          <w:i/>
        </w:rPr>
        <w:fldChar w:fldCharType="begin"/>
      </w:r>
      <w:r w:rsidRPr="00C42ACE">
        <w:rPr>
          <w:i/>
        </w:rPr>
        <w:instrText xml:space="preserve"> REF _Ref397956321 \r \h </w:instrText>
      </w:r>
      <w:r>
        <w:rPr>
          <w:i/>
        </w:rPr>
        <w:instrText xml:space="preserve"> \* MERGEFORMAT </w:instrText>
      </w:r>
      <w:r w:rsidRPr="00C42ACE">
        <w:rPr>
          <w:i/>
        </w:rPr>
      </w:r>
      <w:r w:rsidRPr="00C42ACE">
        <w:rPr>
          <w:i/>
        </w:rPr>
        <w:fldChar w:fldCharType="separate"/>
      </w:r>
      <w:r w:rsidR="00245837">
        <w:rPr>
          <w:i/>
        </w:rPr>
        <w:t>3.3.1.6</w:t>
      </w:r>
      <w:r w:rsidRPr="00C42ACE">
        <w:rPr>
          <w:i/>
        </w:rPr>
        <w:fldChar w:fldCharType="end"/>
      </w:r>
      <w:r>
        <w:t>)</w:t>
      </w:r>
      <w:r w:rsidR="00455EDC">
        <w:t>,</w:t>
      </w:r>
      <w:r>
        <w:t xml:space="preserve"> извличане на архитектурна информация (</w:t>
      </w:r>
      <w:r w:rsidRPr="00C42ACE">
        <w:rPr>
          <w:i/>
        </w:rPr>
        <w:fldChar w:fldCharType="begin"/>
      </w:r>
      <w:r w:rsidRPr="00C42ACE">
        <w:rPr>
          <w:i/>
        </w:rPr>
        <w:instrText xml:space="preserve"> REF _Ref397956361 \r \h </w:instrText>
      </w:r>
      <w:r>
        <w:rPr>
          <w:i/>
        </w:rPr>
        <w:instrText xml:space="preserve"> \* MERGEFORMAT </w:instrText>
      </w:r>
      <w:r w:rsidRPr="00C42ACE">
        <w:rPr>
          <w:i/>
        </w:rPr>
      </w:r>
      <w:r w:rsidRPr="00C42ACE">
        <w:rPr>
          <w:i/>
        </w:rPr>
        <w:fldChar w:fldCharType="separate"/>
      </w:r>
      <w:r w:rsidR="00245837">
        <w:rPr>
          <w:i/>
        </w:rPr>
        <w:t>3.3.1.7</w:t>
      </w:r>
      <w:r w:rsidRPr="00C42ACE">
        <w:rPr>
          <w:i/>
        </w:rPr>
        <w:fldChar w:fldCharType="end"/>
      </w:r>
      <w:r>
        <w:t>)</w:t>
      </w:r>
      <w:r w:rsidR="00455EDC">
        <w:t xml:space="preserve"> и създава</w:t>
      </w:r>
      <w:r w:rsidR="007262BD">
        <w:t>не</w:t>
      </w:r>
      <w:r w:rsidR="00455EDC">
        <w:t xml:space="preserve"> архитектурен модел (</w:t>
      </w:r>
      <w:r w:rsidR="00455EDC" w:rsidRPr="00C42ACE">
        <w:rPr>
          <w:i/>
        </w:rPr>
        <w:fldChar w:fldCharType="begin"/>
      </w:r>
      <w:r w:rsidR="00455EDC" w:rsidRPr="00C42ACE">
        <w:rPr>
          <w:i/>
        </w:rPr>
        <w:instrText xml:space="preserve"> REF _Ref397956983 \r \h </w:instrText>
      </w:r>
      <w:r w:rsidR="00455EDC">
        <w:rPr>
          <w:i/>
        </w:rPr>
        <w:instrText xml:space="preserve"> \* MERGEFORMAT </w:instrText>
      </w:r>
      <w:r w:rsidR="00455EDC" w:rsidRPr="00C42ACE">
        <w:rPr>
          <w:i/>
        </w:rPr>
      </w:r>
      <w:r w:rsidR="00455EDC" w:rsidRPr="00C42ACE">
        <w:rPr>
          <w:i/>
        </w:rPr>
        <w:fldChar w:fldCharType="separate"/>
      </w:r>
      <w:r w:rsidR="00245837">
        <w:rPr>
          <w:i/>
        </w:rPr>
        <w:t>3.3.1.8</w:t>
      </w:r>
      <w:r w:rsidR="00455EDC" w:rsidRPr="00C42ACE">
        <w:rPr>
          <w:i/>
        </w:rPr>
        <w:fldChar w:fldCharType="end"/>
      </w:r>
      <w:r w:rsidR="00455EDC">
        <w:t>)</w:t>
      </w:r>
    </w:p>
    <w:p w:rsidR="00EC7D0E" w:rsidRDefault="00390358" w:rsidP="00A930EA">
      <w:pPr>
        <w:pStyle w:val="ListParagraph"/>
        <w:numPr>
          <w:ilvl w:val="1"/>
          <w:numId w:val="19"/>
        </w:numPr>
      </w:pPr>
      <w:r w:rsidRPr="00390358">
        <w:rPr>
          <w:i/>
        </w:rPr>
        <w:t>пакет на инфраструктурата (Infrastructure)</w:t>
      </w:r>
      <w:r>
        <w:t xml:space="preserve"> – съдържа инфраструктурните елементи от мета-модела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245837">
        <w:rPr>
          <w:i/>
        </w:rPr>
        <w:t>3.3.2</w:t>
      </w:r>
      <w:r w:rsidRPr="00390358">
        <w:rPr>
          <w:i/>
        </w:rPr>
        <w:fldChar w:fldCharType="end"/>
      </w:r>
      <w:r>
        <w:t>)</w:t>
      </w:r>
    </w:p>
    <w:p w:rsidR="00390358" w:rsidRDefault="00390358" w:rsidP="00A930EA">
      <w:pPr>
        <w:pStyle w:val="ListParagraph"/>
        <w:numPr>
          <w:ilvl w:val="1"/>
          <w:numId w:val="19"/>
        </w:numPr>
      </w:pPr>
      <w:r w:rsidRPr="00390358">
        <w:rPr>
          <w:i/>
        </w:rPr>
        <w:t>пакет софтуерен компонент (SwComponent)</w:t>
      </w:r>
      <w:r>
        <w:t xml:space="preserve"> -  съдържа елементи от мета</w:t>
      </w:r>
      <w:r w:rsidR="004F0A69">
        <w:t>-</w:t>
      </w:r>
      <w:r>
        <w:t>модела описващи софтуерния компонент (</w:t>
      </w:r>
      <w:r w:rsidRPr="00390358">
        <w:rPr>
          <w:i/>
        </w:rPr>
        <w:fldChar w:fldCharType="begin"/>
      </w:r>
      <w:r w:rsidRPr="00390358">
        <w:rPr>
          <w:i/>
        </w:rPr>
        <w:instrText xml:space="preserve"> REF _Ref397969104 \r \h </w:instrText>
      </w:r>
      <w:r>
        <w:rPr>
          <w:i/>
        </w:rPr>
        <w:instrText xml:space="preserve"> \* MERGEFORMAT </w:instrText>
      </w:r>
      <w:r w:rsidRPr="00390358">
        <w:rPr>
          <w:i/>
        </w:rPr>
      </w:r>
      <w:r w:rsidRPr="00390358">
        <w:rPr>
          <w:i/>
        </w:rPr>
        <w:fldChar w:fldCharType="separate"/>
      </w:r>
      <w:r w:rsidR="00245837">
        <w:rPr>
          <w:i/>
        </w:rPr>
        <w:t>3.3.2</w:t>
      </w:r>
      <w:r w:rsidRPr="00390358">
        <w:rPr>
          <w:i/>
        </w:rPr>
        <w:fldChar w:fldCharType="end"/>
      </w:r>
      <w:r>
        <w:t>)</w:t>
      </w:r>
    </w:p>
    <w:p w:rsidR="009D40EB" w:rsidRDefault="009D40EB" w:rsidP="00A930EA">
      <w:pPr>
        <w:pStyle w:val="ListParagraph"/>
        <w:numPr>
          <w:ilvl w:val="1"/>
          <w:numId w:val="19"/>
        </w:numPr>
      </w:pPr>
      <w:r>
        <w:rPr>
          <w:i/>
        </w:rPr>
        <w:t xml:space="preserve">пакет сериализатор на модела (ModelConverter) - </w:t>
      </w:r>
      <w:r>
        <w:t>сериализира архитектурното хранилище (</w:t>
      </w:r>
      <w:r w:rsidRPr="00160610">
        <w:rPr>
          <w:i/>
        </w:rPr>
        <w:fldChar w:fldCharType="begin"/>
      </w:r>
      <w:r w:rsidRPr="00160610">
        <w:rPr>
          <w:i/>
        </w:rPr>
        <w:instrText xml:space="preserve"> REF _Ref398212142 \r \h </w:instrText>
      </w:r>
      <w:r>
        <w:rPr>
          <w:i/>
        </w:rPr>
        <w:instrText xml:space="preserve"> \* MERGEFORMAT </w:instrText>
      </w:r>
      <w:r w:rsidRPr="00160610">
        <w:rPr>
          <w:i/>
        </w:rPr>
      </w:r>
      <w:r w:rsidRPr="00160610">
        <w:rPr>
          <w:i/>
        </w:rPr>
        <w:fldChar w:fldCharType="separate"/>
      </w:r>
      <w:r w:rsidR="00245837">
        <w:rPr>
          <w:i/>
        </w:rPr>
        <w:t>3.3.1.9</w:t>
      </w:r>
      <w:r w:rsidRPr="00160610">
        <w:rPr>
          <w:i/>
        </w:rPr>
        <w:fldChar w:fldCharType="end"/>
      </w:r>
      <w:r>
        <w:t>)</w:t>
      </w:r>
    </w:p>
    <w:p w:rsidR="005E0C19" w:rsidRDefault="00C65C33" w:rsidP="00A930EA">
      <w:pPr>
        <w:pStyle w:val="ListParagraph"/>
        <w:numPr>
          <w:ilvl w:val="0"/>
          <w:numId w:val="19"/>
        </w:numPr>
      </w:pPr>
      <w:r>
        <w:rPr>
          <w:i/>
        </w:rPr>
        <w:t xml:space="preserve">Специфичен (Specific) </w:t>
      </w:r>
      <w:r w:rsidR="003F7C40">
        <w:rPr>
          <w:i/>
        </w:rPr>
        <w:t>–</w:t>
      </w:r>
      <w:r>
        <w:t xml:space="preserve"> </w:t>
      </w:r>
      <w:r w:rsidR="003F7C40">
        <w:t xml:space="preserve">тази част от системата, която се </w:t>
      </w:r>
      <w:r w:rsidR="002925D3">
        <w:t>очаква</w:t>
      </w:r>
      <w:r w:rsidR="003F7C40">
        <w:t xml:space="preserve"> да се разширява</w:t>
      </w:r>
      <w:r w:rsidR="0039114E">
        <w:t xml:space="preserve">. Т.е. очаква се по един пакет описващ критерии, специфични скенери </w:t>
      </w:r>
      <w:r w:rsidR="005E0C19">
        <w:t xml:space="preserve"> и анализатори </w:t>
      </w:r>
      <w:r w:rsidR="0039114E">
        <w:t>за дадена стандартна архитектура.</w:t>
      </w:r>
      <w:r w:rsidR="005E0C19">
        <w:t xml:space="preserve">  Конкретно в случая съдържа:</w:t>
      </w:r>
    </w:p>
    <w:p w:rsidR="005E0C19" w:rsidRPr="00720B0E" w:rsidRDefault="005E0C19" w:rsidP="00A930EA">
      <w:pPr>
        <w:pStyle w:val="ListParagraph"/>
        <w:numPr>
          <w:ilvl w:val="1"/>
          <w:numId w:val="19"/>
        </w:numPr>
      </w:pPr>
      <w:r>
        <w:rPr>
          <w:i/>
        </w:rPr>
        <w:t>пакет с критерии за стандартна архитектура (STK)</w:t>
      </w:r>
      <w:r>
        <w:t xml:space="preserve">  – съдържа имплементация на групата от критерии в точка </w:t>
      </w:r>
      <w:r w:rsidRPr="00720B0E">
        <w:rPr>
          <w:i/>
        </w:rPr>
        <w:fldChar w:fldCharType="begin"/>
      </w:r>
      <w:r w:rsidRPr="00720B0E">
        <w:rPr>
          <w:i/>
        </w:rPr>
        <w:instrText xml:space="preserve"> REF _Ref398216154 \r \h </w:instrText>
      </w:r>
      <w:r w:rsidR="00720B0E" w:rsidRPr="00720B0E">
        <w:rPr>
          <w:i/>
        </w:rPr>
        <w:instrText xml:space="preserve"> \* MERGEFORMAT </w:instrText>
      </w:r>
      <w:r w:rsidRPr="00720B0E">
        <w:rPr>
          <w:i/>
        </w:rPr>
      </w:r>
      <w:r w:rsidRPr="00720B0E">
        <w:rPr>
          <w:i/>
        </w:rPr>
        <w:fldChar w:fldCharType="separate"/>
      </w:r>
      <w:r w:rsidR="00245837">
        <w:rPr>
          <w:i/>
        </w:rPr>
        <w:t>3.3.4</w:t>
      </w:r>
      <w:r w:rsidRPr="00720B0E">
        <w:rPr>
          <w:i/>
        </w:rPr>
        <w:fldChar w:fldCharType="end"/>
      </w:r>
    </w:p>
    <w:p w:rsidR="00720B0E" w:rsidRDefault="00720B0E" w:rsidP="00A930EA">
      <w:pPr>
        <w:pStyle w:val="ListParagraph"/>
        <w:numPr>
          <w:ilvl w:val="2"/>
          <w:numId w:val="19"/>
        </w:numPr>
      </w:pPr>
      <w:r>
        <w:rPr>
          <w:i/>
        </w:rPr>
        <w:t xml:space="preserve"> пакет за специфични скенери (StkParser) – </w:t>
      </w:r>
      <w:r>
        <w:t>съдържа както файлови скенери така и критерии за компонент и конектори в стандартната архитектура (</w:t>
      </w:r>
      <w:r w:rsidRPr="00720B0E">
        <w:rPr>
          <w:i/>
        </w:rPr>
        <w:fldChar w:fldCharType="begin"/>
      </w:r>
      <w:r w:rsidRPr="00720B0E">
        <w:rPr>
          <w:i/>
        </w:rPr>
        <w:instrText xml:space="preserve"> REF _Ref398216154 \r \h  \* MERGEFORMAT </w:instrText>
      </w:r>
      <w:r w:rsidRPr="00720B0E">
        <w:rPr>
          <w:i/>
        </w:rPr>
      </w:r>
      <w:r w:rsidRPr="00720B0E">
        <w:rPr>
          <w:i/>
        </w:rPr>
        <w:fldChar w:fldCharType="separate"/>
      </w:r>
      <w:r w:rsidR="00245837">
        <w:rPr>
          <w:i/>
        </w:rPr>
        <w:t>3.3.4</w:t>
      </w:r>
      <w:r w:rsidRPr="00720B0E">
        <w:rPr>
          <w:i/>
        </w:rPr>
        <w:fldChar w:fldCharType="end"/>
      </w:r>
      <w:r>
        <w:t>)</w:t>
      </w:r>
    </w:p>
    <w:p w:rsidR="00720B0E" w:rsidRDefault="00720B0E" w:rsidP="00A930EA">
      <w:pPr>
        <w:pStyle w:val="ListParagraph"/>
        <w:numPr>
          <w:ilvl w:val="2"/>
          <w:numId w:val="19"/>
        </w:numPr>
      </w:pPr>
      <w:r>
        <w:rPr>
          <w:i/>
        </w:rPr>
        <w:t xml:space="preserve"> пакет за специфични интерфейси (StkPortInterfaces) – </w:t>
      </w:r>
      <w:r>
        <w:t>съдържа метод фабрика (</w:t>
      </w:r>
      <w:r w:rsidR="004B3033" w:rsidRPr="004B3033">
        <w:rPr>
          <w:i/>
        </w:rPr>
        <w:t>method factory pattern</w:t>
      </w:r>
      <w:r w:rsidR="004B3033">
        <w:t>) за бързо представяне на конектори от стандартната архитектура в елементи от мета-модела (</w:t>
      </w:r>
      <w:r w:rsidR="004B3033" w:rsidRPr="00390358">
        <w:rPr>
          <w:i/>
        </w:rPr>
        <w:fldChar w:fldCharType="begin"/>
      </w:r>
      <w:r w:rsidR="004B3033" w:rsidRPr="00390358">
        <w:rPr>
          <w:i/>
        </w:rPr>
        <w:instrText xml:space="preserve"> REF _Ref397969104 \r \h </w:instrText>
      </w:r>
      <w:r w:rsidR="004B3033">
        <w:rPr>
          <w:i/>
        </w:rPr>
        <w:instrText xml:space="preserve"> \* MERGEFORMAT </w:instrText>
      </w:r>
      <w:r w:rsidR="004B3033" w:rsidRPr="00390358">
        <w:rPr>
          <w:i/>
        </w:rPr>
      </w:r>
      <w:r w:rsidR="004B3033" w:rsidRPr="00390358">
        <w:rPr>
          <w:i/>
        </w:rPr>
        <w:fldChar w:fldCharType="separate"/>
      </w:r>
      <w:r w:rsidR="00245837">
        <w:rPr>
          <w:i/>
        </w:rPr>
        <w:t>3.3.2</w:t>
      </w:r>
      <w:r w:rsidR="004B3033" w:rsidRPr="00390358">
        <w:rPr>
          <w:i/>
        </w:rPr>
        <w:fldChar w:fldCharType="end"/>
      </w:r>
      <w:r w:rsidR="004B3033">
        <w:t>)</w:t>
      </w:r>
    </w:p>
    <w:p w:rsidR="00233140" w:rsidRDefault="00233140" w:rsidP="00A930EA">
      <w:pPr>
        <w:pStyle w:val="ListParagraph"/>
        <w:numPr>
          <w:ilvl w:val="2"/>
          <w:numId w:val="19"/>
        </w:numPr>
      </w:pPr>
      <w:r>
        <w:rPr>
          <w:i/>
        </w:rPr>
        <w:t xml:space="preserve"> пакет съдържащ типове данни на стандартната архитектура (StkDataTypes) </w:t>
      </w:r>
      <w:r w:rsidR="00D62929">
        <w:t>–</w:t>
      </w:r>
      <w:r>
        <w:t xml:space="preserve"> </w:t>
      </w:r>
      <w:r w:rsidR="00D62929">
        <w:t>съдържа метод фабрика (</w:t>
      </w:r>
      <w:r w:rsidR="00D62929" w:rsidRPr="004B3033">
        <w:rPr>
          <w:i/>
        </w:rPr>
        <w:t>method factory pattern</w:t>
      </w:r>
      <w:r w:rsidR="00D62929">
        <w:t>) за бързо представяне на типове данни на стандартната архитектура в елементи от мета-модела</w:t>
      </w:r>
    </w:p>
    <w:p w:rsidR="008A0AD1" w:rsidRDefault="008A0AD1" w:rsidP="00A930EA">
      <w:pPr>
        <w:pStyle w:val="ListParagraph"/>
        <w:numPr>
          <w:ilvl w:val="0"/>
          <w:numId w:val="19"/>
        </w:numPr>
      </w:pPr>
      <w:r>
        <w:rPr>
          <w:i/>
        </w:rPr>
        <w:t xml:space="preserve"> Библиотека (Lib) </w:t>
      </w:r>
      <w:r>
        <w:t>– спомагателни външни за системата модули</w:t>
      </w:r>
    </w:p>
    <w:p w:rsidR="003F75EA" w:rsidRDefault="003F75EA" w:rsidP="003F75EA">
      <w:pPr>
        <w:pStyle w:val="Heading4"/>
      </w:pPr>
      <w:r w:rsidRPr="002A4EF5">
        <w:t>Генератор на базов код (Base code generation)</w:t>
      </w:r>
      <w:r>
        <w:t xml:space="preserve"> </w:t>
      </w:r>
    </w:p>
    <w:p w:rsidR="003F75EA" w:rsidRDefault="003F75EA" w:rsidP="003F75EA">
      <w:r w:rsidRPr="00720B0E">
        <w:rPr>
          <w:i/>
        </w:rPr>
        <w:t>Acceleo</w:t>
      </w:r>
      <w:r>
        <w:t xml:space="preserve">  базиран проект изпълняващ:</w:t>
      </w:r>
    </w:p>
    <w:p w:rsidR="00EC7D0E" w:rsidRPr="0075289E" w:rsidRDefault="003F75EA" w:rsidP="00A930EA">
      <w:pPr>
        <w:pStyle w:val="ListParagraph"/>
        <w:numPr>
          <w:ilvl w:val="0"/>
          <w:numId w:val="19"/>
        </w:numPr>
      </w:pPr>
      <w:r>
        <w:t>Генериране на базов код (</w:t>
      </w:r>
      <w:r w:rsidRPr="00160610">
        <w:rPr>
          <w:i/>
        </w:rPr>
        <w:fldChar w:fldCharType="begin"/>
      </w:r>
      <w:r w:rsidRPr="00160610">
        <w:rPr>
          <w:i/>
        </w:rPr>
        <w:instrText xml:space="preserve"> REF _Ref398297851 \r \h </w:instrText>
      </w:r>
      <w:r>
        <w:rPr>
          <w:i/>
        </w:rPr>
        <w:instrText xml:space="preserve"> \* MERGEFORMAT </w:instrText>
      </w:r>
      <w:r w:rsidRPr="00160610">
        <w:rPr>
          <w:i/>
        </w:rPr>
      </w:r>
      <w:r w:rsidRPr="00160610">
        <w:rPr>
          <w:i/>
        </w:rPr>
        <w:fldChar w:fldCharType="separate"/>
      </w:r>
      <w:r w:rsidR="00245837">
        <w:rPr>
          <w:i/>
        </w:rPr>
        <w:t>3.3.1.10</w:t>
      </w:r>
      <w:r w:rsidRPr="00160610">
        <w:rPr>
          <w:i/>
        </w:rPr>
        <w:fldChar w:fldCharType="end"/>
      </w:r>
      <w:r>
        <w:t>)</w:t>
      </w:r>
    </w:p>
    <w:p w:rsidR="0075289E" w:rsidRDefault="0075289E">
      <w:pPr>
        <w:spacing w:after="0"/>
        <w:jc w:val="left"/>
        <w:rPr>
          <w:lang w:val="en-US"/>
        </w:rPr>
      </w:pPr>
      <w:r>
        <w:rPr>
          <w:lang w:val="en-US"/>
        </w:rPr>
        <w:br w:type="page"/>
      </w:r>
    </w:p>
    <w:p w:rsidR="00C3793A" w:rsidRDefault="009D49CE" w:rsidP="000B17C1">
      <w:pPr>
        <w:pStyle w:val="Heading2"/>
      </w:pPr>
      <w:bookmarkStart w:id="1453" w:name="_Toc397093012"/>
      <w:bookmarkStart w:id="1454" w:name="_Ref398574944"/>
      <w:bookmarkStart w:id="1455" w:name="_Ref398641486"/>
      <w:bookmarkStart w:id="1456" w:name="_Toc412060270"/>
      <w:r w:rsidRPr="002925D3">
        <w:lastRenderedPageBreak/>
        <w:t>Модел</w:t>
      </w:r>
      <w:r>
        <w:rPr>
          <w:lang w:val="ru-RU"/>
        </w:rPr>
        <w:t xml:space="preserve"> на</w:t>
      </w:r>
      <w:r w:rsidRPr="002925D3">
        <w:t xml:space="preserve"> данните</w:t>
      </w:r>
      <w:r>
        <w:rPr>
          <w:lang w:val="ru-RU"/>
        </w:rPr>
        <w:t xml:space="preserve"> (</w:t>
      </w:r>
      <w:r w:rsidR="00D44862">
        <w:t>Мета-Модел</w:t>
      </w:r>
      <w:r>
        <w:rPr>
          <w:lang w:val="ru-RU"/>
        </w:rPr>
        <w:t>)</w:t>
      </w:r>
      <w:bookmarkEnd w:id="1453"/>
      <w:bookmarkEnd w:id="1454"/>
      <w:bookmarkEnd w:id="1455"/>
      <w:bookmarkEnd w:id="1456"/>
    </w:p>
    <w:p w:rsidR="0007603E" w:rsidRDefault="0007603E" w:rsidP="0007603E">
      <w:r>
        <w:t>Текущ</w:t>
      </w:r>
      <w:r w:rsidR="003345C1">
        <w:t>а</w:t>
      </w:r>
      <w:r>
        <w:t>т</w:t>
      </w:r>
      <w:r w:rsidR="003345C1">
        <w:t>а</w:t>
      </w:r>
      <w:r>
        <w:t xml:space="preserve"> точка включва кратко описание на </w:t>
      </w:r>
      <w:r w:rsidR="00280E76">
        <w:t>основните</w:t>
      </w:r>
      <w:r w:rsidR="00697711">
        <w:t xml:space="preserve"> </w:t>
      </w:r>
      <w:r>
        <w:t>клас</w:t>
      </w:r>
      <w:r w:rsidR="00280E76">
        <w:t>ове</w:t>
      </w:r>
      <w:r>
        <w:t xml:space="preserve"> от имплементацията на мета-модела</w:t>
      </w:r>
      <w:r w:rsidR="00FE7AF7">
        <w:t xml:space="preserve"> </w:t>
      </w:r>
      <w:r w:rsidR="003605C1">
        <w:t>(</w:t>
      </w:r>
      <w:r w:rsidR="003605C1" w:rsidRPr="00390358">
        <w:rPr>
          <w:i/>
        </w:rPr>
        <w:fldChar w:fldCharType="begin"/>
      </w:r>
      <w:r w:rsidR="003605C1" w:rsidRPr="00390358">
        <w:rPr>
          <w:i/>
        </w:rPr>
        <w:instrText xml:space="preserve"> REF _Ref397969104 \r \h </w:instrText>
      </w:r>
      <w:r w:rsidR="003605C1">
        <w:rPr>
          <w:i/>
        </w:rPr>
        <w:instrText xml:space="preserve"> \* MERGEFORMAT </w:instrText>
      </w:r>
      <w:r w:rsidR="003605C1" w:rsidRPr="00390358">
        <w:rPr>
          <w:i/>
        </w:rPr>
      </w:r>
      <w:r w:rsidR="003605C1" w:rsidRPr="00390358">
        <w:rPr>
          <w:i/>
        </w:rPr>
        <w:fldChar w:fldCharType="separate"/>
      </w:r>
      <w:r w:rsidR="00245837">
        <w:rPr>
          <w:i/>
        </w:rPr>
        <w:t>3.3.2</w:t>
      </w:r>
      <w:r w:rsidR="003605C1" w:rsidRPr="00390358">
        <w:rPr>
          <w:i/>
        </w:rPr>
        <w:fldChar w:fldCharType="end"/>
      </w:r>
      <w:r w:rsidR="003605C1">
        <w:t>)</w:t>
      </w:r>
      <w:r>
        <w:t xml:space="preserve"> </w:t>
      </w:r>
      <w:r w:rsidR="00697711">
        <w:t xml:space="preserve">както </w:t>
      </w:r>
      <w:r>
        <w:t>и клас диаграма.</w:t>
      </w:r>
    </w:p>
    <w:p w:rsidR="0007603E" w:rsidRDefault="0007603E" w:rsidP="0007603E">
      <w:pPr>
        <w:rPr>
          <w:i/>
        </w:rPr>
      </w:pPr>
      <w:r>
        <w:t>Подробно описание</w:t>
      </w:r>
      <w:r w:rsidR="00E8087E">
        <w:t xml:space="preserve"> </w:t>
      </w:r>
      <w:r>
        <w:t>(на методи, атрибути и връзки) може да се намери в генерираната документация на модела</w:t>
      </w:r>
      <w:r w:rsidR="009B7B84">
        <w:t xml:space="preserve"> </w:t>
      </w:r>
      <w:r w:rsidR="009B7B84" w:rsidRPr="009B7B84">
        <w:rPr>
          <w:b/>
        </w:rPr>
        <w:t>[D2]</w:t>
      </w:r>
    </w:p>
    <w:p w:rsidR="008D595E" w:rsidRDefault="008D595E" w:rsidP="008D595E">
      <w:pPr>
        <w:pStyle w:val="Heading3"/>
      </w:pPr>
      <w:bookmarkStart w:id="1457" w:name="_Ref400113256"/>
      <w:bookmarkStart w:id="1458" w:name="_Toc412060271"/>
      <w:r>
        <w:t>Инфраструктурни</w:t>
      </w:r>
      <w:bookmarkEnd w:id="1457"/>
      <w:bookmarkEnd w:id="1458"/>
    </w:p>
    <w:p w:rsidR="008D595E" w:rsidRPr="008D595E" w:rsidRDefault="008D595E" w:rsidP="008D595E">
      <w:r>
        <w:t>Следващите подсекции представят елементите от пакет “</w:t>
      </w:r>
      <w:r w:rsidRPr="008D595E">
        <w:rPr>
          <w:i/>
        </w:rPr>
        <w:t>Infrastructure</w:t>
      </w:r>
      <w:r>
        <w:t xml:space="preserve"> ” на UML модела на </w:t>
      </w:r>
      <w:r w:rsidR="002925D3">
        <w:t>системата</w:t>
      </w:r>
      <w:r>
        <w:t xml:space="preserve"> </w:t>
      </w:r>
      <w:r w:rsidRPr="008D595E">
        <w:rPr>
          <w:b/>
        </w:rPr>
        <w:t>[D1]</w:t>
      </w:r>
      <w:r w:rsidRPr="00F643DE">
        <w:t>.</w:t>
      </w:r>
    </w:p>
    <w:p w:rsidR="00026FA8" w:rsidRDefault="00026FA8" w:rsidP="00F643DE">
      <w:pPr>
        <w:pStyle w:val="Heading4"/>
      </w:pPr>
      <w:r>
        <w:t>Identifiable</w:t>
      </w:r>
    </w:p>
    <w:p w:rsidR="005F6C27" w:rsidRDefault="005F6C27" w:rsidP="00A930EA">
      <w:pPr>
        <w:pStyle w:val="ListParagraph"/>
        <w:numPr>
          <w:ilvl w:val="0"/>
          <w:numId w:val="19"/>
        </w:numPr>
      </w:pPr>
      <w:r w:rsidRPr="004F2D9C">
        <w:rPr>
          <w:i/>
        </w:rPr>
        <w:t>Описание</w:t>
      </w:r>
      <w:r>
        <w:t xml:space="preserve"> – класа е основен за имплементацията на мета-модела. Наследяването му от даден елемент показва, че въпросния елемент има наименование.</w:t>
      </w:r>
    </w:p>
    <w:p w:rsidR="004F2D9C" w:rsidRPr="005F6C27" w:rsidRDefault="004F2D9C" w:rsidP="00A930EA">
      <w:pPr>
        <w:pStyle w:val="ListParagraph"/>
        <w:numPr>
          <w:ilvl w:val="0"/>
          <w:numId w:val="19"/>
        </w:numPr>
      </w:pPr>
      <w:r>
        <w:rPr>
          <w:i/>
        </w:rPr>
        <w:t>Клас диаграма</w:t>
      </w:r>
      <w:r w:rsidRPr="004F2D9C">
        <w:t>:</w:t>
      </w:r>
    </w:p>
    <w:p w:rsidR="004911C9" w:rsidRDefault="004911C9" w:rsidP="00D1271F">
      <w:pPr>
        <w:keepNext/>
        <w:jc w:val="center"/>
      </w:pPr>
      <w:r>
        <w:rPr>
          <w:noProof/>
          <w:lang w:val="en-US" w:eastAsia="en-US"/>
        </w:rPr>
        <w:drawing>
          <wp:inline distT="0" distB="0" distL="0" distR="0" wp14:anchorId="162D880B" wp14:editId="6BC8C404">
            <wp:extent cx="1733660" cy="954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able.png"/>
                    <pic:cNvPicPr/>
                  </pic:nvPicPr>
                  <pic:blipFill>
                    <a:blip r:embed="rId40">
                      <a:extLst>
                        <a:ext uri="{28A0092B-C50C-407E-A947-70E740481C1C}">
                          <a14:useLocalDpi xmlns:a14="http://schemas.microsoft.com/office/drawing/2010/main" val="0"/>
                        </a:ext>
                      </a:extLst>
                    </a:blip>
                    <a:stretch>
                      <a:fillRect/>
                    </a:stretch>
                  </pic:blipFill>
                  <pic:spPr>
                    <a:xfrm>
                      <a:off x="0" y="0"/>
                      <a:ext cx="1740270" cy="958127"/>
                    </a:xfrm>
                    <a:prstGeom prst="rect">
                      <a:avLst/>
                    </a:prstGeom>
                  </pic:spPr>
                </pic:pic>
              </a:graphicData>
            </a:graphic>
          </wp:inline>
        </w:drawing>
      </w:r>
    </w:p>
    <w:p w:rsidR="005F6C27" w:rsidRDefault="004911C9" w:rsidP="00D1271F">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26</w:t>
      </w:r>
      <w:r w:rsidR="00E73236">
        <w:rPr>
          <w:noProof/>
        </w:rPr>
        <w:fldChar w:fldCharType="end"/>
      </w:r>
      <w:r>
        <w:t xml:space="preserve"> ( клас диаграма на Identifiable)</w:t>
      </w:r>
    </w:p>
    <w:p w:rsidR="004214B8" w:rsidRDefault="004214B8" w:rsidP="00F643DE">
      <w:pPr>
        <w:pStyle w:val="Heading4"/>
      </w:pPr>
      <w:r>
        <w:t>AEPackage</w:t>
      </w:r>
    </w:p>
    <w:p w:rsidR="00272DDA" w:rsidRDefault="002925D3" w:rsidP="00A930EA">
      <w:pPr>
        <w:pStyle w:val="ListParagraph"/>
        <w:numPr>
          <w:ilvl w:val="0"/>
          <w:numId w:val="19"/>
        </w:numPr>
      </w:pPr>
      <w:r w:rsidRPr="004F2D9C">
        <w:rPr>
          <w:i/>
        </w:rPr>
        <w:t>Описание</w:t>
      </w:r>
      <w:r>
        <w:t xml:space="preserve"> – Основен контейнер на пакетируеми елементи (</w:t>
      </w:r>
      <w:r w:rsidRPr="00AF789B">
        <w:rPr>
          <w:i/>
        </w:rPr>
        <w:fldChar w:fldCharType="begin"/>
      </w:r>
      <w:r w:rsidRPr="00AF789B">
        <w:rPr>
          <w:i/>
        </w:rPr>
        <w:instrText xml:space="preserve"> REF _Ref398390598 \r \h </w:instrText>
      </w:r>
      <w:r>
        <w:rPr>
          <w:i/>
        </w:rPr>
        <w:instrText xml:space="preserve"> \* MERGEFORMAT </w:instrText>
      </w:r>
      <w:r w:rsidRPr="00AF789B">
        <w:rPr>
          <w:i/>
        </w:rPr>
      </w:r>
      <w:r w:rsidRPr="00AF789B">
        <w:rPr>
          <w:i/>
        </w:rPr>
        <w:fldChar w:fldCharType="separate"/>
      </w:r>
      <w:r w:rsidR="00245837">
        <w:rPr>
          <w:i/>
        </w:rPr>
        <w:t>5.2.1.3</w:t>
      </w:r>
      <w:r w:rsidRPr="00AF789B">
        <w:rPr>
          <w:i/>
        </w:rPr>
        <w:fldChar w:fldCharType="end"/>
      </w:r>
      <w:r>
        <w:t xml:space="preserve">)  в имплементацията на мета-модела.  </w:t>
      </w:r>
      <w:r w:rsidR="00A04DB6">
        <w:t xml:space="preserve">Реализира изискване </w:t>
      </w:r>
      <w:r w:rsidR="00A04DB6" w:rsidRPr="00A04DB6">
        <w:rPr>
          <w:i/>
        </w:rPr>
        <w:fldChar w:fldCharType="begin"/>
      </w:r>
      <w:r w:rsidR="00A04DB6" w:rsidRPr="00A04DB6">
        <w:rPr>
          <w:i/>
        </w:rPr>
        <w:instrText xml:space="preserve"> REF _Ref398393254 \r \h </w:instrText>
      </w:r>
      <w:r w:rsidR="00A04DB6">
        <w:rPr>
          <w:i/>
        </w:rPr>
        <w:instrText xml:space="preserve"> \* MERGEFORMAT </w:instrText>
      </w:r>
      <w:r w:rsidR="00A04DB6" w:rsidRPr="00A04DB6">
        <w:rPr>
          <w:i/>
        </w:rPr>
      </w:r>
      <w:r w:rsidR="00A04DB6" w:rsidRPr="00A04DB6">
        <w:rPr>
          <w:i/>
        </w:rPr>
        <w:fldChar w:fldCharType="separate"/>
      </w:r>
      <w:r w:rsidR="00245837">
        <w:rPr>
          <w:i/>
        </w:rPr>
        <w:t>3.3.2.2</w:t>
      </w:r>
      <w:r w:rsidR="00A04DB6" w:rsidRPr="00A04DB6">
        <w:rPr>
          <w:i/>
        </w:rPr>
        <w:fldChar w:fldCharType="end"/>
      </w:r>
      <w:r w:rsidR="00A04DB6">
        <w:rPr>
          <w:i/>
        </w:rPr>
        <w:t>.</w:t>
      </w:r>
    </w:p>
    <w:p w:rsidR="00272DDA" w:rsidRPr="005F6C27" w:rsidRDefault="00272DDA" w:rsidP="00A930EA">
      <w:pPr>
        <w:pStyle w:val="ListParagraph"/>
        <w:numPr>
          <w:ilvl w:val="0"/>
          <w:numId w:val="19"/>
        </w:numPr>
      </w:pPr>
      <w:r>
        <w:rPr>
          <w:i/>
        </w:rPr>
        <w:t>Клас диаграма</w:t>
      </w:r>
      <w:r w:rsidRPr="004F2D9C">
        <w:t>:</w:t>
      </w:r>
    </w:p>
    <w:p w:rsidR="00EE34B2" w:rsidRDefault="00EE34B2" w:rsidP="00EE34B2">
      <w:pPr>
        <w:keepNext/>
        <w:jc w:val="center"/>
      </w:pPr>
      <w:r>
        <w:rPr>
          <w:noProof/>
          <w:lang w:val="en-US" w:eastAsia="en-US"/>
        </w:rPr>
        <w:drawing>
          <wp:inline distT="0" distB="0" distL="0" distR="0" wp14:anchorId="1014CC3C" wp14:editId="08EBDA2A">
            <wp:extent cx="3720685" cy="2062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package.png"/>
                    <pic:cNvPicPr/>
                  </pic:nvPicPr>
                  <pic:blipFill>
                    <a:blip r:embed="rId41">
                      <a:extLst>
                        <a:ext uri="{28A0092B-C50C-407E-A947-70E740481C1C}">
                          <a14:useLocalDpi xmlns:a14="http://schemas.microsoft.com/office/drawing/2010/main" val="0"/>
                        </a:ext>
                      </a:extLst>
                    </a:blip>
                    <a:stretch>
                      <a:fillRect/>
                    </a:stretch>
                  </pic:blipFill>
                  <pic:spPr>
                    <a:xfrm>
                      <a:off x="0" y="0"/>
                      <a:ext cx="3721720" cy="2063391"/>
                    </a:xfrm>
                    <a:prstGeom prst="rect">
                      <a:avLst/>
                    </a:prstGeom>
                  </pic:spPr>
                </pic:pic>
              </a:graphicData>
            </a:graphic>
          </wp:inline>
        </w:drawing>
      </w:r>
    </w:p>
    <w:p w:rsidR="0075289E" w:rsidRDefault="00EE34B2" w:rsidP="00EE34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27</w:t>
      </w:r>
      <w:r w:rsidR="00E73236">
        <w:rPr>
          <w:noProof/>
        </w:rPr>
        <w:fldChar w:fldCharType="end"/>
      </w:r>
      <w:r>
        <w:t xml:space="preserve"> (клас диаграма на AEPackage)</w:t>
      </w:r>
    </w:p>
    <w:p w:rsidR="0075289E" w:rsidRDefault="0075289E">
      <w:pPr>
        <w:spacing w:after="0"/>
        <w:jc w:val="left"/>
        <w:rPr>
          <w:rFonts w:ascii="Cambria" w:hAnsi="Cambria"/>
          <w:i/>
          <w:iCs/>
          <w:lang w:eastAsia="en-US"/>
        </w:rPr>
      </w:pPr>
      <w:r>
        <w:br w:type="page"/>
      </w:r>
    </w:p>
    <w:p w:rsidR="004214B8" w:rsidRDefault="008712BF" w:rsidP="00F643DE">
      <w:pPr>
        <w:pStyle w:val="Heading4"/>
      </w:pPr>
      <w:bookmarkStart w:id="1459" w:name="_Ref398390598"/>
      <w:r>
        <w:lastRenderedPageBreak/>
        <w:t>PackagableElement</w:t>
      </w:r>
      <w:bookmarkEnd w:id="1459"/>
    </w:p>
    <w:p w:rsidR="00AF789B" w:rsidRDefault="00AF789B" w:rsidP="00A930EA">
      <w:pPr>
        <w:pStyle w:val="ListParagraph"/>
        <w:numPr>
          <w:ilvl w:val="0"/>
          <w:numId w:val="19"/>
        </w:numPr>
      </w:pPr>
      <w:r w:rsidRPr="004F2D9C">
        <w:rPr>
          <w:i/>
        </w:rPr>
        <w:t>Описание</w:t>
      </w:r>
      <w:r>
        <w:t xml:space="preserve"> – Основен </w:t>
      </w:r>
      <w:r w:rsidR="004F44D6">
        <w:t>клас за имплементацията мета-модела</w:t>
      </w:r>
      <w:r>
        <w:t>.</w:t>
      </w:r>
      <w:r w:rsidR="004F44D6">
        <w:t xml:space="preserve"> Клас, който го наследява ще бъде третиран като “</w:t>
      </w:r>
      <w:r w:rsidR="004F44D6" w:rsidRPr="004F44D6">
        <w:rPr>
          <w:i/>
        </w:rPr>
        <w:t>пакетируем</w:t>
      </w:r>
      <w:r w:rsidR="004F44D6">
        <w:t>”, т.е. директно ще може да бъде прибавен в пакет</w:t>
      </w:r>
      <w:r w:rsidR="00A75CCE">
        <w:t xml:space="preserve"> (</w:t>
      </w:r>
      <w:r w:rsidR="00A75CCE" w:rsidRPr="00EA6D69">
        <w:rPr>
          <w:i/>
        </w:rPr>
        <w:t>AEPackage</w:t>
      </w:r>
      <w:r w:rsidR="00A75CCE">
        <w:t>)</w:t>
      </w:r>
      <w:r w:rsidR="004F44D6">
        <w:t>.</w:t>
      </w:r>
    </w:p>
    <w:p w:rsidR="00AF789B" w:rsidRPr="00AF789B" w:rsidRDefault="00AF789B" w:rsidP="00A930EA">
      <w:pPr>
        <w:pStyle w:val="ListParagraph"/>
        <w:numPr>
          <w:ilvl w:val="0"/>
          <w:numId w:val="19"/>
        </w:numPr>
      </w:pPr>
      <w:r>
        <w:rPr>
          <w:i/>
        </w:rPr>
        <w:t>Клас диаграма</w:t>
      </w:r>
      <w:r w:rsidRPr="004F2D9C">
        <w:t>:</w:t>
      </w:r>
    </w:p>
    <w:p w:rsidR="00E8286B" w:rsidRDefault="00E8286B" w:rsidP="00E8286B">
      <w:pPr>
        <w:keepNext/>
        <w:jc w:val="center"/>
      </w:pPr>
      <w:r>
        <w:rPr>
          <w:noProof/>
          <w:lang w:val="en-US" w:eastAsia="en-US"/>
        </w:rPr>
        <w:drawing>
          <wp:inline distT="0" distB="0" distL="0" distR="0" wp14:anchorId="5B1D31DB" wp14:editId="0A0E8C08">
            <wp:extent cx="3116659" cy="17579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ableelement.png"/>
                    <pic:cNvPicPr/>
                  </pic:nvPicPr>
                  <pic:blipFill>
                    <a:blip r:embed="rId42">
                      <a:extLst>
                        <a:ext uri="{28A0092B-C50C-407E-A947-70E740481C1C}">
                          <a14:useLocalDpi xmlns:a14="http://schemas.microsoft.com/office/drawing/2010/main" val="0"/>
                        </a:ext>
                      </a:extLst>
                    </a:blip>
                    <a:stretch>
                      <a:fillRect/>
                    </a:stretch>
                  </pic:blipFill>
                  <pic:spPr>
                    <a:xfrm>
                      <a:off x="0" y="0"/>
                      <a:ext cx="3115333" cy="1757213"/>
                    </a:xfrm>
                    <a:prstGeom prst="rect">
                      <a:avLst/>
                    </a:prstGeom>
                  </pic:spPr>
                </pic:pic>
              </a:graphicData>
            </a:graphic>
          </wp:inline>
        </w:drawing>
      </w:r>
    </w:p>
    <w:p w:rsidR="00B035A3" w:rsidRDefault="00E8286B" w:rsidP="00E8286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28</w:t>
      </w:r>
      <w:r w:rsidR="00E73236">
        <w:rPr>
          <w:noProof/>
        </w:rPr>
        <w:fldChar w:fldCharType="end"/>
      </w:r>
      <w:r>
        <w:t xml:space="preserve"> (клас диаграма на PackagableElement)</w:t>
      </w:r>
    </w:p>
    <w:p w:rsidR="00B035A3" w:rsidRDefault="00B035A3" w:rsidP="00F643DE">
      <w:pPr>
        <w:pStyle w:val="Heading4"/>
      </w:pPr>
      <w:bookmarkStart w:id="1460" w:name="_Ref398554849"/>
      <w:r>
        <w:t>InfrastructureFactory</w:t>
      </w:r>
      <w:bookmarkEnd w:id="1460"/>
    </w:p>
    <w:p w:rsidR="0039415B" w:rsidRDefault="00693B15"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sidRPr="00693B15">
        <w:rPr>
          <w:i/>
        </w:rPr>
        <w:t>Infrastructure</w:t>
      </w:r>
      <w:r>
        <w:t>”</w:t>
      </w:r>
      <w:r w:rsidR="000F094E">
        <w:t xml:space="preserve"> </w:t>
      </w:r>
      <w:r w:rsidR="00A8277D">
        <w:t xml:space="preserve">на UML модела </w:t>
      </w:r>
      <w:r w:rsidR="00D4723D">
        <w:t xml:space="preserve">на софтуерната система </w:t>
      </w:r>
      <w:r w:rsidR="000F094E" w:rsidRPr="000F094E">
        <w:rPr>
          <w:rFonts w:cs="Times New Roman"/>
          <w:b/>
        </w:rPr>
        <w:t>[</w:t>
      </w:r>
      <w:r w:rsidR="000F094E" w:rsidRPr="000F094E">
        <w:rPr>
          <w:rFonts w:cs="Times New Roman"/>
          <w:b/>
          <w:i/>
        </w:rPr>
        <w:fldChar w:fldCharType="begin"/>
      </w:r>
      <w:r w:rsidR="000F094E" w:rsidRPr="000F094E">
        <w:rPr>
          <w:rFonts w:cs="Times New Roman"/>
          <w:b/>
          <w:i/>
        </w:rPr>
        <w:instrText xml:space="preserve"> REF _Ref398392808 \r \h </w:instrText>
      </w:r>
      <w:r w:rsidR="000F094E">
        <w:rPr>
          <w:rFonts w:cs="Times New Roman"/>
          <w:b/>
          <w:i/>
        </w:rPr>
        <w:instrText xml:space="preserve"> \* MERGEFORMAT </w:instrText>
      </w:r>
      <w:r w:rsidR="000F094E" w:rsidRPr="000F094E">
        <w:rPr>
          <w:rFonts w:cs="Times New Roman"/>
          <w:b/>
          <w:i/>
        </w:rPr>
      </w:r>
      <w:r w:rsidR="000F094E" w:rsidRPr="000F094E">
        <w:rPr>
          <w:rFonts w:cs="Times New Roman"/>
          <w:b/>
          <w:i/>
        </w:rPr>
        <w:fldChar w:fldCharType="separate"/>
      </w:r>
      <w:r w:rsidR="00245837">
        <w:rPr>
          <w:rFonts w:cs="Times New Roman"/>
          <w:b/>
          <w:i/>
        </w:rPr>
        <w:t>Приложение 2</w:t>
      </w:r>
      <w:r w:rsidR="000F094E" w:rsidRPr="000F094E">
        <w:rPr>
          <w:rFonts w:cs="Times New Roman"/>
          <w:b/>
          <w:i/>
        </w:rPr>
        <w:fldChar w:fldCharType="end"/>
      </w:r>
      <w:r w:rsidR="000F094E">
        <w:rPr>
          <w:rFonts w:cs="Times New Roman"/>
          <w:b/>
        </w:rPr>
        <w:t>:</w:t>
      </w:r>
      <w:r w:rsidR="000F094E" w:rsidRPr="000F094E">
        <w:rPr>
          <w:rFonts w:cs="Times New Roman"/>
          <w:b/>
        </w:rPr>
        <w:t>D1]</w:t>
      </w:r>
      <w:r>
        <w:t xml:space="preserve">. </w:t>
      </w:r>
      <w:r w:rsidR="0039415B">
        <w:t>Т.е. следните два елемента:</w:t>
      </w:r>
    </w:p>
    <w:p w:rsidR="0039415B" w:rsidRPr="0039415B" w:rsidRDefault="0039415B" w:rsidP="00A930EA">
      <w:pPr>
        <w:pStyle w:val="ListParagraph"/>
        <w:numPr>
          <w:ilvl w:val="1"/>
          <w:numId w:val="19"/>
        </w:numPr>
      </w:pPr>
      <w:r>
        <w:rPr>
          <w:i/>
        </w:rPr>
        <w:t>AEModel</w:t>
      </w:r>
    </w:p>
    <w:p w:rsidR="00693B15" w:rsidRDefault="0039415B" w:rsidP="00A930EA">
      <w:pPr>
        <w:pStyle w:val="ListParagraph"/>
        <w:numPr>
          <w:ilvl w:val="1"/>
          <w:numId w:val="19"/>
        </w:numPr>
      </w:pPr>
      <w:r>
        <w:rPr>
          <w:i/>
        </w:rPr>
        <w:t>AEPackage</w:t>
      </w:r>
    </w:p>
    <w:p w:rsidR="00693B15" w:rsidRPr="00693B15" w:rsidRDefault="00693B15" w:rsidP="00A930EA">
      <w:pPr>
        <w:pStyle w:val="ListParagraph"/>
        <w:numPr>
          <w:ilvl w:val="0"/>
          <w:numId w:val="19"/>
        </w:numPr>
      </w:pPr>
      <w:r>
        <w:rPr>
          <w:i/>
        </w:rPr>
        <w:t>Клас диаграма</w:t>
      </w:r>
      <w:r w:rsidRPr="004F2D9C">
        <w:t>:</w:t>
      </w:r>
    </w:p>
    <w:p w:rsidR="00B035A3" w:rsidRDefault="00693B15" w:rsidP="00B035A3">
      <w:pPr>
        <w:keepNext/>
        <w:jc w:val="center"/>
      </w:pPr>
      <w:r>
        <w:rPr>
          <w:noProof/>
          <w:lang w:val="en-US" w:eastAsia="en-US"/>
        </w:rPr>
        <w:drawing>
          <wp:inline distT="0" distB="0" distL="0" distR="0" wp14:anchorId="6B1ED0D7" wp14:editId="183EC251">
            <wp:extent cx="4486275" cy="128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factory.png"/>
                    <pic:cNvPicPr/>
                  </pic:nvPicPr>
                  <pic:blipFill>
                    <a:blip r:embed="rId43">
                      <a:extLst>
                        <a:ext uri="{28A0092B-C50C-407E-A947-70E740481C1C}">
                          <a14:useLocalDpi xmlns:a14="http://schemas.microsoft.com/office/drawing/2010/main" val="0"/>
                        </a:ext>
                      </a:extLst>
                    </a:blip>
                    <a:stretch>
                      <a:fillRect/>
                    </a:stretch>
                  </pic:blipFill>
                  <pic:spPr>
                    <a:xfrm>
                      <a:off x="0" y="0"/>
                      <a:ext cx="4496346" cy="1282969"/>
                    </a:xfrm>
                    <a:prstGeom prst="rect">
                      <a:avLst/>
                    </a:prstGeom>
                  </pic:spPr>
                </pic:pic>
              </a:graphicData>
            </a:graphic>
          </wp:inline>
        </w:drawing>
      </w:r>
    </w:p>
    <w:p w:rsidR="00B035A3" w:rsidRPr="00B035A3" w:rsidRDefault="00B035A3" w:rsidP="00B035A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29</w:t>
      </w:r>
      <w:r w:rsidR="00E73236">
        <w:rPr>
          <w:noProof/>
        </w:rPr>
        <w:fldChar w:fldCharType="end"/>
      </w:r>
      <w:r>
        <w:t xml:space="preserve"> (клас диаграма на InfrastructureFactory)</w:t>
      </w:r>
    </w:p>
    <w:p w:rsidR="00D1271F" w:rsidRDefault="00D1271F" w:rsidP="00F643DE">
      <w:pPr>
        <w:pStyle w:val="Heading4"/>
      </w:pPr>
      <w:r>
        <w:t>FactoryProvider</w:t>
      </w:r>
    </w:p>
    <w:p w:rsidR="00D1271F" w:rsidRDefault="00D1271F" w:rsidP="00A930EA">
      <w:pPr>
        <w:pStyle w:val="ListParagraph"/>
        <w:numPr>
          <w:ilvl w:val="0"/>
          <w:numId w:val="22"/>
        </w:numPr>
      </w:pPr>
      <w:r w:rsidRPr="00D1271F">
        <w:rPr>
          <w:i/>
        </w:rPr>
        <w:t>Описание</w:t>
      </w:r>
      <w:r>
        <w:t xml:space="preserve"> – </w:t>
      </w:r>
      <w:r w:rsidR="00FD2C31">
        <w:t>представлява имплементация на “Съдържател” (Handler) от шаблона за дизайн: “Верига отговорности”</w:t>
      </w:r>
      <w:r w:rsidR="002D6E2C">
        <w:t xml:space="preserve"> (Chain of responsibility)</w:t>
      </w:r>
      <w:r w:rsidR="00FD2C31">
        <w:t>. Отговорен е за предоставянето на фабрика за конкретни обекти от инфраструктурния пакет. В случай, че “родителя” (</w:t>
      </w:r>
      <w:r w:rsidR="00FD2C31" w:rsidRPr="00FD2C31">
        <w:rPr>
          <w:i/>
        </w:rPr>
        <w:t>itsSuccessor</w:t>
      </w:r>
      <w:r w:rsidR="00FD2C31">
        <w:t>) е инициализиран, ще предаде заявката към него.</w:t>
      </w:r>
    </w:p>
    <w:p w:rsidR="00D1271F" w:rsidRDefault="00D1271F" w:rsidP="00A930EA">
      <w:pPr>
        <w:pStyle w:val="ListParagraph"/>
        <w:numPr>
          <w:ilvl w:val="0"/>
          <w:numId w:val="22"/>
        </w:numPr>
      </w:pPr>
      <w:r>
        <w:rPr>
          <w:i/>
        </w:rPr>
        <w:t>Клас диаграма</w:t>
      </w:r>
      <w:r w:rsidRPr="00D1271F">
        <w:t>:</w:t>
      </w:r>
    </w:p>
    <w:p w:rsidR="00D1271F" w:rsidRDefault="00AE0604" w:rsidP="00667E21">
      <w:pPr>
        <w:keepNext/>
        <w:jc w:val="center"/>
      </w:pPr>
      <w:r>
        <w:rPr>
          <w:noProof/>
          <w:lang w:val="en-US" w:eastAsia="en-US"/>
        </w:rPr>
        <w:lastRenderedPageBreak/>
        <w:drawing>
          <wp:inline distT="0" distB="0" distL="0" distR="0" wp14:anchorId="3AB15ACB" wp14:editId="40F4EE85">
            <wp:extent cx="3819525" cy="125427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provider.png"/>
                    <pic:cNvPicPr/>
                  </pic:nvPicPr>
                  <pic:blipFill>
                    <a:blip r:embed="rId44">
                      <a:extLst>
                        <a:ext uri="{28A0092B-C50C-407E-A947-70E740481C1C}">
                          <a14:useLocalDpi xmlns:a14="http://schemas.microsoft.com/office/drawing/2010/main" val="0"/>
                        </a:ext>
                      </a:extLst>
                    </a:blip>
                    <a:stretch>
                      <a:fillRect/>
                    </a:stretch>
                  </pic:blipFill>
                  <pic:spPr>
                    <a:xfrm>
                      <a:off x="0" y="0"/>
                      <a:ext cx="3820248" cy="1254515"/>
                    </a:xfrm>
                    <a:prstGeom prst="rect">
                      <a:avLst/>
                    </a:prstGeom>
                  </pic:spPr>
                </pic:pic>
              </a:graphicData>
            </a:graphic>
          </wp:inline>
        </w:drawing>
      </w:r>
    </w:p>
    <w:p w:rsidR="00D1271F" w:rsidRPr="00D1271F" w:rsidRDefault="00D1271F" w:rsidP="00D1271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30</w:t>
      </w:r>
      <w:r w:rsidR="00E73236">
        <w:rPr>
          <w:noProof/>
        </w:rPr>
        <w:fldChar w:fldCharType="end"/>
      </w:r>
      <w:r>
        <w:t xml:space="preserve"> (клас диаграма на FactoryProvider)</w:t>
      </w:r>
    </w:p>
    <w:p w:rsidR="003451FB" w:rsidRDefault="00F848BB" w:rsidP="00F643DE">
      <w:pPr>
        <w:pStyle w:val="Heading4"/>
      </w:pPr>
      <w:r>
        <w:t>AEModel</w:t>
      </w:r>
    </w:p>
    <w:p w:rsidR="00464F95" w:rsidRDefault="00464F95" w:rsidP="00A930EA">
      <w:pPr>
        <w:pStyle w:val="ListParagraph"/>
        <w:numPr>
          <w:ilvl w:val="0"/>
          <w:numId w:val="21"/>
        </w:numPr>
      </w:pPr>
      <w:r w:rsidRPr="00464F95">
        <w:rPr>
          <w:i/>
        </w:rPr>
        <w:t>Описание</w:t>
      </w:r>
      <w:r>
        <w:t xml:space="preserve"> </w:t>
      </w:r>
      <w:r w:rsidR="00A04DB6">
        <w:t>–</w:t>
      </w:r>
      <w:r>
        <w:t xml:space="preserve"> </w:t>
      </w:r>
      <w:r w:rsidR="00CA06C1">
        <w:t>Е</w:t>
      </w:r>
      <w:r w:rsidR="00A04DB6">
        <w:t xml:space="preserve">лемент </w:t>
      </w:r>
      <w:r w:rsidR="00CA06C1">
        <w:t xml:space="preserve">корен </w:t>
      </w:r>
      <w:r w:rsidR="00A04DB6">
        <w:t xml:space="preserve">на модела. </w:t>
      </w:r>
      <w:r w:rsidR="00CA06C1">
        <w:t>Съдържа всички останали елементи в себе си</w:t>
      </w:r>
      <w:r w:rsidR="00A04DB6">
        <w:t xml:space="preserve">. Реализира изискване </w:t>
      </w:r>
      <w:r w:rsidR="00A04DB6" w:rsidRPr="00A04DB6">
        <w:rPr>
          <w:i/>
        </w:rPr>
        <w:fldChar w:fldCharType="begin"/>
      </w:r>
      <w:r w:rsidR="00A04DB6" w:rsidRPr="00A04DB6">
        <w:rPr>
          <w:i/>
        </w:rPr>
        <w:instrText xml:space="preserve"> REF _Ref398393322 \r \h </w:instrText>
      </w:r>
      <w:r w:rsidR="00A04DB6">
        <w:rPr>
          <w:i/>
        </w:rPr>
        <w:instrText xml:space="preserve"> \* MERGEFORMAT </w:instrText>
      </w:r>
      <w:r w:rsidR="00A04DB6" w:rsidRPr="00A04DB6">
        <w:rPr>
          <w:i/>
        </w:rPr>
      </w:r>
      <w:r w:rsidR="00A04DB6" w:rsidRPr="00A04DB6">
        <w:rPr>
          <w:i/>
        </w:rPr>
        <w:fldChar w:fldCharType="separate"/>
      </w:r>
      <w:r w:rsidR="00245837">
        <w:rPr>
          <w:i/>
        </w:rPr>
        <w:t>3.3.2.1</w:t>
      </w:r>
      <w:r w:rsidR="00A04DB6" w:rsidRPr="00A04DB6">
        <w:rPr>
          <w:i/>
        </w:rPr>
        <w:fldChar w:fldCharType="end"/>
      </w:r>
      <w:r w:rsidR="00A04DB6">
        <w:rPr>
          <w:i/>
        </w:rPr>
        <w:t>.</w:t>
      </w:r>
    </w:p>
    <w:p w:rsidR="00A04DB6" w:rsidRPr="00464F95" w:rsidRDefault="00A04DB6" w:rsidP="00A930EA">
      <w:pPr>
        <w:pStyle w:val="ListParagraph"/>
        <w:numPr>
          <w:ilvl w:val="0"/>
          <w:numId w:val="21"/>
        </w:numPr>
      </w:pPr>
      <w:r>
        <w:rPr>
          <w:i/>
        </w:rPr>
        <w:t>Клас диаграма</w:t>
      </w:r>
      <w:r w:rsidRPr="00D1271F">
        <w:t>:</w:t>
      </w:r>
    </w:p>
    <w:p w:rsidR="00E76642" w:rsidRDefault="002D2BDD" w:rsidP="00E76642">
      <w:pPr>
        <w:keepNext/>
        <w:jc w:val="center"/>
      </w:pPr>
      <w:r>
        <w:rPr>
          <w:noProof/>
          <w:lang w:val="en-US" w:eastAsia="en-US"/>
        </w:rPr>
        <w:drawing>
          <wp:inline distT="0" distB="0" distL="0" distR="0" wp14:anchorId="0F6F36D1" wp14:editId="3896A2E1">
            <wp:extent cx="4733925" cy="314322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odel.png"/>
                    <pic:cNvPicPr/>
                  </pic:nvPicPr>
                  <pic:blipFill>
                    <a:blip r:embed="rId45">
                      <a:extLst>
                        <a:ext uri="{28A0092B-C50C-407E-A947-70E740481C1C}">
                          <a14:useLocalDpi xmlns:a14="http://schemas.microsoft.com/office/drawing/2010/main" val="0"/>
                        </a:ext>
                      </a:extLst>
                    </a:blip>
                    <a:stretch>
                      <a:fillRect/>
                    </a:stretch>
                  </pic:blipFill>
                  <pic:spPr>
                    <a:xfrm>
                      <a:off x="0" y="0"/>
                      <a:ext cx="4736071" cy="3144646"/>
                    </a:xfrm>
                    <a:prstGeom prst="rect">
                      <a:avLst/>
                    </a:prstGeom>
                  </pic:spPr>
                </pic:pic>
              </a:graphicData>
            </a:graphic>
          </wp:inline>
        </w:drawing>
      </w:r>
    </w:p>
    <w:p w:rsidR="00F848BB" w:rsidRDefault="00E76642" w:rsidP="00E7664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31</w:t>
      </w:r>
      <w:r w:rsidR="00E73236">
        <w:rPr>
          <w:noProof/>
        </w:rPr>
        <w:fldChar w:fldCharType="end"/>
      </w:r>
      <w:r>
        <w:t xml:space="preserve"> (клас диаграма на AEModel)</w:t>
      </w:r>
    </w:p>
    <w:p w:rsidR="0024768E" w:rsidRDefault="0024768E" w:rsidP="00E76642">
      <w:pPr>
        <w:pStyle w:val="Caption"/>
        <w:jc w:val="center"/>
      </w:pPr>
    </w:p>
    <w:p w:rsidR="0024768E" w:rsidRDefault="0024768E" w:rsidP="0024768E">
      <w:pPr>
        <w:pStyle w:val="Heading3"/>
      </w:pPr>
      <w:bookmarkStart w:id="1461" w:name="_Ref400113398"/>
      <w:bookmarkStart w:id="1462" w:name="_Ref400113708"/>
      <w:bookmarkStart w:id="1463" w:name="_Toc412060272"/>
      <w:r>
        <w:t>Софтуерен компонент</w:t>
      </w:r>
      <w:bookmarkEnd w:id="1461"/>
      <w:bookmarkEnd w:id="1462"/>
      <w:bookmarkEnd w:id="1463"/>
    </w:p>
    <w:p w:rsidR="0024768E" w:rsidRDefault="0024768E" w:rsidP="0024768E">
      <w:bookmarkStart w:id="1464" w:name="_Toc397093013"/>
      <w:r>
        <w:t>Следващите подсекции представят елементите от пакет “</w:t>
      </w:r>
      <w:r>
        <w:rPr>
          <w:i/>
        </w:rPr>
        <w:t>SwComponent</w:t>
      </w:r>
      <w:r>
        <w:t xml:space="preserve">” на UML модела на </w:t>
      </w:r>
      <w:r w:rsidR="002925D3">
        <w:t>системата</w:t>
      </w:r>
      <w:r>
        <w:t xml:space="preserve"> </w:t>
      </w:r>
      <w:r w:rsidRPr="008D595E">
        <w:rPr>
          <w:b/>
        </w:rPr>
        <w:t>[D1]</w:t>
      </w:r>
      <w:r w:rsidRPr="00F643DE">
        <w:t>.</w:t>
      </w:r>
    </w:p>
    <w:p w:rsidR="00285186" w:rsidRDefault="00285186" w:rsidP="00285186">
      <w:pPr>
        <w:pStyle w:val="Heading4"/>
      </w:pPr>
      <w:r>
        <w:t>BaseComponent</w:t>
      </w:r>
    </w:p>
    <w:p w:rsidR="00285186" w:rsidRDefault="00285186" w:rsidP="00A930EA">
      <w:pPr>
        <w:pStyle w:val="ListParagraph"/>
        <w:numPr>
          <w:ilvl w:val="0"/>
          <w:numId w:val="21"/>
        </w:numPr>
      </w:pPr>
      <w:r w:rsidRPr="00464F95">
        <w:rPr>
          <w:i/>
        </w:rPr>
        <w:t>Описание</w:t>
      </w:r>
      <w:r>
        <w:t xml:space="preserve"> – Представя </w:t>
      </w:r>
      <w:r w:rsidR="002925D3">
        <w:t>базовия</w:t>
      </w:r>
      <w:r>
        <w:t xml:space="preserve"> компонент от мета-модела. Реализира изискване </w:t>
      </w:r>
      <w:r w:rsidRPr="00285186">
        <w:rPr>
          <w:i/>
        </w:rPr>
        <w:fldChar w:fldCharType="begin"/>
      </w:r>
      <w:r w:rsidRPr="00285186">
        <w:rPr>
          <w:i/>
        </w:rPr>
        <w:instrText xml:space="preserve"> REF _Ref398395986 \r \h </w:instrText>
      </w:r>
      <w:r>
        <w:rPr>
          <w:i/>
        </w:rPr>
        <w:instrText xml:space="preserve"> \* MERGEFORMAT </w:instrText>
      </w:r>
      <w:r w:rsidRPr="00285186">
        <w:rPr>
          <w:i/>
        </w:rPr>
      </w:r>
      <w:r w:rsidRPr="00285186">
        <w:rPr>
          <w:i/>
        </w:rPr>
        <w:fldChar w:fldCharType="separate"/>
      </w:r>
      <w:r w:rsidR="00245837">
        <w:rPr>
          <w:i/>
        </w:rPr>
        <w:t>3.3.2.3</w:t>
      </w:r>
      <w:r w:rsidRPr="00285186">
        <w:rPr>
          <w:i/>
        </w:rPr>
        <w:fldChar w:fldCharType="end"/>
      </w:r>
      <w:r>
        <w:rPr>
          <w:i/>
        </w:rPr>
        <w:t>.</w:t>
      </w:r>
    </w:p>
    <w:p w:rsidR="00285186" w:rsidRPr="00464F95" w:rsidRDefault="00285186" w:rsidP="00A930EA">
      <w:pPr>
        <w:pStyle w:val="ListParagraph"/>
        <w:numPr>
          <w:ilvl w:val="0"/>
          <w:numId w:val="21"/>
        </w:numPr>
      </w:pPr>
      <w:r>
        <w:rPr>
          <w:i/>
        </w:rPr>
        <w:t>Клас диаграма</w:t>
      </w:r>
      <w:r w:rsidRPr="00D1271F">
        <w:t>:</w:t>
      </w:r>
    </w:p>
    <w:p w:rsidR="006D5AE5" w:rsidRDefault="006D5AE5" w:rsidP="006D5AE5">
      <w:pPr>
        <w:keepNext/>
        <w:jc w:val="center"/>
      </w:pPr>
      <w:r>
        <w:rPr>
          <w:noProof/>
          <w:lang w:val="en-US" w:eastAsia="en-US"/>
        </w:rPr>
        <w:lastRenderedPageBreak/>
        <w:drawing>
          <wp:inline distT="0" distB="0" distL="0" distR="0" wp14:anchorId="320F8833" wp14:editId="18E8E120">
            <wp:extent cx="4526782" cy="192494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component.png"/>
                    <pic:cNvPicPr/>
                  </pic:nvPicPr>
                  <pic:blipFill>
                    <a:blip r:embed="rId46">
                      <a:extLst>
                        <a:ext uri="{28A0092B-C50C-407E-A947-70E740481C1C}">
                          <a14:useLocalDpi xmlns:a14="http://schemas.microsoft.com/office/drawing/2010/main" val="0"/>
                        </a:ext>
                      </a:extLst>
                    </a:blip>
                    <a:stretch>
                      <a:fillRect/>
                    </a:stretch>
                  </pic:blipFill>
                  <pic:spPr>
                    <a:xfrm>
                      <a:off x="0" y="0"/>
                      <a:ext cx="4532617" cy="1927426"/>
                    </a:xfrm>
                    <a:prstGeom prst="rect">
                      <a:avLst/>
                    </a:prstGeom>
                  </pic:spPr>
                </pic:pic>
              </a:graphicData>
            </a:graphic>
          </wp:inline>
        </w:drawing>
      </w:r>
    </w:p>
    <w:p w:rsidR="00285186" w:rsidRDefault="006D5AE5" w:rsidP="006D5AE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32</w:t>
      </w:r>
      <w:r w:rsidR="00E73236">
        <w:rPr>
          <w:noProof/>
        </w:rPr>
        <w:fldChar w:fldCharType="end"/>
      </w:r>
      <w:r>
        <w:t xml:space="preserve"> (клас диаграма на BaseComponent)</w:t>
      </w:r>
    </w:p>
    <w:p w:rsidR="006D5AE5" w:rsidRDefault="00B074A3" w:rsidP="00B074A3">
      <w:pPr>
        <w:pStyle w:val="Heading4"/>
      </w:pPr>
      <w:r>
        <w:t>ComponentFactory</w:t>
      </w:r>
    </w:p>
    <w:p w:rsidR="00B074A3" w:rsidRDefault="00B074A3" w:rsidP="00A930EA">
      <w:pPr>
        <w:pStyle w:val="ListParagraph"/>
        <w:numPr>
          <w:ilvl w:val="0"/>
          <w:numId w:val="19"/>
        </w:numPr>
      </w:pPr>
      <w:r w:rsidRPr="00464F95">
        <w:rPr>
          <w:i/>
        </w:rPr>
        <w:t>Описание</w:t>
      </w:r>
      <w:r>
        <w:t xml:space="preserve"> – Метод фабрика за елементи от имплементацията на мета-модела в пакета “</w:t>
      </w:r>
      <w:r>
        <w:rPr>
          <w:i/>
        </w:rPr>
        <w:t>Component</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245837">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xml:space="preserve">. Т.е. </w:t>
      </w:r>
      <w:r w:rsidR="002925D3">
        <w:t>следния</w:t>
      </w:r>
      <w:r>
        <w:t xml:space="preserve"> елемент:</w:t>
      </w:r>
      <w:r w:rsidR="005851BA">
        <w:rPr>
          <w:i/>
        </w:rPr>
        <w:t xml:space="preserve"> BaseComponent</w:t>
      </w:r>
    </w:p>
    <w:p w:rsidR="00B074A3" w:rsidRPr="00464F95" w:rsidRDefault="00B074A3" w:rsidP="00A930EA">
      <w:pPr>
        <w:pStyle w:val="ListParagraph"/>
        <w:numPr>
          <w:ilvl w:val="0"/>
          <w:numId w:val="21"/>
        </w:numPr>
      </w:pPr>
      <w:r>
        <w:rPr>
          <w:i/>
        </w:rPr>
        <w:t>Клас диаграма</w:t>
      </w:r>
      <w:r w:rsidRPr="00D1271F">
        <w:t>:</w:t>
      </w:r>
    </w:p>
    <w:p w:rsidR="00713375" w:rsidRDefault="00713375" w:rsidP="00713375">
      <w:pPr>
        <w:keepNext/>
        <w:jc w:val="center"/>
      </w:pPr>
      <w:r>
        <w:rPr>
          <w:noProof/>
          <w:lang w:val="en-US" w:eastAsia="en-US"/>
        </w:rPr>
        <w:drawing>
          <wp:inline distT="0" distB="0" distL="0" distR="0" wp14:anchorId="39113EE0" wp14:editId="65A5DE55">
            <wp:extent cx="4767262" cy="154278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actory.png"/>
                    <pic:cNvPicPr/>
                  </pic:nvPicPr>
                  <pic:blipFill>
                    <a:blip r:embed="rId47">
                      <a:extLst>
                        <a:ext uri="{28A0092B-C50C-407E-A947-70E740481C1C}">
                          <a14:useLocalDpi xmlns:a14="http://schemas.microsoft.com/office/drawing/2010/main" val="0"/>
                        </a:ext>
                      </a:extLst>
                    </a:blip>
                    <a:stretch>
                      <a:fillRect/>
                    </a:stretch>
                  </pic:blipFill>
                  <pic:spPr>
                    <a:xfrm>
                      <a:off x="0" y="0"/>
                      <a:ext cx="4775612" cy="1545490"/>
                    </a:xfrm>
                    <a:prstGeom prst="rect">
                      <a:avLst/>
                    </a:prstGeom>
                  </pic:spPr>
                </pic:pic>
              </a:graphicData>
            </a:graphic>
          </wp:inline>
        </w:drawing>
      </w:r>
    </w:p>
    <w:p w:rsidR="00B074A3" w:rsidRDefault="00713375" w:rsidP="0071337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33</w:t>
      </w:r>
      <w:r w:rsidR="00E73236">
        <w:rPr>
          <w:noProof/>
        </w:rPr>
        <w:fldChar w:fldCharType="end"/>
      </w:r>
      <w:r>
        <w:t xml:space="preserve"> (клас диаграма на ComponentFactory)</w:t>
      </w:r>
    </w:p>
    <w:p w:rsidR="007C21FF" w:rsidRDefault="007C21FF" w:rsidP="007C21FF">
      <w:pPr>
        <w:pStyle w:val="Heading4"/>
      </w:pPr>
      <w:r>
        <w:t>ProvidedPort</w:t>
      </w:r>
    </w:p>
    <w:p w:rsidR="007C21FF" w:rsidRDefault="007C21FF" w:rsidP="00A930EA">
      <w:pPr>
        <w:pStyle w:val="ListParagraph"/>
        <w:numPr>
          <w:ilvl w:val="0"/>
          <w:numId w:val="19"/>
        </w:numPr>
      </w:pPr>
      <w:r w:rsidRPr="00464F95">
        <w:rPr>
          <w:i/>
        </w:rPr>
        <w:t>Описание</w:t>
      </w:r>
      <w:r>
        <w:t xml:space="preserve"> – Представя “</w:t>
      </w:r>
      <w:r>
        <w:rPr>
          <w:i/>
        </w:rPr>
        <w:t>Provided</w:t>
      </w:r>
      <w:r w:rsidRPr="00B310BE">
        <w:rPr>
          <w:i/>
        </w:rPr>
        <w:t>Port</w:t>
      </w:r>
      <w:r>
        <w:t xml:space="preserve">” от мета-модела. Реализира изискване </w:t>
      </w:r>
      <w:r w:rsidRPr="00E279A6">
        <w:rPr>
          <w:i/>
        </w:rPr>
        <w:fldChar w:fldCharType="begin"/>
      </w:r>
      <w:r w:rsidRPr="00E279A6">
        <w:rPr>
          <w:i/>
        </w:rPr>
        <w:instrText xml:space="preserve"> REF _Ref398397425 \r \h </w:instrText>
      </w:r>
      <w:r>
        <w:rPr>
          <w:i/>
        </w:rPr>
        <w:instrText xml:space="preserve"> \* MERGEFORMAT </w:instrText>
      </w:r>
      <w:r w:rsidRPr="00E279A6">
        <w:rPr>
          <w:i/>
        </w:rPr>
      </w:r>
      <w:r w:rsidRPr="00E279A6">
        <w:rPr>
          <w:i/>
        </w:rPr>
        <w:fldChar w:fldCharType="separate"/>
      </w:r>
      <w:r w:rsidR="00245837">
        <w:rPr>
          <w:i/>
        </w:rPr>
        <w:t>3.3.2.4</w:t>
      </w:r>
      <w:r w:rsidRPr="00E279A6">
        <w:rPr>
          <w:i/>
        </w:rPr>
        <w:fldChar w:fldCharType="end"/>
      </w:r>
    </w:p>
    <w:p w:rsidR="007C21FF" w:rsidRPr="00464F95" w:rsidRDefault="007C21FF" w:rsidP="00A930EA">
      <w:pPr>
        <w:pStyle w:val="ListParagraph"/>
        <w:numPr>
          <w:ilvl w:val="0"/>
          <w:numId w:val="21"/>
        </w:numPr>
      </w:pPr>
      <w:r>
        <w:rPr>
          <w:i/>
        </w:rPr>
        <w:t>Клас диаграма</w:t>
      </w:r>
      <w:r w:rsidRPr="00D1271F">
        <w:t>:</w:t>
      </w:r>
    </w:p>
    <w:p w:rsidR="007C21FF" w:rsidRDefault="007C21FF" w:rsidP="007C21FF">
      <w:pPr>
        <w:keepNext/>
        <w:jc w:val="center"/>
      </w:pPr>
      <w:r>
        <w:rPr>
          <w:noProof/>
          <w:lang w:val="en-US" w:eastAsia="en-US"/>
        </w:rPr>
        <w:drawing>
          <wp:inline distT="0" distB="0" distL="0" distR="0" wp14:anchorId="274F3D3F" wp14:editId="25ED4F9D">
            <wp:extent cx="3905250" cy="17556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dport.png"/>
                    <pic:cNvPicPr/>
                  </pic:nvPicPr>
                  <pic:blipFill>
                    <a:blip r:embed="rId48">
                      <a:extLst>
                        <a:ext uri="{28A0092B-C50C-407E-A947-70E740481C1C}">
                          <a14:useLocalDpi xmlns:a14="http://schemas.microsoft.com/office/drawing/2010/main" val="0"/>
                        </a:ext>
                      </a:extLst>
                    </a:blip>
                    <a:stretch>
                      <a:fillRect/>
                    </a:stretch>
                  </pic:blipFill>
                  <pic:spPr>
                    <a:xfrm>
                      <a:off x="0" y="0"/>
                      <a:ext cx="3912972" cy="1759094"/>
                    </a:xfrm>
                    <a:prstGeom prst="rect">
                      <a:avLst/>
                    </a:prstGeom>
                  </pic:spPr>
                </pic:pic>
              </a:graphicData>
            </a:graphic>
          </wp:inline>
        </w:drawing>
      </w:r>
    </w:p>
    <w:p w:rsidR="007C21FF" w:rsidRPr="00E279A6" w:rsidRDefault="007C21FF" w:rsidP="007C21F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34</w:t>
      </w:r>
      <w:r w:rsidR="00E73236">
        <w:rPr>
          <w:noProof/>
        </w:rPr>
        <w:fldChar w:fldCharType="end"/>
      </w:r>
      <w:r>
        <w:t xml:space="preserve"> (клас диаграма на ProvidedPort)</w:t>
      </w:r>
    </w:p>
    <w:p w:rsidR="00A855CA" w:rsidRDefault="00A855CA" w:rsidP="00A855CA">
      <w:pPr>
        <w:pStyle w:val="Heading4"/>
      </w:pPr>
      <w:r>
        <w:lastRenderedPageBreak/>
        <w:t>RequiredPort</w:t>
      </w:r>
    </w:p>
    <w:p w:rsidR="00FE4EAD" w:rsidRDefault="00FE4EAD" w:rsidP="00A930EA">
      <w:pPr>
        <w:pStyle w:val="ListParagraph"/>
        <w:numPr>
          <w:ilvl w:val="0"/>
          <w:numId w:val="19"/>
        </w:numPr>
      </w:pPr>
      <w:r w:rsidRPr="00464F95">
        <w:rPr>
          <w:i/>
        </w:rPr>
        <w:t>Описание</w:t>
      </w:r>
      <w:r>
        <w:t xml:space="preserve"> – </w:t>
      </w:r>
      <w:r w:rsidR="00586071">
        <w:t xml:space="preserve">Представя </w:t>
      </w:r>
      <w:r w:rsidR="00B310BE">
        <w:t>“</w:t>
      </w:r>
      <w:r w:rsidR="00B310BE" w:rsidRPr="00B310BE">
        <w:rPr>
          <w:i/>
        </w:rPr>
        <w:t>RequiredPort</w:t>
      </w:r>
      <w:r w:rsidR="00B310BE">
        <w:t>”</w:t>
      </w:r>
      <w:r w:rsidR="00586071">
        <w:t xml:space="preserve"> от мета-модела. Реализира изискване </w:t>
      </w:r>
      <w:r w:rsidR="00B310BE" w:rsidRPr="00B310BE">
        <w:rPr>
          <w:i/>
        </w:rPr>
        <w:fldChar w:fldCharType="begin"/>
      </w:r>
      <w:r w:rsidR="00B310BE" w:rsidRPr="00B310BE">
        <w:rPr>
          <w:i/>
        </w:rPr>
        <w:instrText xml:space="preserve"> REF _Ref398397328 \r \h </w:instrText>
      </w:r>
      <w:r w:rsidR="00B310BE">
        <w:rPr>
          <w:i/>
        </w:rPr>
        <w:instrText xml:space="preserve"> \* MERGEFORMAT </w:instrText>
      </w:r>
      <w:r w:rsidR="00B310BE" w:rsidRPr="00B310BE">
        <w:rPr>
          <w:i/>
        </w:rPr>
      </w:r>
      <w:r w:rsidR="00B310BE" w:rsidRPr="00B310BE">
        <w:rPr>
          <w:i/>
        </w:rPr>
        <w:fldChar w:fldCharType="separate"/>
      </w:r>
      <w:r w:rsidR="00245837">
        <w:rPr>
          <w:i/>
        </w:rPr>
        <w:t>3.3.2.5</w:t>
      </w:r>
      <w:r w:rsidR="00B310BE" w:rsidRPr="00B310BE">
        <w:rPr>
          <w:i/>
        </w:rPr>
        <w:fldChar w:fldCharType="end"/>
      </w:r>
    </w:p>
    <w:p w:rsidR="00FE4EAD" w:rsidRPr="00464F95" w:rsidRDefault="00FE4EAD" w:rsidP="00A930EA">
      <w:pPr>
        <w:pStyle w:val="ListParagraph"/>
        <w:numPr>
          <w:ilvl w:val="0"/>
          <w:numId w:val="21"/>
        </w:numPr>
      </w:pPr>
      <w:r>
        <w:rPr>
          <w:i/>
        </w:rPr>
        <w:t>Клас диаграма</w:t>
      </w:r>
      <w:r w:rsidRPr="00D1271F">
        <w:t>:</w:t>
      </w:r>
    </w:p>
    <w:p w:rsidR="002A1CFD" w:rsidRDefault="002A1CFD" w:rsidP="002A1CFD">
      <w:pPr>
        <w:keepNext/>
        <w:jc w:val="center"/>
      </w:pPr>
      <w:r>
        <w:rPr>
          <w:noProof/>
          <w:lang w:val="en-US" w:eastAsia="en-US"/>
        </w:rPr>
        <w:drawing>
          <wp:inline distT="0" distB="0" distL="0" distR="0" wp14:anchorId="1C13F694" wp14:editId="44E75C9D">
            <wp:extent cx="3827856" cy="200794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port.png"/>
                    <pic:cNvPicPr/>
                  </pic:nvPicPr>
                  <pic:blipFill>
                    <a:blip r:embed="rId49">
                      <a:extLst>
                        <a:ext uri="{28A0092B-C50C-407E-A947-70E740481C1C}">
                          <a14:useLocalDpi xmlns:a14="http://schemas.microsoft.com/office/drawing/2010/main" val="0"/>
                        </a:ext>
                      </a:extLst>
                    </a:blip>
                    <a:stretch>
                      <a:fillRect/>
                    </a:stretch>
                  </pic:blipFill>
                  <pic:spPr>
                    <a:xfrm>
                      <a:off x="0" y="0"/>
                      <a:ext cx="3830834" cy="2009504"/>
                    </a:xfrm>
                    <a:prstGeom prst="rect">
                      <a:avLst/>
                    </a:prstGeom>
                  </pic:spPr>
                </pic:pic>
              </a:graphicData>
            </a:graphic>
          </wp:inline>
        </w:drawing>
      </w:r>
    </w:p>
    <w:p w:rsidR="00A855CA" w:rsidRDefault="002A1CFD" w:rsidP="002A1CF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35</w:t>
      </w:r>
      <w:r w:rsidR="00E73236">
        <w:rPr>
          <w:noProof/>
        </w:rPr>
        <w:fldChar w:fldCharType="end"/>
      </w:r>
      <w:r>
        <w:t xml:space="preserve"> (клас диаграма на RequiredPort)</w:t>
      </w:r>
    </w:p>
    <w:p w:rsidR="00603AFA" w:rsidRDefault="00603AFA" w:rsidP="00603AFA">
      <w:pPr>
        <w:pStyle w:val="Heading4"/>
      </w:pPr>
      <w:r>
        <w:t>SenderReceiverInterface</w:t>
      </w:r>
    </w:p>
    <w:p w:rsidR="00603AFA" w:rsidRDefault="00603AFA" w:rsidP="00A930EA">
      <w:pPr>
        <w:pStyle w:val="ListParagraph"/>
        <w:numPr>
          <w:ilvl w:val="0"/>
          <w:numId w:val="19"/>
        </w:numPr>
      </w:pPr>
      <w:r w:rsidRPr="00464F95">
        <w:rPr>
          <w:i/>
        </w:rPr>
        <w:t>Описание</w:t>
      </w:r>
      <w:r>
        <w:t xml:space="preserve"> – Представя “</w:t>
      </w:r>
      <w:r>
        <w:rPr>
          <w:i/>
        </w:rPr>
        <w:t>SenderReceiverInterface</w:t>
      </w:r>
      <w:r>
        <w:t xml:space="preserve">” от мета-модела. Реализира изискване </w:t>
      </w:r>
      <w:r w:rsidRPr="00603AFA">
        <w:rPr>
          <w:i/>
        </w:rPr>
        <w:fldChar w:fldCharType="begin"/>
      </w:r>
      <w:r w:rsidRPr="00603AFA">
        <w:rPr>
          <w:i/>
        </w:rPr>
        <w:instrText xml:space="preserve"> REF _Ref398397909 \r \h  \* MERGEFORMAT </w:instrText>
      </w:r>
      <w:r w:rsidRPr="00603AFA">
        <w:rPr>
          <w:i/>
        </w:rPr>
      </w:r>
      <w:r w:rsidRPr="00603AFA">
        <w:rPr>
          <w:i/>
        </w:rPr>
        <w:fldChar w:fldCharType="separate"/>
      </w:r>
      <w:r w:rsidR="00245837">
        <w:rPr>
          <w:i/>
        </w:rPr>
        <w:t>3.3.2.8</w:t>
      </w:r>
      <w:r w:rsidRPr="00603AFA">
        <w:rPr>
          <w:i/>
        </w:rPr>
        <w:fldChar w:fldCharType="end"/>
      </w:r>
    </w:p>
    <w:p w:rsidR="00603AFA" w:rsidRPr="00464F95" w:rsidRDefault="00603AFA" w:rsidP="00A930EA">
      <w:pPr>
        <w:pStyle w:val="ListParagraph"/>
        <w:numPr>
          <w:ilvl w:val="0"/>
          <w:numId w:val="21"/>
        </w:numPr>
      </w:pPr>
      <w:r>
        <w:rPr>
          <w:i/>
        </w:rPr>
        <w:t>Клас диаграма</w:t>
      </w:r>
      <w:r w:rsidRPr="00D1271F">
        <w:t>:</w:t>
      </w:r>
    </w:p>
    <w:p w:rsidR="00603AFA" w:rsidRDefault="00603AFA" w:rsidP="00603AFA">
      <w:pPr>
        <w:keepNext/>
        <w:jc w:val="center"/>
      </w:pPr>
      <w:r>
        <w:rPr>
          <w:noProof/>
          <w:lang w:val="en-US" w:eastAsia="en-US"/>
        </w:rPr>
        <w:drawing>
          <wp:inline distT="0" distB="0" distL="0" distR="0" wp14:anchorId="7AD8CC7F" wp14:editId="6A2A1FB1">
            <wp:extent cx="3805238" cy="179129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erreceiverinterface.png"/>
                    <pic:cNvPicPr/>
                  </pic:nvPicPr>
                  <pic:blipFill>
                    <a:blip r:embed="rId50">
                      <a:extLst>
                        <a:ext uri="{28A0092B-C50C-407E-A947-70E740481C1C}">
                          <a14:useLocalDpi xmlns:a14="http://schemas.microsoft.com/office/drawing/2010/main" val="0"/>
                        </a:ext>
                      </a:extLst>
                    </a:blip>
                    <a:stretch>
                      <a:fillRect/>
                    </a:stretch>
                  </pic:blipFill>
                  <pic:spPr>
                    <a:xfrm>
                      <a:off x="0" y="0"/>
                      <a:ext cx="3807673" cy="1792439"/>
                    </a:xfrm>
                    <a:prstGeom prst="rect">
                      <a:avLst/>
                    </a:prstGeom>
                  </pic:spPr>
                </pic:pic>
              </a:graphicData>
            </a:graphic>
          </wp:inline>
        </w:drawing>
      </w:r>
    </w:p>
    <w:p w:rsidR="00603AFA" w:rsidRDefault="00603AFA" w:rsidP="00603AF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36</w:t>
      </w:r>
      <w:r w:rsidR="00E73236">
        <w:rPr>
          <w:noProof/>
        </w:rPr>
        <w:fldChar w:fldCharType="end"/>
      </w:r>
      <w:r>
        <w:t xml:space="preserve"> (клас диаграма на SenderReceiverInterface)</w:t>
      </w:r>
    </w:p>
    <w:p w:rsidR="00E41DD0" w:rsidRDefault="00E41DD0" w:rsidP="00E41DD0">
      <w:pPr>
        <w:pStyle w:val="Heading4"/>
      </w:pPr>
      <w:r>
        <w:t>ClientServerInterface</w:t>
      </w:r>
    </w:p>
    <w:p w:rsidR="00E41DD0" w:rsidRDefault="00E41DD0" w:rsidP="00A930EA">
      <w:pPr>
        <w:pStyle w:val="ListParagraph"/>
        <w:numPr>
          <w:ilvl w:val="0"/>
          <w:numId w:val="19"/>
        </w:numPr>
      </w:pPr>
      <w:r w:rsidRPr="00464F95">
        <w:rPr>
          <w:i/>
        </w:rPr>
        <w:t>Описание</w:t>
      </w:r>
      <w:r>
        <w:t xml:space="preserve"> – Представя “</w:t>
      </w:r>
      <w:r>
        <w:rPr>
          <w:i/>
        </w:rPr>
        <w:t>ClientServerInterface</w:t>
      </w:r>
      <w:r>
        <w:t xml:space="preserve">” от мета-модела. Реализира изискване </w:t>
      </w:r>
      <w:r w:rsidRPr="00E41DD0">
        <w:rPr>
          <w:i/>
        </w:rPr>
        <w:fldChar w:fldCharType="begin"/>
      </w:r>
      <w:r w:rsidRPr="00E41DD0">
        <w:rPr>
          <w:i/>
        </w:rPr>
        <w:instrText xml:space="preserve"> REF _Ref398398199 \r \h </w:instrText>
      </w:r>
      <w:r>
        <w:rPr>
          <w:i/>
        </w:rPr>
        <w:instrText xml:space="preserve"> \* MERGEFORMAT </w:instrText>
      </w:r>
      <w:r w:rsidRPr="00E41DD0">
        <w:rPr>
          <w:i/>
        </w:rPr>
      </w:r>
      <w:r w:rsidRPr="00E41DD0">
        <w:rPr>
          <w:i/>
        </w:rPr>
        <w:fldChar w:fldCharType="separate"/>
      </w:r>
      <w:r w:rsidR="00245837">
        <w:rPr>
          <w:i/>
        </w:rPr>
        <w:t>3.3.2.10</w:t>
      </w:r>
      <w:r w:rsidRPr="00E41DD0">
        <w:rPr>
          <w:i/>
        </w:rPr>
        <w:fldChar w:fldCharType="end"/>
      </w:r>
    </w:p>
    <w:p w:rsidR="00E41DD0" w:rsidRPr="00464F95" w:rsidRDefault="00E41DD0" w:rsidP="00A930EA">
      <w:pPr>
        <w:pStyle w:val="ListParagraph"/>
        <w:numPr>
          <w:ilvl w:val="0"/>
          <w:numId w:val="21"/>
        </w:numPr>
      </w:pPr>
      <w:r>
        <w:rPr>
          <w:i/>
        </w:rPr>
        <w:t>Клас диаграма</w:t>
      </w:r>
      <w:r w:rsidRPr="00D1271F">
        <w:t>:</w:t>
      </w:r>
    </w:p>
    <w:p w:rsidR="00E41DD0" w:rsidRDefault="00E41DD0" w:rsidP="00E41DD0">
      <w:pPr>
        <w:keepNext/>
        <w:jc w:val="center"/>
      </w:pPr>
      <w:r>
        <w:rPr>
          <w:noProof/>
          <w:lang w:val="en-US" w:eastAsia="en-US"/>
        </w:rPr>
        <w:lastRenderedPageBreak/>
        <w:drawing>
          <wp:inline distT="0" distB="0" distL="0" distR="0" wp14:anchorId="6D0EB75E" wp14:editId="689D8AD4">
            <wp:extent cx="3133725" cy="17596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nterface.png"/>
                    <pic:cNvPicPr/>
                  </pic:nvPicPr>
                  <pic:blipFill>
                    <a:blip r:embed="rId51">
                      <a:extLst>
                        <a:ext uri="{28A0092B-C50C-407E-A947-70E740481C1C}">
                          <a14:useLocalDpi xmlns:a14="http://schemas.microsoft.com/office/drawing/2010/main" val="0"/>
                        </a:ext>
                      </a:extLst>
                    </a:blip>
                    <a:stretch>
                      <a:fillRect/>
                    </a:stretch>
                  </pic:blipFill>
                  <pic:spPr>
                    <a:xfrm>
                      <a:off x="0" y="0"/>
                      <a:ext cx="3137682" cy="1761874"/>
                    </a:xfrm>
                    <a:prstGeom prst="rect">
                      <a:avLst/>
                    </a:prstGeom>
                  </pic:spPr>
                </pic:pic>
              </a:graphicData>
            </a:graphic>
          </wp:inline>
        </w:drawing>
      </w:r>
    </w:p>
    <w:p w:rsidR="00E41DD0" w:rsidRDefault="00E41DD0" w:rsidP="00E41DD0">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37</w:t>
      </w:r>
      <w:r w:rsidR="00E73236">
        <w:rPr>
          <w:noProof/>
        </w:rPr>
        <w:fldChar w:fldCharType="end"/>
      </w:r>
      <w:r>
        <w:t xml:space="preserve"> (клас диаграма на ClientServerInterface)</w:t>
      </w:r>
    </w:p>
    <w:p w:rsidR="00C84088" w:rsidRDefault="00C84088" w:rsidP="00C84088">
      <w:pPr>
        <w:pStyle w:val="Heading4"/>
      </w:pPr>
      <w:r>
        <w:t>PortInterfaceFactory</w:t>
      </w:r>
    </w:p>
    <w:p w:rsidR="00C84088" w:rsidRDefault="00C84088" w:rsidP="00A930EA">
      <w:pPr>
        <w:pStyle w:val="ListParagraph"/>
        <w:numPr>
          <w:ilvl w:val="0"/>
          <w:numId w:val="19"/>
        </w:numPr>
      </w:pPr>
      <w:r w:rsidRPr="004F2D9C">
        <w:rPr>
          <w:i/>
        </w:rPr>
        <w:t>Описание</w:t>
      </w:r>
      <w:r>
        <w:t xml:space="preserve"> – Метод фабрика за елементи от имплементацията на мета-модела в пакета “</w:t>
      </w:r>
      <w:r>
        <w:rPr>
          <w:i/>
        </w:rPr>
        <w:t>PortInterface</w:t>
      </w:r>
      <w:r>
        <w:t xml:space="preserve">” на UML модела на софтуерната система </w:t>
      </w:r>
      <w:r w:rsidRPr="000F094E">
        <w:rPr>
          <w:rFonts w:cs="Times New Roman"/>
          <w:b/>
        </w:rPr>
        <w:t>[</w:t>
      </w:r>
      <w:r w:rsidRPr="000F094E">
        <w:rPr>
          <w:rFonts w:cs="Times New Roman"/>
          <w:b/>
          <w:i/>
        </w:rPr>
        <w:fldChar w:fldCharType="begin"/>
      </w:r>
      <w:r w:rsidRPr="000F094E">
        <w:rPr>
          <w:rFonts w:cs="Times New Roman"/>
          <w:b/>
          <w:i/>
        </w:rPr>
        <w:instrText xml:space="preserve"> REF _Ref398392808 \r \h </w:instrText>
      </w:r>
      <w:r>
        <w:rPr>
          <w:rFonts w:cs="Times New Roman"/>
          <w:b/>
          <w:i/>
        </w:rPr>
        <w:instrText xml:space="preserve"> \* MERGEFORMAT </w:instrText>
      </w:r>
      <w:r w:rsidRPr="000F094E">
        <w:rPr>
          <w:rFonts w:cs="Times New Roman"/>
          <w:b/>
          <w:i/>
        </w:rPr>
      </w:r>
      <w:r w:rsidRPr="000F094E">
        <w:rPr>
          <w:rFonts w:cs="Times New Roman"/>
          <w:b/>
          <w:i/>
        </w:rPr>
        <w:fldChar w:fldCharType="separate"/>
      </w:r>
      <w:r w:rsidR="00245837">
        <w:rPr>
          <w:rFonts w:cs="Times New Roman"/>
          <w:b/>
          <w:i/>
        </w:rPr>
        <w:t>Приложение 2</w:t>
      </w:r>
      <w:r w:rsidRPr="000F094E">
        <w:rPr>
          <w:rFonts w:cs="Times New Roman"/>
          <w:b/>
          <w:i/>
        </w:rPr>
        <w:fldChar w:fldCharType="end"/>
      </w:r>
      <w:r>
        <w:rPr>
          <w:rFonts w:cs="Times New Roman"/>
          <w:b/>
        </w:rPr>
        <w:t>:</w:t>
      </w:r>
      <w:r w:rsidRPr="000F094E">
        <w:rPr>
          <w:rFonts w:cs="Times New Roman"/>
          <w:b/>
        </w:rPr>
        <w:t>D1]</w:t>
      </w:r>
      <w:r>
        <w:t>. Т.е. следните два елемента:</w:t>
      </w:r>
    </w:p>
    <w:p w:rsidR="00C84088" w:rsidRPr="0039415B" w:rsidRDefault="00D31DF3" w:rsidP="00A930EA">
      <w:pPr>
        <w:pStyle w:val="ListParagraph"/>
        <w:numPr>
          <w:ilvl w:val="1"/>
          <w:numId w:val="19"/>
        </w:numPr>
      </w:pPr>
      <w:r>
        <w:rPr>
          <w:i/>
        </w:rPr>
        <w:t>SenderReceiverInterface</w:t>
      </w:r>
    </w:p>
    <w:p w:rsidR="00C84088" w:rsidRDefault="00D31DF3" w:rsidP="00A930EA">
      <w:pPr>
        <w:pStyle w:val="ListParagraph"/>
        <w:numPr>
          <w:ilvl w:val="1"/>
          <w:numId w:val="19"/>
        </w:numPr>
      </w:pPr>
      <w:r>
        <w:rPr>
          <w:i/>
        </w:rPr>
        <w:t>ClientServerInterface</w:t>
      </w:r>
    </w:p>
    <w:p w:rsidR="00C84088" w:rsidRPr="00693B15" w:rsidRDefault="00C84088" w:rsidP="00A930EA">
      <w:pPr>
        <w:pStyle w:val="ListParagraph"/>
        <w:numPr>
          <w:ilvl w:val="0"/>
          <w:numId w:val="19"/>
        </w:numPr>
      </w:pPr>
      <w:r>
        <w:rPr>
          <w:i/>
        </w:rPr>
        <w:t>Клас диаграма</w:t>
      </w:r>
      <w:r w:rsidRPr="004F2D9C">
        <w:t>:</w:t>
      </w:r>
    </w:p>
    <w:p w:rsidR="00452061" w:rsidRDefault="00452061" w:rsidP="00452061">
      <w:pPr>
        <w:keepNext/>
        <w:jc w:val="center"/>
      </w:pPr>
      <w:r>
        <w:rPr>
          <w:noProof/>
          <w:lang w:val="en-US" w:eastAsia="en-US"/>
        </w:rPr>
        <w:drawing>
          <wp:inline distT="0" distB="0" distL="0" distR="0" wp14:anchorId="7EE3E69D" wp14:editId="0813220E">
            <wp:extent cx="4700588" cy="1612892"/>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interfacefactory.png"/>
                    <pic:cNvPicPr/>
                  </pic:nvPicPr>
                  <pic:blipFill>
                    <a:blip r:embed="rId52">
                      <a:extLst>
                        <a:ext uri="{28A0092B-C50C-407E-A947-70E740481C1C}">
                          <a14:useLocalDpi xmlns:a14="http://schemas.microsoft.com/office/drawing/2010/main" val="0"/>
                        </a:ext>
                      </a:extLst>
                    </a:blip>
                    <a:stretch>
                      <a:fillRect/>
                    </a:stretch>
                  </pic:blipFill>
                  <pic:spPr>
                    <a:xfrm>
                      <a:off x="0" y="0"/>
                      <a:ext cx="4702569" cy="1613572"/>
                    </a:xfrm>
                    <a:prstGeom prst="rect">
                      <a:avLst/>
                    </a:prstGeom>
                  </pic:spPr>
                </pic:pic>
              </a:graphicData>
            </a:graphic>
          </wp:inline>
        </w:drawing>
      </w:r>
    </w:p>
    <w:p w:rsidR="00C84088" w:rsidRPr="002925D3" w:rsidRDefault="00452061" w:rsidP="00452061">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38</w:t>
      </w:r>
      <w:r w:rsidR="00E73236">
        <w:rPr>
          <w:noProof/>
        </w:rPr>
        <w:fldChar w:fldCharType="end"/>
      </w:r>
      <w:r>
        <w:t xml:space="preserve"> (клас диаграма на PortInterfaceFactory)</w:t>
      </w:r>
    </w:p>
    <w:p w:rsidR="00C3793A" w:rsidRDefault="004A6E88" w:rsidP="000B17C1">
      <w:pPr>
        <w:pStyle w:val="Heading2"/>
      </w:pPr>
      <w:bookmarkStart w:id="1465" w:name="_Toc412060273"/>
      <w:r w:rsidRPr="002925D3">
        <w:t>Диаграми</w:t>
      </w:r>
      <w:r>
        <w:rPr>
          <w:lang w:val="ru-RU"/>
        </w:rPr>
        <w:t xml:space="preserve"> (</w:t>
      </w:r>
      <w:r w:rsidR="00CD7F1C">
        <w:rPr>
          <w:lang w:val="ru-RU"/>
        </w:rPr>
        <w:t xml:space="preserve">на структура и поведение - </w:t>
      </w:r>
      <w:r w:rsidR="00455E3F">
        <w:rPr>
          <w:lang w:val="ru-RU"/>
        </w:rPr>
        <w:t>по</w:t>
      </w:r>
      <w:r w:rsidR="00455E3F" w:rsidRPr="002925D3">
        <w:t xml:space="preserve"> слоеве</w:t>
      </w:r>
      <w:r>
        <w:rPr>
          <w:lang w:val="ru-RU"/>
        </w:rPr>
        <w:t>)</w:t>
      </w:r>
      <w:bookmarkEnd w:id="1464"/>
      <w:bookmarkEnd w:id="1465"/>
    </w:p>
    <w:p w:rsidR="00CE6361" w:rsidRDefault="00CE6361" w:rsidP="00CE6361">
      <w:r>
        <w:t>Текущата точка включва кратко статично и динамично описание на съдържанието на отделните слоеве на системата.</w:t>
      </w:r>
    </w:p>
    <w:p w:rsidR="00CE6361" w:rsidRPr="00CE6361" w:rsidRDefault="00CE6361" w:rsidP="00CE6361"/>
    <w:p w:rsidR="00E71887" w:rsidRDefault="007F7FAA" w:rsidP="007F7FAA">
      <w:r>
        <w:t>Подробно описание</w:t>
      </w:r>
      <w:r w:rsidR="00455E3F">
        <w:t xml:space="preserve"> </w:t>
      </w:r>
      <w:r>
        <w:t xml:space="preserve">(на методи, атрибути и връзки) </w:t>
      </w:r>
      <w:r w:rsidR="00BC25AD">
        <w:t xml:space="preserve">както и диаграми които не са показани тук, </w:t>
      </w:r>
      <w:r>
        <w:t xml:space="preserve">може да се намери в генерираната документация на модела </w:t>
      </w:r>
      <w:r w:rsidRPr="009B7B84">
        <w:rPr>
          <w:b/>
        </w:rPr>
        <w:t>[</w:t>
      </w:r>
      <w:r w:rsidRPr="007F7FAA">
        <w:rPr>
          <w:b/>
          <w:i/>
        </w:rPr>
        <w:fldChar w:fldCharType="begin"/>
      </w:r>
      <w:r w:rsidRPr="007F7FAA">
        <w:rPr>
          <w:b/>
          <w:i/>
        </w:rPr>
        <w:instrText xml:space="preserve"> REF _Ref398392808 \r \h </w:instrText>
      </w:r>
      <w:r>
        <w:rPr>
          <w:b/>
          <w:i/>
        </w:rPr>
        <w:instrText xml:space="preserve"> \* MERGEFORMAT </w:instrText>
      </w:r>
      <w:r w:rsidRPr="007F7FAA">
        <w:rPr>
          <w:b/>
          <w:i/>
        </w:rPr>
      </w:r>
      <w:r w:rsidRPr="007F7FAA">
        <w:rPr>
          <w:b/>
          <w:i/>
        </w:rPr>
        <w:fldChar w:fldCharType="separate"/>
      </w:r>
      <w:r w:rsidR="00245837">
        <w:rPr>
          <w:b/>
          <w:i/>
        </w:rPr>
        <w:t>Приложение 2</w:t>
      </w:r>
      <w:r w:rsidRPr="007F7FAA">
        <w:rPr>
          <w:b/>
          <w:i/>
        </w:rPr>
        <w:fldChar w:fldCharType="end"/>
      </w:r>
      <w:r>
        <w:rPr>
          <w:b/>
        </w:rPr>
        <w:t>:</w:t>
      </w:r>
      <w:r w:rsidRPr="009B7B84">
        <w:rPr>
          <w:b/>
        </w:rPr>
        <w:t>D2]</w:t>
      </w:r>
      <w:r w:rsidR="00BC25AD">
        <w:t>.</w:t>
      </w:r>
    </w:p>
    <w:p w:rsidR="00E71887" w:rsidRDefault="00E71887">
      <w:pPr>
        <w:spacing w:after="0"/>
        <w:jc w:val="left"/>
      </w:pPr>
      <w:r>
        <w:br w:type="page"/>
      </w:r>
    </w:p>
    <w:p w:rsidR="00BD3329" w:rsidRDefault="00BD3329" w:rsidP="00BD3329">
      <w:pPr>
        <w:pStyle w:val="Heading3"/>
      </w:pPr>
      <w:bookmarkStart w:id="1466" w:name="_Ref400112966"/>
      <w:bookmarkStart w:id="1467" w:name="_Ref400112976"/>
      <w:bookmarkStart w:id="1468" w:name="_Toc412060274"/>
      <w:r>
        <w:lastRenderedPageBreak/>
        <w:t>Слой Анализатор</w:t>
      </w:r>
      <w:bookmarkEnd w:id="1466"/>
      <w:bookmarkEnd w:id="1467"/>
      <w:bookmarkEnd w:id="1468"/>
    </w:p>
    <w:p w:rsidR="007A3944" w:rsidRDefault="007F7FAA" w:rsidP="007A3944">
      <w:pPr>
        <w:keepNext/>
        <w:jc w:val="center"/>
      </w:pPr>
      <w:r>
        <w:rPr>
          <w:noProof/>
          <w:lang w:val="en-US" w:eastAsia="en-US"/>
        </w:rPr>
        <w:drawing>
          <wp:inline distT="0" distB="0" distL="0" distR="0" wp14:anchorId="4665F8CA" wp14:editId="5106331A">
            <wp:extent cx="2733675" cy="268017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35325" cy="2681796"/>
                    </a:xfrm>
                    <a:prstGeom prst="rect">
                      <a:avLst/>
                    </a:prstGeom>
                  </pic:spPr>
                </pic:pic>
              </a:graphicData>
            </a:graphic>
          </wp:inline>
        </w:drawing>
      </w:r>
    </w:p>
    <w:p w:rsidR="007A39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39</w:t>
      </w:r>
      <w:r w:rsidR="00E73236">
        <w:rPr>
          <w:noProof/>
        </w:rPr>
        <w:fldChar w:fldCharType="end"/>
      </w:r>
      <w:r>
        <w:t xml:space="preserve"> (Слой Анализатор)</w:t>
      </w:r>
    </w:p>
    <w:p w:rsidR="007A3944" w:rsidRDefault="007A3944" w:rsidP="007A3944">
      <w:pPr>
        <w:pStyle w:val="Heading4"/>
      </w:pPr>
      <w:r>
        <w:t>Пакетна диаграма</w:t>
      </w:r>
    </w:p>
    <w:p w:rsidR="007A3944" w:rsidRDefault="007A3944" w:rsidP="007A3944">
      <w:pPr>
        <w:keepNext/>
        <w:jc w:val="center"/>
      </w:pPr>
      <w:r>
        <w:rPr>
          <w:noProof/>
          <w:lang w:val="en-US" w:eastAsia="en-US"/>
        </w:rPr>
        <w:drawing>
          <wp:inline distT="0" distB="0" distL="0" distR="0" wp14:anchorId="75E33E7D" wp14:editId="29E13DA5">
            <wp:extent cx="3857625" cy="1715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ackdiag.png"/>
                    <pic:cNvPicPr/>
                  </pic:nvPicPr>
                  <pic:blipFill>
                    <a:blip r:embed="rId54">
                      <a:extLst>
                        <a:ext uri="{28A0092B-C50C-407E-A947-70E740481C1C}">
                          <a14:useLocalDpi xmlns:a14="http://schemas.microsoft.com/office/drawing/2010/main" val="0"/>
                        </a:ext>
                      </a:extLst>
                    </a:blip>
                    <a:stretch>
                      <a:fillRect/>
                    </a:stretch>
                  </pic:blipFill>
                  <pic:spPr>
                    <a:xfrm>
                      <a:off x="0" y="0"/>
                      <a:ext cx="3862746" cy="1717568"/>
                    </a:xfrm>
                    <a:prstGeom prst="rect">
                      <a:avLst/>
                    </a:prstGeom>
                  </pic:spPr>
                </pic:pic>
              </a:graphicData>
            </a:graphic>
          </wp:inline>
        </w:drawing>
      </w:r>
    </w:p>
    <w:p w:rsidR="00D30A44" w:rsidRDefault="007A3944" w:rsidP="007A394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40</w:t>
      </w:r>
      <w:r w:rsidR="00E73236">
        <w:rPr>
          <w:noProof/>
        </w:rPr>
        <w:fldChar w:fldCharType="end"/>
      </w:r>
      <w:r>
        <w:t xml:space="preserve"> (съдържание на пакет Analyzer)</w:t>
      </w:r>
    </w:p>
    <w:p w:rsidR="00625F3C" w:rsidRDefault="00625F3C" w:rsidP="007A3944">
      <w:pPr>
        <w:pStyle w:val="Caption"/>
        <w:jc w:val="center"/>
      </w:pPr>
    </w:p>
    <w:p w:rsidR="009C15E2" w:rsidRDefault="00D30A44" w:rsidP="009C15E2">
      <w:r>
        <w:t xml:space="preserve">Пакета </w:t>
      </w:r>
      <w:r w:rsidRPr="00D30A44">
        <w:rPr>
          <w:i/>
        </w:rPr>
        <w:t>Analyzer</w:t>
      </w:r>
      <w:r w:rsidR="00753B95">
        <w:t xml:space="preserve"> пре</w:t>
      </w:r>
      <w:r>
        <w:t xml:space="preserve">дставя слоя </w:t>
      </w:r>
      <w:r w:rsidRPr="00D30A44">
        <w:rPr>
          <w:i/>
        </w:rPr>
        <w:t>Анализатор</w:t>
      </w:r>
      <w:r>
        <w:rPr>
          <w:i/>
        </w:rPr>
        <w:t>.</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ins w:id="1469" w:author="mitko" w:date="2015-02-18T22:01:00Z">
        <w:r w:rsidR="00245837" w:rsidRPr="00245837">
          <w:rPr>
            <w:i/>
            <w:rPrChange w:id="1470" w:author="mitko" w:date="2015-02-18T22:01:00Z">
              <w:rPr/>
            </w:rPrChange>
          </w:rPr>
          <w:t xml:space="preserve">Фигура </w:t>
        </w:r>
        <w:r w:rsidR="00245837" w:rsidRPr="00245837">
          <w:rPr>
            <w:i/>
            <w:noProof/>
            <w:rPrChange w:id="1471" w:author="mitko" w:date="2015-02-18T22:01:00Z">
              <w:rPr>
                <w:noProof/>
              </w:rPr>
            </w:rPrChange>
          </w:rPr>
          <w:t>25</w:t>
        </w:r>
      </w:ins>
      <w:del w:id="1472" w:author="mitko" w:date="2015-02-18T21:54:00Z">
        <w:r w:rsidR="00A34B04" w:rsidRPr="00A34B04" w:rsidDel="002C26F0">
          <w:rPr>
            <w:i/>
          </w:rPr>
          <w:delText xml:space="preserve">Фигура </w:delText>
        </w:r>
        <w:r w:rsidR="00A34B04" w:rsidRPr="00A34B04" w:rsidDel="002C26F0">
          <w:rPr>
            <w:i/>
            <w:noProof/>
          </w:rPr>
          <w:delText>25</w:delText>
        </w:r>
      </w:del>
      <w:r w:rsidRPr="00D30A44">
        <w:rPr>
          <w:i/>
        </w:rPr>
        <w:fldChar w:fldCharType="end"/>
      </w:r>
      <w:r>
        <w:rPr>
          <w:i/>
        </w:rPr>
        <w:t>.</w:t>
      </w:r>
    </w:p>
    <w:p w:rsidR="00FC430F" w:rsidRDefault="00FC430F" w:rsidP="009C15E2">
      <w:r>
        <w:t>Съдържа:</w:t>
      </w:r>
    </w:p>
    <w:p w:rsidR="008528FA" w:rsidRDefault="00FC430F" w:rsidP="008528FA">
      <w:pPr>
        <w:pStyle w:val="Heading5"/>
      </w:pPr>
      <w:bookmarkStart w:id="1473" w:name="_Ref411111396"/>
      <w:r w:rsidRPr="00FC430F">
        <w:rPr>
          <w:i/>
        </w:rPr>
        <w:t>IAnalyzer</w:t>
      </w:r>
      <w:bookmarkEnd w:id="1473"/>
      <w:r>
        <w:t xml:space="preserve"> </w:t>
      </w:r>
    </w:p>
    <w:p w:rsidR="00FC430F" w:rsidRDefault="002925D3" w:rsidP="008528FA">
      <w:r>
        <w:t>Абстрактен</w:t>
      </w:r>
      <w:r w:rsidR="00FC430F">
        <w:t xml:space="preserve"> клас (</w:t>
      </w:r>
      <w:r w:rsidR="00FC430F" w:rsidRPr="00FC430F">
        <w:rPr>
          <w:i/>
        </w:rPr>
        <w:t>интерфейс</w:t>
      </w:r>
      <w:r w:rsidR="00FC430F">
        <w:t>) представящ всички възможни анализатори.</w:t>
      </w:r>
    </w:p>
    <w:p w:rsidR="00C71F5A" w:rsidRDefault="004F0592" w:rsidP="008528FA">
      <w:pPr>
        <w:pStyle w:val="Heading5"/>
      </w:pPr>
      <w:r>
        <w:t>BaseAnalyzer</w:t>
      </w:r>
    </w:p>
    <w:p w:rsidR="004F0592" w:rsidRDefault="00C71F5A" w:rsidP="00C71F5A">
      <w:r>
        <w:t>Р</w:t>
      </w:r>
      <w:r w:rsidR="004F0592">
        <w:t xml:space="preserve">еализира </w:t>
      </w:r>
      <w:r w:rsidR="004F0592" w:rsidRPr="00C71F5A">
        <w:rPr>
          <w:i/>
        </w:rPr>
        <w:t>IAnalyzer</w:t>
      </w:r>
      <w:r w:rsidR="004F0592">
        <w:t xml:space="preserve"> и имплементира изискване </w:t>
      </w:r>
      <w:r w:rsidR="004F0592" w:rsidRPr="00C71F5A">
        <w:rPr>
          <w:i/>
        </w:rPr>
        <w:fldChar w:fldCharType="begin"/>
      </w:r>
      <w:r w:rsidR="004F0592" w:rsidRPr="00C71F5A">
        <w:rPr>
          <w:i/>
        </w:rPr>
        <w:instrText xml:space="preserve"> REF _Ref398209066 \r \h  \* MERGEFORMAT </w:instrText>
      </w:r>
      <w:r w:rsidR="004F0592" w:rsidRPr="00C71F5A">
        <w:rPr>
          <w:i/>
        </w:rPr>
      </w:r>
      <w:r w:rsidR="004F0592" w:rsidRPr="00C71F5A">
        <w:rPr>
          <w:i/>
        </w:rPr>
        <w:fldChar w:fldCharType="separate"/>
      </w:r>
      <w:r w:rsidR="00245837">
        <w:rPr>
          <w:i/>
        </w:rPr>
        <w:t>3.3.1.5</w:t>
      </w:r>
      <w:r w:rsidR="004F0592" w:rsidRPr="00C71F5A">
        <w:rPr>
          <w:i/>
        </w:rPr>
        <w:fldChar w:fldCharType="end"/>
      </w:r>
      <w:r w:rsidR="000E0424">
        <w:rPr>
          <w:i/>
        </w:rPr>
        <w:t xml:space="preserve"> </w:t>
      </w:r>
      <w:r w:rsidR="000E0424">
        <w:t xml:space="preserve">и </w:t>
      </w:r>
      <w:r w:rsidR="000E0424" w:rsidRPr="000E0424">
        <w:rPr>
          <w:i/>
        </w:rPr>
        <w:fldChar w:fldCharType="begin"/>
      </w:r>
      <w:r w:rsidR="000E0424" w:rsidRPr="000E0424">
        <w:rPr>
          <w:i/>
        </w:rPr>
        <w:instrText xml:space="preserve"> REF _Ref397956321 \r \h </w:instrText>
      </w:r>
      <w:r w:rsidR="000E0424">
        <w:rPr>
          <w:i/>
        </w:rPr>
        <w:instrText xml:space="preserve"> \* MERGEFORMAT </w:instrText>
      </w:r>
      <w:r w:rsidR="000E0424" w:rsidRPr="000E0424">
        <w:rPr>
          <w:i/>
        </w:rPr>
      </w:r>
      <w:r w:rsidR="000E0424" w:rsidRPr="000E0424">
        <w:rPr>
          <w:i/>
        </w:rPr>
        <w:fldChar w:fldCharType="separate"/>
      </w:r>
      <w:r w:rsidR="00245837">
        <w:rPr>
          <w:i/>
        </w:rPr>
        <w:t>3.3.1.6</w:t>
      </w:r>
      <w:r w:rsidR="000E0424" w:rsidRPr="000E0424">
        <w:rPr>
          <w:i/>
        </w:rPr>
        <w:fldChar w:fldCharType="end"/>
      </w:r>
      <w:r w:rsidR="004F0592">
        <w:t>.</w:t>
      </w:r>
    </w:p>
    <w:p w:rsidR="005F3998" w:rsidRDefault="00A744B5" w:rsidP="00C71F5A">
      <w:pPr>
        <w:pStyle w:val="Heading6"/>
      </w:pPr>
      <w:r>
        <w:lastRenderedPageBreak/>
        <w:t>К</w:t>
      </w:r>
      <w:r w:rsidR="005F3998">
        <w:t>лас диаграма</w:t>
      </w:r>
    </w:p>
    <w:p w:rsidR="002362AD" w:rsidRDefault="00C126CE" w:rsidP="002362AD">
      <w:pPr>
        <w:pStyle w:val="ListParagraph"/>
        <w:keepNext/>
        <w:ind w:left="0"/>
        <w:jc w:val="center"/>
      </w:pPr>
      <w:r>
        <w:rPr>
          <w:noProof/>
          <w:lang w:val="en-US" w:eastAsia="en-US"/>
        </w:rPr>
        <w:drawing>
          <wp:inline distT="0" distB="0" distL="0" distR="0" wp14:anchorId="41069CB6" wp14:editId="35B6CDAE">
            <wp:extent cx="4572000" cy="1984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png"/>
                    <pic:cNvPicPr/>
                  </pic:nvPicPr>
                  <pic:blipFill>
                    <a:blip r:embed="rId55">
                      <a:extLst>
                        <a:ext uri="{28A0092B-C50C-407E-A947-70E740481C1C}">
                          <a14:useLocalDpi xmlns:a14="http://schemas.microsoft.com/office/drawing/2010/main" val="0"/>
                        </a:ext>
                      </a:extLst>
                    </a:blip>
                    <a:stretch>
                      <a:fillRect/>
                    </a:stretch>
                  </pic:blipFill>
                  <pic:spPr>
                    <a:xfrm>
                      <a:off x="0" y="0"/>
                      <a:ext cx="4577856" cy="1987448"/>
                    </a:xfrm>
                    <a:prstGeom prst="rect">
                      <a:avLst/>
                    </a:prstGeom>
                  </pic:spPr>
                </pic:pic>
              </a:graphicData>
            </a:graphic>
          </wp:inline>
        </w:drawing>
      </w:r>
    </w:p>
    <w:p w:rsidR="002362AD" w:rsidRDefault="002362AD" w:rsidP="002362A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41</w:t>
      </w:r>
      <w:r w:rsidR="00E73236">
        <w:rPr>
          <w:noProof/>
        </w:rPr>
        <w:fldChar w:fldCharType="end"/>
      </w:r>
      <w:r>
        <w:t xml:space="preserve"> (клас диаграма на BaseAnalyzer)</w:t>
      </w:r>
    </w:p>
    <w:p w:rsidR="00255F33" w:rsidRDefault="002D6E2C" w:rsidP="00255F33">
      <w:r>
        <w:t xml:space="preserve">Също така наследява и </w:t>
      </w:r>
      <w:r w:rsidRPr="002D6E2C">
        <w:rPr>
          <w:i/>
        </w:rPr>
        <w:t>FactoryProvider</w:t>
      </w:r>
      <w:r w:rsidR="00E40C3F">
        <w:rPr>
          <w:i/>
        </w:rPr>
        <w:t xml:space="preserve"> </w:t>
      </w:r>
      <w:r>
        <w:rPr>
          <w:i/>
        </w:rPr>
        <w:t>(</w:t>
      </w:r>
      <w:r>
        <w:rPr>
          <w:i/>
        </w:rPr>
        <w:fldChar w:fldCharType="begin"/>
      </w:r>
      <w:r>
        <w:rPr>
          <w:i/>
        </w:rPr>
        <w:instrText xml:space="preserve"> REF _Ref398554849 \r \h </w:instrText>
      </w:r>
      <w:r>
        <w:rPr>
          <w:i/>
        </w:rPr>
      </w:r>
      <w:r>
        <w:rPr>
          <w:i/>
        </w:rPr>
        <w:fldChar w:fldCharType="separate"/>
      </w:r>
      <w:r w:rsidR="00245837">
        <w:rPr>
          <w:i/>
        </w:rPr>
        <w:t>5.2.1.4</w:t>
      </w:r>
      <w:r>
        <w:rPr>
          <w:i/>
        </w:rPr>
        <w:fldChar w:fldCharType="end"/>
      </w:r>
      <w:r>
        <w:rPr>
          <w:i/>
        </w:rPr>
        <w:t>)</w:t>
      </w:r>
      <w:r w:rsidR="00C126CE">
        <w:t xml:space="preserve">, основната цел на което е да зададе на листа от обекти </w:t>
      </w:r>
      <w:r w:rsidR="00C126CE" w:rsidRPr="00C126CE">
        <w:rPr>
          <w:i/>
        </w:rPr>
        <w:t>BaseFileParser</w:t>
      </w:r>
      <w:r w:rsidR="00C126CE">
        <w:t xml:space="preserve"> себе си като</w:t>
      </w:r>
      <w:r w:rsidR="00C71F5A">
        <w:t xml:space="preserve"> доставчик на фабрики за обекти</w:t>
      </w:r>
      <w:r w:rsidR="00B05D44">
        <w:t xml:space="preserve"> по време на инициализацията си</w:t>
      </w:r>
      <w:r w:rsidR="00C71F5A">
        <w:t>:</w:t>
      </w:r>
    </w:p>
    <w:p w:rsidR="00C71F5A" w:rsidRDefault="00C71F5A" w:rsidP="00C71F5A">
      <w:pPr>
        <w:pStyle w:val="Heading6"/>
      </w:pPr>
      <w:r>
        <w:t>Инициализация</w:t>
      </w:r>
    </w:p>
    <w:p w:rsidR="006034BD" w:rsidRDefault="006034BD" w:rsidP="00C71F5A">
      <w:pPr>
        <w:jc w:val="center"/>
      </w:pPr>
      <w:r>
        <w:rPr>
          <w:noProof/>
          <w:lang w:val="en-US" w:eastAsia="en-US"/>
        </w:rPr>
        <w:drawing>
          <wp:inline distT="0" distB="0" distL="0" distR="0" wp14:anchorId="40FD64B4" wp14:editId="540D14B9">
            <wp:extent cx="4076700" cy="174926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initseq.png"/>
                    <pic:cNvPicPr/>
                  </pic:nvPicPr>
                  <pic:blipFill>
                    <a:blip r:embed="rId56">
                      <a:extLst>
                        <a:ext uri="{28A0092B-C50C-407E-A947-70E740481C1C}">
                          <a14:useLocalDpi xmlns:a14="http://schemas.microsoft.com/office/drawing/2010/main" val="0"/>
                        </a:ext>
                      </a:extLst>
                    </a:blip>
                    <a:stretch>
                      <a:fillRect/>
                    </a:stretch>
                  </pic:blipFill>
                  <pic:spPr>
                    <a:xfrm>
                      <a:off x="0" y="0"/>
                      <a:ext cx="4078418" cy="1749998"/>
                    </a:xfrm>
                    <a:prstGeom prst="rect">
                      <a:avLst/>
                    </a:prstGeom>
                  </pic:spPr>
                </pic:pic>
              </a:graphicData>
            </a:graphic>
          </wp:inline>
        </w:drawing>
      </w:r>
    </w:p>
    <w:p w:rsidR="006034BD" w:rsidRDefault="006034BD" w:rsidP="006034BD">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42</w:t>
      </w:r>
      <w:r w:rsidR="00E73236">
        <w:rPr>
          <w:noProof/>
        </w:rPr>
        <w:fldChar w:fldCharType="end"/>
      </w:r>
      <w:r>
        <w:t xml:space="preserve"> (последователност на инициализиране на BaseAnalyzer)</w:t>
      </w:r>
    </w:p>
    <w:p w:rsidR="00C71F5A" w:rsidRDefault="00B2663A" w:rsidP="00B2663A">
      <w:pPr>
        <w:pStyle w:val="Heading6"/>
      </w:pPr>
      <w:r>
        <w:lastRenderedPageBreak/>
        <w:t>Изпълнение</w:t>
      </w:r>
    </w:p>
    <w:p w:rsidR="00B2663A" w:rsidRDefault="00B2663A" w:rsidP="000E0424">
      <w:pPr>
        <w:pStyle w:val="BodyText"/>
        <w:keepNext/>
        <w:jc w:val="center"/>
      </w:pPr>
      <w:r>
        <w:rPr>
          <w:noProof/>
          <w:lang w:val="en-US" w:eastAsia="en-US"/>
        </w:rPr>
        <w:drawing>
          <wp:inline distT="0" distB="0" distL="0" distR="0" wp14:anchorId="14E0D40D" wp14:editId="1033BE35">
            <wp:extent cx="5274310" cy="41052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analyzerrunseq.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B2663A" w:rsidRDefault="00B2663A" w:rsidP="000E0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43</w:t>
      </w:r>
      <w:r w:rsidR="00E73236">
        <w:rPr>
          <w:noProof/>
        </w:rPr>
        <w:fldChar w:fldCharType="end"/>
      </w:r>
      <w:r>
        <w:t xml:space="preserve"> (последователност на изпълнение на функционалността на BaseAnalyzer)</w:t>
      </w:r>
    </w:p>
    <w:p w:rsidR="0000682C" w:rsidRDefault="0000682C" w:rsidP="0000682C">
      <w:r>
        <w:t xml:space="preserve">След извикване на метода </w:t>
      </w:r>
      <w:r w:rsidRPr="0000682C">
        <w:rPr>
          <w:i/>
        </w:rPr>
        <w:t>scan(</w:t>
      </w:r>
      <w:r w:rsidR="00787B7D">
        <w:rPr>
          <w:i/>
        </w:rPr>
        <w:t>…</w:t>
      </w:r>
      <w:r w:rsidRPr="0000682C">
        <w:rPr>
          <w:i/>
        </w:rPr>
        <w:t>)</w:t>
      </w:r>
      <w:r>
        <w:rPr>
          <w:i/>
        </w:rPr>
        <w:t xml:space="preserve"> </w:t>
      </w:r>
      <w:r>
        <w:t xml:space="preserve">с аргументи </w:t>
      </w:r>
      <w:r w:rsidRPr="0000682C">
        <w:rPr>
          <w:i/>
        </w:rPr>
        <w:t>път към проекта под анализ</w:t>
      </w:r>
      <w:r>
        <w:rPr>
          <w:i/>
        </w:rPr>
        <w:t xml:space="preserve">(ProjectDir) </w:t>
      </w:r>
      <w:r>
        <w:t xml:space="preserve">и </w:t>
      </w:r>
      <w:r>
        <w:rPr>
          <w:i/>
        </w:rPr>
        <w:t>хранилище на архитектурни елементи</w:t>
      </w:r>
      <w:r w:rsidRPr="0000682C">
        <w:rPr>
          <w:i/>
        </w:rPr>
        <w:t xml:space="preserve"> (</w:t>
      </w:r>
      <w:r>
        <w:rPr>
          <w:i/>
        </w:rPr>
        <w:t>inOutAEModel</w:t>
      </w:r>
      <w:r w:rsidRPr="0000682C">
        <w:rPr>
          <w:i/>
        </w:rPr>
        <w:t>)</w:t>
      </w:r>
      <w:r w:rsidR="00A105D2">
        <w:t xml:space="preserve"> метода обхожда зададената файловата структура от </w:t>
      </w:r>
      <w:r w:rsidR="00A105D2" w:rsidRPr="00A105D2">
        <w:rPr>
          <w:i/>
        </w:rPr>
        <w:t>ProjectDir</w:t>
      </w:r>
      <w:r w:rsidR="00A105D2">
        <w:t xml:space="preserve">, като за всеки файл проверява дали има </w:t>
      </w:r>
      <w:r w:rsidR="00A105D2" w:rsidRPr="00A105D2">
        <w:rPr>
          <w:i/>
        </w:rPr>
        <w:t>Файлов Скенер</w:t>
      </w:r>
      <w:r w:rsidR="00A105D2">
        <w:rPr>
          <w:i/>
        </w:rPr>
        <w:t>(itsBaseFileParserList)</w:t>
      </w:r>
      <w:r w:rsidR="00A105D2">
        <w:t>, който разпознава файловия формат.</w:t>
      </w:r>
      <w:r w:rsidR="00787B7D">
        <w:t xml:space="preserve"> В случай, че има скенер, който разпознава формата, се проверява дали вече съществува, компонент който чиито файл се анализира или се регистрира нов компонент (</w:t>
      </w:r>
      <w:r w:rsidR="00787B7D" w:rsidRPr="00787B7D">
        <w:rPr>
          <w:i/>
        </w:rPr>
        <w:t>updateComponent(…)</w:t>
      </w:r>
      <w:r w:rsidR="00787B7D">
        <w:t xml:space="preserve">). След това се изпълнява анализ на файла с </w:t>
      </w:r>
      <w:r w:rsidR="00787B7D" w:rsidRPr="00787B7D">
        <w:rPr>
          <w:i/>
        </w:rPr>
        <w:t>fulfillComponentData(…)</w:t>
      </w:r>
      <w:r w:rsidR="00787B7D">
        <w:t>.</w:t>
      </w:r>
    </w:p>
    <w:p w:rsidR="00673853" w:rsidRDefault="00787B7D" w:rsidP="0000682C">
      <w:r>
        <w:t>След обхождане на всички файлове получаваме архитектурно хранилище (модел)</w:t>
      </w:r>
      <w:r w:rsidR="00D10979">
        <w:t xml:space="preserve"> </w:t>
      </w:r>
      <w:r w:rsidR="00D10979" w:rsidRPr="00D10979">
        <w:rPr>
          <w:i/>
        </w:rPr>
        <w:t>inOutAEModel</w:t>
      </w:r>
      <w:r>
        <w:t xml:space="preserve"> с попълнена архитектурна информация отговаряща на анализирания проект.</w:t>
      </w:r>
    </w:p>
    <w:p w:rsidR="00673853" w:rsidRDefault="00673853">
      <w:pPr>
        <w:spacing w:after="0"/>
        <w:jc w:val="left"/>
      </w:pPr>
      <w:r>
        <w:br w:type="page"/>
      </w:r>
    </w:p>
    <w:p w:rsidR="00A60425" w:rsidRDefault="00A60425" w:rsidP="00A60425">
      <w:pPr>
        <w:pStyle w:val="Heading3"/>
      </w:pPr>
      <w:bookmarkStart w:id="1474" w:name="_Ref400113532"/>
      <w:bookmarkStart w:id="1475" w:name="_Toc412060275"/>
      <w:r>
        <w:lastRenderedPageBreak/>
        <w:t>Слой Скенер</w:t>
      </w:r>
      <w:bookmarkEnd w:id="1474"/>
      <w:bookmarkEnd w:id="1475"/>
    </w:p>
    <w:p w:rsidR="00A60425" w:rsidRDefault="00A60425" w:rsidP="00A60425">
      <w:pPr>
        <w:keepNext/>
        <w:jc w:val="center"/>
      </w:pPr>
      <w:r>
        <w:rPr>
          <w:noProof/>
          <w:lang w:val="en-US" w:eastAsia="en-US"/>
        </w:rPr>
        <w:drawing>
          <wp:inline distT="0" distB="0" distL="0" distR="0" wp14:anchorId="2C14B5AC" wp14:editId="318A46BA">
            <wp:extent cx="2605020" cy="25336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05020" cy="2533650"/>
                    </a:xfrm>
                    <a:prstGeom prst="rect">
                      <a:avLst/>
                    </a:prstGeom>
                  </pic:spPr>
                </pic:pic>
              </a:graphicData>
            </a:graphic>
          </wp:inline>
        </w:drawing>
      </w:r>
    </w:p>
    <w:p w:rsidR="00A60425" w:rsidRDefault="00A60425" w:rsidP="00A6042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44</w:t>
      </w:r>
      <w:r w:rsidR="00E73236">
        <w:rPr>
          <w:noProof/>
        </w:rPr>
        <w:fldChar w:fldCharType="end"/>
      </w:r>
      <w:r>
        <w:t xml:space="preserve"> (</w:t>
      </w:r>
      <w:r w:rsidR="00027689">
        <w:t>с</w:t>
      </w:r>
      <w:r>
        <w:t>лой Скенер)</w:t>
      </w:r>
    </w:p>
    <w:p w:rsidR="00671122" w:rsidRDefault="003A68A6" w:rsidP="003A68A6">
      <w:pPr>
        <w:pStyle w:val="Heading4"/>
      </w:pPr>
      <w:r>
        <w:t>Пакетна диаграма</w:t>
      </w:r>
    </w:p>
    <w:p w:rsidR="003D1919" w:rsidRDefault="003D1919" w:rsidP="003D1919">
      <w:pPr>
        <w:keepNext/>
        <w:jc w:val="center"/>
      </w:pPr>
      <w:r>
        <w:rPr>
          <w:noProof/>
          <w:lang w:val="en-US" w:eastAsia="en-US"/>
        </w:rPr>
        <w:drawing>
          <wp:inline distT="0" distB="0" distL="0" distR="0" wp14:anchorId="20C80CBD" wp14:editId="359D66DB">
            <wp:extent cx="3572189" cy="267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ck.png"/>
                    <pic:cNvPicPr/>
                  </pic:nvPicPr>
                  <pic:blipFill>
                    <a:blip r:embed="rId59">
                      <a:extLst>
                        <a:ext uri="{28A0092B-C50C-407E-A947-70E740481C1C}">
                          <a14:useLocalDpi xmlns:a14="http://schemas.microsoft.com/office/drawing/2010/main" val="0"/>
                        </a:ext>
                      </a:extLst>
                    </a:blip>
                    <a:stretch>
                      <a:fillRect/>
                    </a:stretch>
                  </pic:blipFill>
                  <pic:spPr>
                    <a:xfrm>
                      <a:off x="0" y="0"/>
                      <a:ext cx="3576532" cy="2675725"/>
                    </a:xfrm>
                    <a:prstGeom prst="rect">
                      <a:avLst/>
                    </a:prstGeom>
                  </pic:spPr>
                </pic:pic>
              </a:graphicData>
            </a:graphic>
          </wp:inline>
        </w:drawing>
      </w:r>
    </w:p>
    <w:p w:rsidR="003D1919" w:rsidRPr="003D1919" w:rsidRDefault="003D1919" w:rsidP="003D191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45</w:t>
      </w:r>
      <w:r w:rsidR="00E73236">
        <w:rPr>
          <w:noProof/>
        </w:rPr>
        <w:fldChar w:fldCharType="end"/>
      </w:r>
      <w:r>
        <w:t xml:space="preserve"> (съдържание на пакет Parser)</w:t>
      </w:r>
    </w:p>
    <w:p w:rsidR="00BE5BC4" w:rsidRDefault="00BE5BC4" w:rsidP="00BE5BC4">
      <w:pPr>
        <w:rPr>
          <w:i/>
        </w:rPr>
      </w:pPr>
      <w:r>
        <w:t xml:space="preserve">Пакета </w:t>
      </w:r>
      <w:r>
        <w:rPr>
          <w:i/>
        </w:rPr>
        <w:t>Parser</w:t>
      </w:r>
      <w:r>
        <w:t xml:space="preserve"> представя слоя </w:t>
      </w:r>
      <w:r>
        <w:rPr>
          <w:i/>
        </w:rPr>
        <w:t>Скенер.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ins w:id="1476" w:author="mitko" w:date="2015-02-18T22:01:00Z">
        <w:r w:rsidR="00245837" w:rsidRPr="00245837">
          <w:rPr>
            <w:i/>
            <w:rPrChange w:id="1477" w:author="mitko" w:date="2015-02-18T22:01:00Z">
              <w:rPr/>
            </w:rPrChange>
          </w:rPr>
          <w:t xml:space="preserve">Фигура </w:t>
        </w:r>
        <w:r w:rsidR="00245837" w:rsidRPr="00245837">
          <w:rPr>
            <w:i/>
            <w:noProof/>
            <w:rPrChange w:id="1478" w:author="mitko" w:date="2015-02-18T22:01:00Z">
              <w:rPr>
                <w:noProof/>
              </w:rPr>
            </w:rPrChange>
          </w:rPr>
          <w:t>25</w:t>
        </w:r>
      </w:ins>
      <w:del w:id="1479" w:author="mitko" w:date="2015-02-18T21:54:00Z">
        <w:r w:rsidR="00A34B04" w:rsidRPr="00A34B04" w:rsidDel="002C26F0">
          <w:rPr>
            <w:i/>
          </w:rPr>
          <w:delText xml:space="preserve">Фигура </w:delText>
        </w:r>
        <w:r w:rsidR="00A34B04" w:rsidRPr="00A34B04" w:rsidDel="002C26F0">
          <w:rPr>
            <w:i/>
            <w:noProof/>
          </w:rPr>
          <w:delText>25</w:delText>
        </w:r>
      </w:del>
      <w:r w:rsidRPr="00D30A44">
        <w:rPr>
          <w:i/>
        </w:rPr>
        <w:fldChar w:fldCharType="end"/>
      </w:r>
      <w:r>
        <w:rPr>
          <w:i/>
        </w:rPr>
        <w:t>.</w:t>
      </w:r>
    </w:p>
    <w:p w:rsidR="00174F63" w:rsidRDefault="00174F63" w:rsidP="00174F63">
      <w:r>
        <w:t>Съдържа:</w:t>
      </w:r>
    </w:p>
    <w:p w:rsidR="00174F63" w:rsidRDefault="00174F63" w:rsidP="00174F63">
      <w:pPr>
        <w:pStyle w:val="Heading5"/>
      </w:pPr>
      <w:bookmarkStart w:id="1480" w:name="_Ref411111330"/>
      <w:r>
        <w:t>IFileParser</w:t>
      </w:r>
      <w:bookmarkEnd w:id="1480"/>
    </w:p>
    <w:p w:rsidR="00174F63" w:rsidRDefault="002925D3" w:rsidP="00174F63">
      <w:r>
        <w:t>Абстрактен</w:t>
      </w:r>
      <w:r w:rsidR="00174F63">
        <w:t xml:space="preserve"> клас (</w:t>
      </w:r>
      <w:r w:rsidR="00174F63" w:rsidRPr="00FC430F">
        <w:rPr>
          <w:i/>
        </w:rPr>
        <w:t>интерфейс</w:t>
      </w:r>
      <w:r w:rsidR="00174F63">
        <w:t>) представящ всички възможни файлови скенери.</w:t>
      </w:r>
    </w:p>
    <w:p w:rsidR="00AE7DAD" w:rsidRDefault="00AE7DAD" w:rsidP="00AE7DAD">
      <w:pPr>
        <w:pStyle w:val="Heading5"/>
      </w:pPr>
      <w:bookmarkStart w:id="1481" w:name="_Ref411111218"/>
      <w:r>
        <w:t>IPortCriteria</w:t>
      </w:r>
      <w:bookmarkEnd w:id="1481"/>
    </w:p>
    <w:p w:rsidR="00732C2E" w:rsidRDefault="002925D3" w:rsidP="0088034F">
      <w:r>
        <w:t>Абстрактен</w:t>
      </w:r>
      <w:r w:rsidR="0088034F">
        <w:t xml:space="preserve"> клас (</w:t>
      </w:r>
      <w:r w:rsidR="0088034F" w:rsidRPr="00FC430F">
        <w:rPr>
          <w:i/>
        </w:rPr>
        <w:t>интерфейс</w:t>
      </w:r>
      <w:r w:rsidR="0088034F">
        <w:t>) представящ всички възможни критерии за конектори</w:t>
      </w:r>
      <w:r w:rsidR="00D422E9">
        <w:t xml:space="preserve"> между компоненти</w:t>
      </w:r>
      <w:r w:rsidR="0088034F">
        <w:t>.</w:t>
      </w:r>
    </w:p>
    <w:p w:rsidR="00732C2E" w:rsidRDefault="00732C2E" w:rsidP="00732C2E">
      <w:pPr>
        <w:pStyle w:val="Heading5"/>
      </w:pPr>
      <w:bookmarkStart w:id="1482" w:name="_Ref398575345"/>
      <w:r>
        <w:lastRenderedPageBreak/>
        <w:t>BaseFileParser</w:t>
      </w:r>
      <w:bookmarkEnd w:id="1482"/>
    </w:p>
    <w:p w:rsidR="002D3EE2" w:rsidRDefault="002D3EE2" w:rsidP="002D3EE2">
      <w:pPr>
        <w:rPr>
          <w:i/>
        </w:rPr>
      </w:pPr>
      <w:r>
        <w:t xml:space="preserve">Абстрактен клас реализиращ </w:t>
      </w:r>
      <w:r w:rsidRPr="00102CCC">
        <w:rPr>
          <w:i/>
        </w:rPr>
        <w:t>IFileParser</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245837">
        <w:rPr>
          <w:i/>
        </w:rPr>
        <w:t>3.3.1.7</w:t>
      </w:r>
      <w:r w:rsidRPr="002D3EE2">
        <w:rPr>
          <w:i/>
        </w:rPr>
        <w:fldChar w:fldCharType="end"/>
      </w:r>
      <w:r>
        <w:rPr>
          <w:i/>
        </w:rPr>
        <w:t>.</w:t>
      </w:r>
    </w:p>
    <w:p w:rsidR="00A2372C" w:rsidRDefault="00A2372C" w:rsidP="00A2372C">
      <w:pPr>
        <w:pStyle w:val="Heading6"/>
      </w:pPr>
      <w:r>
        <w:t>Клас диаграма</w:t>
      </w:r>
    </w:p>
    <w:p w:rsidR="002D1424" w:rsidRDefault="00645C6B" w:rsidP="002D1424">
      <w:pPr>
        <w:pStyle w:val="BodyText"/>
        <w:keepNext/>
        <w:jc w:val="center"/>
      </w:pPr>
      <w:r>
        <w:rPr>
          <w:noProof/>
          <w:lang w:val="en-US" w:eastAsia="en-US"/>
        </w:rPr>
        <w:drawing>
          <wp:inline distT="0" distB="0" distL="0" distR="0" wp14:anchorId="727FC23D" wp14:editId="2A4B8078">
            <wp:extent cx="5204939" cy="2004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classdiag.png"/>
                    <pic:cNvPicPr/>
                  </pic:nvPicPr>
                  <pic:blipFill>
                    <a:blip r:embed="rId60">
                      <a:extLst>
                        <a:ext uri="{28A0092B-C50C-407E-A947-70E740481C1C}">
                          <a14:useLocalDpi xmlns:a14="http://schemas.microsoft.com/office/drawing/2010/main" val="0"/>
                        </a:ext>
                      </a:extLst>
                    </a:blip>
                    <a:stretch>
                      <a:fillRect/>
                    </a:stretch>
                  </pic:blipFill>
                  <pic:spPr>
                    <a:xfrm>
                      <a:off x="0" y="0"/>
                      <a:ext cx="5209678" cy="2006471"/>
                    </a:xfrm>
                    <a:prstGeom prst="rect">
                      <a:avLst/>
                    </a:prstGeom>
                  </pic:spPr>
                </pic:pic>
              </a:graphicData>
            </a:graphic>
          </wp:inline>
        </w:drawing>
      </w:r>
    </w:p>
    <w:p w:rsidR="00645C6B" w:rsidRPr="00645C6B" w:rsidRDefault="002D1424" w:rsidP="002D1424">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46</w:t>
      </w:r>
      <w:r w:rsidR="00E73236">
        <w:rPr>
          <w:noProof/>
        </w:rPr>
        <w:fldChar w:fldCharType="end"/>
      </w:r>
      <w:r>
        <w:t xml:space="preserve"> (клас диаграма на BaseFileParser)</w:t>
      </w:r>
    </w:p>
    <w:p w:rsidR="00B043F8" w:rsidRDefault="00B043F8" w:rsidP="00B043F8">
      <w:pPr>
        <w:ind w:firstLine="576"/>
      </w:pPr>
      <w:r>
        <w:t xml:space="preserve">Също така наследява и </w:t>
      </w:r>
      <w:r w:rsidRPr="002D6E2C">
        <w:rPr>
          <w:i/>
        </w:rPr>
        <w:t>FactoryProvider</w:t>
      </w:r>
      <w:r>
        <w:rPr>
          <w:i/>
        </w:rPr>
        <w:t>(</w:t>
      </w:r>
      <w:r>
        <w:rPr>
          <w:i/>
        </w:rPr>
        <w:fldChar w:fldCharType="begin"/>
      </w:r>
      <w:r>
        <w:rPr>
          <w:i/>
        </w:rPr>
        <w:instrText xml:space="preserve"> REF _Ref398554849 \r \h </w:instrText>
      </w:r>
      <w:r>
        <w:rPr>
          <w:i/>
        </w:rPr>
      </w:r>
      <w:r>
        <w:rPr>
          <w:i/>
        </w:rPr>
        <w:fldChar w:fldCharType="separate"/>
      </w:r>
      <w:r w:rsidR="00245837">
        <w:rPr>
          <w:i/>
        </w:rPr>
        <w:t>5.2.1.4</w:t>
      </w:r>
      <w:r>
        <w:rPr>
          <w:i/>
        </w:rPr>
        <w:fldChar w:fldCharType="end"/>
      </w:r>
      <w:r>
        <w:rPr>
          <w:i/>
        </w:rPr>
        <w:t>)</w:t>
      </w:r>
      <w:r>
        <w:t xml:space="preserve">, основната цел на което е да зададе на листа от обекти </w:t>
      </w:r>
      <w:r w:rsidRPr="00C126CE">
        <w:rPr>
          <w:i/>
        </w:rPr>
        <w:t>Base</w:t>
      </w:r>
      <w:r>
        <w:rPr>
          <w:i/>
        </w:rPr>
        <w:t>PortCriteria</w:t>
      </w:r>
      <w:r>
        <w:t xml:space="preserve"> себе си като доставчик на фабрики за обекти</w:t>
      </w:r>
      <w:r w:rsidR="00C308EA">
        <w:t xml:space="preserve"> в своята инициализация</w:t>
      </w:r>
      <w:r>
        <w:t>:</w:t>
      </w:r>
    </w:p>
    <w:p w:rsidR="00174F63" w:rsidRDefault="00C308EA" w:rsidP="00C308EA">
      <w:pPr>
        <w:pStyle w:val="Heading6"/>
      </w:pPr>
      <w:r>
        <w:t>Инициализация</w:t>
      </w:r>
    </w:p>
    <w:p w:rsidR="00C308EA" w:rsidRDefault="006C1194" w:rsidP="00C308EA">
      <w:pPr>
        <w:pStyle w:val="BodyText"/>
        <w:keepNext/>
        <w:jc w:val="center"/>
      </w:pPr>
      <w:r>
        <w:rPr>
          <w:noProof/>
          <w:lang w:val="en-US" w:eastAsia="en-US"/>
        </w:rPr>
        <w:drawing>
          <wp:inline distT="0" distB="0" distL="0" distR="0" wp14:anchorId="2D8C3B0F" wp14:editId="77C28284">
            <wp:extent cx="3981450" cy="1604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initdiag.png"/>
                    <pic:cNvPicPr/>
                  </pic:nvPicPr>
                  <pic:blipFill>
                    <a:blip r:embed="rId61">
                      <a:extLst>
                        <a:ext uri="{28A0092B-C50C-407E-A947-70E740481C1C}">
                          <a14:useLocalDpi xmlns:a14="http://schemas.microsoft.com/office/drawing/2010/main" val="0"/>
                        </a:ext>
                      </a:extLst>
                    </a:blip>
                    <a:stretch>
                      <a:fillRect/>
                    </a:stretch>
                  </pic:blipFill>
                  <pic:spPr>
                    <a:xfrm>
                      <a:off x="0" y="0"/>
                      <a:ext cx="3983831" cy="1605331"/>
                    </a:xfrm>
                    <a:prstGeom prst="rect">
                      <a:avLst/>
                    </a:prstGeom>
                  </pic:spPr>
                </pic:pic>
              </a:graphicData>
            </a:graphic>
          </wp:inline>
        </w:drawing>
      </w:r>
    </w:p>
    <w:p w:rsidR="00C308EA" w:rsidRPr="00C308EA" w:rsidRDefault="00C308EA" w:rsidP="00C308EA">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47</w:t>
      </w:r>
      <w:r w:rsidR="00E73236">
        <w:rPr>
          <w:noProof/>
        </w:rPr>
        <w:fldChar w:fldCharType="end"/>
      </w:r>
      <w:r>
        <w:t xml:space="preserve"> ( Инициализация на BaseFileParser)</w:t>
      </w:r>
    </w:p>
    <w:p w:rsidR="00A60425" w:rsidRDefault="00FE3461" w:rsidP="00FE3461">
      <w:pPr>
        <w:pStyle w:val="Heading6"/>
      </w:pPr>
      <w:r>
        <w:lastRenderedPageBreak/>
        <w:t>Изпълнение</w:t>
      </w:r>
    </w:p>
    <w:p w:rsidR="00FD23D9" w:rsidRDefault="000B7274" w:rsidP="00FD23D9">
      <w:pPr>
        <w:pStyle w:val="BodyText"/>
        <w:keepNext/>
        <w:jc w:val="center"/>
      </w:pPr>
      <w:r>
        <w:rPr>
          <w:noProof/>
          <w:lang w:val="en-US" w:eastAsia="en-US"/>
        </w:rPr>
        <w:drawing>
          <wp:inline distT="0" distB="0" distL="0" distR="0" wp14:anchorId="7C15FA82" wp14:editId="72385777">
            <wp:extent cx="4747486" cy="2981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ileparserrundiag.png"/>
                    <pic:cNvPicPr/>
                  </pic:nvPicPr>
                  <pic:blipFill>
                    <a:blip r:embed="rId62">
                      <a:extLst>
                        <a:ext uri="{28A0092B-C50C-407E-A947-70E740481C1C}">
                          <a14:useLocalDpi xmlns:a14="http://schemas.microsoft.com/office/drawing/2010/main" val="0"/>
                        </a:ext>
                      </a:extLst>
                    </a:blip>
                    <a:stretch>
                      <a:fillRect/>
                    </a:stretch>
                  </pic:blipFill>
                  <pic:spPr>
                    <a:xfrm>
                      <a:off x="0" y="0"/>
                      <a:ext cx="4750674" cy="2983327"/>
                    </a:xfrm>
                    <a:prstGeom prst="rect">
                      <a:avLst/>
                    </a:prstGeom>
                  </pic:spPr>
                </pic:pic>
              </a:graphicData>
            </a:graphic>
          </wp:inline>
        </w:drawing>
      </w:r>
    </w:p>
    <w:p w:rsidR="00FE3461" w:rsidRDefault="00FD23D9" w:rsidP="00FD23D9">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48</w:t>
      </w:r>
      <w:r w:rsidR="00E73236">
        <w:rPr>
          <w:noProof/>
        </w:rPr>
        <w:fldChar w:fldCharType="end"/>
      </w:r>
      <w:r>
        <w:t xml:space="preserve"> ( последователност на изпълнение на функционалността на BaseFileParser)</w:t>
      </w:r>
    </w:p>
    <w:p w:rsidR="00C06B73" w:rsidRDefault="00B12FDA" w:rsidP="00FE7146">
      <w:r>
        <w:t xml:space="preserve"> Метода </w:t>
      </w:r>
      <w:r w:rsidRPr="00B12FDA">
        <w:rPr>
          <w:i/>
        </w:rPr>
        <w:t>fulfillComponentData(…)</w:t>
      </w:r>
      <w:r>
        <w:t xml:space="preserve">  се извиква от инстанция на </w:t>
      </w:r>
      <w:r w:rsidRPr="00B12FDA">
        <w:rPr>
          <w:i/>
        </w:rPr>
        <w:t>IAnalyzer</w:t>
      </w:r>
      <w:r>
        <w:t xml:space="preserve">  с аргументи </w:t>
      </w:r>
      <w:r w:rsidRPr="00B12FDA">
        <w:rPr>
          <w:i/>
        </w:rPr>
        <w:t xml:space="preserve"> име на </w:t>
      </w:r>
      <w:r>
        <w:rPr>
          <w:i/>
        </w:rPr>
        <w:t>компонент</w:t>
      </w:r>
      <w:r>
        <w:t xml:space="preserve">, </w:t>
      </w:r>
      <w:r w:rsidRPr="00B12FDA">
        <w:rPr>
          <w:i/>
        </w:rPr>
        <w:t>път до файла под анализ</w:t>
      </w:r>
      <w:r>
        <w:t xml:space="preserve">  и </w:t>
      </w:r>
      <w:r w:rsidRPr="00B12FDA">
        <w:rPr>
          <w:i/>
        </w:rPr>
        <w:t>инстанция на компонент(</w:t>
      </w:r>
      <w:r>
        <w:rPr>
          <w:i/>
        </w:rPr>
        <w:t>inOutIComponent</w:t>
      </w:r>
      <w:r w:rsidRPr="00B12FDA">
        <w:rPr>
          <w:i/>
        </w:rPr>
        <w:t>)</w:t>
      </w:r>
      <w:r>
        <w:rPr>
          <w:i/>
        </w:rPr>
        <w:t>.</w:t>
      </w:r>
      <w:r>
        <w:t xml:space="preserve">  След което се проверява валидността на съдържанието на </w:t>
      </w:r>
      <w:r w:rsidRPr="00B12FDA">
        <w:rPr>
          <w:i/>
        </w:rPr>
        <w:t>файла под анализ</w:t>
      </w:r>
      <w:r>
        <w:rPr>
          <w:i/>
        </w:rPr>
        <w:t xml:space="preserve"> </w:t>
      </w:r>
      <w:r>
        <w:t xml:space="preserve"> и същевременно се подготвя за анализ(премахване на коментари, </w:t>
      </w:r>
      <w:r w:rsidR="00465298">
        <w:t xml:space="preserve"> структурно </w:t>
      </w:r>
      <w:r>
        <w:t>форматиране и т.н.)</w:t>
      </w:r>
      <w:r w:rsidR="00465298">
        <w:t xml:space="preserve">.  Ако файла е валиден </w:t>
      </w:r>
      <w:r w:rsidR="00524710">
        <w:t xml:space="preserve"> изпълнява всички критерии за конектор </w:t>
      </w:r>
      <w:r w:rsidR="000B7274">
        <w:t xml:space="preserve"> в списъка </w:t>
      </w:r>
      <w:r w:rsidR="000B7274" w:rsidRPr="000B7274">
        <w:rPr>
          <w:i/>
        </w:rPr>
        <w:t>itsBasePortCriteriaList</w:t>
      </w:r>
      <w:r w:rsidR="000B7274">
        <w:t>.</w:t>
      </w:r>
      <w:r w:rsidR="007A5FE9">
        <w:t xml:space="preserve">  В инстанцията на компонента (</w:t>
      </w:r>
      <w:r w:rsidR="007A5FE9" w:rsidRPr="007A5FE9">
        <w:rPr>
          <w:i/>
        </w:rPr>
        <w:t>inOutIComponent</w:t>
      </w:r>
      <w:r w:rsidR="007A5FE9">
        <w:t xml:space="preserve">)  се попълва допълнително детайли при изпълнението на критериите </w:t>
      </w:r>
      <w:r w:rsidR="007A5FE9" w:rsidRPr="007A5FE9">
        <w:rPr>
          <w:i/>
        </w:rPr>
        <w:t>execute(…)</w:t>
      </w:r>
      <w:r w:rsidR="007A5FE9">
        <w:t xml:space="preserve">. След като всички критерии от списъка са </w:t>
      </w:r>
      <w:r w:rsidR="002925D3">
        <w:t>тествани,</w:t>
      </w:r>
      <w:r w:rsidR="007A5FE9">
        <w:t xml:space="preserve"> предаваме компонента като изход от метода.</w:t>
      </w:r>
    </w:p>
    <w:p w:rsidR="00C06B73" w:rsidRPr="003C1D37" w:rsidRDefault="00C06B73" w:rsidP="00C06B73">
      <w:pPr>
        <w:pStyle w:val="Heading5"/>
      </w:pPr>
      <w:r>
        <w:t>BasePortCriteria</w:t>
      </w:r>
    </w:p>
    <w:p w:rsidR="00C06B73" w:rsidRDefault="00C06B73" w:rsidP="00FE7146">
      <w:pPr>
        <w:rPr>
          <w:i/>
        </w:rPr>
      </w:pPr>
      <w:r>
        <w:t xml:space="preserve"> Абстрактен клас реализиращ </w:t>
      </w:r>
      <w:r w:rsidRPr="00102CCC">
        <w:rPr>
          <w:i/>
        </w:rPr>
        <w:t>I</w:t>
      </w:r>
      <w:r>
        <w:rPr>
          <w:i/>
        </w:rPr>
        <w:t>PortCriteria</w:t>
      </w:r>
      <w:r>
        <w:t xml:space="preserve">  и отговорен за имплементацията на изискване </w:t>
      </w:r>
      <w:r w:rsidRPr="002D3EE2">
        <w:rPr>
          <w:i/>
        </w:rPr>
        <w:fldChar w:fldCharType="begin"/>
      </w:r>
      <w:r w:rsidRPr="002D3EE2">
        <w:rPr>
          <w:i/>
        </w:rPr>
        <w:instrText xml:space="preserve"> REF _Ref397956361 \r \h </w:instrText>
      </w:r>
      <w:r>
        <w:rPr>
          <w:i/>
        </w:rPr>
        <w:instrText xml:space="preserve"> \* MERGEFORMAT </w:instrText>
      </w:r>
      <w:r w:rsidRPr="002D3EE2">
        <w:rPr>
          <w:i/>
        </w:rPr>
      </w:r>
      <w:r w:rsidRPr="002D3EE2">
        <w:rPr>
          <w:i/>
        </w:rPr>
        <w:fldChar w:fldCharType="separate"/>
      </w:r>
      <w:r w:rsidR="00245837">
        <w:rPr>
          <w:i/>
        </w:rPr>
        <w:t>3.3.1.7</w:t>
      </w:r>
      <w:r w:rsidRPr="002D3EE2">
        <w:rPr>
          <w:i/>
        </w:rPr>
        <w:fldChar w:fldCharType="end"/>
      </w:r>
      <w:r w:rsidR="00027BBE">
        <w:rPr>
          <w:i/>
        </w:rPr>
        <w:t xml:space="preserve"> </w:t>
      </w:r>
      <w:r w:rsidR="00027BBE">
        <w:t xml:space="preserve"> и </w:t>
      </w:r>
      <w:r w:rsidR="00027BBE" w:rsidRPr="00027BBE">
        <w:rPr>
          <w:i/>
        </w:rPr>
        <w:fldChar w:fldCharType="begin"/>
      </w:r>
      <w:r w:rsidR="00027BBE" w:rsidRPr="00027BBE">
        <w:rPr>
          <w:i/>
        </w:rPr>
        <w:instrText xml:space="preserve"> REF _Ref397956983 \r \h  \* MERGEFORMAT </w:instrText>
      </w:r>
      <w:r w:rsidR="00027BBE" w:rsidRPr="00027BBE">
        <w:rPr>
          <w:i/>
        </w:rPr>
      </w:r>
      <w:r w:rsidR="00027BBE" w:rsidRPr="00027BBE">
        <w:rPr>
          <w:i/>
        </w:rPr>
        <w:fldChar w:fldCharType="separate"/>
      </w:r>
      <w:r w:rsidR="00245837">
        <w:rPr>
          <w:i/>
        </w:rPr>
        <w:t>3.3.1.8</w:t>
      </w:r>
      <w:r w:rsidR="00027BBE" w:rsidRPr="00027BBE">
        <w:rPr>
          <w:i/>
        </w:rPr>
        <w:fldChar w:fldCharType="end"/>
      </w:r>
      <w:r w:rsidR="00027BBE">
        <w:rPr>
          <w:i/>
        </w:rPr>
        <w:t>.</w:t>
      </w:r>
    </w:p>
    <w:p w:rsidR="00D77FBA" w:rsidRDefault="006437E0" w:rsidP="00FE7146">
      <w:pPr>
        <w:rPr>
          <w:i/>
        </w:rPr>
      </w:pPr>
      <w:r>
        <w:t xml:space="preserve"> За повече информация виж </w:t>
      </w:r>
      <w:r w:rsidRPr="006437E0">
        <w:rPr>
          <w:i/>
        </w:rPr>
        <w:t>BaseFileParser(</w:t>
      </w:r>
      <w:r w:rsidRPr="006437E0">
        <w:rPr>
          <w:i/>
        </w:rPr>
        <w:fldChar w:fldCharType="begin"/>
      </w:r>
      <w:r w:rsidRPr="006437E0">
        <w:rPr>
          <w:i/>
        </w:rPr>
        <w:instrText xml:space="preserve"> REF _Ref398575345 \r \h </w:instrText>
      </w:r>
      <w:r>
        <w:rPr>
          <w:i/>
        </w:rPr>
        <w:instrText xml:space="preserve"> \* MERGEFORMAT </w:instrText>
      </w:r>
      <w:r w:rsidRPr="006437E0">
        <w:rPr>
          <w:i/>
        </w:rPr>
      </w:r>
      <w:r w:rsidRPr="006437E0">
        <w:rPr>
          <w:i/>
        </w:rPr>
        <w:fldChar w:fldCharType="separate"/>
      </w:r>
      <w:r w:rsidR="00245837">
        <w:rPr>
          <w:i/>
        </w:rPr>
        <w:t>5.3.2.1.3</w:t>
      </w:r>
      <w:r w:rsidRPr="006437E0">
        <w:rPr>
          <w:i/>
        </w:rPr>
        <w:fldChar w:fldCharType="end"/>
      </w:r>
      <w:r w:rsidRPr="006437E0">
        <w:rPr>
          <w:i/>
        </w:rPr>
        <w:t>)</w:t>
      </w:r>
    </w:p>
    <w:p w:rsidR="00D77FBA" w:rsidRDefault="00D77FBA">
      <w:pPr>
        <w:spacing w:after="0"/>
        <w:jc w:val="left"/>
        <w:rPr>
          <w:i/>
        </w:rPr>
      </w:pPr>
      <w:r>
        <w:rPr>
          <w:i/>
        </w:rPr>
        <w:br w:type="page"/>
      </w:r>
    </w:p>
    <w:p w:rsidR="003C1D37" w:rsidRDefault="003C1D37" w:rsidP="003C1D37">
      <w:pPr>
        <w:pStyle w:val="Heading3"/>
      </w:pPr>
      <w:bookmarkStart w:id="1483" w:name="_Toc412060276"/>
      <w:r>
        <w:lastRenderedPageBreak/>
        <w:t>Слой Мета-Модел</w:t>
      </w:r>
      <w:bookmarkEnd w:id="1483"/>
    </w:p>
    <w:p w:rsidR="00C06B73" w:rsidRDefault="00C06B73" w:rsidP="00C06B73">
      <w:pPr>
        <w:keepNext/>
        <w:jc w:val="center"/>
      </w:pPr>
      <w:r>
        <w:rPr>
          <w:noProof/>
          <w:lang w:val="en-US" w:eastAsia="en-US"/>
        </w:rPr>
        <w:drawing>
          <wp:inline distT="0" distB="0" distL="0" distR="0" wp14:anchorId="76807560" wp14:editId="3923DB89">
            <wp:extent cx="2438210" cy="237141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43262" cy="2376325"/>
                    </a:xfrm>
                    <a:prstGeom prst="rect">
                      <a:avLst/>
                    </a:prstGeom>
                  </pic:spPr>
                </pic:pic>
              </a:graphicData>
            </a:graphic>
          </wp:inline>
        </w:drawing>
      </w:r>
    </w:p>
    <w:p w:rsidR="003C1D37" w:rsidRDefault="00C06B73" w:rsidP="00C06B73">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49</w:t>
      </w:r>
      <w:r w:rsidR="00E73236">
        <w:rPr>
          <w:noProof/>
        </w:rPr>
        <w:fldChar w:fldCharType="end"/>
      </w:r>
      <w:r>
        <w:t xml:space="preserve"> ( Слой Мета-Модел)</w:t>
      </w:r>
    </w:p>
    <w:p w:rsidR="00C06B73" w:rsidRDefault="00C06B73" w:rsidP="00C06B73">
      <w:pPr>
        <w:rPr>
          <w:i/>
        </w:rPr>
      </w:pPr>
      <w:r>
        <w:t xml:space="preserve"> Виж точка </w:t>
      </w:r>
      <w:r w:rsidRPr="00C06B73">
        <w:rPr>
          <w:i/>
        </w:rPr>
        <w:fldChar w:fldCharType="begin"/>
      </w:r>
      <w:r w:rsidRPr="00C06B73">
        <w:rPr>
          <w:i/>
        </w:rPr>
        <w:instrText xml:space="preserve"> REF _Ref398574944 \r \h </w:instrText>
      </w:r>
      <w:r>
        <w:rPr>
          <w:i/>
        </w:rPr>
        <w:instrText xml:space="preserve"> \* MERGEFORMAT </w:instrText>
      </w:r>
      <w:r w:rsidRPr="00C06B73">
        <w:rPr>
          <w:i/>
        </w:rPr>
      </w:r>
      <w:r w:rsidRPr="00C06B73">
        <w:rPr>
          <w:i/>
        </w:rPr>
        <w:fldChar w:fldCharType="separate"/>
      </w:r>
      <w:r w:rsidR="00245837">
        <w:rPr>
          <w:i/>
        </w:rPr>
        <w:t>5.2</w:t>
      </w:r>
      <w:r w:rsidRPr="00C06B73">
        <w:rPr>
          <w:i/>
        </w:rPr>
        <w:fldChar w:fldCharType="end"/>
      </w:r>
    </w:p>
    <w:p w:rsidR="00C44D70" w:rsidRDefault="00C44D70" w:rsidP="00C06B73">
      <w:pPr>
        <w:rPr>
          <w:i/>
        </w:rPr>
      </w:pPr>
    </w:p>
    <w:p w:rsidR="00C44D70" w:rsidRDefault="00C44D70" w:rsidP="00C44D70">
      <w:pPr>
        <w:pStyle w:val="Heading3"/>
      </w:pPr>
      <w:bookmarkStart w:id="1484" w:name="_Ref400113852"/>
      <w:bookmarkStart w:id="1485" w:name="_Toc412060277"/>
      <w:r>
        <w:t>Слой Сериализатор</w:t>
      </w:r>
      <w:bookmarkEnd w:id="1484"/>
      <w:bookmarkEnd w:id="1485"/>
    </w:p>
    <w:p w:rsidR="00C44D70" w:rsidRDefault="00C44D70" w:rsidP="00C44D70">
      <w:pPr>
        <w:keepNext/>
        <w:jc w:val="center"/>
      </w:pPr>
      <w:r w:rsidRPr="00C44D70">
        <w:rPr>
          <w:noProof/>
          <w:lang w:val="en-US" w:eastAsia="en-US"/>
        </w:rPr>
        <w:drawing>
          <wp:inline distT="0" distB="0" distL="0" distR="0" wp14:anchorId="2FA9F3C2" wp14:editId="25F91CEA">
            <wp:extent cx="2433047" cy="23663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36907" cy="2370141"/>
                    </a:xfrm>
                    <a:prstGeom prst="rect">
                      <a:avLst/>
                    </a:prstGeom>
                  </pic:spPr>
                </pic:pic>
              </a:graphicData>
            </a:graphic>
          </wp:inline>
        </w:drawing>
      </w:r>
    </w:p>
    <w:p w:rsidR="000A5575" w:rsidRDefault="00C44D70" w:rsidP="00C44D70">
      <w:pPr>
        <w:pStyle w:val="Caption"/>
        <w:jc w:val="center"/>
      </w:pPr>
      <w:r>
        <w:t xml:space="preserve"> Фигура </w:t>
      </w:r>
      <w:r w:rsidR="00E73236">
        <w:fldChar w:fldCharType="begin"/>
      </w:r>
      <w:r w:rsidR="00E73236">
        <w:instrText xml:space="preserve"> SEQ Фигура \* ARABIC </w:instrText>
      </w:r>
      <w:r w:rsidR="00E73236">
        <w:fldChar w:fldCharType="separate"/>
      </w:r>
      <w:r w:rsidR="00245837">
        <w:rPr>
          <w:noProof/>
        </w:rPr>
        <w:t>50</w:t>
      </w:r>
      <w:r w:rsidR="00E73236">
        <w:rPr>
          <w:noProof/>
        </w:rPr>
        <w:fldChar w:fldCharType="end"/>
      </w:r>
      <w:r>
        <w:t xml:space="preserve"> ( слой Сериализатор)</w:t>
      </w:r>
    </w:p>
    <w:p w:rsidR="000A5575" w:rsidRDefault="000A5575">
      <w:pPr>
        <w:spacing w:after="0"/>
        <w:jc w:val="left"/>
        <w:rPr>
          <w:rFonts w:ascii="Cambria" w:hAnsi="Cambria"/>
          <w:i/>
          <w:iCs/>
          <w:lang w:eastAsia="en-US"/>
        </w:rPr>
      </w:pPr>
      <w:r>
        <w:br w:type="page"/>
      </w:r>
    </w:p>
    <w:p w:rsidR="00C44D70" w:rsidRDefault="00C44D70" w:rsidP="00C44D70">
      <w:pPr>
        <w:pStyle w:val="Heading4"/>
      </w:pPr>
      <w:r>
        <w:lastRenderedPageBreak/>
        <w:t>Пакетна диаграма</w:t>
      </w:r>
    </w:p>
    <w:p w:rsidR="00F942A2" w:rsidRDefault="00C44D70" w:rsidP="00F942A2">
      <w:pPr>
        <w:keepNext/>
        <w:jc w:val="center"/>
      </w:pPr>
      <w:r>
        <w:rPr>
          <w:noProof/>
          <w:lang w:val="en-US" w:eastAsia="en-US"/>
        </w:rPr>
        <w:drawing>
          <wp:inline distT="0" distB="0" distL="0" distR="0" wp14:anchorId="60D702C4" wp14:editId="3391F72A">
            <wp:extent cx="3767140" cy="233121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ackdiag.png"/>
                    <pic:cNvPicPr/>
                  </pic:nvPicPr>
                  <pic:blipFill>
                    <a:blip r:embed="rId65">
                      <a:extLst>
                        <a:ext uri="{28A0092B-C50C-407E-A947-70E740481C1C}">
                          <a14:useLocalDpi xmlns:a14="http://schemas.microsoft.com/office/drawing/2010/main" val="0"/>
                        </a:ext>
                      </a:extLst>
                    </a:blip>
                    <a:stretch>
                      <a:fillRect/>
                    </a:stretch>
                  </pic:blipFill>
                  <pic:spPr>
                    <a:xfrm>
                      <a:off x="0" y="0"/>
                      <a:ext cx="3771049" cy="2333637"/>
                    </a:xfrm>
                    <a:prstGeom prst="rect">
                      <a:avLst/>
                    </a:prstGeom>
                  </pic:spPr>
                </pic:pic>
              </a:graphicData>
            </a:graphic>
          </wp:inline>
        </w:drawing>
      </w:r>
    </w:p>
    <w:p w:rsidR="00C44D70" w:rsidRDefault="00F942A2" w:rsidP="00F942A2">
      <w:pPr>
        <w:pStyle w:val="Caption"/>
        <w:jc w:val="center"/>
      </w:pPr>
      <w:r>
        <w:t xml:space="preserve"> </w:t>
      </w:r>
      <w:r w:rsidR="002925D3">
        <w:t xml:space="preserve">Фигура </w:t>
      </w:r>
      <w:r w:rsidR="002925D3">
        <w:fldChar w:fldCharType="begin"/>
      </w:r>
      <w:r w:rsidR="002925D3">
        <w:instrText xml:space="preserve"> SEQ Фигура \* ARABIC </w:instrText>
      </w:r>
      <w:r w:rsidR="002925D3">
        <w:fldChar w:fldCharType="separate"/>
      </w:r>
      <w:r w:rsidR="00245837">
        <w:rPr>
          <w:noProof/>
        </w:rPr>
        <w:t>51</w:t>
      </w:r>
      <w:r w:rsidR="002925D3">
        <w:rPr>
          <w:noProof/>
        </w:rPr>
        <w:fldChar w:fldCharType="end"/>
      </w:r>
      <w:r w:rsidR="002925D3">
        <w:t xml:space="preserve"> (съдържание на пакет ModelConverter)</w:t>
      </w:r>
    </w:p>
    <w:p w:rsidR="00F942A2" w:rsidRDefault="00F942A2" w:rsidP="00F942A2">
      <w:r>
        <w:t xml:space="preserve"> Пакета </w:t>
      </w:r>
      <w:r>
        <w:rPr>
          <w:i/>
        </w:rPr>
        <w:t>ModelConverter</w:t>
      </w:r>
      <w:r>
        <w:t xml:space="preserve">  представя слоя </w:t>
      </w:r>
      <w:r>
        <w:rPr>
          <w:i/>
        </w:rPr>
        <w:t>Сериализатор.</w:t>
      </w:r>
      <w:r>
        <w:t xml:space="preserve">  Мястото му в цялата система може да се види на </w:t>
      </w:r>
      <w:r w:rsidRPr="00D30A44">
        <w:rPr>
          <w:i/>
        </w:rPr>
        <w:fldChar w:fldCharType="begin"/>
      </w:r>
      <w:r w:rsidRPr="00D30A44">
        <w:rPr>
          <w:i/>
        </w:rPr>
        <w:instrText xml:space="preserve"> REF _Ref398551728 \h </w:instrText>
      </w:r>
      <w:r>
        <w:rPr>
          <w:i/>
        </w:rPr>
        <w:instrText xml:space="preserve"> \* MERGEFORMAT </w:instrText>
      </w:r>
      <w:r w:rsidRPr="00D30A44">
        <w:rPr>
          <w:i/>
        </w:rPr>
      </w:r>
      <w:r w:rsidRPr="00D30A44">
        <w:rPr>
          <w:i/>
        </w:rPr>
        <w:fldChar w:fldCharType="separate"/>
      </w:r>
      <w:ins w:id="1486" w:author="mitko" w:date="2015-02-18T22:01:00Z">
        <w:r w:rsidR="00245837" w:rsidRPr="00245837">
          <w:rPr>
            <w:i/>
            <w:rPrChange w:id="1487" w:author="mitko" w:date="2015-02-18T22:01:00Z">
              <w:rPr/>
            </w:rPrChange>
          </w:rPr>
          <w:t>Фигура 25</w:t>
        </w:r>
      </w:ins>
      <w:del w:id="1488" w:author="mitko" w:date="2015-02-18T21:54:00Z">
        <w:r w:rsidR="00A34B04" w:rsidRPr="00A34B04" w:rsidDel="002C26F0">
          <w:rPr>
            <w:i/>
          </w:rPr>
          <w:delText>Фигура 25</w:delText>
        </w:r>
      </w:del>
      <w:r w:rsidRPr="00D30A44">
        <w:rPr>
          <w:i/>
        </w:rPr>
        <w:fldChar w:fldCharType="end"/>
      </w:r>
      <w:r>
        <w:rPr>
          <w:i/>
        </w:rPr>
        <w:t>.</w:t>
      </w:r>
    </w:p>
    <w:p w:rsidR="00551392" w:rsidRDefault="00551392" w:rsidP="00551392">
      <w:r>
        <w:t>Съдържа:</w:t>
      </w:r>
    </w:p>
    <w:p w:rsidR="00F942A2" w:rsidRDefault="00551392" w:rsidP="00551392">
      <w:pPr>
        <w:pStyle w:val="Heading5"/>
      </w:pPr>
      <w:bookmarkStart w:id="1489" w:name="_Ref411182090"/>
      <w:r w:rsidRPr="00551392">
        <w:t>XMIConverter</w:t>
      </w:r>
      <w:bookmarkEnd w:id="1489"/>
    </w:p>
    <w:p w:rsidR="00551392" w:rsidRDefault="00551392" w:rsidP="00551392">
      <w:r>
        <w:t>Клас отговорен за конвертирането на архитектурното хранилище на системата към UML модел съхранен в XMI формат.</w:t>
      </w:r>
      <w:r w:rsidR="004670D0">
        <w:t xml:space="preserve"> Имплементира изискване </w:t>
      </w:r>
      <w:r w:rsidR="004670D0" w:rsidRPr="004670D0">
        <w:rPr>
          <w:i/>
        </w:rPr>
        <w:fldChar w:fldCharType="begin"/>
      </w:r>
      <w:r w:rsidR="004670D0" w:rsidRPr="004670D0">
        <w:rPr>
          <w:i/>
        </w:rPr>
        <w:instrText xml:space="preserve"> REF _Ref398212142 \r \h </w:instrText>
      </w:r>
      <w:r w:rsidR="004670D0">
        <w:rPr>
          <w:i/>
        </w:rPr>
        <w:instrText xml:space="preserve"> \* MERGEFORMAT </w:instrText>
      </w:r>
      <w:r w:rsidR="004670D0" w:rsidRPr="004670D0">
        <w:rPr>
          <w:i/>
        </w:rPr>
      </w:r>
      <w:r w:rsidR="004670D0" w:rsidRPr="004670D0">
        <w:rPr>
          <w:i/>
        </w:rPr>
        <w:fldChar w:fldCharType="separate"/>
      </w:r>
      <w:r w:rsidR="00245837">
        <w:rPr>
          <w:i/>
        </w:rPr>
        <w:t>3.3.1.9</w:t>
      </w:r>
      <w:r w:rsidR="004670D0" w:rsidRPr="004670D0">
        <w:rPr>
          <w:i/>
        </w:rPr>
        <w:fldChar w:fldCharType="end"/>
      </w:r>
    </w:p>
    <w:p w:rsidR="00892F73" w:rsidRDefault="00892F73" w:rsidP="00892F73">
      <w:pPr>
        <w:pStyle w:val="Heading6"/>
      </w:pPr>
      <w:r>
        <w:t>Клас диаграма</w:t>
      </w:r>
    </w:p>
    <w:p w:rsidR="00892F73" w:rsidRDefault="00892F73" w:rsidP="00892F73">
      <w:pPr>
        <w:pStyle w:val="BodyText"/>
        <w:keepNext/>
        <w:jc w:val="center"/>
      </w:pPr>
      <w:r>
        <w:rPr>
          <w:noProof/>
          <w:lang w:val="en-US" w:eastAsia="en-US"/>
        </w:rPr>
        <w:drawing>
          <wp:inline distT="0" distB="0" distL="0" distR="0" wp14:anchorId="0A0E7F59" wp14:editId="69383353">
            <wp:extent cx="5274310" cy="36518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classdiag.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651885"/>
                    </a:xfrm>
                    <a:prstGeom prst="rect">
                      <a:avLst/>
                    </a:prstGeom>
                  </pic:spPr>
                </pic:pic>
              </a:graphicData>
            </a:graphic>
          </wp:inline>
        </w:drawing>
      </w:r>
    </w:p>
    <w:p w:rsidR="00892F73" w:rsidRDefault="00892F73" w:rsidP="00892F7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52</w:t>
      </w:r>
      <w:r w:rsidR="00E73236">
        <w:rPr>
          <w:noProof/>
        </w:rPr>
        <w:fldChar w:fldCharType="end"/>
      </w:r>
      <w:r>
        <w:t xml:space="preserve"> (клас диаграма на XMIConverter)</w:t>
      </w:r>
    </w:p>
    <w:p w:rsidR="00892F73" w:rsidRDefault="00892F73" w:rsidP="00892F73">
      <w:pPr>
        <w:pStyle w:val="Heading6"/>
      </w:pPr>
      <w:r>
        <w:lastRenderedPageBreak/>
        <w:t>Изпълнение</w:t>
      </w:r>
    </w:p>
    <w:p w:rsidR="00A71F8F" w:rsidRDefault="00A71F8F" w:rsidP="00A71F8F">
      <w:pPr>
        <w:pStyle w:val="BodyText"/>
        <w:keepNext/>
        <w:jc w:val="center"/>
      </w:pPr>
      <w:r>
        <w:rPr>
          <w:noProof/>
          <w:lang w:val="en-US" w:eastAsia="en-US"/>
        </w:rPr>
        <w:drawing>
          <wp:inline distT="0" distB="0" distL="0" distR="0" wp14:anchorId="2C15E79F" wp14:editId="5F638AE3">
            <wp:extent cx="3168877" cy="237799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iconverterrundiag.png"/>
                    <pic:cNvPicPr/>
                  </pic:nvPicPr>
                  <pic:blipFill>
                    <a:blip r:embed="rId67">
                      <a:extLst>
                        <a:ext uri="{28A0092B-C50C-407E-A947-70E740481C1C}">
                          <a14:useLocalDpi xmlns:a14="http://schemas.microsoft.com/office/drawing/2010/main" val="0"/>
                        </a:ext>
                      </a:extLst>
                    </a:blip>
                    <a:stretch>
                      <a:fillRect/>
                    </a:stretch>
                  </pic:blipFill>
                  <pic:spPr>
                    <a:xfrm>
                      <a:off x="0" y="0"/>
                      <a:ext cx="3171252" cy="2379775"/>
                    </a:xfrm>
                    <a:prstGeom prst="rect">
                      <a:avLst/>
                    </a:prstGeom>
                  </pic:spPr>
                </pic:pic>
              </a:graphicData>
            </a:graphic>
          </wp:inline>
        </w:drawing>
      </w:r>
    </w:p>
    <w:p w:rsidR="00892F73" w:rsidRDefault="00A71F8F" w:rsidP="00A71F8F">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53</w:t>
      </w:r>
      <w:r w:rsidR="00E73236">
        <w:rPr>
          <w:noProof/>
        </w:rPr>
        <w:fldChar w:fldCharType="end"/>
      </w:r>
      <w:r>
        <w:t xml:space="preserve"> (последователност на изпълнение на функционалността на XMIConverter)</w:t>
      </w:r>
    </w:p>
    <w:p w:rsidR="00F1661E" w:rsidRDefault="00F1661E" w:rsidP="00F1661E">
      <w:pPr>
        <w:rPr>
          <w:i/>
        </w:rPr>
      </w:pPr>
      <w:r>
        <w:t xml:space="preserve">По заявка на </w:t>
      </w:r>
      <w:r w:rsidRPr="00F1661E">
        <w:rPr>
          <w:i/>
        </w:rPr>
        <w:t>потребителя</w:t>
      </w:r>
      <w:r>
        <w:t xml:space="preserve">: </w:t>
      </w:r>
      <w:r w:rsidRPr="00F1661E">
        <w:rPr>
          <w:i/>
        </w:rPr>
        <w:t>convert(…)</w:t>
      </w:r>
      <w:r>
        <w:t xml:space="preserve"> със аргументи </w:t>
      </w:r>
      <w:r w:rsidRPr="00CD4126">
        <w:rPr>
          <w:i/>
        </w:rPr>
        <w:t xml:space="preserve">входен </w:t>
      </w:r>
      <w:r w:rsidR="00CD4126" w:rsidRPr="00CD4126">
        <w:rPr>
          <w:i/>
        </w:rPr>
        <w:t>модел</w:t>
      </w:r>
      <w:r w:rsidR="00CD4126">
        <w:t xml:space="preserve"> отговарящ на мета-модела на системата (</w:t>
      </w:r>
      <w:r w:rsidR="00CD4126" w:rsidRPr="00CD4126">
        <w:rPr>
          <w:i/>
        </w:rPr>
        <w:fldChar w:fldCharType="begin"/>
      </w:r>
      <w:r w:rsidR="00CD4126" w:rsidRPr="00CD4126">
        <w:rPr>
          <w:i/>
        </w:rPr>
        <w:instrText xml:space="preserve"> REF _Ref398641486 \r \h </w:instrText>
      </w:r>
      <w:r w:rsidR="00CD4126">
        <w:rPr>
          <w:i/>
        </w:rPr>
        <w:instrText xml:space="preserve"> \* MERGEFORMAT </w:instrText>
      </w:r>
      <w:r w:rsidR="00CD4126" w:rsidRPr="00CD4126">
        <w:rPr>
          <w:i/>
        </w:rPr>
      </w:r>
      <w:r w:rsidR="00CD4126" w:rsidRPr="00CD4126">
        <w:rPr>
          <w:i/>
        </w:rPr>
        <w:fldChar w:fldCharType="separate"/>
      </w:r>
      <w:r w:rsidR="00245837">
        <w:rPr>
          <w:i/>
        </w:rPr>
        <w:t>5.2</w:t>
      </w:r>
      <w:r w:rsidR="00CD4126" w:rsidRPr="00CD4126">
        <w:rPr>
          <w:i/>
        </w:rPr>
        <w:fldChar w:fldCharType="end"/>
      </w:r>
      <w:r w:rsidR="00CD4126">
        <w:t xml:space="preserve">) и </w:t>
      </w:r>
      <w:r w:rsidR="00CD4126" w:rsidRPr="00CD4126">
        <w:rPr>
          <w:i/>
        </w:rPr>
        <w:t>изходен XMI модел</w:t>
      </w:r>
      <w:r w:rsidR="00CD4126" w:rsidRPr="00CD4126">
        <w:t xml:space="preserve">, </w:t>
      </w:r>
      <w:r w:rsidR="00CD4126">
        <w:t xml:space="preserve">обхождаме елементите на входния модел и ги конвертираме в съответстващ </w:t>
      </w:r>
      <w:r w:rsidR="00CD4126" w:rsidRPr="00CD4126">
        <w:rPr>
          <w:i/>
        </w:rPr>
        <w:t>XMI модел</w:t>
      </w:r>
      <w:r w:rsidR="00CD4126">
        <w:rPr>
          <w:i/>
        </w:rPr>
        <w:t>.</w:t>
      </w:r>
    </w:p>
    <w:p w:rsidR="00314807" w:rsidRDefault="00314807" w:rsidP="00314807">
      <w:pPr>
        <w:pStyle w:val="Heading3"/>
      </w:pPr>
      <w:bookmarkStart w:id="1490" w:name="_Ref400115321"/>
      <w:bookmarkStart w:id="1491" w:name="_Toc412060278"/>
      <w:r>
        <w:t>Слой Генерация на базов код</w:t>
      </w:r>
      <w:bookmarkEnd w:id="1490"/>
      <w:bookmarkEnd w:id="1491"/>
    </w:p>
    <w:p w:rsidR="00314807" w:rsidRDefault="00314807" w:rsidP="00314807">
      <w:pPr>
        <w:keepNext/>
        <w:jc w:val="center"/>
      </w:pPr>
      <w:r>
        <w:rPr>
          <w:noProof/>
          <w:lang w:val="en-US" w:eastAsia="en-US"/>
        </w:rPr>
        <w:drawing>
          <wp:inline distT="0" distB="0" distL="0" distR="0" wp14:anchorId="08D4154A" wp14:editId="4B415DCC">
            <wp:extent cx="2817871" cy="27627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17787" cy="2762643"/>
                    </a:xfrm>
                    <a:prstGeom prst="rect">
                      <a:avLst/>
                    </a:prstGeom>
                  </pic:spPr>
                </pic:pic>
              </a:graphicData>
            </a:graphic>
          </wp:inline>
        </w:drawing>
      </w:r>
    </w:p>
    <w:p w:rsidR="00314807" w:rsidRDefault="00314807" w:rsidP="0031480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54</w:t>
      </w:r>
      <w:r w:rsidR="00E73236">
        <w:rPr>
          <w:noProof/>
        </w:rPr>
        <w:fldChar w:fldCharType="end"/>
      </w:r>
      <w:r>
        <w:t xml:space="preserve"> (слой Генерация на базов код)</w:t>
      </w:r>
    </w:p>
    <w:p w:rsidR="00B7261F" w:rsidRDefault="00B7261F" w:rsidP="00314807">
      <w:pPr>
        <w:pStyle w:val="Caption"/>
        <w:jc w:val="center"/>
      </w:pPr>
    </w:p>
    <w:p w:rsidR="00DE6407" w:rsidRDefault="00B7261F" w:rsidP="00B7261F">
      <w:r>
        <w:t xml:space="preserve">Този слой е </w:t>
      </w:r>
      <w:del w:id="1492" w:author="aldi" w:date="2015-02-16T17:34:00Z">
        <w:r w:rsidDel="00C5690E">
          <w:delText xml:space="preserve">представен </w:delText>
        </w:r>
      </w:del>
      <w:ins w:id="1493" w:author="aldi" w:date="2015-02-16T17:34:00Z">
        <w:r w:rsidR="00C5690E">
          <w:t xml:space="preserve">реализиран чрез </w:t>
        </w:r>
      </w:ins>
      <w:r>
        <w:t xml:space="preserve">от </w:t>
      </w:r>
      <w:r w:rsidRPr="00B7261F">
        <w:rPr>
          <w:i/>
        </w:rPr>
        <w:t>Acceleo</w:t>
      </w:r>
      <w:r>
        <w:t xml:space="preserve"> проект поради изискване </w:t>
      </w:r>
      <w:r w:rsidRPr="00B7261F">
        <w:rPr>
          <w:i/>
        </w:rPr>
        <w:fldChar w:fldCharType="begin"/>
      </w:r>
      <w:r w:rsidRPr="00B7261F">
        <w:rPr>
          <w:i/>
        </w:rPr>
        <w:instrText xml:space="preserve"> REF _Ref398728470 \r \h </w:instrText>
      </w:r>
      <w:r>
        <w:rPr>
          <w:i/>
        </w:rPr>
        <w:instrText xml:space="preserve"> \* MERGEFORMAT </w:instrText>
      </w:r>
      <w:r w:rsidRPr="00B7261F">
        <w:rPr>
          <w:i/>
        </w:rPr>
      </w:r>
      <w:r w:rsidRPr="00B7261F">
        <w:rPr>
          <w:i/>
        </w:rPr>
        <w:fldChar w:fldCharType="separate"/>
      </w:r>
      <w:r w:rsidR="00245837">
        <w:rPr>
          <w:i/>
        </w:rPr>
        <w:t>4.3.4</w:t>
      </w:r>
      <w:r w:rsidRPr="00B7261F">
        <w:rPr>
          <w:i/>
        </w:rPr>
        <w:fldChar w:fldCharType="end"/>
      </w:r>
      <w:r>
        <w:t>.</w:t>
      </w:r>
      <w:r w:rsidR="001D23D3">
        <w:t xml:space="preserve"> Проекта изпълнява изискване </w:t>
      </w:r>
      <w:r w:rsidR="001D23D3" w:rsidRPr="001D23D3">
        <w:rPr>
          <w:i/>
        </w:rPr>
        <w:fldChar w:fldCharType="begin"/>
      </w:r>
      <w:r w:rsidR="001D23D3" w:rsidRPr="001D23D3">
        <w:rPr>
          <w:i/>
        </w:rPr>
        <w:instrText xml:space="preserve"> REF _Ref398297851 \r \h </w:instrText>
      </w:r>
      <w:r w:rsidR="001D23D3">
        <w:rPr>
          <w:i/>
        </w:rPr>
        <w:instrText xml:space="preserve"> \* MERGEFORMAT </w:instrText>
      </w:r>
      <w:r w:rsidR="001D23D3" w:rsidRPr="001D23D3">
        <w:rPr>
          <w:i/>
        </w:rPr>
      </w:r>
      <w:r w:rsidR="001D23D3" w:rsidRPr="001D23D3">
        <w:rPr>
          <w:i/>
        </w:rPr>
        <w:fldChar w:fldCharType="separate"/>
      </w:r>
      <w:r w:rsidR="00245837">
        <w:rPr>
          <w:i/>
        </w:rPr>
        <w:t>3.3.1.10</w:t>
      </w:r>
      <w:r w:rsidR="001D23D3" w:rsidRPr="001D23D3">
        <w:rPr>
          <w:i/>
        </w:rPr>
        <w:fldChar w:fldCharType="end"/>
      </w:r>
      <w:r w:rsidR="001D23D3">
        <w:t>.</w:t>
      </w:r>
      <w:r>
        <w:t xml:space="preserve"> Като входни данни получава сериализирания UML модел в XMI формат, след което </w:t>
      </w:r>
      <w:r w:rsidR="008D32D0">
        <w:t xml:space="preserve">се </w:t>
      </w:r>
      <w:r>
        <w:t>генерира базов код на базата на UML модела посредством следните файлови шаблони:</w:t>
      </w:r>
    </w:p>
    <w:p w:rsidR="00DE6407" w:rsidRDefault="00DE6407">
      <w:pPr>
        <w:spacing w:after="0"/>
        <w:jc w:val="left"/>
      </w:pPr>
      <w:r>
        <w:br w:type="page"/>
      </w:r>
    </w:p>
    <w:p w:rsidR="00D845E7" w:rsidRDefault="00D845E7" w:rsidP="00D845E7">
      <w:pPr>
        <w:pStyle w:val="Heading4"/>
      </w:pPr>
      <w:r>
        <w:lastRenderedPageBreak/>
        <w:t>Файлова структура</w:t>
      </w:r>
    </w:p>
    <w:p w:rsidR="00120BBD" w:rsidRDefault="00F34207" w:rsidP="00120BBD">
      <w:pPr>
        <w:keepNext/>
        <w:jc w:val="center"/>
      </w:pPr>
      <w:r>
        <w:rPr>
          <w:noProof/>
          <w:lang w:val="en-US" w:eastAsia="en-US"/>
        </w:rPr>
        <w:drawing>
          <wp:inline distT="0" distB="0" distL="0" distR="0" wp14:anchorId="25B83181" wp14:editId="264FE5E6">
            <wp:extent cx="4190163" cy="3675794"/>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94345" cy="3679462"/>
                    </a:xfrm>
                    <a:prstGeom prst="rect">
                      <a:avLst/>
                    </a:prstGeom>
                  </pic:spPr>
                </pic:pic>
              </a:graphicData>
            </a:graphic>
          </wp:inline>
        </w:drawing>
      </w:r>
    </w:p>
    <w:p w:rsidR="00D845E7" w:rsidRDefault="00120BBD" w:rsidP="00120BBD">
      <w:pPr>
        <w:pStyle w:val="Caption"/>
        <w:jc w:val="center"/>
      </w:pPr>
      <w:bookmarkStart w:id="1494" w:name="_Ref398729543"/>
      <w:bookmarkStart w:id="1495" w:name="_Ref398729535"/>
      <w:r>
        <w:t xml:space="preserve">Фигура </w:t>
      </w:r>
      <w:r w:rsidR="00E73236">
        <w:fldChar w:fldCharType="begin"/>
      </w:r>
      <w:r w:rsidR="00E73236">
        <w:instrText xml:space="preserve"> SEQ Фигура \* ARABIC </w:instrText>
      </w:r>
      <w:r w:rsidR="00E73236">
        <w:fldChar w:fldCharType="separate"/>
      </w:r>
      <w:r w:rsidR="00245837">
        <w:rPr>
          <w:noProof/>
        </w:rPr>
        <w:t>55</w:t>
      </w:r>
      <w:r w:rsidR="00E73236">
        <w:rPr>
          <w:noProof/>
        </w:rPr>
        <w:fldChar w:fldCharType="end"/>
      </w:r>
      <w:bookmarkEnd w:id="1494"/>
      <w:r>
        <w:t xml:space="preserve"> (файлова структура на Генератор на базов код)</w:t>
      </w:r>
      <w:bookmarkEnd w:id="1495"/>
    </w:p>
    <w:p w:rsidR="00F032EB" w:rsidRDefault="00F032EB" w:rsidP="00F032EB">
      <w:pPr>
        <w:pStyle w:val="Heading5"/>
      </w:pPr>
      <w:r>
        <w:t>RteImpl.mtl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_Ref398729242 \r \h </w:instrText>
      </w:r>
      <w:r>
        <w:rPr>
          <w:i/>
        </w:rPr>
        <w:instrText xml:space="preserve"> \* MERGEFORMAT </w:instrText>
      </w:r>
      <w:r w:rsidRPr="00F032EB">
        <w:rPr>
          <w:i/>
        </w:rPr>
      </w:r>
      <w:r w:rsidRPr="00F032EB">
        <w:rPr>
          <w:i/>
        </w:rPr>
        <w:fldChar w:fldCharType="separate"/>
      </w:r>
      <w:r w:rsidR="00245837">
        <w:rPr>
          <w:i/>
        </w:rPr>
        <w:t>3.3.3.3.2</w:t>
      </w:r>
      <w:r w:rsidRPr="00F032EB">
        <w:rPr>
          <w:i/>
        </w:rPr>
        <w:fldChar w:fldCharType="end"/>
      </w:r>
    </w:p>
    <w:p w:rsidR="00F032EB" w:rsidRPr="00F032EB" w:rsidRDefault="00F032EB" w:rsidP="00F032EB">
      <w:pPr>
        <w:pStyle w:val="Heading5"/>
      </w:pPr>
      <w:r>
        <w:t>RteHeader.mtl</w:t>
      </w:r>
    </w:p>
    <w:p w:rsidR="001D23D3"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_Ref398729294 \r \h </w:instrText>
      </w:r>
      <w:r>
        <w:rPr>
          <w:i/>
        </w:rPr>
        <w:instrText xml:space="preserve"> \* MERGEFORMAT </w:instrText>
      </w:r>
      <w:r w:rsidRPr="00F032EB">
        <w:rPr>
          <w:i/>
        </w:rPr>
      </w:r>
      <w:r w:rsidRPr="00F032EB">
        <w:rPr>
          <w:i/>
        </w:rPr>
        <w:fldChar w:fldCharType="separate"/>
      </w:r>
      <w:r w:rsidR="00245837">
        <w:rPr>
          <w:i/>
        </w:rPr>
        <w:t>3.3.3.3.1</w:t>
      </w:r>
      <w:r w:rsidRPr="00F032EB">
        <w:rPr>
          <w:i/>
        </w:rPr>
        <w:fldChar w:fldCharType="end"/>
      </w:r>
    </w:p>
    <w:p w:rsidR="00F032EB" w:rsidRDefault="00F032EB" w:rsidP="00F032EB">
      <w:pPr>
        <w:pStyle w:val="Heading5"/>
      </w:pPr>
      <w:r>
        <w:t>RteComponentImpl.mtl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_Ref398729368 \r \h </w:instrText>
      </w:r>
      <w:r>
        <w:rPr>
          <w:i/>
        </w:rPr>
        <w:instrText xml:space="preserve"> \* MERGEFORMAT </w:instrText>
      </w:r>
      <w:r w:rsidRPr="00F032EB">
        <w:rPr>
          <w:i/>
        </w:rPr>
      </w:r>
      <w:r w:rsidRPr="00F032EB">
        <w:rPr>
          <w:i/>
        </w:rPr>
        <w:fldChar w:fldCharType="separate"/>
      </w:r>
      <w:r w:rsidR="00245837">
        <w:rPr>
          <w:i/>
        </w:rPr>
        <w:t>3.3.3.5</w:t>
      </w:r>
      <w:r w:rsidRPr="00F032EB">
        <w:rPr>
          <w:i/>
        </w:rPr>
        <w:fldChar w:fldCharType="end"/>
      </w:r>
    </w:p>
    <w:p w:rsidR="00F032EB" w:rsidRDefault="00F032EB" w:rsidP="00F032EB">
      <w:pPr>
        <w:pStyle w:val="Heading5"/>
      </w:pPr>
      <w:r>
        <w:t>RteComponentHeader.mtl</w:t>
      </w:r>
    </w:p>
    <w:p w:rsidR="00F032EB" w:rsidRDefault="00F032EB" w:rsidP="00F032EB">
      <w:pPr>
        <w:rPr>
          <w:i/>
        </w:rPr>
      </w:pPr>
      <w:r>
        <w:t xml:space="preserve">Файлов шаблон с </w:t>
      </w:r>
      <w:r w:rsidRPr="00F032EB">
        <w:rPr>
          <w:i/>
        </w:rPr>
        <w:t>Acceleo</w:t>
      </w:r>
      <w:r>
        <w:t xml:space="preserve"> формат изпълняващ изискване </w:t>
      </w:r>
      <w:r w:rsidRPr="00F032EB">
        <w:rPr>
          <w:i/>
        </w:rPr>
        <w:fldChar w:fldCharType="begin"/>
      </w:r>
      <w:r w:rsidRPr="00F032EB">
        <w:rPr>
          <w:i/>
        </w:rPr>
        <w:instrText xml:space="preserve"> REF _Ref398729423 \r \h </w:instrText>
      </w:r>
      <w:r>
        <w:rPr>
          <w:i/>
        </w:rPr>
        <w:instrText xml:space="preserve"> \* MERGEFORMAT </w:instrText>
      </w:r>
      <w:r w:rsidRPr="00F032EB">
        <w:rPr>
          <w:i/>
        </w:rPr>
      </w:r>
      <w:r w:rsidRPr="00F032EB">
        <w:rPr>
          <w:i/>
        </w:rPr>
        <w:fldChar w:fldCharType="separate"/>
      </w:r>
      <w:r w:rsidR="00245837">
        <w:rPr>
          <w:i/>
        </w:rPr>
        <w:t>3.3.3.3.3</w:t>
      </w:r>
      <w:r w:rsidRPr="00F032EB">
        <w:rPr>
          <w:i/>
        </w:rPr>
        <w:fldChar w:fldCharType="end"/>
      </w:r>
    </w:p>
    <w:p w:rsidR="00CA0868" w:rsidRDefault="00CA0868" w:rsidP="00CA0868">
      <w:pPr>
        <w:pStyle w:val="Heading5"/>
      </w:pPr>
      <w:r>
        <w:t>main.mtl</w:t>
      </w:r>
    </w:p>
    <w:p w:rsidR="00686D12" w:rsidRDefault="00CA0868" w:rsidP="00CA0868">
      <w:r>
        <w:t xml:space="preserve">Кумулативен файлов шаблон с </w:t>
      </w:r>
      <w:r w:rsidRPr="00CA0868">
        <w:rPr>
          <w:i/>
        </w:rPr>
        <w:t>Accelеo</w:t>
      </w:r>
      <w:r>
        <w:t xml:space="preserve"> формат стартиращ генерацията на всеки един шаблон от</w:t>
      </w:r>
      <w:r w:rsidR="00CF319E">
        <w:t xml:space="preserve"> гореописаните (виж </w:t>
      </w:r>
      <w:r w:rsidRPr="00CA0868">
        <w:rPr>
          <w:i/>
        </w:rPr>
        <w:fldChar w:fldCharType="begin"/>
      </w:r>
      <w:r w:rsidRPr="00CA0868">
        <w:rPr>
          <w:i/>
        </w:rPr>
        <w:instrText xml:space="preserve"> REF _Ref398729543 \h </w:instrText>
      </w:r>
      <w:r>
        <w:rPr>
          <w:i/>
        </w:rPr>
        <w:instrText xml:space="preserve"> \* MERGEFORMAT </w:instrText>
      </w:r>
      <w:r w:rsidRPr="00CA0868">
        <w:rPr>
          <w:i/>
        </w:rPr>
      </w:r>
      <w:r w:rsidRPr="00CA0868">
        <w:rPr>
          <w:i/>
        </w:rPr>
        <w:fldChar w:fldCharType="separate"/>
      </w:r>
      <w:ins w:id="1496" w:author="mitko" w:date="2015-02-18T22:01:00Z">
        <w:r w:rsidR="00245837" w:rsidRPr="00245837">
          <w:rPr>
            <w:i/>
            <w:rPrChange w:id="1497" w:author="mitko" w:date="2015-02-18T22:01:00Z">
              <w:rPr/>
            </w:rPrChange>
          </w:rPr>
          <w:t xml:space="preserve">Фигура </w:t>
        </w:r>
        <w:r w:rsidR="00245837" w:rsidRPr="00245837">
          <w:rPr>
            <w:i/>
            <w:noProof/>
            <w:rPrChange w:id="1498" w:author="mitko" w:date="2015-02-18T22:01:00Z">
              <w:rPr>
                <w:noProof/>
              </w:rPr>
            </w:rPrChange>
          </w:rPr>
          <w:t>55</w:t>
        </w:r>
      </w:ins>
      <w:del w:id="1499" w:author="mitko" w:date="2015-02-18T21:54:00Z">
        <w:r w:rsidR="00A34B04" w:rsidRPr="00A34B04" w:rsidDel="002C26F0">
          <w:rPr>
            <w:i/>
          </w:rPr>
          <w:delText xml:space="preserve">Фигура </w:delText>
        </w:r>
        <w:r w:rsidR="00A34B04" w:rsidRPr="00A34B04" w:rsidDel="002C26F0">
          <w:rPr>
            <w:i/>
            <w:noProof/>
          </w:rPr>
          <w:delText>55</w:delText>
        </w:r>
      </w:del>
      <w:r w:rsidRPr="00CA0868">
        <w:rPr>
          <w:i/>
        </w:rPr>
        <w:fldChar w:fldCharType="end"/>
      </w:r>
      <w:r w:rsidR="00CF319E" w:rsidRPr="00CF319E">
        <w:t>)</w:t>
      </w:r>
      <w:r>
        <w:t>.</w:t>
      </w:r>
    </w:p>
    <w:p w:rsidR="00686D12" w:rsidRDefault="00686D12">
      <w:pPr>
        <w:spacing w:after="0"/>
        <w:jc w:val="left"/>
      </w:pPr>
      <w:r>
        <w:br w:type="page"/>
      </w:r>
    </w:p>
    <w:p w:rsidR="00CD7F1C" w:rsidRDefault="00CD7F1C" w:rsidP="000B17C1">
      <w:pPr>
        <w:pStyle w:val="Heading2"/>
      </w:pPr>
      <w:bookmarkStart w:id="1500" w:name="_Toc397093015"/>
      <w:bookmarkStart w:id="1501" w:name="_Ref400114055"/>
      <w:bookmarkStart w:id="1502" w:name="_Toc412060279"/>
      <w:r w:rsidRPr="002925D3">
        <w:lastRenderedPageBreak/>
        <w:t>Ресурсни</w:t>
      </w:r>
      <w:r>
        <w:rPr>
          <w:lang w:val="ru-RU"/>
        </w:rPr>
        <w:t xml:space="preserve"> и</w:t>
      </w:r>
      <w:r w:rsidRPr="002925D3">
        <w:t xml:space="preserve"> спомагателни</w:t>
      </w:r>
      <w:r>
        <w:rPr>
          <w:lang w:val="ru-RU"/>
        </w:rPr>
        <w:t xml:space="preserve"> модули</w:t>
      </w:r>
      <w:bookmarkEnd w:id="1500"/>
      <w:bookmarkEnd w:id="1501"/>
      <w:bookmarkEnd w:id="1502"/>
    </w:p>
    <w:p w:rsidR="006008B2" w:rsidRDefault="006008B2" w:rsidP="006008B2">
      <w:pPr>
        <w:keepNext/>
        <w:jc w:val="center"/>
      </w:pPr>
      <w:r>
        <w:rPr>
          <w:noProof/>
          <w:lang w:val="en-US" w:eastAsia="en-US"/>
        </w:rPr>
        <w:drawing>
          <wp:inline distT="0" distB="0" distL="0" distR="0" wp14:anchorId="62337FB2" wp14:editId="6CB6B304">
            <wp:extent cx="2608350" cy="255730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09063" cy="2558005"/>
                    </a:xfrm>
                    <a:prstGeom prst="rect">
                      <a:avLst/>
                    </a:prstGeom>
                  </pic:spPr>
                </pic:pic>
              </a:graphicData>
            </a:graphic>
          </wp:inline>
        </w:drawing>
      </w:r>
    </w:p>
    <w:p w:rsidR="006008B2" w:rsidRPr="006008B2" w:rsidRDefault="006008B2" w:rsidP="006008B2">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56</w:t>
      </w:r>
      <w:r w:rsidR="00E73236">
        <w:rPr>
          <w:noProof/>
        </w:rPr>
        <w:fldChar w:fldCharType="end"/>
      </w:r>
      <w:r>
        <w:t xml:space="preserve"> (слой Външни модули)</w:t>
      </w:r>
    </w:p>
    <w:p w:rsidR="006008B2" w:rsidRDefault="006008B2" w:rsidP="006008B2">
      <w:pPr>
        <w:pStyle w:val="Heading3"/>
      </w:pPr>
      <w:bookmarkStart w:id="1503" w:name="_Toc412060280"/>
      <w:r>
        <w:t>Пакетна диаграма</w:t>
      </w:r>
      <w:bookmarkEnd w:id="1503"/>
    </w:p>
    <w:p w:rsidR="005431BB" w:rsidRDefault="006008B2" w:rsidP="005431BB">
      <w:pPr>
        <w:keepNext/>
        <w:jc w:val="center"/>
      </w:pPr>
      <w:r>
        <w:rPr>
          <w:noProof/>
          <w:lang w:val="en-US" w:eastAsia="en-US"/>
        </w:rPr>
        <w:drawing>
          <wp:inline distT="0" distB="0" distL="0" distR="0" wp14:anchorId="37FE9B1D" wp14:editId="3D916859">
            <wp:extent cx="2067156" cy="389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ackdiag.png"/>
                    <pic:cNvPicPr/>
                  </pic:nvPicPr>
                  <pic:blipFill>
                    <a:blip r:embed="rId71">
                      <a:extLst>
                        <a:ext uri="{28A0092B-C50C-407E-A947-70E740481C1C}">
                          <a14:useLocalDpi xmlns:a14="http://schemas.microsoft.com/office/drawing/2010/main" val="0"/>
                        </a:ext>
                      </a:extLst>
                    </a:blip>
                    <a:stretch>
                      <a:fillRect/>
                    </a:stretch>
                  </pic:blipFill>
                  <pic:spPr>
                    <a:xfrm>
                      <a:off x="0" y="0"/>
                      <a:ext cx="2070684" cy="3898142"/>
                    </a:xfrm>
                    <a:prstGeom prst="rect">
                      <a:avLst/>
                    </a:prstGeom>
                  </pic:spPr>
                </pic:pic>
              </a:graphicData>
            </a:graphic>
          </wp:inline>
        </w:drawing>
      </w:r>
    </w:p>
    <w:p w:rsidR="006008B2" w:rsidRDefault="005431BB" w:rsidP="005431BB">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57</w:t>
      </w:r>
      <w:r w:rsidR="00E73236">
        <w:rPr>
          <w:noProof/>
        </w:rPr>
        <w:fldChar w:fldCharType="end"/>
      </w:r>
      <w:r>
        <w:t xml:space="preserve"> (пакетн</w:t>
      </w:r>
      <w:r w:rsidR="00CD6B29">
        <w:t>а диаграма Lib</w:t>
      </w:r>
      <w:r>
        <w:t>)</w:t>
      </w:r>
    </w:p>
    <w:p w:rsidR="0084301F" w:rsidRDefault="0084301F" w:rsidP="0084301F">
      <w:r>
        <w:t>Външни модули използвани от системата са следните:</w:t>
      </w:r>
    </w:p>
    <w:p w:rsidR="0084301F" w:rsidRDefault="0084301F" w:rsidP="00A930EA">
      <w:pPr>
        <w:pStyle w:val="ListParagraph"/>
        <w:numPr>
          <w:ilvl w:val="0"/>
          <w:numId w:val="23"/>
        </w:numPr>
      </w:pPr>
      <w:r>
        <w:t xml:space="preserve">os </w:t>
      </w:r>
      <w:r w:rsidR="00E95542">
        <w:t>–</w:t>
      </w:r>
      <w:r>
        <w:t xml:space="preserve"> </w:t>
      </w:r>
      <w:r w:rsidR="001D08E1">
        <w:t xml:space="preserve">стандартен </w:t>
      </w:r>
      <w:r w:rsidR="00E95542">
        <w:t xml:space="preserve">Python </w:t>
      </w:r>
      <w:r w:rsidR="001D08E1">
        <w:t xml:space="preserve">модул с </w:t>
      </w:r>
      <w:r w:rsidR="00E95542">
        <w:t>интерфейси на операционната система</w:t>
      </w:r>
    </w:p>
    <w:p w:rsidR="00E95542" w:rsidRDefault="00E95542" w:rsidP="00A930EA">
      <w:pPr>
        <w:pStyle w:val="ListParagraph"/>
        <w:numPr>
          <w:ilvl w:val="0"/>
          <w:numId w:val="23"/>
        </w:numPr>
      </w:pPr>
      <w:r>
        <w:t xml:space="preserve">re </w:t>
      </w:r>
      <w:r w:rsidR="001D08E1">
        <w:t>–</w:t>
      </w:r>
      <w:r>
        <w:t xml:space="preserve"> </w:t>
      </w:r>
      <w:r w:rsidR="001D08E1">
        <w:t>стандартен Python модул за операции с регулярни изрази</w:t>
      </w:r>
    </w:p>
    <w:p w:rsidR="001D08E1" w:rsidRPr="006008B2" w:rsidRDefault="001D08E1" w:rsidP="00A930EA">
      <w:pPr>
        <w:pStyle w:val="ListParagraph"/>
        <w:numPr>
          <w:ilvl w:val="0"/>
          <w:numId w:val="23"/>
        </w:numPr>
      </w:pPr>
      <w:r>
        <w:lastRenderedPageBreak/>
        <w:t xml:space="preserve">xmi – библиотека имплементация на </w:t>
      </w:r>
      <w:r w:rsidRPr="001D08E1">
        <w:t>XMI мета-модела</w:t>
      </w:r>
      <w:r w:rsidR="009F4E60">
        <w:t xml:space="preserve">, базирана на </w:t>
      </w:r>
      <w:commentRangeStart w:id="1504"/>
      <w:r w:rsidR="009F4E60" w:rsidRPr="009F4E60">
        <w:rPr>
          <w:i/>
        </w:rPr>
        <w:t>PyEMOF</w:t>
      </w:r>
      <w:commentRangeEnd w:id="1504"/>
      <w:r w:rsidR="00C5690E">
        <w:rPr>
          <w:rStyle w:val="CommentReference"/>
        </w:rPr>
        <w:commentReference w:id="1504"/>
      </w:r>
    </w:p>
    <w:p w:rsidR="000B17C1" w:rsidRPr="00F05820" w:rsidRDefault="00CD7F1C" w:rsidP="00F05820">
      <w:pPr>
        <w:pStyle w:val="Heading1"/>
      </w:pPr>
      <w:bookmarkStart w:id="1505" w:name="_Toc397093016"/>
      <w:bookmarkStart w:id="1506" w:name="_Ref411171807"/>
      <w:bookmarkStart w:id="1507" w:name="_Ref411180263"/>
      <w:bookmarkStart w:id="1508" w:name="_Toc412060281"/>
      <w:r w:rsidRPr="00F05820">
        <w:lastRenderedPageBreak/>
        <w:t>Реализация, т</w:t>
      </w:r>
      <w:r w:rsidR="004A6E88" w:rsidRPr="00F05820">
        <w:t>естване</w:t>
      </w:r>
      <w:r w:rsidRPr="00F05820">
        <w:t>/експерименти</w:t>
      </w:r>
      <w:bookmarkEnd w:id="1505"/>
      <w:bookmarkEnd w:id="1506"/>
      <w:bookmarkEnd w:id="1507"/>
      <w:bookmarkEnd w:id="1508"/>
    </w:p>
    <w:p w:rsidR="00C3793A" w:rsidRDefault="00D471DC" w:rsidP="00D471DC">
      <w:pPr>
        <w:rPr>
          <w:b/>
        </w:rPr>
      </w:pPr>
      <w:r w:rsidRPr="00D471DC">
        <w:rPr>
          <w:b/>
        </w:rPr>
        <w:t>Абстракт:</w:t>
      </w:r>
    </w:p>
    <w:p w:rsidR="00D471DC" w:rsidRPr="00D471DC" w:rsidRDefault="00D471DC" w:rsidP="00D471DC">
      <w:pPr>
        <w:rPr>
          <w:rFonts w:ascii="Cambria Math" w:hAnsi="Cambria Math"/>
        </w:rPr>
      </w:pPr>
      <w:r>
        <w:t xml:space="preserve">Тази глава описва реализацията на модулите дефинирани в глава </w:t>
      </w:r>
      <w:r w:rsidRPr="0091658B">
        <w:rPr>
          <w:i/>
        </w:rPr>
        <w:fldChar w:fldCharType="begin"/>
      </w:r>
      <w:r w:rsidRPr="0091658B">
        <w:rPr>
          <w:i/>
        </w:rPr>
        <w:instrText xml:space="preserve"> REF _Ref400112072 \r \h </w:instrText>
      </w:r>
      <w:r>
        <w:rPr>
          <w:i/>
        </w:rPr>
        <w:instrText xml:space="preserve"> \* MERGEFORMAT </w:instrText>
      </w:r>
      <w:r w:rsidRPr="0091658B">
        <w:rPr>
          <w:i/>
        </w:rPr>
      </w:r>
      <w:r w:rsidRPr="0091658B">
        <w:rPr>
          <w:i/>
        </w:rPr>
        <w:fldChar w:fldCharType="separate"/>
      </w:r>
      <w:r w:rsidR="00245837">
        <w:rPr>
          <w:i/>
        </w:rPr>
        <w:t>5</w:t>
      </w:r>
      <w:r w:rsidRPr="0091658B">
        <w:rPr>
          <w:i/>
        </w:rPr>
        <w:fldChar w:fldCharType="end"/>
      </w:r>
      <w:r>
        <w:t xml:space="preserve">. след това представя стратегията за тестване на системата за покриване на функционалните и нефункционалните изисквания и резултатите от прилагането </w:t>
      </w:r>
      <w:r w:rsidRPr="00865201">
        <w:rPr>
          <w:rFonts w:ascii="Cambria Math" w:hAnsi="Cambria Math" w:cs="Cambria Math"/>
        </w:rPr>
        <w:t>ѝ</w:t>
      </w:r>
      <w:r w:rsidRPr="00865201">
        <w:rPr>
          <w:rFonts w:cs="Times New Roman"/>
        </w:rPr>
        <w:t>.</w:t>
      </w:r>
    </w:p>
    <w:p w:rsidR="00CD7F1C" w:rsidRDefault="00CD7F1C" w:rsidP="000B17C1">
      <w:pPr>
        <w:pStyle w:val="Heading2"/>
      </w:pPr>
      <w:bookmarkStart w:id="1509" w:name="_Toc397093017"/>
      <w:bookmarkStart w:id="1510" w:name="_Ref400903747"/>
      <w:bookmarkStart w:id="1511" w:name="_Ref411108480"/>
      <w:bookmarkStart w:id="1512" w:name="_Toc412060282"/>
      <w:r>
        <w:rPr>
          <w:lang w:val="ru-RU"/>
        </w:rPr>
        <w:t>Реализация на</w:t>
      </w:r>
      <w:r w:rsidRPr="002925D3">
        <w:t xml:space="preserve"> модулите</w:t>
      </w:r>
      <w:bookmarkEnd w:id="1509"/>
      <w:bookmarkEnd w:id="1510"/>
      <w:bookmarkEnd w:id="1511"/>
      <w:bookmarkEnd w:id="1512"/>
    </w:p>
    <w:p w:rsidR="00710E56" w:rsidRDefault="00710E56" w:rsidP="00710E56">
      <w:r>
        <w:t xml:space="preserve">Модулите дефинирани в Глава </w:t>
      </w:r>
      <w:r w:rsidRPr="0091658B">
        <w:rPr>
          <w:i/>
        </w:rPr>
        <w:fldChar w:fldCharType="begin"/>
      </w:r>
      <w:r w:rsidRPr="0091658B">
        <w:rPr>
          <w:i/>
        </w:rPr>
        <w:instrText xml:space="preserve"> REF _Ref400112072 \r \h </w:instrText>
      </w:r>
      <w:r w:rsidR="0091658B">
        <w:rPr>
          <w:i/>
        </w:rPr>
        <w:instrText xml:space="preserve"> \* MERGEFORMAT </w:instrText>
      </w:r>
      <w:r w:rsidRPr="0091658B">
        <w:rPr>
          <w:i/>
        </w:rPr>
      </w:r>
      <w:r w:rsidRPr="0091658B">
        <w:rPr>
          <w:i/>
        </w:rPr>
        <w:fldChar w:fldCharType="separate"/>
      </w:r>
      <w:r w:rsidR="00245837">
        <w:rPr>
          <w:i/>
        </w:rPr>
        <w:t>5</w:t>
      </w:r>
      <w:r w:rsidRPr="0091658B">
        <w:rPr>
          <w:i/>
        </w:rPr>
        <w:fldChar w:fldCharType="end"/>
      </w:r>
      <w:r>
        <w:t>, са генерирани</w:t>
      </w:r>
      <w:r w:rsidR="0091658B">
        <w:t xml:space="preserve"> посредством BoUML по указание на точк</w:t>
      </w:r>
      <w:r w:rsidR="00574D4B">
        <w:t xml:space="preserve">и </w:t>
      </w:r>
      <w:r w:rsidR="00574D4B" w:rsidRPr="00574D4B">
        <w:rPr>
          <w:i/>
        </w:rPr>
        <w:fldChar w:fldCharType="begin"/>
      </w:r>
      <w:r w:rsidR="00574D4B" w:rsidRPr="00574D4B">
        <w:rPr>
          <w:i/>
        </w:rPr>
        <w:instrText xml:space="preserve"> REF _Ref397422090 \r \h </w:instrText>
      </w:r>
      <w:r w:rsidR="00574D4B">
        <w:rPr>
          <w:i/>
        </w:rPr>
        <w:instrText xml:space="preserve"> \* MERGEFORMAT </w:instrText>
      </w:r>
      <w:r w:rsidR="00574D4B" w:rsidRPr="00574D4B">
        <w:rPr>
          <w:i/>
        </w:rPr>
      </w:r>
      <w:r w:rsidR="00574D4B" w:rsidRPr="00574D4B">
        <w:rPr>
          <w:i/>
        </w:rPr>
        <w:fldChar w:fldCharType="separate"/>
      </w:r>
      <w:r w:rsidR="00245837">
        <w:rPr>
          <w:i/>
        </w:rPr>
        <w:t>4.1.2</w:t>
      </w:r>
      <w:r w:rsidR="00574D4B" w:rsidRPr="00574D4B">
        <w:rPr>
          <w:i/>
        </w:rPr>
        <w:fldChar w:fldCharType="end"/>
      </w:r>
      <w:r w:rsidR="00574D4B">
        <w:t xml:space="preserve"> и </w:t>
      </w:r>
      <w:r w:rsidR="00574D4B" w:rsidRPr="00574D4B">
        <w:rPr>
          <w:i/>
        </w:rPr>
        <w:fldChar w:fldCharType="begin"/>
      </w:r>
      <w:r w:rsidR="00574D4B" w:rsidRPr="00574D4B">
        <w:rPr>
          <w:i/>
        </w:rPr>
        <w:instrText xml:space="preserve"> REF _Ref409885591 \r \h </w:instrText>
      </w:r>
      <w:r w:rsidR="00574D4B">
        <w:rPr>
          <w:i/>
        </w:rPr>
        <w:instrText xml:space="preserve"> \* MERGEFORMAT </w:instrText>
      </w:r>
      <w:r w:rsidR="00574D4B" w:rsidRPr="00574D4B">
        <w:rPr>
          <w:i/>
        </w:rPr>
      </w:r>
      <w:r w:rsidR="00574D4B" w:rsidRPr="00574D4B">
        <w:rPr>
          <w:i/>
        </w:rPr>
        <w:fldChar w:fldCharType="separate"/>
      </w:r>
      <w:r w:rsidR="00245837">
        <w:rPr>
          <w:i/>
        </w:rPr>
        <w:t>4.3.3</w:t>
      </w:r>
      <w:r w:rsidR="00574D4B" w:rsidRPr="00574D4B">
        <w:rPr>
          <w:i/>
        </w:rPr>
        <w:fldChar w:fldCharType="end"/>
      </w:r>
      <w:r w:rsidR="002B0DF2">
        <w:rPr>
          <w:i/>
        </w:rPr>
        <w:t xml:space="preserve"> </w:t>
      </w:r>
      <w:r w:rsidR="002B0DF2">
        <w:t xml:space="preserve">следвайки структурата изобразена на </w:t>
      </w:r>
      <w:r w:rsidR="00201320" w:rsidRPr="00D30A44">
        <w:rPr>
          <w:i/>
        </w:rPr>
        <w:fldChar w:fldCharType="begin"/>
      </w:r>
      <w:r w:rsidR="00201320" w:rsidRPr="00D30A44">
        <w:rPr>
          <w:i/>
        </w:rPr>
        <w:instrText xml:space="preserve"> REF _Ref398551728 \h </w:instrText>
      </w:r>
      <w:r w:rsidR="00201320">
        <w:rPr>
          <w:i/>
        </w:rPr>
        <w:instrText xml:space="preserve"> \* MERGEFORMAT </w:instrText>
      </w:r>
      <w:r w:rsidR="00201320" w:rsidRPr="00D30A44">
        <w:rPr>
          <w:i/>
        </w:rPr>
      </w:r>
      <w:r w:rsidR="00201320" w:rsidRPr="00D30A44">
        <w:rPr>
          <w:i/>
        </w:rPr>
        <w:fldChar w:fldCharType="separate"/>
      </w:r>
      <w:ins w:id="1513" w:author="mitko" w:date="2015-02-18T22:01:00Z">
        <w:r w:rsidR="00245837" w:rsidRPr="00245837">
          <w:rPr>
            <w:i/>
            <w:rPrChange w:id="1514" w:author="mitko" w:date="2015-02-18T22:01:00Z">
              <w:rPr/>
            </w:rPrChange>
          </w:rPr>
          <w:t xml:space="preserve">Фигура </w:t>
        </w:r>
        <w:r w:rsidR="00245837" w:rsidRPr="00245837">
          <w:rPr>
            <w:i/>
            <w:noProof/>
            <w:rPrChange w:id="1515" w:author="mitko" w:date="2015-02-18T22:01:00Z">
              <w:rPr>
                <w:noProof/>
              </w:rPr>
            </w:rPrChange>
          </w:rPr>
          <w:t>25</w:t>
        </w:r>
      </w:ins>
      <w:del w:id="1516" w:author="mitko" w:date="2015-02-18T21:54:00Z">
        <w:r w:rsidR="00A34B04" w:rsidRPr="00A34B04" w:rsidDel="002C26F0">
          <w:rPr>
            <w:i/>
          </w:rPr>
          <w:delText xml:space="preserve">Фигура </w:delText>
        </w:r>
        <w:r w:rsidR="00A34B04" w:rsidRPr="00A34B04" w:rsidDel="002C26F0">
          <w:rPr>
            <w:i/>
            <w:noProof/>
          </w:rPr>
          <w:delText>25</w:delText>
        </w:r>
      </w:del>
      <w:r w:rsidR="00201320" w:rsidRPr="00D30A44">
        <w:rPr>
          <w:i/>
        </w:rPr>
        <w:fldChar w:fldCharType="end"/>
      </w:r>
      <w:r w:rsidR="0091658B">
        <w:t>, посредством следните диаграми на внедряване:</w:t>
      </w:r>
    </w:p>
    <w:p w:rsidR="00AF43C2" w:rsidRDefault="00AF43C2" w:rsidP="00AF43C2">
      <w:pPr>
        <w:pStyle w:val="Heading3"/>
      </w:pPr>
      <w:bookmarkStart w:id="1517" w:name="_Toc412060283"/>
      <w:r>
        <w:t>Анализатор (диаграма на внедряване)</w:t>
      </w:r>
      <w:bookmarkEnd w:id="1517"/>
    </w:p>
    <w:p w:rsidR="00D063BC" w:rsidRDefault="00AF43C2" w:rsidP="00D063BC">
      <w:pPr>
        <w:keepNext/>
        <w:jc w:val="center"/>
      </w:pPr>
      <w:r>
        <w:rPr>
          <w:noProof/>
          <w:lang w:val="en-US" w:eastAsia="en-US"/>
        </w:rPr>
        <w:drawing>
          <wp:inline distT="0" distB="0" distL="0" distR="0" wp14:anchorId="0E5CFCBF" wp14:editId="2058D9C5">
            <wp:extent cx="2705627" cy="22088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r.png"/>
                    <pic:cNvPicPr/>
                  </pic:nvPicPr>
                  <pic:blipFill>
                    <a:blip r:embed="rId72">
                      <a:extLst>
                        <a:ext uri="{28A0092B-C50C-407E-A947-70E740481C1C}">
                          <a14:useLocalDpi xmlns:a14="http://schemas.microsoft.com/office/drawing/2010/main" val="0"/>
                        </a:ext>
                      </a:extLst>
                    </a:blip>
                    <a:stretch>
                      <a:fillRect/>
                    </a:stretch>
                  </pic:blipFill>
                  <pic:spPr>
                    <a:xfrm>
                      <a:off x="0" y="0"/>
                      <a:ext cx="2709584" cy="2212041"/>
                    </a:xfrm>
                    <a:prstGeom prst="rect">
                      <a:avLst/>
                    </a:prstGeom>
                  </pic:spPr>
                </pic:pic>
              </a:graphicData>
            </a:graphic>
          </wp:inline>
        </w:drawing>
      </w:r>
    </w:p>
    <w:p w:rsidR="00DD3B8B" w:rsidRDefault="00D063BC" w:rsidP="00D063B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58</w:t>
      </w:r>
      <w:r w:rsidR="00E73236">
        <w:rPr>
          <w:noProof/>
        </w:rPr>
        <w:fldChar w:fldCharType="end"/>
      </w:r>
      <w:r>
        <w:t xml:space="preserve"> (Анализатор – диаграма на внедряване)</w:t>
      </w:r>
    </w:p>
    <w:p w:rsidR="00901B30" w:rsidRDefault="00901B30" w:rsidP="00D063BC">
      <w:pPr>
        <w:pStyle w:val="Caption"/>
        <w:jc w:val="center"/>
      </w:pPr>
    </w:p>
    <w:p w:rsidR="00865201" w:rsidRDefault="006802B9" w:rsidP="00D063BC">
      <w:r>
        <w:t xml:space="preserve">Представлява интерфейсите и класовете от </w:t>
      </w:r>
      <w:r w:rsidR="002B7C2C">
        <w:t xml:space="preserve">точка </w:t>
      </w:r>
      <w:r w:rsidR="002B7C2C" w:rsidRPr="002B7C2C">
        <w:rPr>
          <w:i/>
        </w:rPr>
        <w:fldChar w:fldCharType="begin"/>
      </w:r>
      <w:r w:rsidR="002B7C2C" w:rsidRPr="002B7C2C">
        <w:rPr>
          <w:i/>
        </w:rPr>
        <w:instrText xml:space="preserve"> REF _Ref400112976 \r \h </w:instrText>
      </w:r>
      <w:r w:rsidR="002B7C2C">
        <w:rPr>
          <w:i/>
        </w:rPr>
        <w:instrText xml:space="preserve"> \* MERGEFORMAT </w:instrText>
      </w:r>
      <w:r w:rsidR="002B7C2C" w:rsidRPr="002B7C2C">
        <w:rPr>
          <w:i/>
        </w:rPr>
      </w:r>
      <w:r w:rsidR="002B7C2C" w:rsidRPr="002B7C2C">
        <w:rPr>
          <w:i/>
        </w:rPr>
        <w:fldChar w:fldCharType="separate"/>
      </w:r>
      <w:r w:rsidR="00245837">
        <w:rPr>
          <w:i/>
        </w:rPr>
        <w:t>5.3.1</w:t>
      </w:r>
      <w:r w:rsidR="002B7C2C" w:rsidRPr="002B7C2C">
        <w:rPr>
          <w:i/>
        </w:rPr>
        <w:fldChar w:fldCharType="end"/>
      </w:r>
      <w:r w:rsidR="002B7C2C">
        <w:t xml:space="preserve"> </w:t>
      </w:r>
      <w:r>
        <w:t xml:space="preserve">в </w:t>
      </w:r>
      <w:r w:rsidRPr="006802B9">
        <w:rPr>
          <w:i/>
        </w:rPr>
        <w:t>Python</w:t>
      </w:r>
      <w:r>
        <w:t xml:space="preserve"> </w:t>
      </w:r>
      <w:r w:rsidR="00DE2E4E">
        <w:t>модули</w:t>
      </w:r>
      <w:r>
        <w:t>.</w:t>
      </w:r>
    </w:p>
    <w:p w:rsidR="00865201" w:rsidRDefault="00865201">
      <w:pPr>
        <w:spacing w:after="0"/>
        <w:jc w:val="left"/>
      </w:pPr>
      <w:r>
        <w:br w:type="page"/>
      </w:r>
    </w:p>
    <w:p w:rsidR="00AF1B9C" w:rsidRDefault="00AF1B9C" w:rsidP="00AF1B9C">
      <w:pPr>
        <w:pStyle w:val="Heading3"/>
      </w:pPr>
      <w:bookmarkStart w:id="1518" w:name="_Toc412060284"/>
      <w:r>
        <w:lastRenderedPageBreak/>
        <w:t>Скенер</w:t>
      </w:r>
      <w:bookmarkEnd w:id="1518"/>
    </w:p>
    <w:p w:rsidR="00AF1B9C" w:rsidRDefault="00AF1B9C" w:rsidP="00AF1B9C">
      <w:pPr>
        <w:keepNext/>
        <w:jc w:val="center"/>
      </w:pPr>
      <w:r>
        <w:rPr>
          <w:noProof/>
          <w:lang w:val="en-US" w:eastAsia="en-US"/>
        </w:rPr>
        <w:drawing>
          <wp:inline distT="0" distB="0" distL="0" distR="0" wp14:anchorId="0BA71EC1" wp14:editId="255390D5">
            <wp:extent cx="3390405" cy="2038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ng"/>
                    <pic:cNvPicPr/>
                  </pic:nvPicPr>
                  <pic:blipFill>
                    <a:blip r:embed="rId73">
                      <a:extLst>
                        <a:ext uri="{28A0092B-C50C-407E-A947-70E740481C1C}">
                          <a14:useLocalDpi xmlns:a14="http://schemas.microsoft.com/office/drawing/2010/main" val="0"/>
                        </a:ext>
                      </a:extLst>
                    </a:blip>
                    <a:stretch>
                      <a:fillRect/>
                    </a:stretch>
                  </pic:blipFill>
                  <pic:spPr>
                    <a:xfrm>
                      <a:off x="0" y="0"/>
                      <a:ext cx="3395404" cy="2041681"/>
                    </a:xfrm>
                    <a:prstGeom prst="rect">
                      <a:avLst/>
                    </a:prstGeom>
                  </pic:spPr>
                </pic:pic>
              </a:graphicData>
            </a:graphic>
          </wp:inline>
        </w:drawing>
      </w:r>
    </w:p>
    <w:p w:rsidR="00AF1B9C" w:rsidRPr="007179DB" w:rsidRDefault="00AF1B9C" w:rsidP="00AF1B9C">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59</w:t>
      </w:r>
      <w:r w:rsidR="00E73236">
        <w:rPr>
          <w:noProof/>
        </w:rPr>
        <w:fldChar w:fldCharType="end"/>
      </w:r>
      <w:r>
        <w:t xml:space="preserve"> (Скенер – диаграма на внедряване)</w:t>
      </w:r>
    </w:p>
    <w:p w:rsidR="00AF1B9C" w:rsidRDefault="00AF1B9C" w:rsidP="00D063BC">
      <w:r>
        <w:t xml:space="preserve">Представлява интерфейсите и класовете от точка </w:t>
      </w:r>
      <w:r w:rsidRPr="007179DB">
        <w:rPr>
          <w:i/>
        </w:rPr>
        <w:fldChar w:fldCharType="begin"/>
      </w:r>
      <w:r w:rsidRPr="007179DB">
        <w:rPr>
          <w:i/>
        </w:rPr>
        <w:instrText xml:space="preserve"> REF _Ref400113532 \r \h </w:instrText>
      </w:r>
      <w:r>
        <w:rPr>
          <w:i/>
        </w:rPr>
        <w:instrText xml:space="preserve"> \* MERGEFORMAT </w:instrText>
      </w:r>
      <w:r w:rsidRPr="007179DB">
        <w:rPr>
          <w:i/>
        </w:rPr>
      </w:r>
      <w:r w:rsidRPr="007179DB">
        <w:rPr>
          <w:i/>
        </w:rPr>
        <w:fldChar w:fldCharType="separate"/>
      </w:r>
      <w:r w:rsidR="00245837">
        <w:rPr>
          <w:i/>
        </w:rPr>
        <w:t>5.3.2</w:t>
      </w:r>
      <w:r w:rsidRPr="007179DB">
        <w:rPr>
          <w:i/>
        </w:rPr>
        <w:fldChar w:fldCharType="end"/>
      </w:r>
      <w:r>
        <w:t xml:space="preserve"> в </w:t>
      </w:r>
      <w:r w:rsidRPr="006802B9">
        <w:rPr>
          <w:i/>
        </w:rPr>
        <w:t>Python</w:t>
      </w:r>
      <w:r>
        <w:t xml:space="preserve"> модули.</w:t>
      </w:r>
    </w:p>
    <w:p w:rsidR="00246BEA" w:rsidRDefault="005B2B7B" w:rsidP="005B2B7B">
      <w:pPr>
        <w:pStyle w:val="Heading3"/>
      </w:pPr>
      <w:bookmarkStart w:id="1519" w:name="_Ref409474859"/>
      <w:bookmarkStart w:id="1520" w:name="_Toc412060285"/>
      <w:r>
        <w:t>Мета-модел</w:t>
      </w:r>
      <w:bookmarkEnd w:id="1519"/>
      <w:bookmarkEnd w:id="1520"/>
    </w:p>
    <w:p w:rsidR="00246BEA" w:rsidRDefault="005B2B7B" w:rsidP="005B2B7B">
      <w:pPr>
        <w:pStyle w:val="Heading4"/>
      </w:pPr>
      <w:r>
        <w:t>Инфраструктура (диаграма на внедряване)</w:t>
      </w:r>
    </w:p>
    <w:p w:rsidR="007850C6" w:rsidRDefault="005B2B7B" w:rsidP="007850C6">
      <w:pPr>
        <w:keepNext/>
        <w:jc w:val="center"/>
      </w:pPr>
      <w:r>
        <w:rPr>
          <w:noProof/>
          <w:lang w:val="en-US" w:eastAsia="en-US"/>
        </w:rPr>
        <w:drawing>
          <wp:inline distT="0" distB="0" distL="0" distR="0" wp14:anchorId="11E7F022" wp14:editId="09F3F709">
            <wp:extent cx="2751063" cy="24867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cture.png"/>
                    <pic:cNvPicPr/>
                  </pic:nvPicPr>
                  <pic:blipFill>
                    <a:blip r:embed="rId74">
                      <a:extLst>
                        <a:ext uri="{28A0092B-C50C-407E-A947-70E740481C1C}">
                          <a14:useLocalDpi xmlns:a14="http://schemas.microsoft.com/office/drawing/2010/main" val="0"/>
                        </a:ext>
                      </a:extLst>
                    </a:blip>
                    <a:stretch>
                      <a:fillRect/>
                    </a:stretch>
                  </pic:blipFill>
                  <pic:spPr>
                    <a:xfrm>
                      <a:off x="0" y="0"/>
                      <a:ext cx="2755560" cy="2490863"/>
                    </a:xfrm>
                    <a:prstGeom prst="rect">
                      <a:avLst/>
                    </a:prstGeom>
                  </pic:spPr>
                </pic:pic>
              </a:graphicData>
            </a:graphic>
          </wp:inline>
        </w:drawing>
      </w:r>
    </w:p>
    <w:p w:rsidR="005B2B7B" w:rsidRDefault="007850C6" w:rsidP="007850C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60</w:t>
      </w:r>
      <w:r w:rsidR="00E73236">
        <w:rPr>
          <w:noProof/>
        </w:rPr>
        <w:fldChar w:fldCharType="end"/>
      </w:r>
      <w:r>
        <w:t xml:space="preserve"> (Инфраструктура – диаграма на внедряване)</w:t>
      </w:r>
    </w:p>
    <w:p w:rsidR="00865201" w:rsidRDefault="007850C6" w:rsidP="007850C6">
      <w:r>
        <w:t xml:space="preserve">Представлява интерфейсите и класовете от точка </w:t>
      </w:r>
      <w:r w:rsidRPr="007850C6">
        <w:rPr>
          <w:i/>
        </w:rPr>
        <w:fldChar w:fldCharType="begin"/>
      </w:r>
      <w:r w:rsidRPr="007850C6">
        <w:rPr>
          <w:i/>
        </w:rPr>
        <w:instrText xml:space="preserve"> REF _Ref400113256 \r \h </w:instrText>
      </w:r>
      <w:r>
        <w:rPr>
          <w:i/>
        </w:rPr>
        <w:instrText xml:space="preserve"> \* MERGEFORMAT </w:instrText>
      </w:r>
      <w:r w:rsidRPr="007850C6">
        <w:rPr>
          <w:i/>
        </w:rPr>
      </w:r>
      <w:r w:rsidRPr="007850C6">
        <w:rPr>
          <w:i/>
        </w:rPr>
        <w:fldChar w:fldCharType="separate"/>
      </w:r>
      <w:r w:rsidR="00245837">
        <w:rPr>
          <w:i/>
        </w:rPr>
        <w:t>5.2.1</w:t>
      </w:r>
      <w:r w:rsidRPr="007850C6">
        <w:rPr>
          <w:i/>
        </w:rPr>
        <w:fldChar w:fldCharType="end"/>
      </w:r>
      <w:r>
        <w:t xml:space="preserve"> в </w:t>
      </w:r>
      <w:r w:rsidRPr="006802B9">
        <w:rPr>
          <w:i/>
        </w:rPr>
        <w:t>Python</w:t>
      </w:r>
      <w:r>
        <w:t xml:space="preserve"> </w:t>
      </w:r>
      <w:r w:rsidR="001274EE">
        <w:t>модули</w:t>
      </w:r>
      <w:r>
        <w:t>.</w:t>
      </w:r>
    </w:p>
    <w:p w:rsidR="00865201" w:rsidRDefault="00865201">
      <w:pPr>
        <w:spacing w:after="0"/>
        <w:jc w:val="left"/>
      </w:pPr>
      <w:r>
        <w:br w:type="page"/>
      </w:r>
    </w:p>
    <w:p w:rsidR="00A24FD2" w:rsidRDefault="00A24FD2" w:rsidP="00A24FD2">
      <w:pPr>
        <w:pStyle w:val="Heading4"/>
      </w:pPr>
      <w:r>
        <w:lastRenderedPageBreak/>
        <w:t>Софтуерен компонент (диаграма на внедряване)</w:t>
      </w:r>
    </w:p>
    <w:p w:rsidR="001D7606" w:rsidRDefault="001D7606" w:rsidP="001D7606">
      <w:pPr>
        <w:pStyle w:val="Caption"/>
        <w:keepNext/>
        <w:jc w:val="center"/>
      </w:pPr>
      <w:r>
        <w:rPr>
          <w:noProof/>
          <w:lang w:val="en-US"/>
        </w:rPr>
        <w:drawing>
          <wp:inline distT="0" distB="0" distL="0" distR="0" wp14:anchorId="6F58CDF6" wp14:editId="3CE25153">
            <wp:extent cx="4578982" cy="376969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component.png"/>
                    <pic:cNvPicPr/>
                  </pic:nvPicPr>
                  <pic:blipFill>
                    <a:blip r:embed="rId75">
                      <a:extLst>
                        <a:ext uri="{28A0092B-C50C-407E-A947-70E740481C1C}">
                          <a14:useLocalDpi xmlns:a14="http://schemas.microsoft.com/office/drawing/2010/main" val="0"/>
                        </a:ext>
                      </a:extLst>
                    </a:blip>
                    <a:stretch>
                      <a:fillRect/>
                    </a:stretch>
                  </pic:blipFill>
                  <pic:spPr>
                    <a:xfrm>
                      <a:off x="0" y="0"/>
                      <a:ext cx="4575276" cy="3766643"/>
                    </a:xfrm>
                    <a:prstGeom prst="rect">
                      <a:avLst/>
                    </a:prstGeom>
                  </pic:spPr>
                </pic:pic>
              </a:graphicData>
            </a:graphic>
          </wp:inline>
        </w:drawing>
      </w:r>
    </w:p>
    <w:p w:rsidR="007850C6" w:rsidRDefault="001D7606" w:rsidP="001D7606">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61</w:t>
      </w:r>
      <w:r w:rsidR="00E73236">
        <w:rPr>
          <w:noProof/>
        </w:rPr>
        <w:fldChar w:fldCharType="end"/>
      </w:r>
      <w:r>
        <w:t xml:space="preserve"> (Софтуерен компонент – диаграма на внедряване)</w:t>
      </w:r>
    </w:p>
    <w:p w:rsidR="00B86ABD" w:rsidRDefault="00B86ABD" w:rsidP="001D7606">
      <w:pPr>
        <w:pStyle w:val="Caption"/>
        <w:jc w:val="center"/>
      </w:pPr>
    </w:p>
    <w:p w:rsidR="00B86ABD" w:rsidRDefault="00B86ABD" w:rsidP="00B86ABD">
      <w:r>
        <w:t xml:space="preserve">Представлява интерфейсите и класовете от точка </w:t>
      </w:r>
      <w:r w:rsidRPr="00B86ABD">
        <w:rPr>
          <w:i/>
        </w:rPr>
        <w:fldChar w:fldCharType="begin"/>
      </w:r>
      <w:r w:rsidRPr="00B86ABD">
        <w:rPr>
          <w:i/>
        </w:rPr>
        <w:instrText xml:space="preserve"> REF _Ref400113708 \r \h </w:instrText>
      </w:r>
      <w:r>
        <w:rPr>
          <w:i/>
        </w:rPr>
        <w:instrText xml:space="preserve"> \* MERGEFORMAT </w:instrText>
      </w:r>
      <w:r w:rsidRPr="00B86ABD">
        <w:rPr>
          <w:i/>
        </w:rPr>
      </w:r>
      <w:r w:rsidRPr="00B86ABD">
        <w:rPr>
          <w:i/>
        </w:rPr>
        <w:fldChar w:fldCharType="separate"/>
      </w:r>
      <w:r w:rsidR="00245837">
        <w:rPr>
          <w:i/>
        </w:rPr>
        <w:t>5.2.2</w:t>
      </w:r>
      <w:r w:rsidRPr="00B86ABD">
        <w:rPr>
          <w:i/>
        </w:rPr>
        <w:fldChar w:fldCharType="end"/>
      </w:r>
      <w:r>
        <w:t xml:space="preserve"> в </w:t>
      </w:r>
      <w:r w:rsidRPr="006802B9">
        <w:rPr>
          <w:i/>
        </w:rPr>
        <w:t>Python</w:t>
      </w:r>
      <w:r>
        <w:t xml:space="preserve"> модули.</w:t>
      </w:r>
    </w:p>
    <w:p w:rsidR="0006779C" w:rsidRDefault="006D5AE0" w:rsidP="0006779C">
      <w:pPr>
        <w:pStyle w:val="Heading3"/>
      </w:pPr>
      <w:bookmarkStart w:id="1521" w:name="_Toc412060286"/>
      <w:r>
        <w:t>Сериализатор (диаграма на внедряване)</w:t>
      </w:r>
      <w:bookmarkEnd w:id="1521"/>
    </w:p>
    <w:p w:rsidR="00714A65" w:rsidRDefault="00013187" w:rsidP="00714A65">
      <w:pPr>
        <w:keepNext/>
        <w:jc w:val="center"/>
      </w:pPr>
      <w:r>
        <w:rPr>
          <w:noProof/>
          <w:lang w:val="en-US" w:eastAsia="en-US"/>
        </w:rPr>
        <w:drawing>
          <wp:inline distT="0" distB="0" distL="0" distR="0" wp14:anchorId="5156B9D7" wp14:editId="07243B09">
            <wp:extent cx="2404753" cy="20603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nverter.png"/>
                    <pic:cNvPicPr/>
                  </pic:nvPicPr>
                  <pic:blipFill>
                    <a:blip r:embed="rId76">
                      <a:extLst>
                        <a:ext uri="{28A0092B-C50C-407E-A947-70E740481C1C}">
                          <a14:useLocalDpi xmlns:a14="http://schemas.microsoft.com/office/drawing/2010/main" val="0"/>
                        </a:ext>
                      </a:extLst>
                    </a:blip>
                    <a:stretch>
                      <a:fillRect/>
                    </a:stretch>
                  </pic:blipFill>
                  <pic:spPr>
                    <a:xfrm>
                      <a:off x="0" y="0"/>
                      <a:ext cx="2410575" cy="2065310"/>
                    </a:xfrm>
                    <a:prstGeom prst="rect">
                      <a:avLst/>
                    </a:prstGeom>
                  </pic:spPr>
                </pic:pic>
              </a:graphicData>
            </a:graphic>
          </wp:inline>
        </w:drawing>
      </w:r>
    </w:p>
    <w:p w:rsidR="00013187" w:rsidRDefault="00714A65" w:rsidP="00714A6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62</w:t>
      </w:r>
      <w:r w:rsidR="00E73236">
        <w:rPr>
          <w:noProof/>
        </w:rPr>
        <w:fldChar w:fldCharType="end"/>
      </w:r>
      <w:r>
        <w:t xml:space="preserve"> (Сериализатор – диаграма на внедряване)</w:t>
      </w:r>
    </w:p>
    <w:p w:rsidR="00714A65" w:rsidRPr="00013187" w:rsidRDefault="00714A65" w:rsidP="00714A65">
      <w:pPr>
        <w:pStyle w:val="Caption"/>
        <w:jc w:val="center"/>
      </w:pPr>
    </w:p>
    <w:p w:rsidR="00865201" w:rsidRDefault="00714A65" w:rsidP="00714A65">
      <w:r>
        <w:t xml:space="preserve">Представлява интерфейсите и класовете от точка </w:t>
      </w:r>
      <w:r w:rsidRPr="00714A65">
        <w:rPr>
          <w:i/>
        </w:rPr>
        <w:fldChar w:fldCharType="begin"/>
      </w:r>
      <w:r w:rsidRPr="00714A65">
        <w:rPr>
          <w:i/>
        </w:rPr>
        <w:instrText xml:space="preserve"> REF _Ref400113852 \r \h </w:instrText>
      </w:r>
      <w:r>
        <w:rPr>
          <w:i/>
        </w:rPr>
        <w:instrText xml:space="preserve"> \* MERGEFORMAT </w:instrText>
      </w:r>
      <w:r w:rsidRPr="00714A65">
        <w:rPr>
          <w:i/>
        </w:rPr>
      </w:r>
      <w:r w:rsidRPr="00714A65">
        <w:rPr>
          <w:i/>
        </w:rPr>
        <w:fldChar w:fldCharType="separate"/>
      </w:r>
      <w:r w:rsidR="00245837">
        <w:rPr>
          <w:i/>
        </w:rPr>
        <w:t>5.3.4</w:t>
      </w:r>
      <w:r w:rsidRPr="00714A65">
        <w:rPr>
          <w:i/>
        </w:rPr>
        <w:fldChar w:fldCharType="end"/>
      </w:r>
      <w:r>
        <w:t xml:space="preserve"> в </w:t>
      </w:r>
      <w:r w:rsidRPr="006802B9">
        <w:rPr>
          <w:i/>
        </w:rPr>
        <w:t>Python</w:t>
      </w:r>
      <w:r>
        <w:t xml:space="preserve"> модули.</w:t>
      </w:r>
    </w:p>
    <w:p w:rsidR="00865201" w:rsidRDefault="00865201">
      <w:pPr>
        <w:spacing w:after="0"/>
        <w:jc w:val="left"/>
      </w:pPr>
      <w:r>
        <w:br w:type="page"/>
      </w:r>
    </w:p>
    <w:p w:rsidR="005E32A2" w:rsidRDefault="005E32A2" w:rsidP="005E32A2">
      <w:pPr>
        <w:pStyle w:val="Heading3"/>
      </w:pPr>
      <w:bookmarkStart w:id="1522" w:name="_Toc412060287"/>
      <w:r>
        <w:lastRenderedPageBreak/>
        <w:t>Спомагателни модули (диаграма на внедряване)</w:t>
      </w:r>
      <w:bookmarkEnd w:id="1522"/>
    </w:p>
    <w:p w:rsidR="006D1AD7" w:rsidRDefault="006D1AD7" w:rsidP="006D1AD7">
      <w:pPr>
        <w:keepNext/>
        <w:jc w:val="center"/>
      </w:pPr>
      <w:r>
        <w:rPr>
          <w:noProof/>
          <w:lang w:val="en-US" w:eastAsia="en-US"/>
        </w:rPr>
        <w:drawing>
          <wp:inline distT="0" distB="0" distL="0" distR="0" wp14:anchorId="13F97827" wp14:editId="64832644">
            <wp:extent cx="2535382" cy="18681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png"/>
                    <pic:cNvPicPr/>
                  </pic:nvPicPr>
                  <pic:blipFill>
                    <a:blip r:embed="rId77">
                      <a:extLst>
                        <a:ext uri="{28A0092B-C50C-407E-A947-70E740481C1C}">
                          <a14:useLocalDpi xmlns:a14="http://schemas.microsoft.com/office/drawing/2010/main" val="0"/>
                        </a:ext>
                      </a:extLst>
                    </a:blip>
                    <a:stretch>
                      <a:fillRect/>
                    </a:stretch>
                  </pic:blipFill>
                  <pic:spPr>
                    <a:xfrm>
                      <a:off x="0" y="0"/>
                      <a:ext cx="2535809" cy="1868491"/>
                    </a:xfrm>
                    <a:prstGeom prst="rect">
                      <a:avLst/>
                    </a:prstGeom>
                  </pic:spPr>
                </pic:pic>
              </a:graphicData>
            </a:graphic>
          </wp:inline>
        </w:drawing>
      </w:r>
    </w:p>
    <w:p w:rsidR="005E32A2" w:rsidRDefault="006D1AD7" w:rsidP="006D1AD7">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63</w:t>
      </w:r>
      <w:r w:rsidR="00E73236">
        <w:rPr>
          <w:noProof/>
        </w:rPr>
        <w:fldChar w:fldCharType="end"/>
      </w:r>
      <w:r>
        <w:t xml:space="preserve"> (Спомагателни модули – диаграма на внедряване)</w:t>
      </w:r>
    </w:p>
    <w:p w:rsidR="000D6001" w:rsidRDefault="000D6001" w:rsidP="006D1AD7"/>
    <w:p w:rsidR="00865201" w:rsidRDefault="006D1AD7" w:rsidP="006D1AD7">
      <w:r>
        <w:t xml:space="preserve">Представлява интерфейсите и класовете от точка </w:t>
      </w:r>
      <w:r w:rsidRPr="006D1AD7">
        <w:rPr>
          <w:i/>
        </w:rPr>
        <w:fldChar w:fldCharType="begin"/>
      </w:r>
      <w:r w:rsidRPr="006D1AD7">
        <w:rPr>
          <w:i/>
        </w:rPr>
        <w:instrText xml:space="preserve"> REF _Ref400114055 \r \h </w:instrText>
      </w:r>
      <w:r>
        <w:rPr>
          <w:i/>
        </w:rPr>
        <w:instrText xml:space="preserve"> \* MERGEFORMAT </w:instrText>
      </w:r>
      <w:r w:rsidRPr="006D1AD7">
        <w:rPr>
          <w:i/>
        </w:rPr>
      </w:r>
      <w:r w:rsidRPr="006D1AD7">
        <w:rPr>
          <w:i/>
        </w:rPr>
        <w:fldChar w:fldCharType="separate"/>
      </w:r>
      <w:r w:rsidR="00245837">
        <w:rPr>
          <w:i/>
        </w:rPr>
        <w:t>5.4</w:t>
      </w:r>
      <w:r w:rsidRPr="006D1AD7">
        <w:rPr>
          <w:i/>
        </w:rPr>
        <w:fldChar w:fldCharType="end"/>
      </w:r>
      <w:r>
        <w:t xml:space="preserve"> в</w:t>
      </w:r>
      <w:r w:rsidR="00CF09F4">
        <w:t>ъв външни</w:t>
      </w:r>
      <w:r>
        <w:t xml:space="preserve"> </w:t>
      </w:r>
      <w:r w:rsidRPr="006802B9">
        <w:rPr>
          <w:i/>
        </w:rPr>
        <w:t>Python</w:t>
      </w:r>
      <w:r>
        <w:t xml:space="preserve"> модули.</w:t>
      </w:r>
    </w:p>
    <w:p w:rsidR="00865201" w:rsidRDefault="00865201">
      <w:pPr>
        <w:spacing w:after="0"/>
        <w:jc w:val="left"/>
      </w:pPr>
      <w:r>
        <w:br w:type="page"/>
      </w:r>
    </w:p>
    <w:p w:rsidR="00C9327C" w:rsidRDefault="00C9327C" w:rsidP="00C9327C">
      <w:pPr>
        <w:pStyle w:val="Heading3"/>
      </w:pPr>
      <w:bookmarkStart w:id="1523" w:name="_Toc412060288"/>
      <w:r>
        <w:lastRenderedPageBreak/>
        <w:t>Специфични критерии за стандартна архитектура (диаграма на внедряване)</w:t>
      </w:r>
      <w:bookmarkEnd w:id="1523"/>
    </w:p>
    <w:p w:rsidR="000E6E0A" w:rsidRDefault="004A02F0" w:rsidP="000E6E0A">
      <w:pPr>
        <w:keepNext/>
      </w:pPr>
      <w:r>
        <w:rPr>
          <w:noProof/>
          <w:lang w:val="en-US" w:eastAsia="en-US"/>
        </w:rPr>
        <w:drawing>
          <wp:inline distT="0" distB="0" distL="0" distR="0" wp14:anchorId="165FDE17" wp14:editId="76D7D498">
            <wp:extent cx="5274310" cy="5212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k.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5212080"/>
                    </a:xfrm>
                    <a:prstGeom prst="rect">
                      <a:avLst/>
                    </a:prstGeom>
                  </pic:spPr>
                </pic:pic>
              </a:graphicData>
            </a:graphic>
          </wp:inline>
        </w:drawing>
      </w:r>
    </w:p>
    <w:p w:rsidR="000E6E0A" w:rsidRPr="000E6E0A" w:rsidRDefault="000E6E0A" w:rsidP="000E6E0A">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64</w:t>
      </w:r>
      <w:r w:rsidR="00E73236">
        <w:rPr>
          <w:noProof/>
        </w:rPr>
        <w:fldChar w:fldCharType="end"/>
      </w:r>
      <w:r>
        <w:t xml:space="preserve"> (Критерии за стандартна архитектура – диаграма на внедряване)</w:t>
      </w:r>
    </w:p>
    <w:p w:rsidR="00EC7389" w:rsidRDefault="00EC7389" w:rsidP="00EC7389">
      <w:r>
        <w:t xml:space="preserve">Представлява изискванията от точка </w:t>
      </w:r>
      <w:r w:rsidRPr="00EC7389">
        <w:rPr>
          <w:i/>
        </w:rPr>
        <w:fldChar w:fldCharType="begin"/>
      </w:r>
      <w:r w:rsidRPr="00EC7389">
        <w:rPr>
          <w:i/>
        </w:rPr>
        <w:instrText xml:space="preserve"> REF _Ref398216154 \r \h </w:instrText>
      </w:r>
      <w:r>
        <w:rPr>
          <w:i/>
        </w:rPr>
        <w:instrText xml:space="preserve"> \* MERGEFORMAT </w:instrText>
      </w:r>
      <w:r w:rsidRPr="00EC7389">
        <w:rPr>
          <w:i/>
        </w:rPr>
      </w:r>
      <w:r w:rsidRPr="00EC7389">
        <w:rPr>
          <w:i/>
        </w:rPr>
        <w:fldChar w:fldCharType="separate"/>
      </w:r>
      <w:r w:rsidR="00245837">
        <w:rPr>
          <w:i/>
        </w:rPr>
        <w:t>3.3.4</w:t>
      </w:r>
      <w:r w:rsidRPr="00EC7389">
        <w:rPr>
          <w:i/>
        </w:rPr>
        <w:fldChar w:fldCharType="end"/>
      </w:r>
      <w:r>
        <w:t xml:space="preserve"> в </w:t>
      </w:r>
      <w:r w:rsidRPr="006802B9">
        <w:rPr>
          <w:i/>
        </w:rPr>
        <w:t>Python</w:t>
      </w:r>
      <w:r>
        <w:t xml:space="preserve"> модули.</w:t>
      </w:r>
    </w:p>
    <w:p w:rsidR="00103031" w:rsidRDefault="00125743" w:rsidP="00125743">
      <w:pPr>
        <w:pStyle w:val="Heading3"/>
      </w:pPr>
      <w:bookmarkStart w:id="1524" w:name="_Ref411098123"/>
      <w:bookmarkStart w:id="1525" w:name="_Ref411098150"/>
      <w:bookmarkStart w:id="1526" w:name="_Toc412060289"/>
      <w:r>
        <w:t>Генерация на базов код (реализация)</w:t>
      </w:r>
      <w:bookmarkEnd w:id="1524"/>
      <w:bookmarkEnd w:id="1525"/>
      <w:bookmarkEnd w:id="1526"/>
    </w:p>
    <w:p w:rsidR="00125743" w:rsidRPr="002925D3" w:rsidRDefault="00125743" w:rsidP="00125743">
      <w:r>
        <w:t xml:space="preserve">Използвайки </w:t>
      </w:r>
      <w:r w:rsidRPr="00125743">
        <w:rPr>
          <w:i/>
        </w:rPr>
        <w:t>Eclipse</w:t>
      </w:r>
      <w:r>
        <w:t xml:space="preserve"> версия 4.3.2 (Kepler)</w:t>
      </w:r>
      <w:r w:rsidR="00B738B4">
        <w:t xml:space="preserve"> и съответстващия плъгин на </w:t>
      </w:r>
      <w:r w:rsidR="00B738B4" w:rsidRPr="00B738B4">
        <w:rPr>
          <w:i/>
        </w:rPr>
        <w:t>Acceleo</w:t>
      </w:r>
      <w:r w:rsidR="00B738B4">
        <w:t xml:space="preserve"> версия (3.4.2),</w:t>
      </w:r>
      <w:r>
        <w:t xml:space="preserve"> </w:t>
      </w:r>
      <w:r w:rsidR="00B738B4">
        <w:t>с</w:t>
      </w:r>
      <w:r>
        <w:t xml:space="preserve">ледвайки изискванията от точка </w:t>
      </w:r>
      <w:r w:rsidRPr="00B738B4">
        <w:rPr>
          <w:i/>
        </w:rPr>
        <w:fldChar w:fldCharType="begin"/>
      </w:r>
      <w:r w:rsidRPr="00B738B4">
        <w:rPr>
          <w:i/>
        </w:rPr>
        <w:instrText xml:space="preserve"> REF _Ref400115321 \r \h </w:instrText>
      </w:r>
      <w:r w:rsidR="00B738B4">
        <w:rPr>
          <w:i/>
        </w:rPr>
        <w:instrText xml:space="preserve"> \* MERGEFORMAT </w:instrText>
      </w:r>
      <w:r w:rsidRPr="00B738B4">
        <w:rPr>
          <w:i/>
        </w:rPr>
      </w:r>
      <w:r w:rsidRPr="00B738B4">
        <w:rPr>
          <w:i/>
        </w:rPr>
        <w:fldChar w:fldCharType="separate"/>
      </w:r>
      <w:r w:rsidR="00245837">
        <w:rPr>
          <w:i/>
        </w:rPr>
        <w:t>5.3.5</w:t>
      </w:r>
      <w:r w:rsidRPr="00B738B4">
        <w:rPr>
          <w:i/>
        </w:rPr>
        <w:fldChar w:fldCharType="end"/>
      </w:r>
      <w:r w:rsidR="00B738B4">
        <w:t xml:space="preserve">, е </w:t>
      </w:r>
      <w:r w:rsidR="002925D3">
        <w:t>създаден</w:t>
      </w:r>
      <w:r w:rsidR="00B738B4">
        <w:t xml:space="preserve"> проект за код генерация</w:t>
      </w:r>
      <w:r w:rsidR="00067872">
        <w:t xml:space="preserve"> на базата на UML модел</w:t>
      </w:r>
      <w:r w:rsidR="00B738B4">
        <w:t>.</w:t>
      </w:r>
    </w:p>
    <w:p w:rsidR="008436AF" w:rsidRDefault="004A6E88" w:rsidP="008436AF">
      <w:pPr>
        <w:pStyle w:val="Heading2"/>
      </w:pPr>
      <w:bookmarkStart w:id="1527" w:name="_Toc397093019"/>
      <w:bookmarkStart w:id="1528" w:name="_Toc412060290"/>
      <w:r w:rsidRPr="002925D3">
        <w:t>Планиране</w:t>
      </w:r>
      <w:r w:rsidRPr="00595992">
        <w:rPr>
          <w:lang w:val="ru-RU"/>
        </w:rPr>
        <w:t xml:space="preserve"> на</w:t>
      </w:r>
      <w:r w:rsidRPr="002925D3">
        <w:t xml:space="preserve"> тестването</w:t>
      </w:r>
      <w:bookmarkEnd w:id="1527"/>
      <w:bookmarkEnd w:id="1528"/>
    </w:p>
    <w:p w:rsidR="008436AF" w:rsidRDefault="008436AF" w:rsidP="008436AF">
      <w:pPr>
        <w:pStyle w:val="Heading3"/>
      </w:pPr>
      <w:bookmarkStart w:id="1529" w:name="_Ref411018744"/>
      <w:bookmarkStart w:id="1530" w:name="_Toc412060291"/>
      <w:r>
        <w:t>Цели</w:t>
      </w:r>
      <w:bookmarkEnd w:id="1529"/>
      <w:bookmarkEnd w:id="1530"/>
    </w:p>
    <w:p w:rsidR="008436AF" w:rsidRDefault="008436AF" w:rsidP="008436AF">
      <w:r>
        <w:t>Целта на тестовия план е да осигури 100% покритие на кода чрез отделни мод</w:t>
      </w:r>
      <w:r w:rsidR="00865201">
        <w:t>улни тестове. Както и да осигур</w:t>
      </w:r>
      <w:r w:rsidR="00865201">
        <w:rPr>
          <w:lang w:val="en-US"/>
        </w:rPr>
        <w:t>ят</w:t>
      </w:r>
      <w:r>
        <w:t xml:space="preserve"> функционални тестове на базата на </w:t>
      </w:r>
      <w:r w:rsidR="002925D3">
        <w:lastRenderedPageBreak/>
        <w:t>потребителските</w:t>
      </w:r>
      <w:r>
        <w:t xml:space="preserve"> </w:t>
      </w:r>
      <w:r w:rsidR="002925D3">
        <w:t>изисквания</w:t>
      </w:r>
      <w:r>
        <w:t xml:space="preserve"> </w:t>
      </w:r>
      <w:r w:rsidR="00BD5248">
        <w:t>и тестове покриващи нефункционалните изисквания.</w:t>
      </w:r>
    </w:p>
    <w:p w:rsidR="000F38A1" w:rsidRPr="008436AF" w:rsidRDefault="005B5AE7" w:rsidP="005B5AE7">
      <w:pPr>
        <w:pStyle w:val="Heading3"/>
      </w:pPr>
      <w:bookmarkStart w:id="1531" w:name="_Ref411109322"/>
      <w:bookmarkStart w:id="1532" w:name="_Toc412060292"/>
      <w:r>
        <w:t>Модулни тестове</w:t>
      </w:r>
      <w:bookmarkEnd w:id="1531"/>
      <w:bookmarkEnd w:id="1532"/>
    </w:p>
    <w:p w:rsidR="00E20E9D" w:rsidRDefault="00E20E9D" w:rsidP="00E20E9D">
      <w:r>
        <w:t xml:space="preserve">За тестване на всички модули от точка </w:t>
      </w:r>
      <w:r w:rsidRPr="00E20E9D">
        <w:rPr>
          <w:i/>
        </w:rPr>
        <w:fldChar w:fldCharType="begin"/>
      </w:r>
      <w:r w:rsidRPr="00E20E9D">
        <w:rPr>
          <w:i/>
        </w:rPr>
        <w:instrText xml:space="preserve"> REF _Ref400903747 \r \h </w:instrText>
      </w:r>
      <w:r>
        <w:rPr>
          <w:i/>
        </w:rPr>
        <w:instrText xml:space="preserve"> \* MERGEFORMAT </w:instrText>
      </w:r>
      <w:r w:rsidRPr="00E20E9D">
        <w:rPr>
          <w:i/>
        </w:rPr>
      </w:r>
      <w:r w:rsidRPr="00E20E9D">
        <w:rPr>
          <w:i/>
        </w:rPr>
        <w:fldChar w:fldCharType="separate"/>
      </w:r>
      <w:r w:rsidR="00245837">
        <w:rPr>
          <w:i/>
        </w:rPr>
        <w:t>6.1</w:t>
      </w:r>
      <w:r w:rsidRPr="00E20E9D">
        <w:rPr>
          <w:i/>
        </w:rPr>
        <w:fldChar w:fldCharType="end"/>
      </w:r>
      <w:r>
        <w:t xml:space="preserve"> е създаден </w:t>
      </w:r>
      <w:r w:rsidRPr="00B52624">
        <w:rPr>
          <w:i/>
        </w:rPr>
        <w:t>Acceleo</w:t>
      </w:r>
      <w:r>
        <w:t xml:space="preserve"> проект, който генерира тест</w:t>
      </w:r>
      <w:r w:rsidR="00E43473">
        <w:t>ов шаблон</w:t>
      </w:r>
      <w:r>
        <w:t xml:space="preserve"> за всеки един модул </w:t>
      </w:r>
      <w:r w:rsidR="003B5C26">
        <w:t>въз основа</w:t>
      </w:r>
      <w:r>
        <w:t xml:space="preserve"> модела на системата.</w:t>
      </w:r>
      <w:r w:rsidR="00656103">
        <w:t xml:space="preserve"> Тези тестови шаблони са на базата на стандартния </w:t>
      </w:r>
      <w:r w:rsidR="00656103" w:rsidRPr="00656103">
        <w:rPr>
          <w:i/>
        </w:rPr>
        <w:t>Python</w:t>
      </w:r>
      <w:r w:rsidR="00656103">
        <w:t xml:space="preserve"> модул за тестване: </w:t>
      </w:r>
      <w:r w:rsidR="00656103" w:rsidRPr="00656103">
        <w:rPr>
          <w:i/>
        </w:rPr>
        <w:t>unittest</w:t>
      </w:r>
      <w:r w:rsidR="00535E5B">
        <w:rPr>
          <w:i/>
        </w:rPr>
        <w:t>.</w:t>
      </w:r>
      <w:r w:rsidR="00535E5B">
        <w:t xml:space="preserve"> </w:t>
      </w:r>
      <w:r w:rsidR="00677B20">
        <w:t>Генерират се три типа методи за тестване:</w:t>
      </w:r>
    </w:p>
    <w:p w:rsidR="00677B20" w:rsidRDefault="00677B20" w:rsidP="00A930EA">
      <w:pPr>
        <w:pStyle w:val="ListParagraph"/>
        <w:numPr>
          <w:ilvl w:val="0"/>
          <w:numId w:val="27"/>
        </w:numPr>
      </w:pPr>
      <w:r>
        <w:t xml:space="preserve">Инициализация на теста (setUp) – подготовка преди изпълняване на тестовите процедури. </w:t>
      </w:r>
    </w:p>
    <w:p w:rsidR="00677B20" w:rsidRDefault="002925D3" w:rsidP="00A930EA">
      <w:pPr>
        <w:pStyle w:val="ListParagraph"/>
        <w:numPr>
          <w:ilvl w:val="0"/>
          <w:numId w:val="27"/>
        </w:numPr>
      </w:pPr>
      <w:r>
        <w:t>Тест</w:t>
      </w:r>
      <w:r w:rsidR="00677B20">
        <w:t xml:space="preserve"> за всеки метод на класа, който тестване – представлява:</w:t>
      </w:r>
    </w:p>
    <w:p w:rsidR="00677B20" w:rsidRDefault="00677B20" w:rsidP="00677B20">
      <w:pPr>
        <w:pStyle w:val="ListParagraph"/>
      </w:pPr>
    </w:p>
    <w:p w:rsidR="00677B20" w:rsidRPr="00677B20" w:rsidRDefault="00677B20" w:rsidP="00677B20">
      <w:pPr>
        <w:pStyle w:val="ListParagraph"/>
        <w:jc w:val="left"/>
        <w:rPr>
          <w:rFonts w:ascii="Courier New" w:hAnsi="Courier New" w:cs="Courier New"/>
        </w:rPr>
      </w:pPr>
      <w:r w:rsidRPr="00677B20">
        <w:rPr>
          <w:rFonts w:ascii="Courier New" w:hAnsi="Courier New" w:cs="Courier New"/>
          <w:b/>
        </w:rPr>
        <w:t>def</w:t>
      </w:r>
      <w:r w:rsidRPr="00677B20">
        <w:rPr>
          <w:rFonts w:ascii="Courier New" w:hAnsi="Courier New" w:cs="Courier New"/>
        </w:rPr>
        <w:t xml:space="preserve"> test</w:t>
      </w:r>
      <w:r w:rsidR="00B61252">
        <w:rPr>
          <w:rFonts w:ascii="Courier New" w:hAnsi="Courier New" w:cs="Courier New"/>
        </w:rPr>
        <w:t>_</w:t>
      </w:r>
      <w:r w:rsidRPr="00677B20">
        <w:rPr>
          <w:rFonts w:ascii="Courier New" w:hAnsi="Courier New" w:cs="Courier New"/>
        </w:rPr>
        <w:t>&lt;име на метода, който се тества&gt;(self):</w:t>
      </w:r>
    </w:p>
    <w:p w:rsidR="00677B20" w:rsidRDefault="00677B20" w:rsidP="00677B20">
      <w:pPr>
        <w:pStyle w:val="ListParagraph"/>
        <w:jc w:val="left"/>
        <w:rPr>
          <w:rFonts w:ascii="Courier New" w:hAnsi="Courier New" w:cs="Courier New"/>
        </w:rPr>
      </w:pPr>
      <w:r w:rsidRPr="00677B20">
        <w:rPr>
          <w:rFonts w:ascii="Courier New" w:hAnsi="Courier New" w:cs="Courier New"/>
        </w:rPr>
        <w:tab/>
        <w:t>&lt;ръчно описване на теста&gt;</w:t>
      </w:r>
    </w:p>
    <w:p w:rsidR="00677B20" w:rsidRDefault="00677B20" w:rsidP="00677B20">
      <w:pPr>
        <w:pStyle w:val="ListParagraph"/>
        <w:jc w:val="left"/>
        <w:rPr>
          <w:rFonts w:ascii="Courier New" w:hAnsi="Courier New" w:cs="Courier New"/>
        </w:rPr>
      </w:pPr>
      <w:r>
        <w:rPr>
          <w:rFonts w:ascii="Courier New" w:hAnsi="Courier New" w:cs="Courier New"/>
        </w:rPr>
        <w:tab/>
        <w:t>Pass</w:t>
      </w:r>
    </w:p>
    <w:p w:rsidR="00FE1F8E" w:rsidRDefault="00FE1F8E" w:rsidP="00677B20">
      <w:pPr>
        <w:pStyle w:val="ListParagraph"/>
        <w:jc w:val="left"/>
        <w:rPr>
          <w:rFonts w:ascii="Courier New" w:hAnsi="Courier New" w:cs="Courier New"/>
        </w:rPr>
      </w:pPr>
    </w:p>
    <w:p w:rsidR="00677B20" w:rsidRDefault="002925D3" w:rsidP="00A930EA">
      <w:pPr>
        <w:pStyle w:val="ListParagraph"/>
        <w:numPr>
          <w:ilvl w:val="0"/>
          <w:numId w:val="27"/>
        </w:numPr>
      </w:pPr>
      <w:r>
        <w:t>Приключване</w:t>
      </w:r>
      <w:r w:rsidR="00677B20">
        <w:t xml:space="preserve"> на тестването (tearDown) – изпълнява процедури необходими при </w:t>
      </w:r>
      <w:r>
        <w:t>приключването</w:t>
      </w:r>
      <w:r w:rsidR="00677B20">
        <w:t xml:space="preserve"> на теста</w:t>
      </w:r>
    </w:p>
    <w:p w:rsidR="0069728A" w:rsidRPr="00677B20" w:rsidRDefault="0069728A" w:rsidP="0069728A">
      <w:r>
        <w:t xml:space="preserve">Покритието на тестовете ще се проверява посредством стандартния модул </w:t>
      </w:r>
      <w:r w:rsidRPr="00822774">
        <w:rPr>
          <w:i/>
        </w:rPr>
        <w:t>coverage</w:t>
      </w:r>
      <w:r>
        <w:t xml:space="preserve"> на </w:t>
      </w:r>
      <w:r w:rsidRPr="00822774">
        <w:rPr>
          <w:i/>
        </w:rPr>
        <w:t>Python</w:t>
      </w:r>
      <w:r>
        <w:t>.</w:t>
      </w:r>
    </w:p>
    <w:p w:rsidR="00677B20" w:rsidRDefault="003A4670" w:rsidP="003A4670">
      <w:pPr>
        <w:pStyle w:val="Heading3"/>
      </w:pPr>
      <w:bookmarkStart w:id="1533" w:name="_Toc412060293"/>
      <w:r>
        <w:t>Функционални тестове</w:t>
      </w:r>
      <w:bookmarkEnd w:id="1533"/>
    </w:p>
    <w:p w:rsidR="003A4670" w:rsidRDefault="003A4670" w:rsidP="003A4670">
      <w:r>
        <w:t xml:space="preserve">На базата на точка </w:t>
      </w:r>
      <w:r w:rsidRPr="008436AF">
        <w:rPr>
          <w:i/>
        </w:rPr>
        <w:fldChar w:fldCharType="begin"/>
      </w:r>
      <w:r w:rsidRPr="008436AF">
        <w:rPr>
          <w:i/>
        </w:rPr>
        <w:instrText xml:space="preserve"> REF _Ref400905816 \r \h </w:instrText>
      </w:r>
      <w:r>
        <w:rPr>
          <w:i/>
        </w:rPr>
        <w:instrText xml:space="preserve"> \* MERGEFORMAT </w:instrText>
      </w:r>
      <w:r w:rsidRPr="008436AF">
        <w:rPr>
          <w:i/>
        </w:rPr>
      </w:r>
      <w:r w:rsidRPr="008436AF">
        <w:rPr>
          <w:i/>
        </w:rPr>
        <w:fldChar w:fldCharType="separate"/>
      </w:r>
      <w:r w:rsidR="00245837">
        <w:rPr>
          <w:i/>
        </w:rPr>
        <w:t>3.2</w:t>
      </w:r>
      <w:r w:rsidRPr="008436AF">
        <w:rPr>
          <w:i/>
        </w:rPr>
        <w:fldChar w:fldCharType="end"/>
      </w:r>
      <w:r>
        <w:t xml:space="preserve"> </w:t>
      </w:r>
      <w:r w:rsidR="00C81CCB">
        <w:t>е</w:t>
      </w:r>
      <w:r>
        <w:t xml:space="preserve"> изготв</w:t>
      </w:r>
      <w:r w:rsidR="00C81CCB">
        <w:t xml:space="preserve">ен </w:t>
      </w:r>
      <w:r>
        <w:t xml:space="preserve">ръчен тест </w:t>
      </w:r>
      <w:r w:rsidR="00C81CCB">
        <w:t>проверяващ всички изисквания</w:t>
      </w:r>
      <w:r w:rsidR="008B6744">
        <w:t>. След анализ на типичните случаи на употреба съставяме следните стъпки:</w:t>
      </w:r>
    </w:p>
    <w:p w:rsidR="008B6744" w:rsidRDefault="008B6744" w:rsidP="00A930EA">
      <w:pPr>
        <w:pStyle w:val="ListParagraph"/>
        <w:numPr>
          <w:ilvl w:val="0"/>
          <w:numId w:val="27"/>
        </w:numPr>
      </w:pPr>
      <w:r w:rsidRPr="008B6744">
        <w:rPr>
          <w:i/>
        </w:rPr>
        <w:t>Изпълнение на анализ</w:t>
      </w:r>
      <w:r>
        <w:t xml:space="preserve"> (</w:t>
      </w:r>
      <w:r w:rsidRPr="008B6744">
        <w:rPr>
          <w:i/>
        </w:rPr>
        <w:fldChar w:fldCharType="begin"/>
      </w:r>
      <w:r w:rsidRPr="008B6744">
        <w:rPr>
          <w:i/>
        </w:rPr>
        <w:instrText xml:space="preserve"> REF _Ref398209066 \r \h  \* MERGEFORMAT </w:instrText>
      </w:r>
      <w:r w:rsidRPr="008B6744">
        <w:rPr>
          <w:i/>
        </w:rPr>
      </w:r>
      <w:r w:rsidRPr="008B6744">
        <w:rPr>
          <w:i/>
        </w:rPr>
        <w:fldChar w:fldCharType="separate"/>
      </w:r>
      <w:r w:rsidR="00245837">
        <w:rPr>
          <w:i/>
        </w:rPr>
        <w:t>3.3.1.5</w:t>
      </w:r>
      <w:r w:rsidRPr="008B6744">
        <w:rPr>
          <w:i/>
        </w:rPr>
        <w:fldChar w:fldCharType="end"/>
      </w:r>
      <w:r>
        <w:t>) на даден проект</w:t>
      </w:r>
    </w:p>
    <w:p w:rsidR="0098247E" w:rsidRDefault="0098247E" w:rsidP="00A930EA">
      <w:pPr>
        <w:pStyle w:val="ListParagraph"/>
        <w:numPr>
          <w:ilvl w:val="0"/>
          <w:numId w:val="27"/>
        </w:numPr>
      </w:pPr>
      <w:r>
        <w:rPr>
          <w:i/>
        </w:rPr>
        <w:t xml:space="preserve">Сериализиране на UML модела </w:t>
      </w:r>
      <w:r w:rsidRPr="0098247E">
        <w:t>(</w:t>
      </w:r>
      <w:r w:rsidRPr="0098247E">
        <w:rPr>
          <w:i/>
        </w:rPr>
        <w:fldChar w:fldCharType="begin"/>
      </w:r>
      <w:r w:rsidRPr="0098247E">
        <w:rPr>
          <w:i/>
        </w:rPr>
        <w:instrText xml:space="preserve"> REF _Ref398212142 \r \h  \* MERGEFORMAT </w:instrText>
      </w:r>
      <w:r w:rsidRPr="0098247E">
        <w:rPr>
          <w:i/>
        </w:rPr>
      </w:r>
      <w:r w:rsidRPr="0098247E">
        <w:rPr>
          <w:i/>
        </w:rPr>
        <w:fldChar w:fldCharType="separate"/>
      </w:r>
      <w:r w:rsidR="00245837">
        <w:rPr>
          <w:i/>
        </w:rPr>
        <w:t>3.3.1.9</w:t>
      </w:r>
      <w:r w:rsidRPr="0098247E">
        <w:rPr>
          <w:i/>
        </w:rPr>
        <w:fldChar w:fldCharType="end"/>
      </w:r>
      <w:r w:rsidRPr="0098247E">
        <w:t>)</w:t>
      </w:r>
      <w:r>
        <w:t xml:space="preserve"> получен от предходната точка</w:t>
      </w:r>
    </w:p>
    <w:p w:rsidR="0098247E" w:rsidRDefault="0098247E" w:rsidP="00A930EA">
      <w:pPr>
        <w:pStyle w:val="ListParagraph"/>
        <w:numPr>
          <w:ilvl w:val="0"/>
          <w:numId w:val="27"/>
        </w:numPr>
      </w:pPr>
      <w:r>
        <w:rPr>
          <w:i/>
        </w:rPr>
        <w:t>Генериране на базов код</w:t>
      </w:r>
      <w:r>
        <w:t xml:space="preserve"> (</w:t>
      </w:r>
      <w:r w:rsidRPr="0098247E">
        <w:rPr>
          <w:i/>
        </w:rPr>
        <w:fldChar w:fldCharType="begin"/>
      </w:r>
      <w:r w:rsidRPr="0098247E">
        <w:rPr>
          <w:i/>
        </w:rPr>
        <w:instrText xml:space="preserve"> REF _Ref398297851 \r \h </w:instrText>
      </w:r>
      <w:r>
        <w:rPr>
          <w:i/>
        </w:rPr>
        <w:instrText xml:space="preserve"> \* MERGEFORMAT </w:instrText>
      </w:r>
      <w:r w:rsidRPr="0098247E">
        <w:rPr>
          <w:i/>
        </w:rPr>
      </w:r>
      <w:r w:rsidRPr="0098247E">
        <w:rPr>
          <w:i/>
        </w:rPr>
        <w:fldChar w:fldCharType="separate"/>
      </w:r>
      <w:r w:rsidR="00245837">
        <w:rPr>
          <w:i/>
        </w:rPr>
        <w:t>3.3.1.10</w:t>
      </w:r>
      <w:r w:rsidRPr="0098247E">
        <w:rPr>
          <w:i/>
        </w:rPr>
        <w:fldChar w:fldCharType="end"/>
      </w:r>
      <w:r>
        <w:t>) от сериализирания UML модел</w:t>
      </w:r>
    </w:p>
    <w:p w:rsidR="004F3C1E" w:rsidRDefault="004F3C1E" w:rsidP="004F3C1E">
      <w:pPr>
        <w:pStyle w:val="Heading3"/>
      </w:pPr>
      <w:bookmarkStart w:id="1534" w:name="_Toc412060294"/>
      <w:r>
        <w:t>Нефункционални тестове</w:t>
      </w:r>
      <w:bookmarkEnd w:id="1534"/>
    </w:p>
    <w:p w:rsidR="004F3C1E" w:rsidRPr="002925D3" w:rsidRDefault="004F3C1E" w:rsidP="004F3C1E">
      <w:r>
        <w:t xml:space="preserve">Да се провери дали приложението отговаря на всички нефункционални изисквания зададени в точка </w:t>
      </w:r>
      <w:r w:rsidRPr="004F3C1E">
        <w:rPr>
          <w:i/>
        </w:rPr>
        <w:fldChar w:fldCharType="begin"/>
      </w:r>
      <w:r w:rsidRPr="004F3C1E">
        <w:rPr>
          <w:i/>
        </w:rPr>
        <w:instrText xml:space="preserve"> REF _Ref400907246 \r \h </w:instrText>
      </w:r>
      <w:r>
        <w:rPr>
          <w:i/>
        </w:rPr>
        <w:instrText xml:space="preserve"> \* MERGEFORMAT </w:instrText>
      </w:r>
      <w:r w:rsidRPr="004F3C1E">
        <w:rPr>
          <w:i/>
        </w:rPr>
      </w:r>
      <w:r w:rsidRPr="004F3C1E">
        <w:rPr>
          <w:i/>
        </w:rPr>
        <w:fldChar w:fldCharType="separate"/>
      </w:r>
      <w:r w:rsidR="00245837">
        <w:rPr>
          <w:i/>
        </w:rPr>
        <w:t>3.4</w:t>
      </w:r>
      <w:r w:rsidRPr="004F3C1E">
        <w:rPr>
          <w:i/>
        </w:rPr>
        <w:fldChar w:fldCharType="end"/>
      </w:r>
      <w:r w:rsidR="001E70DA">
        <w:rPr>
          <w:i/>
        </w:rPr>
        <w:t>.</w:t>
      </w:r>
    </w:p>
    <w:p w:rsidR="00C3793A" w:rsidRDefault="004A6E88" w:rsidP="000B17C1">
      <w:pPr>
        <w:pStyle w:val="Heading2"/>
      </w:pPr>
      <w:bookmarkStart w:id="1535" w:name="_Toc397093020"/>
      <w:bookmarkStart w:id="1536" w:name="_Toc412060295"/>
      <w:r w:rsidRPr="002925D3">
        <w:t>Модулно</w:t>
      </w:r>
      <w:r>
        <w:rPr>
          <w:lang w:val="ru-RU"/>
        </w:rPr>
        <w:t xml:space="preserve"> и системно</w:t>
      </w:r>
      <w:r w:rsidRPr="002925D3">
        <w:t xml:space="preserve"> тестване</w:t>
      </w:r>
      <w:bookmarkEnd w:id="1535"/>
      <w:bookmarkEnd w:id="1536"/>
    </w:p>
    <w:p w:rsidR="00192AEE" w:rsidRPr="00192AEE" w:rsidRDefault="00192AEE" w:rsidP="00192AEE">
      <w:r>
        <w:t>След като всички тестове са попълнени, така че да покриват кода на системата напълно, приготвяме скрипт (</w:t>
      </w:r>
      <w:r w:rsidRPr="00192AEE">
        <w:rPr>
          <w:i/>
        </w:rPr>
        <w:t>runAllTests.sh</w:t>
      </w:r>
      <w:r>
        <w:rPr>
          <w:i/>
        </w:rPr>
        <w:t xml:space="preserve">, </w:t>
      </w:r>
      <w:r w:rsidRPr="00192AEE">
        <w:rPr>
          <w:i/>
        </w:rPr>
        <w:fldChar w:fldCharType="begin"/>
      </w:r>
      <w:r w:rsidRPr="00192AEE">
        <w:rPr>
          <w:i/>
        </w:rPr>
        <w:instrText xml:space="preserve"> REF _Ref411015504 \h  \* MERGEFORMAT </w:instrText>
      </w:r>
      <w:r w:rsidRPr="00192AEE">
        <w:rPr>
          <w:i/>
        </w:rPr>
      </w:r>
      <w:r w:rsidRPr="00192AEE">
        <w:rPr>
          <w:i/>
        </w:rPr>
        <w:fldChar w:fldCharType="separate"/>
      </w:r>
      <w:ins w:id="1537" w:author="mitko" w:date="2015-02-18T22:01:00Z">
        <w:r w:rsidR="00245837" w:rsidRPr="00245837">
          <w:rPr>
            <w:i/>
            <w:rPrChange w:id="1538" w:author="mitko" w:date="2015-02-18T22:01:00Z">
              <w:rPr/>
            </w:rPrChange>
          </w:rPr>
          <w:t xml:space="preserve">Фигура </w:t>
        </w:r>
        <w:r w:rsidR="00245837" w:rsidRPr="00245837">
          <w:rPr>
            <w:i/>
            <w:noProof/>
            <w:rPrChange w:id="1539" w:author="mitko" w:date="2015-02-18T22:01:00Z">
              <w:rPr>
                <w:noProof/>
              </w:rPr>
            </w:rPrChange>
          </w:rPr>
          <w:t>65</w:t>
        </w:r>
      </w:ins>
      <w:del w:id="1540" w:author="mitko" w:date="2015-02-18T21:54:00Z">
        <w:r w:rsidR="00A34B04" w:rsidRPr="00A34B04" w:rsidDel="002C26F0">
          <w:rPr>
            <w:i/>
          </w:rPr>
          <w:delText xml:space="preserve">Фигура </w:delText>
        </w:r>
        <w:r w:rsidR="00A34B04" w:rsidRPr="00A34B04" w:rsidDel="002C26F0">
          <w:rPr>
            <w:i/>
            <w:noProof/>
          </w:rPr>
          <w:delText>65</w:delText>
        </w:r>
      </w:del>
      <w:r w:rsidRPr="00192AEE">
        <w:rPr>
          <w:i/>
        </w:rPr>
        <w:fldChar w:fldCharType="end"/>
      </w:r>
      <w:r>
        <w:t xml:space="preserve">), който спомага рекурсивното изпълнени на всички тестове от директорията </w:t>
      </w:r>
      <w:r w:rsidRPr="00192AEE">
        <w:rPr>
          <w:i/>
        </w:rPr>
        <w:t>testgen</w:t>
      </w:r>
      <w:r w:rsidR="0018403A">
        <w:rPr>
          <w:i/>
        </w:rPr>
        <w:t xml:space="preserve">, </w:t>
      </w:r>
      <w:r w:rsidR="0018403A">
        <w:t>както и формира резултатите</w:t>
      </w:r>
      <w:r>
        <w:t xml:space="preserve">. Входните данни за тестовете са разположени в директория </w:t>
      </w:r>
      <w:r w:rsidRPr="00192AEE">
        <w:rPr>
          <w:i/>
        </w:rPr>
        <w:t>data</w:t>
      </w:r>
      <w:r>
        <w:t xml:space="preserve">, а резултатите в </w:t>
      </w:r>
      <w:r w:rsidRPr="00192AEE">
        <w:rPr>
          <w:i/>
        </w:rPr>
        <w:t>cover</w:t>
      </w:r>
      <w:r>
        <w:t>.</w:t>
      </w:r>
    </w:p>
    <w:p w:rsidR="00192AEE" w:rsidRDefault="00192AEE" w:rsidP="00192AEE">
      <w:pPr>
        <w:keepNext/>
        <w:jc w:val="center"/>
      </w:pPr>
      <w:r w:rsidRPr="00192AEE">
        <w:rPr>
          <w:noProof/>
          <w:lang w:val="en-US" w:eastAsia="en-US"/>
        </w:rPr>
        <w:drawing>
          <wp:inline distT="0" distB="0" distL="0" distR="0" wp14:anchorId="5103CCEB" wp14:editId="19D93D66">
            <wp:extent cx="1731513" cy="90737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33503" cy="908422"/>
                    </a:xfrm>
                    <a:prstGeom prst="rect">
                      <a:avLst/>
                    </a:prstGeom>
                  </pic:spPr>
                </pic:pic>
              </a:graphicData>
            </a:graphic>
          </wp:inline>
        </w:drawing>
      </w:r>
    </w:p>
    <w:p w:rsidR="007D12F9" w:rsidRPr="007D12F9" w:rsidRDefault="00192AEE" w:rsidP="00192AEE">
      <w:pPr>
        <w:pStyle w:val="Caption"/>
        <w:jc w:val="center"/>
      </w:pPr>
      <w:bookmarkStart w:id="1541" w:name="_Ref411015504"/>
      <w:bookmarkStart w:id="1542" w:name="_Ref411015495"/>
      <w:r>
        <w:t xml:space="preserve">Фигура </w:t>
      </w:r>
      <w:r w:rsidR="00E73236">
        <w:fldChar w:fldCharType="begin"/>
      </w:r>
      <w:r w:rsidR="00E73236">
        <w:instrText xml:space="preserve"> SEQ Фигура \* ARABIC </w:instrText>
      </w:r>
      <w:r w:rsidR="00E73236">
        <w:fldChar w:fldCharType="separate"/>
      </w:r>
      <w:r w:rsidR="00245837">
        <w:rPr>
          <w:noProof/>
        </w:rPr>
        <w:t>65</w:t>
      </w:r>
      <w:r w:rsidR="00E73236">
        <w:rPr>
          <w:noProof/>
        </w:rPr>
        <w:fldChar w:fldCharType="end"/>
      </w:r>
      <w:bookmarkEnd w:id="1541"/>
      <w:r>
        <w:t xml:space="preserve"> (Структура на тестовата директория)</w:t>
      </w:r>
      <w:bookmarkEnd w:id="1542"/>
    </w:p>
    <w:p w:rsidR="00C3793A" w:rsidRDefault="004A6E88" w:rsidP="000B17C1">
      <w:pPr>
        <w:pStyle w:val="Heading2"/>
      </w:pPr>
      <w:bookmarkStart w:id="1543" w:name="_Toc397093021"/>
      <w:bookmarkStart w:id="1544" w:name="_Toc412060296"/>
      <w:r>
        <w:rPr>
          <w:lang w:val="ru-RU"/>
        </w:rPr>
        <w:lastRenderedPageBreak/>
        <w:t>Анализ на</w:t>
      </w:r>
      <w:r w:rsidRPr="002925D3">
        <w:t xml:space="preserve"> резултатите</w:t>
      </w:r>
      <w:r>
        <w:rPr>
          <w:lang w:val="ru-RU"/>
        </w:rPr>
        <w:t xml:space="preserve"> от</w:t>
      </w:r>
      <w:r w:rsidRPr="002925D3">
        <w:t xml:space="preserve"> тестването</w:t>
      </w:r>
      <w:bookmarkEnd w:id="1543"/>
      <w:bookmarkEnd w:id="1544"/>
    </w:p>
    <w:p w:rsidR="00E8590F" w:rsidRDefault="00E8590F" w:rsidP="00E8590F">
      <w:pPr>
        <w:pStyle w:val="Heading3"/>
      </w:pPr>
      <w:bookmarkStart w:id="1545" w:name="_Toc412060297"/>
      <w:r>
        <w:t>Резултати от модулно тестване</w:t>
      </w:r>
      <w:bookmarkEnd w:id="1545"/>
    </w:p>
    <w:p w:rsidR="002E2DEE" w:rsidRDefault="002E2DEE" w:rsidP="002E2DEE">
      <w:pPr>
        <w:pStyle w:val="Heading4"/>
      </w:pPr>
      <w:r>
        <w:t>Изпълнение на тестовете</w:t>
      </w:r>
    </w:p>
    <w:p w:rsidR="007D12F9" w:rsidRDefault="007D12F9" w:rsidP="007D12F9">
      <w:r>
        <w:t>При изпълнение на модулните тестове получаваме следния резултат:</w:t>
      </w:r>
    </w:p>
    <w:p w:rsidR="007D12F9" w:rsidRPr="007D12F9" w:rsidRDefault="007D12F9" w:rsidP="007D12F9"/>
    <w:p w:rsidR="00C94CA5" w:rsidRDefault="00C94CA5" w:rsidP="00C94CA5">
      <w:pPr>
        <w:rPr>
          <w:rFonts w:ascii="Courier New" w:hAnsi="Courier New" w:cs="Courier New"/>
          <w:sz w:val="18"/>
        </w:rPr>
      </w:pPr>
      <w:r>
        <w:rPr>
          <w:rFonts w:ascii="Courier New" w:hAnsi="Courier New" w:cs="Courier New"/>
          <w:sz w:val="18"/>
        </w:rPr>
        <w:t>$</w:t>
      </w:r>
      <w:r w:rsidR="007D12F9">
        <w:rPr>
          <w:rFonts w:ascii="Courier New" w:hAnsi="Courier New" w:cs="Courier New"/>
          <w:sz w:val="18"/>
        </w:rPr>
        <w:t>./runAllTests</w:t>
      </w:r>
    </w:p>
    <w:p w:rsidR="00C94CA5" w:rsidRPr="00C94CA5" w:rsidRDefault="00C94CA5" w:rsidP="00C94CA5">
      <w:pPr>
        <w:rPr>
          <w:rFonts w:ascii="Courier New" w:hAnsi="Courier New" w:cs="Courier New"/>
          <w:sz w:val="18"/>
        </w:rPr>
      </w:pPr>
      <w:r w:rsidRPr="00C94CA5">
        <w:rPr>
          <w:rFonts w:ascii="Courier New" w:hAnsi="Courier New" w:cs="Courier New"/>
          <w:sz w:val="18"/>
        </w:rPr>
        <w:t>----------------------------------------------------------------------</w:t>
      </w:r>
    </w:p>
    <w:p w:rsidR="00C94CA5" w:rsidRPr="00C94CA5" w:rsidRDefault="00C94CA5" w:rsidP="00C94CA5">
      <w:pPr>
        <w:rPr>
          <w:rFonts w:ascii="Courier New" w:hAnsi="Courier New" w:cs="Courier New"/>
          <w:sz w:val="18"/>
        </w:rPr>
      </w:pPr>
      <w:r w:rsidRPr="00C94CA5">
        <w:rPr>
          <w:rFonts w:ascii="Courier New" w:hAnsi="Courier New" w:cs="Courier New"/>
          <w:sz w:val="18"/>
        </w:rPr>
        <w:t>Ran 145 tests in 8.922s</w:t>
      </w:r>
    </w:p>
    <w:p w:rsidR="00C94CA5" w:rsidRPr="00C94CA5" w:rsidRDefault="00C94CA5" w:rsidP="00C94CA5">
      <w:pPr>
        <w:rPr>
          <w:rFonts w:ascii="Courier New" w:hAnsi="Courier New" w:cs="Courier New"/>
          <w:sz w:val="18"/>
        </w:rPr>
      </w:pPr>
    </w:p>
    <w:p w:rsidR="00C94CA5" w:rsidRDefault="00C94CA5" w:rsidP="00C94CA5">
      <w:pPr>
        <w:rPr>
          <w:rFonts w:ascii="Courier New" w:hAnsi="Courier New" w:cs="Courier New"/>
          <w:sz w:val="18"/>
        </w:rPr>
      </w:pPr>
      <w:r w:rsidRPr="00C94CA5">
        <w:rPr>
          <w:rFonts w:ascii="Courier New" w:hAnsi="Courier New" w:cs="Courier New"/>
          <w:sz w:val="18"/>
        </w:rPr>
        <w:t>OK</w:t>
      </w:r>
    </w:p>
    <w:p w:rsidR="00FA357A" w:rsidRDefault="00FA357A" w:rsidP="00FA357A"/>
    <w:p w:rsidR="002E2DEE" w:rsidRDefault="00FA357A" w:rsidP="002E2DEE">
      <w:r>
        <w:t>Тоест всичките тестове са изпълнени успешно и не са открили проблем</w:t>
      </w:r>
      <w:r w:rsidR="009F6177">
        <w:t>и</w:t>
      </w:r>
      <w:r>
        <w:t xml:space="preserve"> при изпълнението си.</w:t>
      </w:r>
    </w:p>
    <w:p w:rsidR="007D12F9" w:rsidRPr="002E2DEE" w:rsidRDefault="007D12F9" w:rsidP="002E2DEE">
      <w:r>
        <w:t xml:space="preserve">Подробна разпечатка за резултата на всеки един тест може да се намери в </w:t>
      </w:r>
      <w:r w:rsidRPr="007D12F9">
        <w:rPr>
          <w:i/>
        </w:rPr>
        <w:fldChar w:fldCharType="begin"/>
      </w:r>
      <w:r w:rsidRPr="007D12F9">
        <w:rPr>
          <w:i/>
        </w:rPr>
        <w:instrText xml:space="preserve"> REF _Ref411013701 \n \h </w:instrText>
      </w:r>
      <w:r>
        <w:rPr>
          <w:i/>
        </w:rPr>
        <w:instrText xml:space="preserve"> \* MERGEFORMAT </w:instrText>
      </w:r>
      <w:r w:rsidRPr="007D12F9">
        <w:rPr>
          <w:i/>
        </w:rPr>
      </w:r>
      <w:r w:rsidRPr="007D12F9">
        <w:rPr>
          <w:i/>
        </w:rPr>
        <w:fldChar w:fldCharType="separate"/>
      </w:r>
      <w:r w:rsidR="00245837">
        <w:rPr>
          <w:i/>
        </w:rPr>
        <w:t>Приложение 7</w:t>
      </w:r>
      <w:r w:rsidRPr="007D12F9">
        <w:rPr>
          <w:i/>
        </w:rPr>
        <w:fldChar w:fldCharType="end"/>
      </w:r>
    </w:p>
    <w:p w:rsidR="002E2DEE" w:rsidRDefault="002E2DEE" w:rsidP="002E2DEE">
      <w:pPr>
        <w:pStyle w:val="Heading4"/>
      </w:pPr>
      <w:r>
        <w:t>Покритие на кода</w:t>
      </w:r>
    </w:p>
    <w:p w:rsidR="00FA357A" w:rsidRPr="00FA357A" w:rsidRDefault="00FA357A" w:rsidP="00FA357A">
      <w:r>
        <w:t>Спазвайки планираните цели за тестването</w:t>
      </w:r>
      <w:r w:rsidR="005F571A">
        <w:t xml:space="preserve"> (</w:t>
      </w:r>
      <w:r w:rsidR="005F571A" w:rsidRPr="005F571A">
        <w:rPr>
          <w:i/>
        </w:rPr>
        <w:fldChar w:fldCharType="begin"/>
      </w:r>
      <w:r w:rsidR="005F571A" w:rsidRPr="005F571A">
        <w:rPr>
          <w:i/>
        </w:rPr>
        <w:instrText xml:space="preserve"> REF _Ref411018744 \r \h </w:instrText>
      </w:r>
      <w:r w:rsidR="005F571A">
        <w:rPr>
          <w:i/>
        </w:rPr>
        <w:instrText xml:space="preserve"> \* MERGEFORMAT </w:instrText>
      </w:r>
      <w:r w:rsidR="005F571A" w:rsidRPr="005F571A">
        <w:rPr>
          <w:i/>
        </w:rPr>
      </w:r>
      <w:r w:rsidR="005F571A" w:rsidRPr="005F571A">
        <w:rPr>
          <w:i/>
        </w:rPr>
        <w:fldChar w:fldCharType="separate"/>
      </w:r>
      <w:r w:rsidR="00245837">
        <w:rPr>
          <w:i/>
        </w:rPr>
        <w:t>6.2.1</w:t>
      </w:r>
      <w:r w:rsidR="005F571A" w:rsidRPr="005F571A">
        <w:rPr>
          <w:i/>
        </w:rPr>
        <w:fldChar w:fldCharType="end"/>
      </w:r>
      <w:r w:rsidR="005F571A">
        <w:t>)</w:t>
      </w:r>
      <w:r>
        <w:t xml:space="preserve"> прилагаме разпечатка на </w:t>
      </w:r>
      <w:r w:rsidR="005F571A">
        <w:t>покритието</w:t>
      </w:r>
      <w:r w:rsidR="00D471DC">
        <w:t xml:space="preserve"> на кода на системата</w:t>
      </w:r>
      <w:r w:rsidR="005F571A">
        <w:t xml:space="preserve"> </w:t>
      </w:r>
      <w:r w:rsidR="00D471DC">
        <w:t>след</w:t>
      </w:r>
      <w:r w:rsidR="005F571A">
        <w:t xml:space="preserve"> изпълнените тестове от предходната точка:</w:t>
      </w:r>
    </w:p>
    <w:tbl>
      <w:tblPr>
        <w:tblW w:w="9630" w:type="dxa"/>
        <w:tblInd w:w="-720" w:type="dxa"/>
        <w:tblLayout w:type="fixed"/>
        <w:tblCellMar>
          <w:left w:w="0" w:type="dxa"/>
          <w:right w:w="0" w:type="dxa"/>
        </w:tblCellMar>
        <w:tblLook w:val="01E0" w:firstRow="1" w:lastRow="1" w:firstColumn="1" w:lastColumn="1" w:noHBand="0" w:noVBand="0"/>
      </w:tblPr>
      <w:tblGrid>
        <w:gridCol w:w="6120"/>
        <w:gridCol w:w="990"/>
        <w:gridCol w:w="765"/>
        <w:gridCol w:w="826"/>
        <w:gridCol w:w="929"/>
      </w:tblGrid>
      <w:tr w:rsidR="00B76BEC" w:rsidRPr="00E8590F" w:rsidTr="003A0AFF">
        <w:trPr>
          <w:trHeight w:hRule="exact" w:val="448"/>
        </w:trPr>
        <w:tc>
          <w:tcPr>
            <w:tcW w:w="612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40"/>
              <w:rPr>
                <w:rFonts w:ascii="Georgia" w:eastAsia="Georgia" w:hAnsi="Georgia" w:cs="Georgia"/>
                <w:b/>
                <w:sz w:val="16"/>
                <w:szCs w:val="16"/>
              </w:rPr>
            </w:pPr>
            <w:r w:rsidRPr="00E8590F">
              <w:rPr>
                <w:rFonts w:ascii="Georgia" w:eastAsia="Georgia" w:hAnsi="Georgia" w:cs="Georgia"/>
                <w:b/>
                <w:i/>
                <w:sz w:val="16"/>
                <w:szCs w:val="16"/>
              </w:rPr>
              <w:t>Module</w:t>
            </w:r>
          </w:p>
        </w:tc>
        <w:tc>
          <w:tcPr>
            <w:tcW w:w="990"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B76BEC">
            <w:pPr>
              <w:pStyle w:val="TableParagraph"/>
              <w:jc w:val="right"/>
              <w:rPr>
                <w:rFonts w:ascii="Georgia" w:eastAsia="Georgia" w:hAnsi="Georgia" w:cs="Georgia"/>
                <w:b/>
                <w:sz w:val="16"/>
                <w:szCs w:val="16"/>
              </w:rPr>
            </w:pPr>
            <w:r w:rsidRPr="00E8590F">
              <w:rPr>
                <w:rFonts w:ascii="Georgia" w:eastAsia="Georgia" w:hAnsi="Georgia" w:cs="Georgia"/>
                <w:b/>
                <w:i/>
                <w:sz w:val="16"/>
                <w:szCs w:val="16"/>
              </w:rPr>
              <w:t>statements</w:t>
            </w:r>
          </w:p>
        </w:tc>
        <w:tc>
          <w:tcPr>
            <w:tcW w:w="765"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7"/>
              <w:rPr>
                <w:rFonts w:ascii="Georgia" w:eastAsia="Georgia" w:hAnsi="Georgia" w:cs="Georgia"/>
                <w:b/>
                <w:sz w:val="16"/>
                <w:szCs w:val="16"/>
              </w:rPr>
            </w:pPr>
            <w:r w:rsidRPr="00E8590F">
              <w:rPr>
                <w:rFonts w:ascii="Georgia" w:eastAsia="Georgia" w:hAnsi="Georgia" w:cs="Georgia"/>
                <w:b/>
                <w:i/>
                <w:spacing w:val="-1"/>
                <w:sz w:val="16"/>
                <w:szCs w:val="16"/>
              </w:rPr>
              <w:t>missing</w:t>
            </w:r>
          </w:p>
        </w:tc>
        <w:tc>
          <w:tcPr>
            <w:tcW w:w="826"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3"/>
              <w:rPr>
                <w:rFonts w:ascii="Georgia" w:eastAsia="Georgia" w:hAnsi="Georgia" w:cs="Georgia"/>
                <w:b/>
                <w:sz w:val="16"/>
                <w:szCs w:val="16"/>
              </w:rPr>
            </w:pPr>
            <w:r w:rsidRPr="00E8590F">
              <w:rPr>
                <w:rFonts w:ascii="Georgia" w:eastAsia="Georgia" w:hAnsi="Georgia" w:cs="Georgia"/>
                <w:b/>
                <w:i/>
                <w:sz w:val="16"/>
                <w:szCs w:val="16"/>
              </w:rPr>
              <w:t>excluded</w:t>
            </w:r>
          </w:p>
        </w:tc>
        <w:tc>
          <w:tcPr>
            <w:tcW w:w="929" w:type="dxa"/>
            <w:tcBorders>
              <w:top w:val="single" w:sz="6" w:space="0" w:color="EDEDED"/>
              <w:left w:val="nil"/>
              <w:bottom w:val="single" w:sz="4" w:space="0" w:color="auto"/>
              <w:right w:val="nil"/>
            </w:tcBorders>
          </w:tcPr>
          <w:p w:rsidR="00B76BEC" w:rsidRPr="00E8590F" w:rsidRDefault="00B76BEC" w:rsidP="00E8590F">
            <w:pPr>
              <w:pStyle w:val="TableParagraph"/>
              <w:spacing w:before="8" w:line="200" w:lineRule="exact"/>
              <w:rPr>
                <w:b/>
                <w:sz w:val="20"/>
                <w:szCs w:val="20"/>
              </w:rPr>
            </w:pPr>
          </w:p>
          <w:p w:rsidR="00B76BEC" w:rsidRPr="00E8590F" w:rsidRDefault="00B76BEC" w:rsidP="00E8590F">
            <w:pPr>
              <w:pStyle w:val="TableParagraph"/>
              <w:ind w:left="91"/>
              <w:rPr>
                <w:rFonts w:ascii="Georgia" w:eastAsia="Georgia" w:hAnsi="Georgia" w:cs="Georgia"/>
                <w:b/>
                <w:sz w:val="16"/>
                <w:szCs w:val="16"/>
              </w:rPr>
            </w:pPr>
            <w:r w:rsidRPr="00E8590F">
              <w:rPr>
                <w:rFonts w:ascii="Georgia" w:eastAsia="Georgia" w:hAnsi="Georgia" w:cs="Georgia"/>
                <w:b/>
                <w:i/>
                <w:sz w:val="16"/>
                <w:szCs w:val="16"/>
              </w:rPr>
              <w:t>coverage</w:t>
            </w:r>
          </w:p>
        </w:tc>
      </w:tr>
      <w:tr w:rsidR="00B76BEC" w:rsidTr="003A0AFF">
        <w:trPr>
          <w:trHeight w:hRule="exact" w:val="284"/>
        </w:trPr>
        <w:tc>
          <w:tcPr>
            <w:tcW w:w="6120" w:type="dxa"/>
            <w:tcBorders>
              <w:top w:val="single" w:sz="5" w:space="0" w:color="000000"/>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z w:val="16"/>
                <w:szCs w:val="16"/>
              </w:rPr>
              <w:t>umlgen</w:t>
            </w:r>
          </w:p>
        </w:tc>
        <w:tc>
          <w:tcPr>
            <w:tcW w:w="990" w:type="dxa"/>
            <w:tcBorders>
              <w:top w:val="nil"/>
              <w:left w:val="nil"/>
              <w:bottom w:val="single" w:sz="5" w:space="0" w:color="EDEDED"/>
              <w:right w:val="nil"/>
            </w:tcBorders>
          </w:tcPr>
          <w:p w:rsidR="00B76BEC" w:rsidRDefault="00B76BEC" w:rsidP="00E8590F">
            <w:pPr>
              <w:pStyle w:val="TableParagraph"/>
              <w:spacing w:before="50"/>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4" w:space="0" w:color="auto"/>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4" w:space="0" w:color="auto"/>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4" w:space="0" w:color="auto"/>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umlgen.Base.Analyzer.BaseAnalyzer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umlgen.Base.Analyzer.IAnalyzer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umlgen.Base.Infrastructure.AEModel</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umlgen.Base.Infrastructure.AEPackage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umlgen.Base.Infrastructure.FactoryProvider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umlgen.Base.Infrastructure.Identifiable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umlgen.Base.Infrastructure.InfrastructureFactory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umlgen.Base.Infrastructure.PackageableElement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umlgen.Base.ModelConverter.XMIConverter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umlgen.Base.Parser.BaseFileParser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umlgen.Base.Parser.IFileParser</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umlgen.Base.Parser.IPortCriteria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umlgen.Base.SwComponent.Components.BaseComponent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umlgen.Base.SwComponent.Components.ComponentFactory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umlgen.Base.SwComponent.Components.IComponent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umlgen.Base.SwComponent.Datatype.ArrayDataType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umlgen.Base.SwComponent.Datatype.DataTypeFactory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24</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umlgen.Base.SwComponent.PortInterface.ClientServerInterface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umlgen.Base.SwComponent.PortInterface.DataElement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umlgen.Base.SwComponent.PortInterface.IPort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umlgen.Base.SwComponent.PortInterface.Operation</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umlgen.Base.SwComponent.PortInterface.ParamData</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11</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umlgen.Base.SwComponent.PortInterface.PortInterfaceFactory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26</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umlgen.Base.SwComponent.PortInterface.ProvidedPort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umlgen.Base.SwComponent.PortInterface.RequiredPort</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umlgen.Base.SwComponent.PortInterface.SenderReceiverInterface</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umlgen.Specific.STK.StkDataTypes.StkDataTypeFactory</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284"/>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umlgen.Specific.STK.StkDataTypes.StkS16</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umlgen.Specific.STK.StkDataTypes.StkS8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umlgen.Specific.STK.StkDataTypes.StkU16</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umlgen.Specific.STK.StkDataTypes.StkU32</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umlgen.Specific.STK.StkDataTypes.StkU8</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umlgen.Specific.STK.StkDataTypes.StkVoid</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umlgen.Specific.STK.StkParser.StkCFileCriteria.StkCFileReqReadTOSSignalCriteria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umlgen.Specific.STK.StkParser.StkCFileCriteria.StkCFileReqWriteTOSSignalCriteria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umlgen.Specific.STK.StkParser.StkCFileCriteria.StkCHeaderProvDATControlCriteria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umlgen.Specific.STK.StkParser.StkCFileCriteria.StkCHeaderProvReadDataCriteria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umlgen.Specific.STK.StkParser.StkCFileCriteria.StkCHeaderProvWriteDataCriteria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35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umlgen.Specific.STK.StkParser.StkCHeaderFileParser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umlgen.Specific.STK.StkParser.StkCImplFileParser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12</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61</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umlgen.Specific.STK.StkParser.StkJilFileCriteria.StkJilComponentCriteria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umlgen.Specific.STK.StkParser.StkJilFileCriteria.StkJilDataCriteria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umlgen.Specific.STK.StkParser.StkJilFileCriteria.StkJilOnCotrolCriteria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23</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lastRenderedPageBreak/>
              <w:t>umlgen.Specific.STK.StkParser.StkJilFileCriteria.StkJilProdControlCriteria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umlgen.Specific.STK.StkParser.StkJilFileCriteria.StkJilTOSSignalCriteria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umlgen.Specific.STK.StkParser.StkJilFileParser</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15</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umlgen.Specific.STK.StkParser.StkPortCriteria</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29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9</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umlgen.Specific.STK.StkPortInterfaces.StkDATControlIf</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8</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umlgen.Specific.STK.StkPortInterfaces.StkPortInterfaceFactory</w:t>
            </w:r>
          </w:p>
        </w:tc>
        <w:tc>
          <w:tcPr>
            <w:tcW w:w="990" w:type="dxa"/>
            <w:tcBorders>
              <w:top w:val="single" w:sz="5" w:space="0" w:color="EDEDED"/>
              <w:left w:val="nil"/>
              <w:bottom w:val="nil"/>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40</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nil"/>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single" w:sz="5" w:space="0" w:color="EDEDED"/>
              <w:right w:val="nil"/>
            </w:tcBorders>
          </w:tcPr>
          <w:p w:rsidR="00B76BEC" w:rsidRDefault="00B76BEC" w:rsidP="00E8590F">
            <w:pPr>
              <w:pStyle w:val="TableParagraph"/>
              <w:spacing w:before="44"/>
              <w:ind w:left="40"/>
              <w:rPr>
                <w:rFonts w:ascii="Georgia" w:eastAsia="Georgia" w:hAnsi="Georgia" w:cs="Georgia"/>
                <w:sz w:val="16"/>
                <w:szCs w:val="16"/>
              </w:rPr>
            </w:pPr>
            <w:r>
              <w:rPr>
                <w:rFonts w:ascii="Georgia" w:eastAsia="Georgia" w:hAnsi="Georgia" w:cs="Georgia"/>
                <w:spacing w:val="-1"/>
                <w:sz w:val="16"/>
                <w:szCs w:val="16"/>
              </w:rPr>
              <w:t>umlgen.Specific.STK.StkPortInterfaces.StkTOSSignalIf</w:t>
            </w:r>
          </w:p>
        </w:tc>
        <w:tc>
          <w:tcPr>
            <w:tcW w:w="990" w:type="dxa"/>
            <w:tcBorders>
              <w:top w:val="single" w:sz="5" w:space="0" w:color="EDEDED"/>
              <w:left w:val="nil"/>
              <w:bottom w:val="single" w:sz="5" w:space="0" w:color="EDEDED"/>
              <w:right w:val="nil"/>
            </w:tcBorders>
          </w:tcPr>
          <w:p w:rsidR="00B76BEC" w:rsidRDefault="00B76BEC" w:rsidP="00E8590F">
            <w:pPr>
              <w:pStyle w:val="TableParagraph"/>
              <w:spacing w:before="44"/>
              <w:ind w:right="97"/>
              <w:jc w:val="right"/>
              <w:rPr>
                <w:rFonts w:ascii="Georgia" w:eastAsia="Georgia" w:hAnsi="Georgia" w:cs="Georgia"/>
                <w:sz w:val="16"/>
                <w:szCs w:val="16"/>
              </w:rPr>
            </w:pPr>
            <w:r>
              <w:rPr>
                <w:rFonts w:ascii="Georgia" w:eastAsia="Georgia" w:hAnsi="Georgia" w:cs="Georgia"/>
                <w:sz w:val="16"/>
                <w:szCs w:val="16"/>
              </w:rPr>
              <w:t>5</w:t>
            </w:r>
          </w:p>
        </w:tc>
        <w:tc>
          <w:tcPr>
            <w:tcW w:w="765" w:type="dxa"/>
            <w:tcBorders>
              <w:top w:val="single" w:sz="5" w:space="0" w:color="EDEDED"/>
              <w:left w:val="nil"/>
              <w:bottom w:val="single" w:sz="5" w:space="0" w:color="EDEDED"/>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sz w:val="16"/>
                <w:szCs w:val="16"/>
              </w:rPr>
              <w:t>0</w:t>
            </w:r>
          </w:p>
        </w:tc>
        <w:tc>
          <w:tcPr>
            <w:tcW w:w="826" w:type="dxa"/>
            <w:tcBorders>
              <w:top w:val="single" w:sz="5" w:space="0" w:color="EDEDED"/>
              <w:left w:val="nil"/>
              <w:bottom w:val="single" w:sz="5" w:space="0" w:color="EDEDED"/>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sz w:val="16"/>
                <w:szCs w:val="16"/>
              </w:rPr>
              <w:t>0</w:t>
            </w:r>
          </w:p>
        </w:tc>
        <w:tc>
          <w:tcPr>
            <w:tcW w:w="929" w:type="dxa"/>
            <w:tcBorders>
              <w:top w:val="single" w:sz="5" w:space="0" w:color="EDEDED"/>
              <w:left w:val="nil"/>
              <w:bottom w:val="single" w:sz="5" w:space="0" w:color="EDEDED"/>
              <w:right w:val="nil"/>
            </w:tcBorders>
          </w:tcPr>
          <w:p w:rsidR="00B76BEC" w:rsidRDefault="00B76BEC" w:rsidP="00E8590F">
            <w:pPr>
              <w:pStyle w:val="TableParagraph"/>
              <w:spacing w:before="44"/>
              <w:ind w:left="354"/>
              <w:rPr>
                <w:rFonts w:ascii="Georgia" w:eastAsia="Georgia" w:hAnsi="Georgia" w:cs="Georgia"/>
                <w:sz w:val="16"/>
                <w:szCs w:val="16"/>
              </w:rPr>
            </w:pPr>
            <w:r>
              <w:rPr>
                <w:rFonts w:ascii="Georgia" w:eastAsia="Georgia" w:hAnsi="Georgia" w:cs="Georgia"/>
                <w:sz w:val="16"/>
                <w:szCs w:val="16"/>
              </w:rPr>
              <w:t>100%</w:t>
            </w:r>
          </w:p>
        </w:tc>
      </w:tr>
      <w:tr w:rsidR="00B76BEC" w:rsidTr="003A0AFF">
        <w:trPr>
          <w:trHeight w:hRule="exact" w:val="322"/>
        </w:trPr>
        <w:tc>
          <w:tcPr>
            <w:tcW w:w="6120" w:type="dxa"/>
            <w:tcBorders>
              <w:top w:val="single" w:sz="5" w:space="0" w:color="EDEDED"/>
              <w:left w:val="nil"/>
              <w:bottom w:val="nil"/>
              <w:right w:val="nil"/>
            </w:tcBorders>
          </w:tcPr>
          <w:p w:rsidR="00B76BEC" w:rsidRPr="002A002F" w:rsidRDefault="00B76BEC" w:rsidP="00E8590F">
            <w:pPr>
              <w:pStyle w:val="TableParagraph"/>
              <w:spacing w:before="44"/>
              <w:ind w:left="40"/>
              <w:rPr>
                <w:rFonts w:ascii="Georgia" w:eastAsia="Georgia" w:hAnsi="Georgia" w:cs="Georgia"/>
                <w:sz w:val="16"/>
                <w:szCs w:val="16"/>
              </w:rPr>
            </w:pPr>
            <w:r>
              <w:rPr>
                <w:rFonts w:ascii="Georgia" w:eastAsia="Georgia" w:hAnsi="Georgia" w:cs="Georgia"/>
                <w:b/>
                <w:bCs/>
                <w:sz w:val="16"/>
                <w:szCs w:val="16"/>
              </w:rPr>
              <w:t>Total</w:t>
            </w:r>
          </w:p>
        </w:tc>
        <w:tc>
          <w:tcPr>
            <w:tcW w:w="990" w:type="dxa"/>
            <w:tcBorders>
              <w:top w:val="single" w:sz="5" w:space="0" w:color="EDEDED"/>
              <w:left w:val="nil"/>
              <w:bottom w:val="nil"/>
              <w:right w:val="nil"/>
            </w:tcBorders>
          </w:tcPr>
          <w:p w:rsidR="00B76BEC" w:rsidRDefault="00B76BEC" w:rsidP="00E8590F">
            <w:pPr>
              <w:pStyle w:val="TableParagraph"/>
              <w:spacing w:before="44"/>
              <w:ind w:left="512"/>
              <w:rPr>
                <w:rFonts w:ascii="Georgia" w:eastAsia="Georgia" w:hAnsi="Georgia" w:cs="Georgia"/>
                <w:sz w:val="16"/>
                <w:szCs w:val="16"/>
              </w:rPr>
            </w:pPr>
            <w:r>
              <w:rPr>
                <w:rFonts w:ascii="Georgia" w:eastAsia="Georgia" w:hAnsi="Georgia" w:cs="Georgia"/>
                <w:b/>
                <w:bCs/>
                <w:sz w:val="16"/>
                <w:szCs w:val="16"/>
              </w:rPr>
              <w:t>1237</w:t>
            </w:r>
          </w:p>
        </w:tc>
        <w:tc>
          <w:tcPr>
            <w:tcW w:w="765" w:type="dxa"/>
            <w:tcBorders>
              <w:top w:val="single" w:sz="5" w:space="0" w:color="EDEDED"/>
              <w:left w:val="nil"/>
              <w:bottom w:val="nil"/>
              <w:right w:val="nil"/>
            </w:tcBorders>
          </w:tcPr>
          <w:p w:rsidR="00B76BEC" w:rsidRDefault="00B76BEC" w:rsidP="00E8590F">
            <w:pPr>
              <w:pStyle w:val="TableParagraph"/>
              <w:spacing w:before="44"/>
              <w:ind w:right="93"/>
              <w:jc w:val="right"/>
              <w:rPr>
                <w:rFonts w:ascii="Georgia" w:eastAsia="Georgia" w:hAnsi="Georgia" w:cs="Georgia"/>
                <w:sz w:val="16"/>
                <w:szCs w:val="16"/>
              </w:rPr>
            </w:pPr>
            <w:r>
              <w:rPr>
                <w:rFonts w:ascii="Georgia" w:eastAsia="Georgia" w:hAnsi="Georgia" w:cs="Georgia"/>
                <w:b/>
                <w:bCs/>
                <w:sz w:val="16"/>
                <w:szCs w:val="16"/>
              </w:rPr>
              <w:t>0</w:t>
            </w:r>
          </w:p>
        </w:tc>
        <w:tc>
          <w:tcPr>
            <w:tcW w:w="826" w:type="dxa"/>
            <w:tcBorders>
              <w:top w:val="single" w:sz="5" w:space="0" w:color="EDEDED"/>
              <w:left w:val="nil"/>
              <w:bottom w:val="nil"/>
              <w:right w:val="nil"/>
            </w:tcBorders>
          </w:tcPr>
          <w:p w:rsidR="00B76BEC" w:rsidRDefault="00B76BEC" w:rsidP="00E8590F">
            <w:pPr>
              <w:pStyle w:val="TableParagraph"/>
              <w:spacing w:before="44"/>
              <w:ind w:right="91"/>
              <w:jc w:val="right"/>
              <w:rPr>
                <w:rFonts w:ascii="Georgia" w:eastAsia="Georgia" w:hAnsi="Georgia" w:cs="Georgia"/>
                <w:sz w:val="16"/>
                <w:szCs w:val="16"/>
              </w:rPr>
            </w:pPr>
            <w:r>
              <w:rPr>
                <w:rFonts w:ascii="Georgia" w:eastAsia="Georgia" w:hAnsi="Georgia" w:cs="Georgia"/>
                <w:b/>
                <w:bCs/>
                <w:sz w:val="16"/>
                <w:szCs w:val="16"/>
              </w:rPr>
              <w:t>0</w:t>
            </w:r>
          </w:p>
        </w:tc>
        <w:tc>
          <w:tcPr>
            <w:tcW w:w="929" w:type="dxa"/>
            <w:tcBorders>
              <w:top w:val="single" w:sz="5" w:space="0" w:color="EDEDED"/>
              <w:left w:val="nil"/>
              <w:bottom w:val="nil"/>
              <w:right w:val="nil"/>
            </w:tcBorders>
          </w:tcPr>
          <w:p w:rsidR="00B76BEC" w:rsidRDefault="00B76BEC" w:rsidP="00E8590F">
            <w:pPr>
              <w:pStyle w:val="TableParagraph"/>
              <w:keepNext/>
              <w:spacing w:before="44"/>
              <w:ind w:left="306"/>
              <w:rPr>
                <w:rFonts w:ascii="Georgia" w:eastAsia="Georgia" w:hAnsi="Georgia" w:cs="Georgia"/>
                <w:sz w:val="16"/>
                <w:szCs w:val="16"/>
              </w:rPr>
            </w:pPr>
            <w:r>
              <w:rPr>
                <w:rFonts w:ascii="Georgia" w:eastAsia="Georgia" w:hAnsi="Georgia" w:cs="Georgia"/>
                <w:b/>
                <w:bCs/>
                <w:sz w:val="16"/>
                <w:szCs w:val="16"/>
              </w:rPr>
              <w:t>100%</w:t>
            </w:r>
          </w:p>
        </w:tc>
      </w:tr>
    </w:tbl>
    <w:p w:rsidR="00B76BEC" w:rsidRDefault="00E8590F" w:rsidP="00E8590F">
      <w:pPr>
        <w:pStyle w:val="Caption"/>
      </w:pPr>
      <w:r>
        <w:t xml:space="preserve">Таблица </w:t>
      </w:r>
      <w:r w:rsidR="00E73236">
        <w:fldChar w:fldCharType="begin"/>
      </w:r>
      <w:r w:rsidR="00E73236">
        <w:instrText xml:space="preserve"> SEQ Таблица \* ARABIC </w:instrText>
      </w:r>
      <w:r w:rsidR="00E73236">
        <w:fldChar w:fldCharType="separate"/>
      </w:r>
      <w:ins w:id="1546" w:author="mitko" w:date="2015-02-18T22:01:00Z">
        <w:r w:rsidR="00245837">
          <w:rPr>
            <w:noProof/>
          </w:rPr>
          <w:t>38</w:t>
        </w:r>
      </w:ins>
      <w:del w:id="1547" w:author="mitko" w:date="2015-02-18T21:17:00Z">
        <w:r w:rsidR="00A34B04" w:rsidDel="00F559A3">
          <w:rPr>
            <w:noProof/>
          </w:rPr>
          <w:delText>37</w:delText>
        </w:r>
      </w:del>
      <w:r w:rsidR="00E73236">
        <w:rPr>
          <w:noProof/>
        </w:rPr>
        <w:fldChar w:fldCharType="end"/>
      </w:r>
      <w:r>
        <w:t xml:space="preserve"> (Покритие на кода от изпълнение на модулните тестове)</w:t>
      </w:r>
    </w:p>
    <w:p w:rsidR="005F571A" w:rsidRDefault="005F571A" w:rsidP="005F571A">
      <w:pPr>
        <w:rPr>
          <w:rFonts w:ascii="Cambria" w:hAnsi="Cambria"/>
          <w:i/>
          <w:iCs/>
          <w:lang w:eastAsia="en-US"/>
        </w:rPr>
      </w:pPr>
    </w:p>
    <w:p w:rsidR="00095B64" w:rsidRDefault="005F571A" w:rsidP="005F571A">
      <w:pPr>
        <w:rPr>
          <w:lang w:eastAsia="en-US"/>
        </w:rPr>
      </w:pPr>
      <w:r>
        <w:rPr>
          <w:lang w:eastAsia="en-US"/>
        </w:rPr>
        <w:t>В следствие на резултат от таблицата заключваме, че целта на модулните тестове е постигната, тъй като покрива целия код на приложението.</w:t>
      </w:r>
    </w:p>
    <w:p w:rsidR="00095B64" w:rsidRDefault="00095B64" w:rsidP="00095B64">
      <w:pPr>
        <w:pStyle w:val="Heading3"/>
      </w:pPr>
      <w:bookmarkStart w:id="1548" w:name="_Ref411108572"/>
      <w:bookmarkStart w:id="1549" w:name="_Toc412060298"/>
      <w:r>
        <w:t>Резултати от функционално тестване</w:t>
      </w:r>
      <w:bookmarkEnd w:id="1548"/>
      <w:bookmarkEnd w:id="1549"/>
    </w:p>
    <w:p w:rsidR="00E73236" w:rsidRDefault="002F495B" w:rsidP="00E73236">
      <w:r>
        <w:t xml:space="preserve">За целите на функционалното тестване е създаден потребителски интерфейс следващ изискванията от </w:t>
      </w:r>
      <w:r w:rsidRPr="002F495B">
        <w:rPr>
          <w:i/>
        </w:rPr>
        <w:fldChar w:fldCharType="begin"/>
      </w:r>
      <w:r w:rsidRPr="002F495B">
        <w:rPr>
          <w:i/>
        </w:rPr>
        <w:instrText xml:space="preserve"> REF _Ref411088634 \r \h </w:instrText>
      </w:r>
      <w:r>
        <w:rPr>
          <w:i/>
        </w:rPr>
        <w:instrText xml:space="preserve"> \* MERGEFORMAT </w:instrText>
      </w:r>
      <w:r w:rsidRPr="002F495B">
        <w:rPr>
          <w:i/>
        </w:rPr>
      </w:r>
      <w:r w:rsidRPr="002F495B">
        <w:rPr>
          <w:i/>
        </w:rPr>
        <w:fldChar w:fldCharType="separate"/>
      </w:r>
      <w:r w:rsidR="00245837">
        <w:rPr>
          <w:i/>
        </w:rPr>
        <w:t>3.4.4</w:t>
      </w:r>
      <w:r w:rsidRPr="002F495B">
        <w:rPr>
          <w:i/>
        </w:rPr>
        <w:fldChar w:fldCharType="end"/>
      </w:r>
      <w:r>
        <w:t xml:space="preserve">. Приложението се стартира с извикване на изпълнимия </w:t>
      </w:r>
      <w:r w:rsidR="00BF7A5A">
        <w:t>файл</w:t>
      </w:r>
      <w:r>
        <w:t xml:space="preserve"> </w:t>
      </w:r>
      <w:r w:rsidRPr="002F495B">
        <w:rPr>
          <w:i/>
        </w:rPr>
        <w:t>runGui.sh</w:t>
      </w:r>
      <w:r w:rsidRPr="002F495B">
        <w:t>:</w:t>
      </w:r>
    </w:p>
    <w:p w:rsidR="00E73236" w:rsidRDefault="00E73236" w:rsidP="00E73236">
      <w:pPr>
        <w:pStyle w:val="Caption"/>
        <w:keepNext/>
        <w:jc w:val="center"/>
      </w:pPr>
      <w:r w:rsidRPr="00E73236">
        <w:rPr>
          <w:noProof/>
          <w:lang w:val="en-US"/>
        </w:rPr>
        <w:drawing>
          <wp:inline distT="0" distB="0" distL="0" distR="0" wp14:anchorId="3E15265B" wp14:editId="4C6D42A8">
            <wp:extent cx="5274860" cy="1830679"/>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830"/>
                    <a:stretch/>
                  </pic:blipFill>
                  <pic:spPr bwMode="auto">
                    <a:xfrm>
                      <a:off x="0" y="0"/>
                      <a:ext cx="5274310" cy="1830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73236" w:rsidRPr="002F495B" w:rsidRDefault="00E73236" w:rsidP="00E73236">
      <w:pPr>
        <w:pStyle w:val="Caption"/>
        <w:jc w:val="center"/>
      </w:pPr>
      <w:r>
        <w:t xml:space="preserve">Фигура </w:t>
      </w:r>
      <w:r>
        <w:fldChar w:fldCharType="begin"/>
      </w:r>
      <w:r>
        <w:instrText xml:space="preserve"> SEQ Фигура \* ARABIC </w:instrText>
      </w:r>
      <w:r>
        <w:fldChar w:fldCharType="separate"/>
      </w:r>
      <w:r w:rsidR="00245837">
        <w:rPr>
          <w:noProof/>
        </w:rPr>
        <w:t>66</w:t>
      </w:r>
      <w:r>
        <w:fldChar w:fldCharType="end"/>
      </w:r>
      <w:r>
        <w:t xml:space="preserve"> (Графичния интерфейс на</w:t>
      </w:r>
      <w:r w:rsidR="00C907AB">
        <w:t xml:space="preserve"> </w:t>
      </w:r>
      <w:r>
        <w:t>приложението)</w:t>
      </w:r>
    </w:p>
    <w:p w:rsidR="00095B64" w:rsidRDefault="00095B64" w:rsidP="00095B64">
      <w:pPr>
        <w:pStyle w:val="Heading4"/>
      </w:pPr>
      <w:r>
        <w:t>Изпълнение на анализ на проект</w:t>
      </w:r>
    </w:p>
    <w:p w:rsidR="00E73236" w:rsidRDefault="006F3CFC" w:rsidP="006F3CFC">
      <w:r>
        <w:t>След като вече сме стартирали приложението, правим две стъпки:</w:t>
      </w:r>
    </w:p>
    <w:p w:rsidR="006F3CFC" w:rsidRDefault="006F3CFC" w:rsidP="00A930EA">
      <w:pPr>
        <w:pStyle w:val="ListParagraph"/>
        <w:numPr>
          <w:ilvl w:val="0"/>
          <w:numId w:val="34"/>
        </w:numPr>
      </w:pPr>
      <w:r>
        <w:t>Избираме директория на проекта който ще анализираме</w:t>
      </w:r>
      <w:r w:rsidR="00A144A2">
        <w:t xml:space="preserve"> (бутон: “</w:t>
      </w:r>
      <w:r w:rsidR="00A144A2" w:rsidRPr="00A144A2">
        <w:rPr>
          <w:i/>
        </w:rPr>
        <w:t>Set Directory Project</w:t>
      </w:r>
      <w:r w:rsidR="00A144A2">
        <w:rPr>
          <w:i/>
        </w:rPr>
        <w:t>”</w:t>
      </w:r>
      <w:r w:rsidR="00A144A2">
        <w:t>)</w:t>
      </w:r>
    </w:p>
    <w:p w:rsidR="006F3CFC" w:rsidRDefault="00A144A2" w:rsidP="00A930EA">
      <w:pPr>
        <w:pStyle w:val="ListParagraph"/>
        <w:numPr>
          <w:ilvl w:val="0"/>
          <w:numId w:val="34"/>
        </w:numPr>
      </w:pPr>
      <w:r>
        <w:t xml:space="preserve">След това стартираме анализа (бутон: </w:t>
      </w:r>
      <w:r w:rsidRPr="00A144A2">
        <w:rPr>
          <w:i/>
        </w:rPr>
        <w:t>“Analyze”</w:t>
      </w:r>
      <w:r>
        <w:t>)</w:t>
      </w:r>
    </w:p>
    <w:p w:rsidR="00A144A2" w:rsidRDefault="00A144A2" w:rsidP="00741185">
      <w:pPr>
        <w:pStyle w:val="ListParagraph"/>
        <w:keepNext/>
        <w:ind w:left="0"/>
        <w:jc w:val="center"/>
      </w:pPr>
      <w:r w:rsidRPr="00A144A2">
        <w:rPr>
          <w:noProof/>
          <w:lang w:val="en-US" w:eastAsia="en-US"/>
        </w:rPr>
        <w:lastRenderedPageBreak/>
        <w:drawing>
          <wp:inline distT="0" distB="0" distL="0" distR="0" wp14:anchorId="16A2F975" wp14:editId="0548A97E">
            <wp:extent cx="3753134" cy="3070746"/>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58459" cy="3075103"/>
                    </a:xfrm>
                    <a:prstGeom prst="rect">
                      <a:avLst/>
                    </a:prstGeom>
                    <a:ln>
                      <a:solidFill>
                        <a:schemeClr val="accent1"/>
                      </a:solidFill>
                    </a:ln>
                  </pic:spPr>
                </pic:pic>
              </a:graphicData>
            </a:graphic>
          </wp:inline>
        </w:drawing>
      </w:r>
    </w:p>
    <w:p w:rsidR="00A144A2" w:rsidRPr="006F3CFC" w:rsidRDefault="00A144A2" w:rsidP="00A144A2">
      <w:pPr>
        <w:pStyle w:val="Caption"/>
        <w:jc w:val="center"/>
      </w:pPr>
      <w:bookmarkStart w:id="1550" w:name="_Ref411093487"/>
      <w:bookmarkStart w:id="1551" w:name="_Ref411093468"/>
      <w:r>
        <w:t xml:space="preserve">Фигура </w:t>
      </w:r>
      <w:r>
        <w:fldChar w:fldCharType="begin"/>
      </w:r>
      <w:r>
        <w:instrText xml:space="preserve"> SEQ Фигура \* ARABIC </w:instrText>
      </w:r>
      <w:r>
        <w:fldChar w:fldCharType="separate"/>
      </w:r>
      <w:r w:rsidR="00245837">
        <w:rPr>
          <w:noProof/>
        </w:rPr>
        <w:t>67</w:t>
      </w:r>
      <w:r>
        <w:fldChar w:fldCharType="end"/>
      </w:r>
      <w:bookmarkEnd w:id="1550"/>
      <w:r>
        <w:t xml:space="preserve"> (Анализ на проект)</w:t>
      </w:r>
      <w:bookmarkEnd w:id="1551"/>
    </w:p>
    <w:p w:rsidR="007031CD" w:rsidRDefault="007031CD" w:rsidP="007031CD">
      <w:pPr>
        <w:pStyle w:val="Heading4"/>
      </w:pPr>
      <w:r>
        <w:t>Сериализиране на модела</w:t>
      </w:r>
    </w:p>
    <w:p w:rsidR="00314E00" w:rsidRDefault="00314E00" w:rsidP="00314E00">
      <w:r>
        <w:t xml:space="preserve">След като </w:t>
      </w:r>
      <w:r w:rsidR="002925D3">
        <w:t>приключи</w:t>
      </w:r>
      <w:r>
        <w:t xml:space="preserve"> анализа на проекта (етикета със син фон от </w:t>
      </w:r>
      <w:r w:rsidRPr="00314E00">
        <w:rPr>
          <w:i/>
        </w:rPr>
        <w:fldChar w:fldCharType="begin"/>
      </w:r>
      <w:r w:rsidRPr="00314E00">
        <w:rPr>
          <w:i/>
        </w:rPr>
        <w:instrText xml:space="preserve"> REF _Ref411093487 \h </w:instrText>
      </w:r>
      <w:r>
        <w:rPr>
          <w:i/>
        </w:rPr>
        <w:instrText xml:space="preserve"> \* MERGEFORMAT </w:instrText>
      </w:r>
      <w:r w:rsidRPr="00314E00">
        <w:rPr>
          <w:i/>
        </w:rPr>
      </w:r>
      <w:r w:rsidRPr="00314E00">
        <w:rPr>
          <w:i/>
        </w:rPr>
        <w:fldChar w:fldCharType="separate"/>
      </w:r>
      <w:ins w:id="1552" w:author="mitko" w:date="2015-02-18T22:01:00Z">
        <w:r w:rsidR="00245837" w:rsidRPr="00245837">
          <w:rPr>
            <w:i/>
            <w:rPrChange w:id="1553" w:author="mitko" w:date="2015-02-18T22:01:00Z">
              <w:rPr/>
            </w:rPrChange>
          </w:rPr>
          <w:t xml:space="preserve">Фигура </w:t>
        </w:r>
        <w:r w:rsidR="00245837" w:rsidRPr="00245837">
          <w:rPr>
            <w:i/>
            <w:noProof/>
            <w:rPrChange w:id="1554" w:author="mitko" w:date="2015-02-18T22:01:00Z">
              <w:rPr>
                <w:noProof/>
              </w:rPr>
            </w:rPrChange>
          </w:rPr>
          <w:t>67</w:t>
        </w:r>
      </w:ins>
      <w:del w:id="1555" w:author="mitko" w:date="2015-02-18T21:54:00Z">
        <w:r w:rsidR="00A34B04" w:rsidRPr="00A34B04" w:rsidDel="002C26F0">
          <w:rPr>
            <w:i/>
          </w:rPr>
          <w:delText xml:space="preserve">Фигура </w:delText>
        </w:r>
        <w:r w:rsidR="00A34B04" w:rsidRPr="00A34B04" w:rsidDel="002C26F0">
          <w:rPr>
            <w:i/>
            <w:noProof/>
          </w:rPr>
          <w:delText>67</w:delText>
        </w:r>
      </w:del>
      <w:r w:rsidRPr="00314E00">
        <w:rPr>
          <w:i/>
        </w:rPr>
        <w:fldChar w:fldCharType="end"/>
      </w:r>
      <w:r>
        <w:t xml:space="preserve"> ни </w:t>
      </w:r>
      <w:r w:rsidR="002925D3">
        <w:t>напомни</w:t>
      </w:r>
      <w:r>
        <w:t xml:space="preserve"> с надпис: </w:t>
      </w:r>
      <w:r w:rsidRPr="00314E00">
        <w:rPr>
          <w:i/>
        </w:rPr>
        <w:t>“Analysis Done</w:t>
      </w:r>
      <w:r w:rsidR="008E0641">
        <w:rPr>
          <w:i/>
        </w:rPr>
        <w:t>.</w:t>
      </w:r>
      <w:r w:rsidRPr="00314E00">
        <w:rPr>
          <w:i/>
        </w:rPr>
        <w:t>”</w:t>
      </w:r>
      <w:r>
        <w:t>)  сериализирането става автоматично</w:t>
      </w:r>
      <w:r w:rsidR="008E0641">
        <w:t>.</w:t>
      </w:r>
    </w:p>
    <w:p w:rsidR="00314E00" w:rsidRDefault="00314E00" w:rsidP="00314E00">
      <w:r w:rsidRPr="00314E00">
        <w:rPr>
          <w:noProof/>
          <w:lang w:val="en-US" w:eastAsia="en-US"/>
        </w:rPr>
        <w:drawing>
          <wp:inline distT="0" distB="0" distL="0" distR="0" wp14:anchorId="4F9AEBCA" wp14:editId="055473E3">
            <wp:extent cx="4879075" cy="1938599"/>
            <wp:effectExtent l="19050" t="19050" r="1714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83928" cy="1940527"/>
                    </a:xfrm>
                    <a:prstGeom prst="rect">
                      <a:avLst/>
                    </a:prstGeom>
                    <a:ln>
                      <a:solidFill>
                        <a:schemeClr val="accent1"/>
                      </a:solidFill>
                    </a:ln>
                  </pic:spPr>
                </pic:pic>
              </a:graphicData>
            </a:graphic>
          </wp:inline>
        </w:drawing>
      </w:r>
    </w:p>
    <w:p w:rsidR="008E0641" w:rsidRDefault="008E0641" w:rsidP="00314E00">
      <w:r>
        <w:t xml:space="preserve">Като резултатните файлове се създават в директорията на анализирания проект: </w:t>
      </w:r>
    </w:p>
    <w:p w:rsidR="008E0641" w:rsidRDefault="008E0641" w:rsidP="00A930EA">
      <w:pPr>
        <w:pStyle w:val="ListParagraph"/>
        <w:numPr>
          <w:ilvl w:val="0"/>
          <w:numId w:val="35"/>
        </w:numPr>
      </w:pPr>
      <w:r w:rsidRPr="008E0641">
        <w:rPr>
          <w:i/>
        </w:rPr>
        <w:t>Build</w:t>
      </w:r>
      <w:r>
        <w:rPr>
          <w:i/>
        </w:rPr>
        <w:t>.out</w:t>
      </w:r>
      <w:r w:rsidRPr="008E0641">
        <w:rPr>
          <w:i/>
        </w:rPr>
        <w:t>.</w:t>
      </w:r>
      <w:r>
        <w:rPr>
          <w:i/>
        </w:rPr>
        <w:t>uml</w:t>
      </w:r>
      <w:r>
        <w:t xml:space="preserve"> – XMI файл съвместим с </w:t>
      </w:r>
      <w:r w:rsidRPr="008E0641">
        <w:rPr>
          <w:i/>
        </w:rPr>
        <w:t>Eclipse UML</w:t>
      </w:r>
      <w:r>
        <w:t xml:space="preserve"> компонента</w:t>
      </w:r>
    </w:p>
    <w:p w:rsidR="008E0641" w:rsidRPr="00706ED4" w:rsidRDefault="008E0641" w:rsidP="00A930EA">
      <w:pPr>
        <w:pStyle w:val="ListParagraph"/>
        <w:numPr>
          <w:ilvl w:val="0"/>
          <w:numId w:val="35"/>
        </w:numPr>
      </w:pPr>
      <w:r w:rsidRPr="008E0641">
        <w:rPr>
          <w:i/>
        </w:rPr>
        <w:t>Build.xmi</w:t>
      </w:r>
      <w:r>
        <w:t xml:space="preserve"> – XMI файл съвместим с </w:t>
      </w:r>
      <w:r w:rsidRPr="008E0641">
        <w:rPr>
          <w:i/>
        </w:rPr>
        <w:t>BoUML</w:t>
      </w:r>
    </w:p>
    <w:p w:rsidR="00706ED4" w:rsidRDefault="00706ED4" w:rsidP="00706ED4"/>
    <w:p w:rsidR="00FB244F" w:rsidRDefault="00FB244F" w:rsidP="00706ED4">
      <w:r>
        <w:t xml:space="preserve">Съдържанието на сериализирания файл лесно може да се види в </w:t>
      </w:r>
      <w:r w:rsidRPr="00FB244F">
        <w:rPr>
          <w:i/>
        </w:rPr>
        <w:t>Eclipse</w:t>
      </w:r>
      <w:r>
        <w:t xml:space="preserve"> среда:</w:t>
      </w:r>
    </w:p>
    <w:p w:rsidR="00FB244F" w:rsidRDefault="00631C8B" w:rsidP="00FF323E">
      <w:pPr>
        <w:keepNext/>
        <w:jc w:val="center"/>
      </w:pPr>
      <w:r w:rsidRPr="00631C8B">
        <w:rPr>
          <w:noProof/>
          <w:lang w:val="en-US" w:eastAsia="en-US"/>
        </w:rPr>
        <w:lastRenderedPageBreak/>
        <w:drawing>
          <wp:inline distT="0" distB="0" distL="0" distR="0" wp14:anchorId="13EE743B" wp14:editId="3DEDA7B7">
            <wp:extent cx="4725281" cy="5378036"/>
            <wp:effectExtent l="19050" t="19050" r="1841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28791" cy="5382031"/>
                    </a:xfrm>
                    <a:prstGeom prst="rect">
                      <a:avLst/>
                    </a:prstGeom>
                    <a:ln>
                      <a:solidFill>
                        <a:schemeClr val="tx2"/>
                      </a:solidFill>
                    </a:ln>
                  </pic:spPr>
                </pic:pic>
              </a:graphicData>
            </a:graphic>
          </wp:inline>
        </w:drawing>
      </w:r>
    </w:p>
    <w:p w:rsidR="00FB244F" w:rsidRDefault="00FB244F" w:rsidP="00FB244F">
      <w:pPr>
        <w:pStyle w:val="Caption"/>
        <w:jc w:val="center"/>
      </w:pPr>
      <w:bookmarkStart w:id="1556" w:name="_Ref411095543"/>
      <w:r>
        <w:t xml:space="preserve">Фигура </w:t>
      </w:r>
      <w:r>
        <w:fldChar w:fldCharType="begin"/>
      </w:r>
      <w:r>
        <w:instrText xml:space="preserve"> SEQ Фигура \* ARABIC </w:instrText>
      </w:r>
      <w:r>
        <w:fldChar w:fldCharType="separate"/>
      </w:r>
      <w:r w:rsidR="00245837">
        <w:rPr>
          <w:noProof/>
        </w:rPr>
        <w:t>68</w:t>
      </w:r>
      <w:r>
        <w:fldChar w:fldCharType="end"/>
      </w:r>
      <w:bookmarkEnd w:id="1556"/>
      <w:r>
        <w:t xml:space="preserve"> (Визуализиране на сериализирания модел в Eclipse)</w:t>
      </w:r>
    </w:p>
    <w:p w:rsidR="00BD690D" w:rsidRDefault="00BD690D" w:rsidP="00FB244F"/>
    <w:p w:rsidR="00FB244F" w:rsidRPr="00314E00" w:rsidRDefault="00FB244F" w:rsidP="00FB244F">
      <w:r>
        <w:t xml:space="preserve">Както се вижда от </w:t>
      </w:r>
      <w:r w:rsidRPr="00FB244F">
        <w:rPr>
          <w:i/>
        </w:rPr>
        <w:fldChar w:fldCharType="begin"/>
      </w:r>
      <w:r w:rsidRPr="00FB244F">
        <w:rPr>
          <w:i/>
        </w:rPr>
        <w:instrText xml:space="preserve"> REF _Ref411095543 \h </w:instrText>
      </w:r>
      <w:r>
        <w:rPr>
          <w:i/>
        </w:rPr>
        <w:instrText xml:space="preserve"> \* MERGEFORMAT </w:instrText>
      </w:r>
      <w:r w:rsidRPr="00FB244F">
        <w:rPr>
          <w:i/>
        </w:rPr>
      </w:r>
      <w:r w:rsidRPr="00FB244F">
        <w:rPr>
          <w:i/>
        </w:rPr>
        <w:fldChar w:fldCharType="separate"/>
      </w:r>
      <w:ins w:id="1557" w:author="mitko" w:date="2015-02-18T22:01:00Z">
        <w:r w:rsidR="00245837" w:rsidRPr="00245837">
          <w:rPr>
            <w:i/>
            <w:rPrChange w:id="1558" w:author="mitko" w:date="2015-02-18T22:01:00Z">
              <w:rPr/>
            </w:rPrChange>
          </w:rPr>
          <w:t xml:space="preserve">Фигура </w:t>
        </w:r>
        <w:r w:rsidR="00245837" w:rsidRPr="00245837">
          <w:rPr>
            <w:i/>
            <w:noProof/>
            <w:rPrChange w:id="1559" w:author="mitko" w:date="2015-02-18T22:01:00Z">
              <w:rPr>
                <w:noProof/>
              </w:rPr>
            </w:rPrChange>
          </w:rPr>
          <w:t>68</w:t>
        </w:r>
      </w:ins>
      <w:del w:id="1560" w:author="mitko" w:date="2015-02-18T21:54:00Z">
        <w:r w:rsidR="00A34B04" w:rsidRPr="00A34B04" w:rsidDel="002C26F0">
          <w:rPr>
            <w:i/>
          </w:rPr>
          <w:delText xml:space="preserve">Фигура </w:delText>
        </w:r>
        <w:r w:rsidR="00A34B04" w:rsidRPr="00A34B04" w:rsidDel="002C26F0">
          <w:rPr>
            <w:i/>
            <w:noProof/>
          </w:rPr>
          <w:delText>68</w:delText>
        </w:r>
      </w:del>
      <w:r w:rsidRPr="00FB244F">
        <w:rPr>
          <w:i/>
        </w:rPr>
        <w:fldChar w:fldCharType="end"/>
      </w:r>
      <w:r>
        <w:t xml:space="preserve"> структурата модела (в дясно) отговаря на тази на анализирания проект (в ляво)</w:t>
      </w:r>
      <w:r w:rsidR="00EC7FB1">
        <w:t xml:space="preserve">. В допълнение на това в модела всички типове данни са изнесени в отделен пакет </w:t>
      </w:r>
      <w:r w:rsidR="00EC7FB1" w:rsidRPr="00EC7FB1">
        <w:rPr>
          <w:i/>
        </w:rPr>
        <w:t>DataTypes</w:t>
      </w:r>
      <w:r w:rsidR="00EC7FB1">
        <w:t xml:space="preserve">, както и всички интерфейси в пакет </w:t>
      </w:r>
      <w:r w:rsidR="00EC7FB1" w:rsidRPr="00EC7FB1">
        <w:rPr>
          <w:i/>
        </w:rPr>
        <w:t>Interfaces</w:t>
      </w:r>
      <w:r w:rsidR="006323FE">
        <w:t>.</w:t>
      </w:r>
      <w:r w:rsidR="00EC7FB1">
        <w:t xml:space="preserve"> </w:t>
      </w:r>
      <w:r w:rsidR="00B30CAF">
        <w:t>Разположението на к</w:t>
      </w:r>
      <w:r w:rsidR="006323FE">
        <w:t xml:space="preserve">омпонентите </w:t>
      </w:r>
      <w:r w:rsidR="00E436D7">
        <w:t xml:space="preserve">в генерирания модел </w:t>
      </w:r>
      <w:r w:rsidR="00B30CAF">
        <w:t>следва</w:t>
      </w:r>
      <w:r w:rsidR="00E436D7">
        <w:t>т</w:t>
      </w:r>
      <w:r w:rsidR="00B30CAF">
        <w:t xml:space="preserve"> структурата на проекта</w:t>
      </w:r>
      <w:r w:rsidR="00E436D7">
        <w:t xml:space="preserve"> като </w:t>
      </w:r>
      <w:r w:rsidR="006323FE">
        <w:t xml:space="preserve">реферират съответните </w:t>
      </w:r>
      <w:r w:rsidR="00E436D7">
        <w:t xml:space="preserve">вече споменатите </w:t>
      </w:r>
      <w:r w:rsidR="006323FE">
        <w:t>интерфейси и типове данни</w:t>
      </w:r>
      <w:r w:rsidR="00B30CAF">
        <w:t>.</w:t>
      </w:r>
    </w:p>
    <w:p w:rsidR="007031CD" w:rsidRDefault="007031CD" w:rsidP="007031CD">
      <w:pPr>
        <w:pStyle w:val="Heading4"/>
      </w:pPr>
      <w:r>
        <w:t>Генериране на базов код</w:t>
      </w:r>
    </w:p>
    <w:p w:rsidR="0098346A" w:rsidRPr="0098346A" w:rsidRDefault="0098346A" w:rsidP="0098346A">
      <w:r>
        <w:t xml:space="preserve">След като разполагаме с UML модел, който е четим от </w:t>
      </w:r>
      <w:r w:rsidRPr="0098346A">
        <w:rPr>
          <w:i/>
        </w:rPr>
        <w:t>Eclipse</w:t>
      </w:r>
      <w:r>
        <w:t xml:space="preserve">, можем да стартираме проекта описан от точка </w:t>
      </w:r>
      <w:r w:rsidRPr="0098346A">
        <w:rPr>
          <w:i/>
        </w:rPr>
        <w:fldChar w:fldCharType="begin"/>
      </w:r>
      <w:r w:rsidRPr="0098346A">
        <w:rPr>
          <w:i/>
        </w:rPr>
        <w:instrText xml:space="preserve"> REF _Ref411098150 \r \h </w:instrText>
      </w:r>
      <w:r>
        <w:rPr>
          <w:i/>
        </w:rPr>
        <w:instrText xml:space="preserve"> \* MERGEFORMAT </w:instrText>
      </w:r>
      <w:r w:rsidRPr="0098346A">
        <w:rPr>
          <w:i/>
        </w:rPr>
      </w:r>
      <w:r w:rsidRPr="0098346A">
        <w:rPr>
          <w:i/>
        </w:rPr>
        <w:fldChar w:fldCharType="separate"/>
      </w:r>
      <w:r w:rsidR="00245837">
        <w:rPr>
          <w:i/>
        </w:rPr>
        <w:t>6.1.7</w:t>
      </w:r>
      <w:r w:rsidRPr="0098346A">
        <w:rPr>
          <w:i/>
        </w:rPr>
        <w:fldChar w:fldCharType="end"/>
      </w:r>
      <w:r>
        <w:rPr>
          <w:i/>
        </w:rPr>
        <w:t>.</w:t>
      </w:r>
      <w:r>
        <w:t xml:space="preserve"> Това става посредством стартиране на </w:t>
      </w:r>
      <w:r w:rsidRPr="0098346A">
        <w:rPr>
          <w:i/>
        </w:rPr>
        <w:t>Acceleo</w:t>
      </w:r>
      <w:r>
        <w:t xml:space="preserve"> конфигурация върху основния файл на </w:t>
      </w:r>
      <w:r w:rsidRPr="0098346A">
        <w:rPr>
          <w:i/>
        </w:rPr>
        <w:t>Acceleo</w:t>
      </w:r>
      <w:r>
        <w:t xml:space="preserve"> проекта </w:t>
      </w:r>
      <w:r w:rsidRPr="0098346A">
        <w:rPr>
          <w:i/>
        </w:rPr>
        <w:t>main.mtl</w:t>
      </w:r>
      <w:r>
        <w:t>:</w:t>
      </w:r>
    </w:p>
    <w:p w:rsidR="0098346A" w:rsidRDefault="0098346A" w:rsidP="0098346A">
      <w:pPr>
        <w:keepNext/>
        <w:jc w:val="center"/>
      </w:pPr>
      <w:r w:rsidRPr="0098346A">
        <w:rPr>
          <w:noProof/>
          <w:lang w:val="en-US" w:eastAsia="en-US"/>
        </w:rPr>
        <w:lastRenderedPageBreak/>
        <w:drawing>
          <wp:inline distT="0" distB="0" distL="0" distR="0" wp14:anchorId="6147FEBB" wp14:editId="22043150">
            <wp:extent cx="5274310" cy="3024839"/>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24839"/>
                    </a:xfrm>
                    <a:prstGeom prst="rect">
                      <a:avLst/>
                    </a:prstGeom>
                    <a:ln>
                      <a:solidFill>
                        <a:schemeClr val="tx2"/>
                      </a:solidFill>
                    </a:ln>
                  </pic:spPr>
                </pic:pic>
              </a:graphicData>
            </a:graphic>
          </wp:inline>
        </w:drawing>
      </w:r>
    </w:p>
    <w:p w:rsidR="008A32D2" w:rsidRDefault="0098346A" w:rsidP="0098346A">
      <w:pPr>
        <w:pStyle w:val="Caption"/>
        <w:jc w:val="center"/>
      </w:pPr>
      <w:r>
        <w:t xml:space="preserve">Фигура </w:t>
      </w:r>
      <w:r>
        <w:fldChar w:fldCharType="begin"/>
      </w:r>
      <w:r>
        <w:instrText xml:space="preserve"> SEQ Фигура \* ARABIC </w:instrText>
      </w:r>
      <w:r>
        <w:fldChar w:fldCharType="separate"/>
      </w:r>
      <w:r w:rsidR="00245837">
        <w:rPr>
          <w:noProof/>
        </w:rPr>
        <w:t>69</w:t>
      </w:r>
      <w:r>
        <w:fldChar w:fldCharType="end"/>
      </w:r>
      <w:r>
        <w:t xml:space="preserve"> (Генериране на базов код с Acceleo)</w:t>
      </w:r>
    </w:p>
    <w:p w:rsidR="00B2609A" w:rsidRDefault="0098346A" w:rsidP="0098346A">
      <w:r>
        <w:t xml:space="preserve">Като допълнително задаваме като входен модел, генерирания файл от предходната точка </w:t>
      </w:r>
      <w:r w:rsidR="000419E7" w:rsidRPr="000419E7">
        <w:rPr>
          <w:i/>
        </w:rPr>
        <w:t>“</w:t>
      </w:r>
      <w:r w:rsidRPr="0098346A">
        <w:rPr>
          <w:i/>
        </w:rPr>
        <w:t>Build.out.uml</w:t>
      </w:r>
      <w:r w:rsidR="000419E7">
        <w:rPr>
          <w:i/>
        </w:rPr>
        <w:t>”</w:t>
      </w:r>
      <w:r>
        <w:t xml:space="preserve">. Също така задаваме и изходната директория където ще бъде генерирана структурата и файловете на базовия код: </w:t>
      </w:r>
      <w:r w:rsidR="000419E7" w:rsidRPr="000419E7">
        <w:rPr>
          <w:i/>
        </w:rPr>
        <w:t>“</w:t>
      </w:r>
      <w:r w:rsidRPr="0098346A">
        <w:rPr>
          <w:i/>
        </w:rPr>
        <w:t>/org.dmanev.ArchExtractor.psm.uml.gen/src-gen</w:t>
      </w:r>
      <w:r w:rsidR="000419E7">
        <w:rPr>
          <w:i/>
        </w:rPr>
        <w:t>”</w:t>
      </w:r>
      <w:r>
        <w:t>.</w:t>
      </w:r>
    </w:p>
    <w:p w:rsidR="00A30385" w:rsidRDefault="00A30385" w:rsidP="0098346A">
      <w:r>
        <w:t>След изпълнение на генерацията, разглеждаме съдържанието на изходната директория:</w:t>
      </w:r>
    </w:p>
    <w:p w:rsidR="003E5501" w:rsidRDefault="00B2609A" w:rsidP="003E5501">
      <w:pPr>
        <w:keepNext/>
        <w:jc w:val="center"/>
      </w:pPr>
      <w:r w:rsidRPr="00B2609A">
        <w:rPr>
          <w:noProof/>
          <w:lang w:val="en-US" w:eastAsia="en-US"/>
        </w:rPr>
        <w:drawing>
          <wp:inline distT="0" distB="0" distL="0" distR="0" wp14:anchorId="15E49AB0" wp14:editId="7E0F167E">
            <wp:extent cx="5274310" cy="2559956"/>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559956"/>
                    </a:xfrm>
                    <a:prstGeom prst="rect">
                      <a:avLst/>
                    </a:prstGeom>
                    <a:ln>
                      <a:solidFill>
                        <a:schemeClr val="tx2"/>
                      </a:solidFill>
                    </a:ln>
                  </pic:spPr>
                </pic:pic>
              </a:graphicData>
            </a:graphic>
          </wp:inline>
        </w:drawing>
      </w:r>
    </w:p>
    <w:p w:rsidR="00B2609A" w:rsidRDefault="003E5501" w:rsidP="003E5501">
      <w:pPr>
        <w:pStyle w:val="Caption"/>
        <w:jc w:val="center"/>
      </w:pPr>
      <w:r>
        <w:t xml:space="preserve">Фигура </w:t>
      </w:r>
      <w:r>
        <w:fldChar w:fldCharType="begin"/>
      </w:r>
      <w:r>
        <w:instrText xml:space="preserve"> SEQ Фигура \* ARABIC </w:instrText>
      </w:r>
      <w:r>
        <w:fldChar w:fldCharType="separate"/>
      </w:r>
      <w:r w:rsidR="00245837">
        <w:rPr>
          <w:noProof/>
        </w:rPr>
        <w:t>70</w:t>
      </w:r>
      <w:r>
        <w:fldChar w:fldCharType="end"/>
      </w:r>
      <w:r>
        <w:t xml:space="preserve"> (Интерфейсен файл на компонент)</w:t>
      </w:r>
    </w:p>
    <w:p w:rsidR="00A30385" w:rsidRDefault="00A30385" w:rsidP="00A30385">
      <w:pPr>
        <w:jc w:val="left"/>
      </w:pPr>
      <w:r>
        <w:t>Както виждаме в интерфейсния файл</w:t>
      </w:r>
      <w:r w:rsidR="00042A9A">
        <w:t xml:space="preserve"> </w:t>
      </w:r>
      <w:r w:rsidR="00042A9A" w:rsidRPr="00042A9A">
        <w:rPr>
          <w:i/>
        </w:rPr>
        <w:t>rte_dat_ala.h</w:t>
      </w:r>
      <w:r w:rsidR="00042A9A">
        <w:t xml:space="preserve"> следващ </w:t>
      </w:r>
      <w:r w:rsidR="002925D3">
        <w:t>изискванията</w:t>
      </w:r>
      <w:r w:rsidR="00042A9A">
        <w:t xml:space="preserve"> от точка </w:t>
      </w:r>
      <w:r w:rsidR="00042A9A" w:rsidRPr="00042A9A">
        <w:rPr>
          <w:i/>
        </w:rPr>
        <w:fldChar w:fldCharType="begin"/>
      </w:r>
      <w:r w:rsidR="00042A9A" w:rsidRPr="00042A9A">
        <w:rPr>
          <w:i/>
        </w:rPr>
        <w:instrText xml:space="preserve"> REF _Ref398729423 \r \h </w:instrText>
      </w:r>
      <w:r w:rsidR="00042A9A">
        <w:rPr>
          <w:i/>
        </w:rPr>
        <w:instrText xml:space="preserve"> \* MERGEFORMAT </w:instrText>
      </w:r>
      <w:r w:rsidR="00042A9A" w:rsidRPr="00042A9A">
        <w:rPr>
          <w:i/>
        </w:rPr>
      </w:r>
      <w:r w:rsidR="00042A9A" w:rsidRPr="00042A9A">
        <w:rPr>
          <w:i/>
        </w:rPr>
        <w:fldChar w:fldCharType="separate"/>
      </w:r>
      <w:r w:rsidR="00245837">
        <w:rPr>
          <w:i/>
        </w:rPr>
        <w:t>3.3.3.3.3</w:t>
      </w:r>
      <w:r w:rsidR="00042A9A" w:rsidRPr="00042A9A">
        <w:rPr>
          <w:i/>
        </w:rPr>
        <w:fldChar w:fldCharType="end"/>
      </w:r>
      <w:r w:rsidR="00042A9A">
        <w:t xml:space="preserve"> ясно се виждат интерфейсите, които компонента реализира, маркирани в коментарите на файла като: “</w:t>
      </w:r>
      <w:r w:rsidR="00042A9A" w:rsidRPr="00042A9A">
        <w:rPr>
          <w:i/>
        </w:rPr>
        <w:t>Provided Getter/Setter</w:t>
      </w:r>
      <w:r w:rsidR="00042A9A">
        <w:t xml:space="preserve">”, както и необходимия интерфейс: </w:t>
      </w:r>
      <w:r w:rsidR="00042A9A" w:rsidRPr="00042A9A">
        <w:rPr>
          <w:i/>
        </w:rPr>
        <w:t>“Required Call</w:t>
      </w:r>
      <w:r w:rsidR="00042A9A">
        <w:rPr>
          <w:i/>
        </w:rPr>
        <w:t>”</w:t>
      </w:r>
      <w:r w:rsidR="003E5501">
        <w:t>.</w:t>
      </w:r>
    </w:p>
    <w:p w:rsidR="003E5501" w:rsidRDefault="003E5501" w:rsidP="00A30385">
      <w:pPr>
        <w:jc w:val="left"/>
      </w:pPr>
      <w:r>
        <w:t>Интерфейсите за пренос на данни</w:t>
      </w:r>
      <w:r w:rsidR="00590671">
        <w:t xml:space="preserve"> (</w:t>
      </w:r>
      <w:r w:rsidR="00590671" w:rsidRPr="00590671">
        <w:rPr>
          <w:i/>
        </w:rPr>
        <w:fldChar w:fldCharType="begin"/>
      </w:r>
      <w:r w:rsidR="00590671" w:rsidRPr="00590671">
        <w:rPr>
          <w:i/>
        </w:rPr>
        <w:instrText xml:space="preserve"> REF _Ref411102147 \r \h </w:instrText>
      </w:r>
      <w:r w:rsidR="00590671">
        <w:rPr>
          <w:i/>
        </w:rPr>
        <w:instrText xml:space="preserve"> \* MERGEFORMAT </w:instrText>
      </w:r>
      <w:r w:rsidR="00590671" w:rsidRPr="00590671">
        <w:rPr>
          <w:i/>
        </w:rPr>
      </w:r>
      <w:r w:rsidR="00590671" w:rsidRPr="00590671">
        <w:rPr>
          <w:i/>
        </w:rPr>
        <w:fldChar w:fldCharType="separate"/>
      </w:r>
      <w:r w:rsidR="00245837">
        <w:rPr>
          <w:i/>
        </w:rPr>
        <w:t>3.3.2.8</w:t>
      </w:r>
      <w:r w:rsidR="00590671" w:rsidRPr="00590671">
        <w:rPr>
          <w:i/>
        </w:rPr>
        <w:fldChar w:fldCharType="end"/>
      </w:r>
      <w:r w:rsidR="00590671">
        <w:t>)</w:t>
      </w:r>
      <w:r>
        <w:t xml:space="preserve"> са дефинирани в</w:t>
      </w:r>
      <w:r w:rsidR="00990DC2">
        <w:t>ъв</w:t>
      </w:r>
      <w:r>
        <w:t xml:space="preserve"> файла </w:t>
      </w:r>
      <w:r w:rsidRPr="003E5501">
        <w:rPr>
          <w:i/>
        </w:rPr>
        <w:t>rte.</w:t>
      </w:r>
      <w:r>
        <w:rPr>
          <w:i/>
        </w:rPr>
        <w:t>c</w:t>
      </w:r>
      <w:r w:rsidR="00590671">
        <w:rPr>
          <w:i/>
        </w:rPr>
        <w:t xml:space="preserve"> </w:t>
      </w:r>
      <w:r w:rsidR="00590671">
        <w:t xml:space="preserve">по изискванията в точка </w:t>
      </w:r>
      <w:r w:rsidR="00590671" w:rsidRPr="00590671">
        <w:rPr>
          <w:i/>
        </w:rPr>
        <w:fldChar w:fldCharType="begin"/>
      </w:r>
      <w:r w:rsidR="00590671" w:rsidRPr="00590671">
        <w:rPr>
          <w:i/>
        </w:rPr>
        <w:instrText xml:space="preserve"> REF _Ref398729242 \r \h </w:instrText>
      </w:r>
      <w:r w:rsidR="00590671">
        <w:rPr>
          <w:i/>
        </w:rPr>
        <w:instrText xml:space="preserve"> \* MERGEFORMAT </w:instrText>
      </w:r>
      <w:r w:rsidR="00590671" w:rsidRPr="00590671">
        <w:rPr>
          <w:i/>
        </w:rPr>
      </w:r>
      <w:r w:rsidR="00590671" w:rsidRPr="00590671">
        <w:rPr>
          <w:i/>
        </w:rPr>
        <w:fldChar w:fldCharType="separate"/>
      </w:r>
      <w:r w:rsidR="00245837">
        <w:rPr>
          <w:i/>
        </w:rPr>
        <w:t>3.3.3.3.2</w:t>
      </w:r>
      <w:r w:rsidR="00590671" w:rsidRPr="00590671">
        <w:rPr>
          <w:i/>
        </w:rPr>
        <w:fldChar w:fldCharType="end"/>
      </w:r>
      <w:r>
        <w:t>:</w:t>
      </w:r>
    </w:p>
    <w:p w:rsidR="00990DC2" w:rsidRDefault="00990DC2" w:rsidP="00990DC2">
      <w:pPr>
        <w:keepNext/>
        <w:jc w:val="center"/>
      </w:pPr>
      <w:r w:rsidRPr="00990DC2">
        <w:rPr>
          <w:noProof/>
          <w:lang w:val="en-US" w:eastAsia="en-US"/>
        </w:rPr>
        <w:lastRenderedPageBreak/>
        <w:drawing>
          <wp:inline distT="0" distB="0" distL="0" distR="0" wp14:anchorId="23DEE7B2" wp14:editId="396B5E52">
            <wp:extent cx="5274310" cy="3799081"/>
            <wp:effectExtent l="19050" t="19050" r="2159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799081"/>
                    </a:xfrm>
                    <a:prstGeom prst="rect">
                      <a:avLst/>
                    </a:prstGeom>
                    <a:ln>
                      <a:solidFill>
                        <a:schemeClr val="tx2"/>
                      </a:solidFill>
                    </a:ln>
                  </pic:spPr>
                </pic:pic>
              </a:graphicData>
            </a:graphic>
          </wp:inline>
        </w:drawing>
      </w:r>
    </w:p>
    <w:p w:rsidR="003E5501" w:rsidRDefault="00990DC2" w:rsidP="004317C2">
      <w:pPr>
        <w:pStyle w:val="Caption"/>
        <w:jc w:val="center"/>
      </w:pPr>
      <w:r>
        <w:t xml:space="preserve">Фигура </w:t>
      </w:r>
      <w:r>
        <w:fldChar w:fldCharType="begin"/>
      </w:r>
      <w:r>
        <w:instrText xml:space="preserve"> SEQ Фигура \* ARABIC </w:instrText>
      </w:r>
      <w:r>
        <w:fldChar w:fldCharType="separate"/>
      </w:r>
      <w:r w:rsidR="00245837">
        <w:rPr>
          <w:noProof/>
        </w:rPr>
        <w:t>71</w:t>
      </w:r>
      <w:r>
        <w:fldChar w:fldCharType="end"/>
      </w:r>
      <w:r>
        <w:t xml:space="preserve"> (Дефиниции на интерфейси в rte.c)</w:t>
      </w:r>
    </w:p>
    <w:p w:rsidR="00590671" w:rsidRDefault="00590671" w:rsidP="00590671">
      <w:pPr>
        <w:pStyle w:val="Caption"/>
        <w:jc w:val="left"/>
        <w:rPr>
          <w:i w:val="0"/>
        </w:rPr>
      </w:pPr>
    </w:p>
    <w:p w:rsidR="00590671" w:rsidRPr="00590671" w:rsidRDefault="00590671" w:rsidP="00590671">
      <w:r>
        <w:t>Дефиницията на интерфейсите от тип клиент/сървър (</w:t>
      </w:r>
      <w:r w:rsidRPr="00590671">
        <w:rPr>
          <w:i/>
        </w:rPr>
        <w:fldChar w:fldCharType="begin"/>
      </w:r>
      <w:r w:rsidRPr="00590671">
        <w:rPr>
          <w:i/>
        </w:rPr>
        <w:instrText xml:space="preserve"> REF _Ref411102175 \r \h  \* MERGEFORMAT </w:instrText>
      </w:r>
      <w:r w:rsidRPr="00590671">
        <w:rPr>
          <w:i/>
        </w:rPr>
      </w:r>
      <w:r w:rsidRPr="00590671">
        <w:rPr>
          <w:i/>
        </w:rPr>
        <w:fldChar w:fldCharType="separate"/>
      </w:r>
      <w:r w:rsidR="00245837">
        <w:rPr>
          <w:i/>
        </w:rPr>
        <w:t>3.3.2.10</w:t>
      </w:r>
      <w:r w:rsidRPr="00590671">
        <w:rPr>
          <w:i/>
        </w:rPr>
        <w:fldChar w:fldCharType="end"/>
      </w:r>
      <w:r>
        <w:t xml:space="preserve">) е във компонентен файл </w:t>
      </w:r>
      <w:r w:rsidRPr="00590671">
        <w:rPr>
          <w:i/>
        </w:rPr>
        <w:t>lap_sup.c</w:t>
      </w:r>
      <w:r>
        <w:t xml:space="preserve"> отговарящ на изискванията от </w:t>
      </w:r>
      <w:r w:rsidRPr="00590671">
        <w:rPr>
          <w:i/>
        </w:rPr>
        <w:fldChar w:fldCharType="begin"/>
      </w:r>
      <w:r w:rsidRPr="00590671">
        <w:rPr>
          <w:i/>
        </w:rPr>
        <w:instrText xml:space="preserve"> REF _Ref398729368 \r \h </w:instrText>
      </w:r>
      <w:r>
        <w:rPr>
          <w:i/>
        </w:rPr>
        <w:instrText xml:space="preserve"> \* MERGEFORMAT </w:instrText>
      </w:r>
      <w:r w:rsidRPr="00590671">
        <w:rPr>
          <w:i/>
        </w:rPr>
      </w:r>
      <w:r w:rsidRPr="00590671">
        <w:rPr>
          <w:i/>
        </w:rPr>
        <w:fldChar w:fldCharType="separate"/>
      </w:r>
      <w:r w:rsidR="00245837">
        <w:rPr>
          <w:i/>
        </w:rPr>
        <w:t>3.3.3.5</w:t>
      </w:r>
      <w:r w:rsidRPr="00590671">
        <w:rPr>
          <w:i/>
        </w:rPr>
        <w:fldChar w:fldCharType="end"/>
      </w:r>
      <w:r>
        <w:t>:</w:t>
      </w:r>
    </w:p>
    <w:p w:rsidR="00590671" w:rsidRDefault="00590671" w:rsidP="00590671">
      <w:pPr>
        <w:pStyle w:val="Caption"/>
        <w:keepNext/>
        <w:jc w:val="center"/>
      </w:pPr>
      <w:r w:rsidRPr="00590671">
        <w:rPr>
          <w:i w:val="0"/>
          <w:noProof/>
          <w:lang w:val="en-US"/>
        </w:rPr>
        <w:lastRenderedPageBreak/>
        <w:drawing>
          <wp:inline distT="0" distB="0" distL="0" distR="0" wp14:anchorId="670E54A4" wp14:editId="2BD20427">
            <wp:extent cx="5274310" cy="3738224"/>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738224"/>
                    </a:xfrm>
                    <a:prstGeom prst="rect">
                      <a:avLst/>
                    </a:prstGeom>
                    <a:ln>
                      <a:solidFill>
                        <a:schemeClr val="tx2"/>
                      </a:solidFill>
                    </a:ln>
                  </pic:spPr>
                </pic:pic>
              </a:graphicData>
            </a:graphic>
          </wp:inline>
        </w:drawing>
      </w:r>
    </w:p>
    <w:p w:rsidR="00590671" w:rsidRDefault="00590671" w:rsidP="00590671">
      <w:pPr>
        <w:pStyle w:val="Caption"/>
        <w:jc w:val="center"/>
      </w:pPr>
      <w:r>
        <w:t xml:space="preserve">Фигура </w:t>
      </w:r>
      <w:r>
        <w:fldChar w:fldCharType="begin"/>
      </w:r>
      <w:r>
        <w:instrText xml:space="preserve"> SEQ Фигура \* ARABIC </w:instrText>
      </w:r>
      <w:r>
        <w:fldChar w:fldCharType="separate"/>
      </w:r>
      <w:r w:rsidR="00245837">
        <w:rPr>
          <w:noProof/>
        </w:rPr>
        <w:t>72</w:t>
      </w:r>
      <w:r>
        <w:fldChar w:fldCharType="end"/>
      </w:r>
      <w:r>
        <w:t xml:space="preserve"> (Компонентна имплементация на клиент/сървър интерфейс)</w:t>
      </w:r>
    </w:p>
    <w:p w:rsidR="00B924D9" w:rsidRDefault="00B924D9" w:rsidP="00B924D9">
      <w:pPr>
        <w:pStyle w:val="Heading3"/>
      </w:pPr>
      <w:bookmarkStart w:id="1561" w:name="_Toc412060299"/>
      <w:r>
        <w:t>Спазване на нефункционалните изисквания</w:t>
      </w:r>
      <w:bookmarkEnd w:id="1561"/>
    </w:p>
    <w:p w:rsidR="00804C3D" w:rsidRPr="005E5D93" w:rsidRDefault="00804C3D" w:rsidP="00804C3D">
      <w:r>
        <w:t xml:space="preserve">В следващата таблица ще бъдат дадени доказателства за спазване на нефункционалните изисквания от точка </w:t>
      </w:r>
      <w:r w:rsidR="005E5D93" w:rsidRPr="005E5D93">
        <w:rPr>
          <w:i/>
        </w:rPr>
        <w:fldChar w:fldCharType="begin"/>
      </w:r>
      <w:r w:rsidR="005E5D93" w:rsidRPr="005E5D93">
        <w:rPr>
          <w:i/>
        </w:rPr>
        <w:instrText xml:space="preserve"> REF _Ref411111632 \r \h </w:instrText>
      </w:r>
      <w:r w:rsidR="005E5D93">
        <w:rPr>
          <w:i/>
        </w:rPr>
        <w:instrText xml:space="preserve"> \* MERGEFORMAT </w:instrText>
      </w:r>
      <w:r w:rsidR="005E5D93" w:rsidRPr="005E5D93">
        <w:rPr>
          <w:i/>
        </w:rPr>
      </w:r>
      <w:r w:rsidR="005E5D93" w:rsidRPr="005E5D93">
        <w:rPr>
          <w:i/>
        </w:rPr>
        <w:fldChar w:fldCharType="separate"/>
      </w:r>
      <w:r w:rsidR="00245837">
        <w:rPr>
          <w:i/>
        </w:rPr>
        <w:t>3.4</w:t>
      </w:r>
      <w:r w:rsidR="005E5D93" w:rsidRPr="005E5D93">
        <w:rPr>
          <w:i/>
        </w:rPr>
        <w:fldChar w:fldCharType="end"/>
      </w:r>
      <w:r w:rsidR="005E5D93">
        <w:t>:</w:t>
      </w:r>
    </w:p>
    <w:tbl>
      <w:tblPr>
        <w:tblStyle w:val="TableContemporary"/>
        <w:tblW w:w="0" w:type="auto"/>
        <w:tblLook w:val="04A0" w:firstRow="1" w:lastRow="0" w:firstColumn="1" w:lastColumn="0" w:noHBand="0" w:noVBand="1"/>
      </w:tblPr>
      <w:tblGrid>
        <w:gridCol w:w="2840"/>
        <w:gridCol w:w="2841"/>
        <w:gridCol w:w="2841"/>
      </w:tblGrid>
      <w:tr w:rsidR="00B924D9" w:rsidTr="00804C3D">
        <w:trPr>
          <w:cnfStyle w:val="100000000000" w:firstRow="1" w:lastRow="0" w:firstColumn="0" w:lastColumn="0" w:oddVBand="0" w:evenVBand="0" w:oddHBand="0" w:evenHBand="0" w:firstRowFirstColumn="0" w:firstRowLastColumn="0" w:lastRowFirstColumn="0" w:lastRowLastColumn="0"/>
        </w:trPr>
        <w:tc>
          <w:tcPr>
            <w:tcW w:w="2840" w:type="dxa"/>
          </w:tcPr>
          <w:p w:rsidR="00B924D9" w:rsidRPr="00804C3D" w:rsidRDefault="00B924D9" w:rsidP="00B924D9">
            <w:pPr>
              <w:jc w:val="left"/>
            </w:pPr>
            <w:r w:rsidRPr="00804C3D">
              <w:t>Изискване</w:t>
            </w:r>
          </w:p>
        </w:tc>
        <w:tc>
          <w:tcPr>
            <w:tcW w:w="2841" w:type="dxa"/>
          </w:tcPr>
          <w:p w:rsidR="00B924D9" w:rsidRPr="00804C3D" w:rsidRDefault="00B924D9" w:rsidP="00B924D9">
            <w:r w:rsidRPr="00804C3D">
              <w:t>Критери</w:t>
            </w:r>
            <w:r w:rsidR="00F11C56" w:rsidRPr="00804C3D">
              <w:t>и</w:t>
            </w:r>
          </w:p>
        </w:tc>
        <w:tc>
          <w:tcPr>
            <w:tcW w:w="2841" w:type="dxa"/>
          </w:tcPr>
          <w:p w:rsidR="00B924D9" w:rsidRPr="00804C3D" w:rsidRDefault="00B924D9" w:rsidP="00FF323E">
            <w:pPr>
              <w:jc w:val="left"/>
            </w:pPr>
            <w:r w:rsidRPr="00804C3D">
              <w:t xml:space="preserve">Доказателство за спазване на </w:t>
            </w:r>
            <w:r w:rsidR="00FF323E" w:rsidRPr="00804C3D">
              <w:t>критериите</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t>Скалируемост</w:t>
            </w:r>
          </w:p>
        </w:tc>
        <w:tc>
          <w:tcPr>
            <w:tcW w:w="2841" w:type="dxa"/>
          </w:tcPr>
          <w:p w:rsidR="00826940" w:rsidRDefault="00E40C3F" w:rsidP="00E40C3F">
            <w:pPr>
              <w:jc w:val="left"/>
            </w:pPr>
            <w:r>
              <w:t xml:space="preserve">Дизайна на системата предвижда интерфейсни класове за следните: </w:t>
            </w:r>
          </w:p>
          <w:p w:rsidR="00826940" w:rsidRDefault="00E40C3F" w:rsidP="00E40C3F">
            <w:pPr>
              <w:jc w:val="left"/>
            </w:pPr>
            <w:r>
              <w:t xml:space="preserve">1) Критерии за Конектори </w:t>
            </w:r>
          </w:p>
          <w:p w:rsidR="00826940" w:rsidRDefault="00E40C3F" w:rsidP="00E40C3F">
            <w:pPr>
              <w:jc w:val="left"/>
            </w:pPr>
            <w:r>
              <w:t xml:space="preserve">2) Критерии за Компоненти </w:t>
            </w:r>
          </w:p>
          <w:p w:rsidR="00826940" w:rsidRDefault="00E40C3F" w:rsidP="00E40C3F">
            <w:pPr>
              <w:jc w:val="left"/>
            </w:pPr>
            <w:r>
              <w:t xml:space="preserve">3) Файлови анализатори </w:t>
            </w:r>
          </w:p>
          <w:p w:rsidR="00E40C3F" w:rsidRPr="00E40C3F" w:rsidRDefault="00E40C3F" w:rsidP="00E40C3F">
            <w:pPr>
              <w:jc w:val="left"/>
            </w:pPr>
            <w:r>
              <w:t>4) Базовия анализатор</w:t>
            </w:r>
          </w:p>
        </w:tc>
        <w:tc>
          <w:tcPr>
            <w:tcW w:w="2841" w:type="dxa"/>
          </w:tcPr>
          <w:p w:rsidR="00826940" w:rsidRDefault="00826940" w:rsidP="00826940">
            <w:pPr>
              <w:jc w:val="left"/>
            </w:pPr>
            <w:r>
              <w:t xml:space="preserve">Показано в: </w:t>
            </w:r>
          </w:p>
          <w:p w:rsidR="00826940" w:rsidRDefault="00826940" w:rsidP="00826940">
            <w:pPr>
              <w:jc w:val="left"/>
            </w:pPr>
            <w:r>
              <w:t xml:space="preserve">1) </w:t>
            </w:r>
            <w:r w:rsidRPr="00826940">
              <w:rPr>
                <w:i/>
              </w:rPr>
              <w:t>IPortCriteria</w:t>
            </w:r>
            <w:r>
              <w:t xml:space="preserve">, точка </w:t>
            </w:r>
            <w:r w:rsidRPr="00826940">
              <w:rPr>
                <w:i/>
              </w:rPr>
              <w:fldChar w:fldCharType="begin"/>
            </w:r>
            <w:r w:rsidRPr="00826940">
              <w:rPr>
                <w:i/>
              </w:rPr>
              <w:instrText xml:space="preserve"> REF _Ref411111218 \r \h </w:instrText>
            </w:r>
            <w:r>
              <w:rPr>
                <w:i/>
              </w:rPr>
              <w:instrText xml:space="preserve"> \* MERGEFORMAT </w:instrText>
            </w:r>
            <w:r w:rsidRPr="00826940">
              <w:rPr>
                <w:i/>
              </w:rPr>
            </w:r>
            <w:r w:rsidRPr="00826940">
              <w:rPr>
                <w:i/>
              </w:rPr>
              <w:fldChar w:fldCharType="separate"/>
            </w:r>
            <w:r w:rsidR="00245837">
              <w:rPr>
                <w:i/>
              </w:rPr>
              <w:t>5.3.2.1.2</w:t>
            </w:r>
            <w:r w:rsidRPr="00826940">
              <w:rPr>
                <w:i/>
              </w:rPr>
              <w:fldChar w:fldCharType="end"/>
            </w:r>
            <w:r>
              <w:t xml:space="preserve"> </w:t>
            </w:r>
          </w:p>
          <w:p w:rsidR="00826940" w:rsidRDefault="00826940" w:rsidP="00826940">
            <w:pPr>
              <w:jc w:val="left"/>
              <w:rPr>
                <w:i/>
              </w:rPr>
            </w:pPr>
            <w:r>
              <w:t xml:space="preserve">2) отговорен за извличане на компоненти е </w:t>
            </w:r>
            <w:r w:rsidRPr="00102CCC">
              <w:rPr>
                <w:i/>
              </w:rPr>
              <w:t>IFileParser</w:t>
            </w:r>
            <w:r>
              <w:rPr>
                <w:i/>
              </w:rPr>
              <w:t xml:space="preserve">, </w:t>
            </w:r>
            <w:r>
              <w:rPr>
                <w:i/>
              </w:rPr>
              <w:fldChar w:fldCharType="begin"/>
            </w:r>
            <w:r>
              <w:rPr>
                <w:i/>
              </w:rPr>
              <w:instrText xml:space="preserve"> REF _Ref411111330 \r \h </w:instrText>
            </w:r>
            <w:r>
              <w:rPr>
                <w:i/>
              </w:rPr>
            </w:r>
            <w:r>
              <w:rPr>
                <w:i/>
              </w:rPr>
              <w:fldChar w:fldCharType="separate"/>
            </w:r>
            <w:r w:rsidR="00245837">
              <w:rPr>
                <w:i/>
              </w:rPr>
              <w:t>5.3.2.1.1</w:t>
            </w:r>
            <w:r>
              <w:rPr>
                <w:i/>
              </w:rPr>
              <w:fldChar w:fldCharType="end"/>
            </w:r>
            <w:r>
              <w:rPr>
                <w:i/>
              </w:rPr>
              <w:t xml:space="preserve"> </w:t>
            </w:r>
          </w:p>
          <w:p w:rsidR="00826940" w:rsidRDefault="00826940" w:rsidP="00826940">
            <w:pPr>
              <w:jc w:val="left"/>
            </w:pPr>
            <w:r>
              <w:t xml:space="preserve">3) доказано в 2) </w:t>
            </w:r>
          </w:p>
          <w:p w:rsidR="00B924D9" w:rsidRPr="00826940" w:rsidRDefault="00826940" w:rsidP="00826940">
            <w:pPr>
              <w:jc w:val="left"/>
              <w:rPr>
                <w:rFonts w:ascii="Arial" w:hAnsi="Arial"/>
              </w:rPr>
            </w:pPr>
            <w:r>
              <w:t xml:space="preserve">4) </w:t>
            </w:r>
            <w:r w:rsidRPr="00FC430F">
              <w:rPr>
                <w:i/>
              </w:rPr>
              <w:t>IAnalyzer</w:t>
            </w:r>
            <w:r>
              <w:rPr>
                <w:i/>
              </w:rPr>
              <w:t xml:space="preserve">, </w:t>
            </w:r>
            <w:r>
              <w:t xml:space="preserve">точка </w:t>
            </w:r>
            <w:r w:rsidRPr="00826940">
              <w:rPr>
                <w:i/>
              </w:rPr>
              <w:fldChar w:fldCharType="begin"/>
            </w:r>
            <w:r w:rsidRPr="00826940">
              <w:rPr>
                <w:i/>
              </w:rPr>
              <w:instrText xml:space="preserve"> REF _Ref411111396 \r \h </w:instrText>
            </w:r>
            <w:r>
              <w:rPr>
                <w:i/>
              </w:rPr>
              <w:instrText xml:space="preserve"> \* MERGEFORMAT </w:instrText>
            </w:r>
            <w:r w:rsidRPr="00826940">
              <w:rPr>
                <w:i/>
              </w:rPr>
            </w:r>
            <w:r w:rsidRPr="00826940">
              <w:rPr>
                <w:i/>
              </w:rPr>
              <w:fldChar w:fldCharType="separate"/>
            </w:r>
            <w:r w:rsidR="00245837">
              <w:rPr>
                <w:i/>
              </w:rPr>
              <w:t>5.3.1.1.1</w:t>
            </w:r>
            <w:r w:rsidRPr="00826940">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Модифицируемост и документация</w:t>
            </w:r>
          </w:p>
        </w:tc>
        <w:tc>
          <w:tcPr>
            <w:tcW w:w="2841" w:type="dxa"/>
          </w:tcPr>
          <w:p w:rsidR="00280CE5" w:rsidRPr="00703944" w:rsidRDefault="00B924D9" w:rsidP="00280CE5">
            <w:pPr>
              <w:jc w:val="left"/>
            </w:pPr>
            <w:r w:rsidRPr="00703944">
              <w:t>Трябва да се докаже, че</w:t>
            </w:r>
            <w:r w:rsidR="00280CE5" w:rsidRPr="00703944">
              <w:t xml:space="preserve">: </w:t>
            </w:r>
          </w:p>
          <w:p w:rsidR="00280CE5" w:rsidRPr="00703944" w:rsidRDefault="00280CE5" w:rsidP="00280CE5">
            <w:pPr>
              <w:jc w:val="left"/>
            </w:pPr>
            <w:r w:rsidRPr="00703944">
              <w:t>1) С</w:t>
            </w:r>
            <w:r w:rsidR="00B924D9" w:rsidRPr="00703944">
              <w:t xml:space="preserve">истемата е разработена посредством UML модел </w:t>
            </w:r>
            <w:r w:rsidRPr="00703944">
              <w:t xml:space="preserve">и </w:t>
            </w:r>
          </w:p>
          <w:p w:rsidR="00B924D9" w:rsidRPr="00703944" w:rsidRDefault="00280CE5" w:rsidP="00280CE5">
            <w:pPr>
              <w:jc w:val="left"/>
            </w:pPr>
            <w:r w:rsidRPr="00703944">
              <w:t xml:space="preserve">2) От него е генериран основния код на </w:t>
            </w:r>
            <w:r w:rsidRPr="00703944">
              <w:lastRenderedPageBreak/>
              <w:t>системата.</w:t>
            </w:r>
          </w:p>
        </w:tc>
        <w:tc>
          <w:tcPr>
            <w:tcW w:w="2841" w:type="dxa"/>
          </w:tcPr>
          <w:p w:rsidR="00B924D9" w:rsidRDefault="00280CE5" w:rsidP="00B924D9">
            <w:pPr>
              <w:rPr>
                <w:rFonts w:cs="Times New Roman"/>
                <w:b/>
              </w:rPr>
            </w:pPr>
            <w:r w:rsidRPr="00280CE5">
              <w:lastRenderedPageBreak/>
              <w:t>1)</w:t>
            </w:r>
            <w:r>
              <w:t xml:space="preserve"> Точка </w:t>
            </w:r>
            <w:r w:rsidRPr="00280CE5">
              <w:rPr>
                <w:i/>
              </w:rPr>
              <w:fldChar w:fldCharType="begin"/>
            </w:r>
            <w:r w:rsidRPr="00280CE5">
              <w:rPr>
                <w:i/>
              </w:rPr>
              <w:instrText xml:space="preserve"> REF _Ref411104689 \r \h </w:instrText>
            </w:r>
            <w:r>
              <w:rPr>
                <w:i/>
              </w:rPr>
              <w:instrText xml:space="preserve"> \* MERGEFORMAT </w:instrText>
            </w:r>
            <w:r w:rsidRPr="00280CE5">
              <w:rPr>
                <w:i/>
              </w:rPr>
            </w:r>
            <w:r w:rsidRPr="00280CE5">
              <w:rPr>
                <w:i/>
              </w:rPr>
              <w:fldChar w:fldCharType="separate"/>
            </w:r>
            <w:r w:rsidR="00245837">
              <w:rPr>
                <w:i/>
              </w:rPr>
              <w:t>5</w:t>
            </w:r>
            <w:r w:rsidRPr="00280CE5">
              <w:rPr>
                <w:i/>
              </w:rPr>
              <w:fldChar w:fldCharType="end"/>
            </w:r>
            <w:r>
              <w:rPr>
                <w:i/>
              </w:rPr>
              <w:t xml:space="preserve"> </w:t>
            </w:r>
            <w:r>
              <w:t xml:space="preserve">и </w:t>
            </w:r>
            <w:r w:rsidRPr="000F094E">
              <w:rPr>
                <w:rFonts w:cs="Times New Roman"/>
                <w:b/>
              </w:rPr>
              <w:t>[D1]</w:t>
            </w:r>
          </w:p>
          <w:p w:rsidR="00280CE5" w:rsidRPr="00280CE5" w:rsidRDefault="00280CE5" w:rsidP="00B924D9">
            <w:r w:rsidRPr="00280CE5">
              <w:rPr>
                <w:rFonts w:cs="Times New Roman"/>
              </w:rPr>
              <w:t>2)</w:t>
            </w:r>
            <w:r>
              <w:rPr>
                <w:rFonts w:cs="Times New Roman"/>
              </w:rPr>
              <w:t xml:space="preserve"> </w:t>
            </w:r>
            <w:r w:rsidRPr="00280CE5">
              <w:rPr>
                <w:rFonts w:cs="Times New Roman"/>
                <w:b/>
              </w:rPr>
              <w:t>[D3]</w:t>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B924D9">
            <w:pPr>
              <w:jc w:val="left"/>
              <w:rPr>
                <w:b/>
              </w:rPr>
            </w:pPr>
            <w:r w:rsidRPr="00703944">
              <w:rPr>
                <w:b/>
              </w:rPr>
              <w:lastRenderedPageBreak/>
              <w:t>Поддръжка и възможност за разширение</w:t>
            </w:r>
          </w:p>
        </w:tc>
        <w:tc>
          <w:tcPr>
            <w:tcW w:w="2841" w:type="dxa"/>
          </w:tcPr>
          <w:p w:rsidR="00B924D9" w:rsidRPr="00703944" w:rsidRDefault="002925D3" w:rsidP="00280CE5">
            <w:pPr>
              <w:jc w:val="left"/>
            </w:pPr>
            <w:r w:rsidRPr="00703944">
              <w:t>Езика</w:t>
            </w:r>
            <w:r w:rsidR="00280CE5" w:rsidRPr="00703944">
              <w:t>, на който е имплементирана системата да е с възможност за разширяване с други езици за програмиране.</w:t>
            </w:r>
          </w:p>
        </w:tc>
        <w:tc>
          <w:tcPr>
            <w:tcW w:w="2841" w:type="dxa"/>
          </w:tcPr>
          <w:p w:rsidR="00B924D9" w:rsidRPr="00EC7935" w:rsidRDefault="00EC7935" w:rsidP="00B924D9">
            <w:r>
              <w:t xml:space="preserve">Взетото решение в точка </w:t>
            </w:r>
            <w:r w:rsidRPr="00EC7935">
              <w:rPr>
                <w:i/>
              </w:rPr>
              <w:fldChar w:fldCharType="begin"/>
            </w:r>
            <w:r w:rsidRPr="00EC7935">
              <w:rPr>
                <w:i/>
              </w:rPr>
              <w:instrText xml:space="preserve"> REF _Ref411105135 \r \h </w:instrText>
            </w:r>
            <w:r>
              <w:rPr>
                <w:i/>
              </w:rPr>
              <w:instrText xml:space="preserve"> \* MERGEFORMAT </w:instrText>
            </w:r>
            <w:r w:rsidRPr="00EC7935">
              <w:rPr>
                <w:i/>
              </w:rPr>
            </w:r>
            <w:r w:rsidRPr="00EC7935">
              <w:rPr>
                <w:i/>
              </w:rPr>
              <w:fldChar w:fldCharType="separate"/>
            </w:r>
            <w:r w:rsidR="00245837">
              <w:rPr>
                <w:i/>
              </w:rPr>
              <w:t>4.3.1</w:t>
            </w:r>
            <w:r w:rsidRPr="00EC7935">
              <w:rPr>
                <w:i/>
              </w:rPr>
              <w:fldChar w:fldCharType="end"/>
            </w:r>
          </w:p>
        </w:tc>
      </w:tr>
      <w:tr w:rsidR="00B924D9" w:rsidTr="00804C3D">
        <w:trPr>
          <w:cnfStyle w:val="000000010000" w:firstRow="0" w:lastRow="0" w:firstColumn="0" w:lastColumn="0" w:oddVBand="0" w:evenVBand="0" w:oddHBand="0" w:evenHBand="1" w:firstRowFirstColumn="0" w:firstRowLastColumn="0" w:lastRowFirstColumn="0" w:lastRowLastColumn="0"/>
        </w:trPr>
        <w:tc>
          <w:tcPr>
            <w:tcW w:w="2840" w:type="dxa"/>
          </w:tcPr>
          <w:p w:rsidR="00B924D9" w:rsidRPr="00703944" w:rsidRDefault="00B924D9" w:rsidP="00B924D9">
            <w:pPr>
              <w:jc w:val="left"/>
              <w:rPr>
                <w:b/>
              </w:rPr>
            </w:pPr>
            <w:r w:rsidRPr="00703944">
              <w:rPr>
                <w:b/>
              </w:rPr>
              <w:t>Потребителски интерфейс</w:t>
            </w:r>
          </w:p>
        </w:tc>
        <w:tc>
          <w:tcPr>
            <w:tcW w:w="2841" w:type="dxa"/>
          </w:tcPr>
          <w:p w:rsidR="00B924D9" w:rsidRPr="00C907AB" w:rsidRDefault="00C907AB" w:rsidP="00F11C56">
            <w:pPr>
              <w:jc w:val="left"/>
            </w:pPr>
            <w:r>
              <w:t xml:space="preserve">Примерна имплементация е реализиран отговаряща на условията на </w:t>
            </w:r>
            <w:r w:rsidRPr="00C907AB">
              <w:rPr>
                <w:i/>
              </w:rPr>
              <w:fldChar w:fldCharType="begin"/>
            </w:r>
            <w:r w:rsidRPr="00C907AB">
              <w:rPr>
                <w:i/>
              </w:rPr>
              <w:instrText xml:space="preserve"> REF _Ref411088634 \r \h </w:instrText>
            </w:r>
            <w:r>
              <w:rPr>
                <w:i/>
              </w:rPr>
              <w:instrText xml:space="preserve"> \* MERGEFORMAT </w:instrText>
            </w:r>
            <w:r w:rsidRPr="00C907AB">
              <w:rPr>
                <w:i/>
              </w:rPr>
            </w:r>
            <w:r w:rsidRPr="00C907AB">
              <w:rPr>
                <w:i/>
              </w:rPr>
              <w:fldChar w:fldCharType="separate"/>
            </w:r>
            <w:r w:rsidR="00245837">
              <w:rPr>
                <w:i/>
              </w:rPr>
              <w:t>3.4.4</w:t>
            </w:r>
            <w:r w:rsidRPr="00C907AB">
              <w:rPr>
                <w:i/>
              </w:rPr>
              <w:fldChar w:fldCharType="end"/>
            </w:r>
          </w:p>
        </w:tc>
        <w:tc>
          <w:tcPr>
            <w:tcW w:w="2841" w:type="dxa"/>
          </w:tcPr>
          <w:p w:rsidR="00B924D9" w:rsidRPr="00C907AB" w:rsidRDefault="00C907AB" w:rsidP="00B924D9">
            <w:r>
              <w:t xml:space="preserve">Показаното в </w:t>
            </w:r>
            <w:r w:rsidRPr="00C907AB">
              <w:rPr>
                <w:i/>
              </w:rPr>
              <w:fldChar w:fldCharType="begin"/>
            </w:r>
            <w:r w:rsidRPr="00C907AB">
              <w:rPr>
                <w:i/>
              </w:rPr>
              <w:instrText xml:space="preserve"> REF _Ref411108480 \r \h </w:instrText>
            </w:r>
            <w:r>
              <w:rPr>
                <w:i/>
              </w:rPr>
              <w:instrText xml:space="preserve"> \* MERGEFORMAT </w:instrText>
            </w:r>
            <w:r w:rsidRPr="00C907AB">
              <w:rPr>
                <w:i/>
              </w:rPr>
            </w:r>
            <w:r w:rsidRPr="00C907AB">
              <w:rPr>
                <w:i/>
              </w:rPr>
              <w:fldChar w:fldCharType="separate"/>
            </w:r>
            <w:r w:rsidR="00245837">
              <w:rPr>
                <w:i/>
              </w:rPr>
              <w:t>6.1</w:t>
            </w:r>
            <w:r w:rsidRPr="00C907AB">
              <w:rPr>
                <w:i/>
              </w:rPr>
              <w:fldChar w:fldCharType="end"/>
            </w:r>
            <w:r>
              <w:rPr>
                <w:i/>
              </w:rPr>
              <w:t xml:space="preserve"> </w:t>
            </w:r>
            <w:r>
              <w:t xml:space="preserve">и </w:t>
            </w:r>
            <w:r w:rsidR="00A7017E" w:rsidRPr="00A7017E">
              <w:rPr>
                <w:i/>
              </w:rPr>
              <w:fldChar w:fldCharType="begin"/>
            </w:r>
            <w:r w:rsidR="00A7017E" w:rsidRPr="00A7017E">
              <w:rPr>
                <w:i/>
              </w:rPr>
              <w:instrText xml:space="preserve"> REF _Ref411108572 \r \h </w:instrText>
            </w:r>
            <w:r w:rsidR="00A7017E">
              <w:rPr>
                <w:i/>
              </w:rPr>
              <w:instrText xml:space="preserve"> \* MERGEFORMAT </w:instrText>
            </w:r>
            <w:r w:rsidR="00A7017E" w:rsidRPr="00A7017E">
              <w:rPr>
                <w:i/>
              </w:rPr>
            </w:r>
            <w:r w:rsidR="00A7017E" w:rsidRPr="00A7017E">
              <w:rPr>
                <w:i/>
              </w:rPr>
              <w:fldChar w:fldCharType="separate"/>
            </w:r>
            <w:r w:rsidR="00245837">
              <w:rPr>
                <w:i/>
              </w:rPr>
              <w:t>6.4.2</w:t>
            </w:r>
            <w:r w:rsidR="00A7017E" w:rsidRPr="00A7017E">
              <w:rPr>
                <w:i/>
              </w:rPr>
              <w:fldChar w:fldCharType="end"/>
            </w:r>
          </w:p>
        </w:tc>
      </w:tr>
      <w:tr w:rsidR="00B924D9" w:rsidTr="00804C3D">
        <w:trPr>
          <w:cnfStyle w:val="000000100000" w:firstRow="0" w:lastRow="0" w:firstColumn="0" w:lastColumn="0" w:oddVBand="0" w:evenVBand="0" w:oddHBand="1" w:evenHBand="0" w:firstRowFirstColumn="0" w:firstRowLastColumn="0" w:lastRowFirstColumn="0" w:lastRowLastColumn="0"/>
        </w:trPr>
        <w:tc>
          <w:tcPr>
            <w:tcW w:w="2840" w:type="dxa"/>
          </w:tcPr>
          <w:p w:rsidR="00B924D9" w:rsidRPr="00703944" w:rsidRDefault="00B924D9" w:rsidP="00703944">
            <w:pPr>
              <w:rPr>
                <w:b/>
              </w:rPr>
            </w:pPr>
            <w:r w:rsidRPr="00703944">
              <w:rPr>
                <w:b/>
              </w:rPr>
              <w:t>Тестваемост</w:t>
            </w:r>
          </w:p>
        </w:tc>
        <w:tc>
          <w:tcPr>
            <w:tcW w:w="2841" w:type="dxa"/>
          </w:tcPr>
          <w:p w:rsidR="00A06182" w:rsidRDefault="00A7017E" w:rsidP="00A06182">
            <w:pPr>
              <w:jc w:val="left"/>
            </w:pPr>
            <w:r>
              <w:t>Трябва да се докаже че:</w:t>
            </w:r>
            <w:r w:rsidR="00A06182">
              <w:t xml:space="preserve"> </w:t>
            </w:r>
          </w:p>
          <w:p w:rsidR="00A06182" w:rsidRDefault="00A7017E" w:rsidP="00A06182">
            <w:pPr>
              <w:jc w:val="left"/>
            </w:pPr>
            <w:r>
              <w:t>1)</w:t>
            </w:r>
            <w:r w:rsidR="00A06182">
              <w:t xml:space="preserve"> </w:t>
            </w:r>
            <w:r w:rsidR="002925D3" w:rsidRPr="00A7017E">
              <w:t>Съществува</w:t>
            </w:r>
            <w:r w:rsidRPr="00A7017E">
              <w:t xml:space="preserve"> стратегия за изготвяне на тестове и </w:t>
            </w:r>
          </w:p>
          <w:p w:rsidR="00B924D9" w:rsidRPr="00A06182" w:rsidRDefault="00A06182" w:rsidP="00A06182">
            <w:pPr>
              <w:jc w:val="left"/>
            </w:pPr>
            <w:r>
              <w:t>2) Т</w:t>
            </w:r>
            <w:r w:rsidR="00A7017E" w:rsidRPr="00A06182">
              <w:t>естовете са предоставени в пакета на решението</w:t>
            </w:r>
          </w:p>
        </w:tc>
        <w:tc>
          <w:tcPr>
            <w:tcW w:w="2841" w:type="dxa"/>
          </w:tcPr>
          <w:p w:rsidR="00B924D9" w:rsidRDefault="00933F28" w:rsidP="00B924D9">
            <w:r>
              <w:t xml:space="preserve">1) Точка </w:t>
            </w:r>
            <w:r w:rsidRPr="00933F28">
              <w:rPr>
                <w:i/>
              </w:rPr>
              <w:fldChar w:fldCharType="begin"/>
            </w:r>
            <w:r w:rsidRPr="00933F28">
              <w:rPr>
                <w:i/>
              </w:rPr>
              <w:instrText xml:space="preserve"> REF _Ref411109322 \r \h </w:instrText>
            </w:r>
            <w:r>
              <w:rPr>
                <w:i/>
              </w:rPr>
              <w:instrText xml:space="preserve"> \* MERGEFORMAT </w:instrText>
            </w:r>
            <w:r w:rsidRPr="00933F28">
              <w:rPr>
                <w:i/>
              </w:rPr>
            </w:r>
            <w:r w:rsidRPr="00933F28">
              <w:rPr>
                <w:i/>
              </w:rPr>
              <w:fldChar w:fldCharType="separate"/>
            </w:r>
            <w:r w:rsidR="00245837">
              <w:rPr>
                <w:i/>
              </w:rPr>
              <w:t>6.2.2</w:t>
            </w:r>
            <w:r w:rsidRPr="00933F28">
              <w:rPr>
                <w:i/>
              </w:rPr>
              <w:fldChar w:fldCharType="end"/>
            </w:r>
            <w:r w:rsidR="00A7017E">
              <w:t xml:space="preserve"> </w:t>
            </w:r>
          </w:p>
          <w:p w:rsidR="00933F28" w:rsidRPr="00A7017E" w:rsidRDefault="00933F28" w:rsidP="00804C3D">
            <w:pPr>
              <w:keepNext/>
            </w:pPr>
            <w:r>
              <w:t xml:space="preserve">2) </w:t>
            </w:r>
            <w:r w:rsidR="004367EE" w:rsidRPr="004D0896">
              <w:rPr>
                <w:b/>
              </w:rPr>
              <w:t>[D4]</w:t>
            </w:r>
          </w:p>
        </w:tc>
      </w:tr>
    </w:tbl>
    <w:p w:rsidR="00B924D9" w:rsidRPr="00B924D9" w:rsidRDefault="00804C3D" w:rsidP="00804C3D">
      <w:pPr>
        <w:pStyle w:val="Caption"/>
      </w:pPr>
      <w:r>
        <w:t xml:space="preserve">Таблица </w:t>
      </w:r>
      <w:r>
        <w:fldChar w:fldCharType="begin"/>
      </w:r>
      <w:r>
        <w:instrText xml:space="preserve"> SEQ Таблица \* ARABIC </w:instrText>
      </w:r>
      <w:r>
        <w:fldChar w:fldCharType="separate"/>
      </w:r>
      <w:ins w:id="1562" w:author="mitko" w:date="2015-02-18T22:01:00Z">
        <w:r w:rsidR="00245837">
          <w:rPr>
            <w:noProof/>
          </w:rPr>
          <w:t>39</w:t>
        </w:r>
      </w:ins>
      <w:del w:id="1563" w:author="mitko" w:date="2015-02-18T21:17:00Z">
        <w:r w:rsidR="00A34B04" w:rsidDel="00F559A3">
          <w:rPr>
            <w:noProof/>
          </w:rPr>
          <w:delText>38</w:delText>
        </w:r>
      </w:del>
      <w:r>
        <w:fldChar w:fldCharType="end"/>
      </w:r>
      <w:r>
        <w:t xml:space="preserve"> (Спазване на нефункционалните изисквания)</w:t>
      </w:r>
    </w:p>
    <w:p w:rsidR="00C3793A" w:rsidRDefault="004A6E88" w:rsidP="006E0319">
      <w:pPr>
        <w:pStyle w:val="Heading1"/>
      </w:pPr>
      <w:bookmarkStart w:id="1564" w:name="_Toc397093023"/>
      <w:bookmarkStart w:id="1565" w:name="_Ref411171955"/>
      <w:bookmarkStart w:id="1566" w:name="_Toc412060300"/>
      <w:r w:rsidRPr="00F05820">
        <w:lastRenderedPageBreak/>
        <w:t>Заключение</w:t>
      </w:r>
      <w:bookmarkEnd w:id="1564"/>
      <w:bookmarkEnd w:id="1565"/>
      <w:bookmarkEnd w:id="1566"/>
    </w:p>
    <w:p w:rsidR="006E0319" w:rsidDel="00C5690E" w:rsidRDefault="009845B7" w:rsidP="006E0319">
      <w:pPr>
        <w:rPr>
          <w:del w:id="1567" w:author="aldi" w:date="2015-02-16T17:31:00Z"/>
          <w:b/>
        </w:rPr>
      </w:pPr>
      <w:del w:id="1568" w:author="aldi" w:date="2015-02-16T17:31:00Z">
        <w:r w:rsidRPr="009845B7" w:rsidDel="00C5690E">
          <w:rPr>
            <w:b/>
          </w:rPr>
          <w:delText>Абстракт:</w:delText>
        </w:r>
        <w:bookmarkStart w:id="1569" w:name="_Toc412060301"/>
        <w:bookmarkEnd w:id="1569"/>
      </w:del>
    </w:p>
    <w:p w:rsidR="009845B7" w:rsidRPr="009845B7" w:rsidDel="00C5690E" w:rsidRDefault="009845B7" w:rsidP="006E0319">
      <w:pPr>
        <w:rPr>
          <w:del w:id="1570" w:author="aldi" w:date="2015-02-16T17:31:00Z"/>
        </w:rPr>
      </w:pPr>
      <w:del w:id="1571" w:author="aldi" w:date="2015-02-16T17:31:00Z">
        <w:r w:rsidDel="00C5690E">
          <w:delText>Тази глава обобщава приносите и заключенията в тази дипломна работа и предлага бъдещи насоки за развитие.</w:delText>
        </w:r>
        <w:bookmarkStart w:id="1572" w:name="_Toc412060302"/>
        <w:bookmarkEnd w:id="1572"/>
      </w:del>
    </w:p>
    <w:p w:rsidR="004A6E88" w:rsidRDefault="004A6E88" w:rsidP="00F05820">
      <w:pPr>
        <w:pStyle w:val="Heading2"/>
      </w:pPr>
      <w:bookmarkStart w:id="1573" w:name="_Toc397093024"/>
      <w:bookmarkStart w:id="1574" w:name="_Toc412060303"/>
      <w:r>
        <w:rPr>
          <w:lang w:val="ru-RU"/>
        </w:rPr>
        <w:t>Обобщение на</w:t>
      </w:r>
      <w:r w:rsidRPr="002925D3">
        <w:t xml:space="preserve"> изпълнението</w:t>
      </w:r>
      <w:r>
        <w:rPr>
          <w:lang w:val="ru-RU"/>
        </w:rPr>
        <w:t xml:space="preserve"> на</w:t>
      </w:r>
      <w:r w:rsidRPr="002925D3">
        <w:t xml:space="preserve"> началните</w:t>
      </w:r>
      <w:r>
        <w:rPr>
          <w:lang w:val="ru-RU"/>
        </w:rPr>
        <w:t xml:space="preserve"> цели</w:t>
      </w:r>
      <w:bookmarkEnd w:id="1573"/>
      <w:bookmarkEnd w:id="1574"/>
    </w:p>
    <w:p w:rsidR="004B1CD2" w:rsidRPr="002925D3" w:rsidRDefault="004B1CD2" w:rsidP="004B1CD2">
      <w:commentRangeStart w:id="1575"/>
      <w:r>
        <w:t xml:space="preserve">Основата на тази дипломна работа </w:t>
      </w:r>
      <w:r w:rsidR="00581006">
        <w:t xml:space="preserve">е </w:t>
      </w:r>
      <w:r>
        <w:t>представяне разработката и тестване на система за автоматично извличане на архитектурна информация като примерен домейн за експерименти е избран софтуер за вградените системи.</w:t>
      </w:r>
      <w:r w:rsidR="00CE5113">
        <w:t xml:space="preserve"> </w:t>
      </w:r>
      <w:r w:rsidR="00CE5113" w:rsidRPr="00CE5113">
        <w:rPr>
          <w:i/>
        </w:rPr>
        <w:t xml:space="preserve">Глава </w:t>
      </w:r>
      <w:r w:rsidR="00CE5113" w:rsidRPr="00CE5113">
        <w:rPr>
          <w:i/>
        </w:rPr>
        <w:fldChar w:fldCharType="begin"/>
      </w:r>
      <w:r w:rsidR="00CE5113" w:rsidRPr="00CE5113">
        <w:rPr>
          <w:i/>
        </w:rPr>
        <w:instrText xml:space="preserve"> REF _Ref411178609 \r \h </w:instrText>
      </w:r>
      <w:r w:rsidR="00CE5113">
        <w:rPr>
          <w:i/>
        </w:rPr>
        <w:instrText xml:space="preserve"> \* MERGEFORMAT </w:instrText>
      </w:r>
      <w:r w:rsidR="00CE5113" w:rsidRPr="00CE5113">
        <w:rPr>
          <w:i/>
        </w:rPr>
      </w:r>
      <w:r w:rsidR="00CE5113" w:rsidRPr="00CE5113">
        <w:rPr>
          <w:i/>
        </w:rPr>
        <w:fldChar w:fldCharType="separate"/>
      </w:r>
      <w:r w:rsidR="00245837">
        <w:rPr>
          <w:i/>
        </w:rPr>
        <w:t>2</w:t>
      </w:r>
      <w:r w:rsidR="00CE5113" w:rsidRPr="00CE5113">
        <w:rPr>
          <w:i/>
        </w:rPr>
        <w:fldChar w:fldCharType="end"/>
      </w:r>
      <w:r w:rsidR="00CE5113">
        <w:t xml:space="preserve"> дава теоретичните основи на проблема </w:t>
      </w:r>
      <w:r w:rsidR="008B517D">
        <w:t>като</w:t>
      </w:r>
      <w:r w:rsidR="00CE5113">
        <w:t xml:space="preserve"> по-спецялно дефинира </w:t>
      </w:r>
      <w:r w:rsidR="00914D3D">
        <w:t xml:space="preserve">реверсивния </w:t>
      </w:r>
      <w:r w:rsidR="002925D3">
        <w:t>инженеринг</w:t>
      </w:r>
      <w:r w:rsidR="00914D3D">
        <w:t xml:space="preserve"> (</w:t>
      </w:r>
      <w:r w:rsidR="00914D3D" w:rsidRPr="00914D3D">
        <w:rPr>
          <w:i/>
        </w:rPr>
        <w:fldChar w:fldCharType="begin"/>
      </w:r>
      <w:r w:rsidR="00914D3D" w:rsidRPr="00914D3D">
        <w:rPr>
          <w:i/>
        </w:rPr>
        <w:instrText xml:space="preserve"> REF _Ref411178814 \r \h </w:instrText>
      </w:r>
      <w:r w:rsidR="00914D3D">
        <w:rPr>
          <w:i/>
        </w:rPr>
        <w:instrText xml:space="preserve"> \* MERGEFORMAT </w:instrText>
      </w:r>
      <w:r w:rsidR="00914D3D" w:rsidRPr="00914D3D">
        <w:rPr>
          <w:i/>
        </w:rPr>
      </w:r>
      <w:r w:rsidR="00914D3D" w:rsidRPr="00914D3D">
        <w:rPr>
          <w:i/>
        </w:rPr>
        <w:fldChar w:fldCharType="separate"/>
      </w:r>
      <w:r w:rsidR="00245837">
        <w:rPr>
          <w:i/>
        </w:rPr>
        <w:t>2.1.1.2</w:t>
      </w:r>
      <w:r w:rsidR="00914D3D" w:rsidRPr="00914D3D">
        <w:rPr>
          <w:i/>
        </w:rPr>
        <w:fldChar w:fldCharType="end"/>
      </w:r>
      <w:r w:rsidR="00914D3D">
        <w:t>)</w:t>
      </w:r>
      <w:r w:rsidR="00627822">
        <w:t xml:space="preserve"> както и описва</w:t>
      </w:r>
      <w:r w:rsidR="00111548">
        <w:t xml:space="preserve"> </w:t>
      </w:r>
      <w:r w:rsidR="00111548" w:rsidRPr="008B517D">
        <w:rPr>
          <w:i/>
        </w:rPr>
        <w:t>среда за архитектурна реконструкция</w:t>
      </w:r>
      <w:r w:rsidR="00111548">
        <w:t xml:space="preserve"> (</w:t>
      </w:r>
      <w:r w:rsidR="00111548" w:rsidRPr="00111548">
        <w:rPr>
          <w:i/>
        </w:rPr>
        <w:fldChar w:fldCharType="begin"/>
      </w:r>
      <w:r w:rsidR="00111548" w:rsidRPr="00111548">
        <w:rPr>
          <w:i/>
        </w:rPr>
        <w:instrText xml:space="preserve"> REF _Ref411179218 \r \h </w:instrText>
      </w:r>
      <w:r w:rsidR="00111548">
        <w:rPr>
          <w:i/>
        </w:rPr>
        <w:instrText xml:space="preserve"> \* MERGEFORMAT </w:instrText>
      </w:r>
      <w:r w:rsidR="00111548" w:rsidRPr="00111548">
        <w:rPr>
          <w:i/>
        </w:rPr>
      </w:r>
      <w:r w:rsidR="00111548" w:rsidRPr="00111548">
        <w:rPr>
          <w:i/>
        </w:rPr>
        <w:fldChar w:fldCharType="separate"/>
      </w:r>
      <w:r w:rsidR="00245837">
        <w:rPr>
          <w:i/>
        </w:rPr>
        <w:t>2.2.2</w:t>
      </w:r>
      <w:r w:rsidR="00111548" w:rsidRPr="00111548">
        <w:rPr>
          <w:i/>
        </w:rPr>
        <w:fldChar w:fldCharType="end"/>
      </w:r>
      <w:r w:rsidR="00111548">
        <w:t>)</w:t>
      </w:r>
      <w:r w:rsidR="00914D3D">
        <w:t>,</w:t>
      </w:r>
      <w:r w:rsidR="00CE5113">
        <w:t xml:space="preserve"> ко</w:t>
      </w:r>
      <w:r w:rsidR="00111548">
        <w:t>и</w:t>
      </w:r>
      <w:r w:rsidR="00CE5113">
        <w:t xml:space="preserve">то </w:t>
      </w:r>
      <w:r w:rsidR="00111548">
        <w:t>са</w:t>
      </w:r>
      <w:r w:rsidR="00CE5113">
        <w:t xml:space="preserve"> в </w:t>
      </w:r>
      <w:r w:rsidR="00914D3D">
        <w:t>сърцевината</w:t>
      </w:r>
      <w:r w:rsidR="00CE5113">
        <w:t xml:space="preserve"> на решението</w:t>
      </w:r>
      <w:r w:rsidR="008B517D">
        <w:t>, на последно място са представени и сравнени вече съществуващи решения.</w:t>
      </w:r>
      <w:r w:rsidR="00456EB8">
        <w:t xml:space="preserve"> В </w:t>
      </w:r>
      <w:r w:rsidR="00456EB8" w:rsidRPr="00456EB8">
        <w:rPr>
          <w:i/>
        </w:rPr>
        <w:t xml:space="preserve">глава </w:t>
      </w:r>
      <w:r w:rsidR="00456EB8" w:rsidRPr="00456EB8">
        <w:rPr>
          <w:i/>
        </w:rPr>
        <w:fldChar w:fldCharType="begin"/>
      </w:r>
      <w:r w:rsidR="00456EB8" w:rsidRPr="00456EB8">
        <w:rPr>
          <w:i/>
        </w:rPr>
        <w:instrText xml:space="preserve"> REF _Ref411179971 \r \h </w:instrText>
      </w:r>
      <w:r w:rsidR="00456EB8">
        <w:rPr>
          <w:i/>
        </w:rPr>
        <w:instrText xml:space="preserve"> \* MERGEFORMAT </w:instrText>
      </w:r>
      <w:r w:rsidR="00456EB8" w:rsidRPr="00456EB8">
        <w:rPr>
          <w:i/>
        </w:rPr>
      </w:r>
      <w:r w:rsidR="00456EB8" w:rsidRPr="00456EB8">
        <w:rPr>
          <w:i/>
        </w:rPr>
        <w:fldChar w:fldCharType="separate"/>
      </w:r>
      <w:r w:rsidR="00245837">
        <w:rPr>
          <w:i/>
        </w:rPr>
        <w:t>3</w:t>
      </w:r>
      <w:r w:rsidR="00456EB8" w:rsidRPr="00456EB8">
        <w:rPr>
          <w:i/>
        </w:rPr>
        <w:fldChar w:fldCharType="end"/>
      </w:r>
      <w:r w:rsidR="00456EB8">
        <w:t xml:space="preserve"> е развит концептуален модел на решението, след което </w:t>
      </w:r>
      <w:r w:rsidR="005B65DE">
        <w:t xml:space="preserve">е детайлизиран </w:t>
      </w:r>
      <w:r w:rsidR="00456EB8">
        <w:t>с функционални и нефункционални изисквания.</w:t>
      </w:r>
      <w:r w:rsidR="005B65DE">
        <w:t xml:space="preserve"> </w:t>
      </w:r>
      <w:r w:rsidR="005B65DE" w:rsidRPr="005B65DE">
        <w:rPr>
          <w:i/>
        </w:rPr>
        <w:t xml:space="preserve">Глава </w:t>
      </w:r>
      <w:r w:rsidR="005B65DE" w:rsidRPr="005B65DE">
        <w:rPr>
          <w:i/>
        </w:rPr>
        <w:fldChar w:fldCharType="begin"/>
      </w:r>
      <w:r w:rsidR="005B65DE" w:rsidRPr="005B65DE">
        <w:rPr>
          <w:i/>
        </w:rPr>
        <w:instrText xml:space="preserve"> REF _Ref411180132 \r \h </w:instrText>
      </w:r>
      <w:r w:rsidR="005B65DE">
        <w:rPr>
          <w:i/>
        </w:rPr>
        <w:instrText xml:space="preserve"> \* MERGEFORMAT </w:instrText>
      </w:r>
      <w:r w:rsidR="005B65DE" w:rsidRPr="005B65DE">
        <w:rPr>
          <w:i/>
        </w:rPr>
      </w:r>
      <w:r w:rsidR="005B65DE" w:rsidRPr="005B65DE">
        <w:rPr>
          <w:i/>
        </w:rPr>
        <w:fldChar w:fldCharType="separate"/>
      </w:r>
      <w:r w:rsidR="00245837">
        <w:rPr>
          <w:i/>
        </w:rPr>
        <w:t>4</w:t>
      </w:r>
      <w:r w:rsidR="005B65DE" w:rsidRPr="005B65DE">
        <w:rPr>
          <w:i/>
        </w:rPr>
        <w:fldChar w:fldCharType="end"/>
      </w:r>
      <w:r w:rsidR="005B65DE">
        <w:t xml:space="preserve"> представя възможности и избор на технологии, методологии и платформи за изпълнението на изискванията от </w:t>
      </w:r>
      <w:r w:rsidR="005B65DE" w:rsidRPr="005B65DE">
        <w:rPr>
          <w:i/>
        </w:rPr>
        <w:t>глава</w:t>
      </w:r>
      <w:r w:rsidR="005B65DE">
        <w:t xml:space="preserve"> </w:t>
      </w:r>
      <w:r w:rsidR="005B65DE" w:rsidRPr="00456EB8">
        <w:rPr>
          <w:i/>
        </w:rPr>
        <w:fldChar w:fldCharType="begin"/>
      </w:r>
      <w:r w:rsidR="005B65DE" w:rsidRPr="00456EB8">
        <w:rPr>
          <w:i/>
        </w:rPr>
        <w:instrText xml:space="preserve"> REF _Ref411179971 \r \h </w:instrText>
      </w:r>
      <w:r w:rsidR="005B65DE">
        <w:rPr>
          <w:i/>
        </w:rPr>
        <w:instrText xml:space="preserve"> \* MERGEFORMAT </w:instrText>
      </w:r>
      <w:r w:rsidR="005B65DE" w:rsidRPr="00456EB8">
        <w:rPr>
          <w:i/>
        </w:rPr>
      </w:r>
      <w:r w:rsidR="005B65DE" w:rsidRPr="00456EB8">
        <w:rPr>
          <w:i/>
        </w:rPr>
        <w:fldChar w:fldCharType="separate"/>
      </w:r>
      <w:r w:rsidR="00245837">
        <w:rPr>
          <w:i/>
        </w:rPr>
        <w:t>3</w:t>
      </w:r>
      <w:r w:rsidR="005B65DE" w:rsidRPr="00456EB8">
        <w:rPr>
          <w:i/>
        </w:rPr>
        <w:fldChar w:fldCharType="end"/>
      </w:r>
      <w:r w:rsidR="005B65DE">
        <w:rPr>
          <w:i/>
        </w:rPr>
        <w:t>.</w:t>
      </w:r>
      <w:r w:rsidR="005B65DE">
        <w:t xml:space="preserve"> </w:t>
      </w:r>
      <w:r w:rsidR="00331041" w:rsidRPr="00331041">
        <w:rPr>
          <w:i/>
        </w:rPr>
        <w:t>Г</w:t>
      </w:r>
      <w:r w:rsidR="005B65DE" w:rsidRPr="005B65DE">
        <w:rPr>
          <w:i/>
        </w:rPr>
        <w:t>лав</w:t>
      </w:r>
      <w:r w:rsidR="005B65DE">
        <w:rPr>
          <w:i/>
        </w:rPr>
        <w:t>и</w:t>
      </w:r>
      <w:r w:rsidR="005B65DE" w:rsidRPr="005B65DE">
        <w:rPr>
          <w:i/>
        </w:rPr>
        <w:t xml:space="preserve"> </w:t>
      </w:r>
      <w:r w:rsidR="005B65DE" w:rsidRPr="005B65DE">
        <w:rPr>
          <w:i/>
        </w:rPr>
        <w:fldChar w:fldCharType="begin"/>
      </w:r>
      <w:r w:rsidR="005B65DE" w:rsidRPr="005B65DE">
        <w:rPr>
          <w:i/>
        </w:rPr>
        <w:instrText xml:space="preserve"> REF _Ref411180253 \r \h </w:instrText>
      </w:r>
      <w:r w:rsidR="005B65DE">
        <w:rPr>
          <w:i/>
        </w:rPr>
        <w:instrText xml:space="preserve"> \* MERGEFORMAT </w:instrText>
      </w:r>
      <w:r w:rsidR="005B65DE" w:rsidRPr="005B65DE">
        <w:rPr>
          <w:i/>
        </w:rPr>
      </w:r>
      <w:r w:rsidR="005B65DE" w:rsidRPr="005B65DE">
        <w:rPr>
          <w:i/>
        </w:rPr>
        <w:fldChar w:fldCharType="separate"/>
      </w:r>
      <w:r w:rsidR="00245837">
        <w:rPr>
          <w:i/>
        </w:rPr>
        <w:t>5</w:t>
      </w:r>
      <w:r w:rsidR="005B65DE" w:rsidRPr="005B65DE">
        <w:rPr>
          <w:i/>
        </w:rPr>
        <w:fldChar w:fldCharType="end"/>
      </w:r>
      <w:r w:rsidR="005B65DE">
        <w:t xml:space="preserve"> и </w:t>
      </w:r>
      <w:r w:rsidR="005B65DE" w:rsidRPr="005B65DE">
        <w:rPr>
          <w:i/>
        </w:rPr>
        <w:fldChar w:fldCharType="begin"/>
      </w:r>
      <w:r w:rsidR="005B65DE" w:rsidRPr="005B65DE">
        <w:rPr>
          <w:i/>
        </w:rPr>
        <w:instrText xml:space="preserve"> REF _Ref411180263 \r \h </w:instrText>
      </w:r>
      <w:r w:rsidR="005B65DE">
        <w:rPr>
          <w:i/>
        </w:rPr>
        <w:instrText xml:space="preserve"> \* MERGEFORMAT </w:instrText>
      </w:r>
      <w:r w:rsidR="005B65DE" w:rsidRPr="005B65DE">
        <w:rPr>
          <w:i/>
        </w:rPr>
      </w:r>
      <w:r w:rsidR="005B65DE" w:rsidRPr="005B65DE">
        <w:rPr>
          <w:i/>
        </w:rPr>
        <w:fldChar w:fldCharType="separate"/>
      </w:r>
      <w:r w:rsidR="00245837">
        <w:rPr>
          <w:i/>
        </w:rPr>
        <w:t>6</w:t>
      </w:r>
      <w:r w:rsidR="005B65DE" w:rsidRPr="005B65DE">
        <w:rPr>
          <w:i/>
        </w:rPr>
        <w:fldChar w:fldCharType="end"/>
      </w:r>
      <w:r w:rsidR="005B65DE">
        <w:t xml:space="preserve"> детайлизират разработката, реализацията и тестови експерименти на разработваната система, основен източник</w:t>
      </w:r>
      <w:r w:rsidR="00331041">
        <w:t>,</w:t>
      </w:r>
      <w:r w:rsidR="005B65DE">
        <w:t xml:space="preserve"> </w:t>
      </w:r>
      <w:r w:rsidR="00331041">
        <w:t xml:space="preserve">на които </w:t>
      </w:r>
      <w:r w:rsidR="005B65DE">
        <w:t xml:space="preserve">е разработения UML модел [D1] следващ изискванията от </w:t>
      </w:r>
      <w:r w:rsidR="005B65DE" w:rsidRPr="00456EB8">
        <w:rPr>
          <w:i/>
        </w:rPr>
        <w:t xml:space="preserve">глава </w:t>
      </w:r>
      <w:r w:rsidR="005B65DE" w:rsidRPr="00456EB8">
        <w:rPr>
          <w:i/>
        </w:rPr>
        <w:fldChar w:fldCharType="begin"/>
      </w:r>
      <w:r w:rsidR="005B65DE" w:rsidRPr="00456EB8">
        <w:rPr>
          <w:i/>
        </w:rPr>
        <w:instrText xml:space="preserve"> REF _Ref411179971 \r \h </w:instrText>
      </w:r>
      <w:r w:rsidR="005B65DE">
        <w:rPr>
          <w:i/>
        </w:rPr>
        <w:instrText xml:space="preserve"> \* MERGEFORMAT </w:instrText>
      </w:r>
      <w:r w:rsidR="005B65DE" w:rsidRPr="00456EB8">
        <w:rPr>
          <w:i/>
        </w:rPr>
      </w:r>
      <w:r w:rsidR="005B65DE" w:rsidRPr="00456EB8">
        <w:rPr>
          <w:i/>
        </w:rPr>
        <w:fldChar w:fldCharType="separate"/>
      </w:r>
      <w:r w:rsidR="00245837">
        <w:rPr>
          <w:i/>
        </w:rPr>
        <w:t>3</w:t>
      </w:r>
      <w:r w:rsidR="005B65DE" w:rsidRPr="00456EB8">
        <w:rPr>
          <w:i/>
        </w:rPr>
        <w:fldChar w:fldCharType="end"/>
      </w:r>
      <w:r w:rsidR="005B65DE">
        <w:t>.</w:t>
      </w:r>
      <w:commentRangeEnd w:id="1575"/>
      <w:r w:rsidR="00C5690E">
        <w:rPr>
          <w:rStyle w:val="CommentReference"/>
        </w:rPr>
        <w:commentReference w:id="1575"/>
      </w:r>
    </w:p>
    <w:p w:rsidR="004A6E88" w:rsidRDefault="004A6E88" w:rsidP="00F05820">
      <w:pPr>
        <w:pStyle w:val="Heading2"/>
      </w:pPr>
      <w:bookmarkStart w:id="1576" w:name="_Toc397093025"/>
      <w:bookmarkStart w:id="1577" w:name="_Toc412060304"/>
      <w:r w:rsidRPr="002925D3">
        <w:t>Насоки</w:t>
      </w:r>
      <w:r>
        <w:rPr>
          <w:lang w:val="ru-RU"/>
        </w:rPr>
        <w:t xml:space="preserve"> за</w:t>
      </w:r>
      <w:r w:rsidRPr="002925D3">
        <w:t xml:space="preserve"> бъдещо</w:t>
      </w:r>
      <w:r w:rsidRPr="00C3793A">
        <w:rPr>
          <w:lang w:val="ru-RU"/>
        </w:rPr>
        <w:t xml:space="preserve"> развитие и</w:t>
      </w:r>
      <w:r w:rsidRPr="002925D3">
        <w:t xml:space="preserve"> усъвършенстване</w:t>
      </w:r>
      <w:bookmarkEnd w:id="1576"/>
      <w:bookmarkEnd w:id="1577"/>
    </w:p>
    <w:p w:rsidR="005C2382" w:rsidRPr="002F04F2" w:rsidRDefault="00AD6D9D" w:rsidP="005C2382">
      <w:r w:rsidRPr="00AD6D9D">
        <w:t>Подобряване на</w:t>
      </w:r>
      <w:r>
        <w:rPr>
          <w:b/>
        </w:rPr>
        <w:t xml:space="preserve"> п</w:t>
      </w:r>
      <w:r w:rsidR="005C2382" w:rsidRPr="002F04F2">
        <w:rPr>
          <w:b/>
        </w:rPr>
        <w:t>отребителски</w:t>
      </w:r>
      <w:r w:rsidR="002F04F2">
        <w:rPr>
          <w:b/>
        </w:rPr>
        <w:t>я</w:t>
      </w:r>
      <w:r w:rsidR="005C2382" w:rsidRPr="002F04F2">
        <w:rPr>
          <w:b/>
        </w:rPr>
        <w:t xml:space="preserve"> интерфейс</w:t>
      </w:r>
      <w:r w:rsidR="002F04F2">
        <w:rPr>
          <w:b/>
        </w:rPr>
        <w:t xml:space="preserve"> </w:t>
      </w:r>
      <w:del w:id="1578" w:author="aldi" w:date="2015-02-16T17:32:00Z">
        <w:r w:rsidR="002F04F2" w:rsidDel="00C5690E">
          <w:delText>може да се подобри като се</w:delText>
        </w:r>
      </w:del>
      <w:ins w:id="1579" w:author="aldi" w:date="2015-02-16T17:32:00Z">
        <w:r w:rsidR="00C5690E">
          <w:t>чрез</w:t>
        </w:r>
      </w:ins>
      <w:r w:rsidR="002F04F2">
        <w:t xml:space="preserve"> добав</w:t>
      </w:r>
      <w:ins w:id="1580" w:author="aldi" w:date="2015-02-16T17:32:00Z">
        <w:r w:rsidR="00C5690E">
          <w:t>яне на</w:t>
        </w:r>
      </w:ins>
      <w:del w:id="1581" w:author="aldi" w:date="2015-02-16T17:32:00Z">
        <w:r w:rsidR="002F04F2" w:rsidDel="00C5690E">
          <w:delText>и</w:delText>
        </w:r>
      </w:del>
      <w:r w:rsidR="002F04F2">
        <w:t xml:space="preserve"> възможност за лесно въвеждане на критерии за анализ и управление на библиотеката от критерии</w:t>
      </w:r>
      <w:del w:id="1582" w:author="aldi" w:date="2015-02-16T17:32:00Z">
        <w:r w:rsidR="002F04F2" w:rsidDel="00C5690E">
          <w:delText xml:space="preserve"> като цяло</w:delText>
        </w:r>
      </w:del>
      <w:r w:rsidR="002F04F2">
        <w:t xml:space="preserve">. За момента тази дейност се извършва посредством UML </w:t>
      </w:r>
      <w:r w:rsidR="002925D3">
        <w:t>редактиране</w:t>
      </w:r>
      <w:r w:rsidR="002F04F2">
        <w:t xml:space="preserve"> на модела на системата.</w:t>
      </w:r>
    </w:p>
    <w:p w:rsidR="005C2382" w:rsidRDefault="005C2382" w:rsidP="005C2382">
      <w:r w:rsidRPr="002F04F2">
        <w:rPr>
          <w:b/>
        </w:rPr>
        <w:t>Добавяне на но</w:t>
      </w:r>
      <w:r w:rsidR="00CA1C3D" w:rsidRPr="002F04F2">
        <w:rPr>
          <w:b/>
        </w:rPr>
        <w:t xml:space="preserve">ви критерии за стандартни </w:t>
      </w:r>
      <w:r w:rsidR="002925D3" w:rsidRPr="002F04F2">
        <w:rPr>
          <w:b/>
        </w:rPr>
        <w:t>архитектури</w:t>
      </w:r>
      <w:r w:rsidR="00EB6116">
        <w:t>. Би било полезно да се добавят критерии за анализ на стандартни архитектури като</w:t>
      </w:r>
      <w:r w:rsidR="00B37C67">
        <w:t xml:space="preserve"> AUTOSAR</w:t>
      </w:r>
      <w:r w:rsidR="002F04F2">
        <w:t>.</w:t>
      </w:r>
    </w:p>
    <w:p w:rsidR="00CA1C3D" w:rsidRDefault="005C3589" w:rsidP="005C2382">
      <w:r>
        <w:t xml:space="preserve">Да се използва </w:t>
      </w:r>
      <w:r w:rsidRPr="002F04F2">
        <w:rPr>
          <w:b/>
          <w:i/>
        </w:rPr>
        <w:t>Acceleo</w:t>
      </w:r>
      <w:r w:rsidRPr="002F04F2">
        <w:rPr>
          <w:b/>
        </w:rPr>
        <w:t xml:space="preserve"> базиран </w:t>
      </w:r>
      <w:r w:rsidRPr="002F04F2">
        <w:rPr>
          <w:b/>
          <w:i/>
        </w:rPr>
        <w:t>Python</w:t>
      </w:r>
      <w:r w:rsidRPr="002F04F2">
        <w:rPr>
          <w:b/>
        </w:rPr>
        <w:t xml:space="preserve"> генератор на код</w:t>
      </w:r>
      <w:r>
        <w:t xml:space="preserve"> (например [R30]) на системата за анализ от </w:t>
      </w:r>
      <w:r w:rsidR="00CA1C3D">
        <w:t xml:space="preserve">UML </w:t>
      </w:r>
      <w:r>
        <w:t>модела</w:t>
      </w:r>
      <w:r w:rsidR="00C107D8">
        <w:t xml:space="preserve">. По този начин ще имаме по-голяма гъвкавост и контрол върху генерирания код и ще можем да заменим </w:t>
      </w:r>
      <w:r w:rsidR="00430027">
        <w:t>инструмента</w:t>
      </w:r>
      <w:r w:rsidR="00C107D8">
        <w:t xml:space="preserve"> за разработка на UML </w:t>
      </w:r>
      <w:r w:rsidR="002F04F2">
        <w:t>модела (</w:t>
      </w:r>
      <w:r w:rsidR="002F04F2" w:rsidRPr="002F04F2">
        <w:rPr>
          <w:i/>
        </w:rPr>
        <w:t>BoUML</w:t>
      </w:r>
      <w:r w:rsidR="002F04F2" w:rsidRPr="002F04F2">
        <w:t>)</w:t>
      </w:r>
      <w:r w:rsidR="002F04F2">
        <w:t xml:space="preserve"> </w:t>
      </w:r>
      <w:r w:rsidR="00C107D8">
        <w:t>с по-съвременен такъв.</w:t>
      </w:r>
    </w:p>
    <w:p w:rsidR="005C2382" w:rsidRPr="005C2382" w:rsidRDefault="005C2382" w:rsidP="005C2382">
      <w:r>
        <w:t xml:space="preserve">Директна </w:t>
      </w:r>
      <w:r w:rsidRPr="002F04F2">
        <w:rPr>
          <w:b/>
        </w:rPr>
        <w:t xml:space="preserve">трансформация на </w:t>
      </w:r>
      <w:r w:rsidR="002F04F2" w:rsidRPr="002F04F2">
        <w:rPr>
          <w:b/>
        </w:rPr>
        <w:t>анализирания компонентен модел</w:t>
      </w:r>
      <w:r>
        <w:t xml:space="preserve"> (</w:t>
      </w:r>
      <w:r w:rsidR="00B45A8C" w:rsidRPr="00B45A8C">
        <w:rPr>
          <w:i/>
        </w:rPr>
        <w:fldChar w:fldCharType="begin"/>
      </w:r>
      <w:r w:rsidR="00B45A8C" w:rsidRPr="00B45A8C">
        <w:rPr>
          <w:i/>
        </w:rPr>
        <w:instrText xml:space="preserve"> REF _Ref397969104 \r \h </w:instrText>
      </w:r>
      <w:r w:rsidR="00B45A8C">
        <w:rPr>
          <w:i/>
        </w:rPr>
        <w:instrText xml:space="preserve"> \* MERGEFORMAT </w:instrText>
      </w:r>
      <w:r w:rsidR="00B45A8C" w:rsidRPr="00B45A8C">
        <w:rPr>
          <w:i/>
        </w:rPr>
      </w:r>
      <w:r w:rsidR="00B45A8C" w:rsidRPr="00B45A8C">
        <w:rPr>
          <w:i/>
        </w:rPr>
        <w:fldChar w:fldCharType="separate"/>
      </w:r>
      <w:r w:rsidR="00245837">
        <w:rPr>
          <w:i/>
        </w:rPr>
        <w:t>3.3.2</w:t>
      </w:r>
      <w:r w:rsidR="00B45A8C" w:rsidRPr="00B45A8C">
        <w:rPr>
          <w:i/>
        </w:rPr>
        <w:fldChar w:fldCharType="end"/>
      </w:r>
      <w:r>
        <w:t>) към UML</w:t>
      </w:r>
      <w:r w:rsidR="002F04F2">
        <w:t xml:space="preserve"> с използване на </w:t>
      </w:r>
      <w:r w:rsidR="002F04F2" w:rsidRPr="00C00752">
        <w:rPr>
          <w:i/>
        </w:rPr>
        <w:t>Eclipse EMF</w:t>
      </w:r>
      <w:r w:rsidR="002F04F2">
        <w:t xml:space="preserve"> инструментите за трансформация</w:t>
      </w:r>
      <w:r>
        <w:t xml:space="preserve">, вместо текущото предложено решение </w:t>
      </w:r>
      <w:r w:rsidRPr="005C2382">
        <w:t xml:space="preserve">клас </w:t>
      </w:r>
      <w:r w:rsidRPr="005C2382">
        <w:rPr>
          <w:i/>
        </w:rPr>
        <w:t>XMIConverter</w:t>
      </w:r>
      <w:r>
        <w:t xml:space="preserve"> (</w:t>
      </w:r>
      <w:r w:rsidRPr="005C2382">
        <w:rPr>
          <w:i/>
        </w:rPr>
        <w:fldChar w:fldCharType="begin"/>
      </w:r>
      <w:r w:rsidRPr="005C2382">
        <w:rPr>
          <w:i/>
        </w:rPr>
        <w:instrText xml:space="preserve"> REF _Ref411182090 \r \h </w:instrText>
      </w:r>
      <w:r>
        <w:rPr>
          <w:i/>
        </w:rPr>
        <w:instrText xml:space="preserve"> \* MERGEFORMAT </w:instrText>
      </w:r>
      <w:r w:rsidRPr="005C2382">
        <w:rPr>
          <w:i/>
        </w:rPr>
      </w:r>
      <w:r w:rsidRPr="005C2382">
        <w:rPr>
          <w:i/>
        </w:rPr>
        <w:fldChar w:fldCharType="separate"/>
      </w:r>
      <w:r w:rsidR="00245837">
        <w:rPr>
          <w:i/>
        </w:rPr>
        <w:t>5.3.4.1.1</w:t>
      </w:r>
      <w:r w:rsidRPr="005C2382">
        <w:rPr>
          <w:i/>
        </w:rPr>
        <w:fldChar w:fldCharType="end"/>
      </w:r>
      <w:r>
        <w:t>)</w:t>
      </w:r>
      <w:r w:rsidR="00BD51FC">
        <w:t>.</w:t>
      </w:r>
      <w:r w:rsidR="00B45A8C">
        <w:t xml:space="preserve"> </w:t>
      </w:r>
    </w:p>
    <w:p w:rsidR="00B65B9D" w:rsidRDefault="00607BE8" w:rsidP="00607BE8">
      <w:pPr>
        <w:pStyle w:val="Heading2"/>
        <w:rPr>
          <w:lang w:val="ru-RU"/>
        </w:rPr>
      </w:pPr>
      <w:bookmarkStart w:id="1583" w:name="_Toc412060305"/>
      <w:r>
        <w:t>Отвъд вградения софтуер</w:t>
      </w:r>
      <w:r w:rsidR="00AD6D9D">
        <w:t xml:space="preserve"> и езика “C”</w:t>
      </w:r>
      <w:bookmarkEnd w:id="1583"/>
    </w:p>
    <w:p w:rsidR="00607B40" w:rsidRDefault="00AD6D9D" w:rsidP="00430027">
      <w:commentRangeStart w:id="1584"/>
      <w:r>
        <w:t xml:space="preserve">Важно е да се отбележи, че въпреки заданието да се анализира система написана на “C” езика за програмиране, разработеното решение по никакъв начин не ни ограничава </w:t>
      </w:r>
      <w:r w:rsidR="00634A33">
        <w:t>за</w:t>
      </w:r>
      <w:r>
        <w:t xml:space="preserve"> въвеждането на критерии за анализ на проект</w:t>
      </w:r>
      <w:r w:rsidR="00634A33">
        <w:t>и</w:t>
      </w:r>
      <w:r>
        <w:t xml:space="preserve"> </w:t>
      </w:r>
      <w:r w:rsidR="00634A33">
        <w:t xml:space="preserve">написани </w:t>
      </w:r>
      <w:r>
        <w:t>на друг език за програмиране</w:t>
      </w:r>
      <w:r w:rsidR="00634A33">
        <w:t xml:space="preserve">. Инструмента би могъл да се използва в </w:t>
      </w:r>
      <w:r w:rsidR="00233B80">
        <w:t>различни</w:t>
      </w:r>
      <w:r w:rsidR="00634A33">
        <w:t xml:space="preserve"> </w:t>
      </w:r>
      <w:r w:rsidR="00233B80">
        <w:t xml:space="preserve">от посочения в заданието </w:t>
      </w:r>
      <w:r w:rsidR="00634A33">
        <w:t xml:space="preserve">домейни за разработка </w:t>
      </w:r>
      <w:r w:rsidR="00233B80">
        <w:t>на софтуер.</w:t>
      </w:r>
      <w:commentRangeEnd w:id="1584"/>
      <w:r w:rsidR="0014428D">
        <w:rPr>
          <w:rStyle w:val="CommentReference"/>
        </w:rPr>
        <w:commentReference w:id="1584"/>
      </w:r>
    </w:p>
    <w:p w:rsidR="00607B40" w:rsidRDefault="00607B40">
      <w:pPr>
        <w:spacing w:after="0"/>
        <w:jc w:val="left"/>
      </w:pPr>
      <w:r>
        <w:br w:type="page"/>
      </w:r>
    </w:p>
    <w:p w:rsidR="001172BF" w:rsidRDefault="00C3793A" w:rsidP="00F957BA">
      <w:pPr>
        <w:pStyle w:val="Heading2"/>
      </w:pPr>
      <w:bookmarkStart w:id="1585" w:name="_Toc412060306"/>
      <w:r w:rsidRPr="002925D3">
        <w:lastRenderedPageBreak/>
        <w:t>Използвана</w:t>
      </w:r>
      <w:r w:rsidRPr="00B65B9D">
        <w:rPr>
          <w:lang w:val="ru-RU"/>
        </w:rPr>
        <w:t xml:space="preserve"> литература</w:t>
      </w:r>
      <w:bookmarkEnd w:id="1585"/>
      <w:r w:rsidR="00B65B9D" w:rsidRPr="00B65B9D">
        <w:rPr>
          <w:lang w:val="ru-RU"/>
        </w:rPr>
        <w:t xml:space="preserve"> </w:t>
      </w:r>
    </w:p>
    <w:tbl>
      <w:tblPr>
        <w:tblStyle w:val="TableGrid"/>
        <w:tblW w:w="9288" w:type="dxa"/>
        <w:tblLayout w:type="fixed"/>
        <w:tblLook w:val="0000" w:firstRow="0" w:lastRow="0" w:firstColumn="0" w:lastColumn="0" w:noHBand="0" w:noVBand="0"/>
      </w:tblPr>
      <w:tblGrid>
        <w:gridCol w:w="1548"/>
        <w:gridCol w:w="7740"/>
      </w:tblGrid>
      <w:tr w:rsidR="001172BF" w:rsidRPr="001172BF" w:rsidTr="000F094E">
        <w:tc>
          <w:tcPr>
            <w:tcW w:w="1548" w:type="dxa"/>
          </w:tcPr>
          <w:p w:rsidR="001172BF" w:rsidRPr="00741185" w:rsidRDefault="001172BF" w:rsidP="006579FD">
            <w:pPr>
              <w:autoSpaceDE w:val="0"/>
              <w:autoSpaceDN w:val="0"/>
              <w:adjustRightInd w:val="0"/>
              <w:spacing w:after="200" w:line="276" w:lineRule="auto"/>
              <w:jc w:val="center"/>
              <w:rPr>
                <w:rFonts w:asciiTheme="majorHAnsi" w:hAnsiTheme="majorHAnsi" w:cs="Cambria"/>
                <w:b/>
                <w:color w:val="auto"/>
                <w:kern w:val="1"/>
                <w:sz w:val="22"/>
                <w:szCs w:val="22"/>
                <w:lang w:eastAsia="en-US"/>
              </w:rPr>
            </w:pPr>
            <w:r w:rsidRPr="00741185">
              <w:rPr>
                <w:rFonts w:asciiTheme="majorHAnsi" w:hAnsiTheme="majorHAnsi" w:cs="Times New Roman"/>
                <w:b/>
                <w:color w:val="auto"/>
                <w:kern w:val="1"/>
                <w:sz w:val="22"/>
                <w:szCs w:val="24"/>
                <w:lang w:eastAsia="en-US"/>
              </w:rPr>
              <w:t>Референция</w:t>
            </w:r>
          </w:p>
        </w:tc>
        <w:tc>
          <w:tcPr>
            <w:tcW w:w="7740" w:type="dxa"/>
          </w:tcPr>
          <w:p w:rsidR="001172BF" w:rsidRPr="00741185" w:rsidRDefault="001172BF" w:rsidP="001172BF">
            <w:pPr>
              <w:autoSpaceDE w:val="0"/>
              <w:autoSpaceDN w:val="0"/>
              <w:adjustRightInd w:val="0"/>
              <w:spacing w:after="200" w:line="276" w:lineRule="auto"/>
              <w:jc w:val="left"/>
              <w:rPr>
                <w:rFonts w:asciiTheme="majorHAnsi" w:hAnsiTheme="majorHAnsi" w:cs="Times New Roman"/>
                <w:b/>
                <w:color w:val="auto"/>
                <w:kern w:val="1"/>
                <w:sz w:val="22"/>
                <w:szCs w:val="24"/>
                <w:lang w:eastAsia="en-US"/>
              </w:rPr>
            </w:pPr>
            <w:r w:rsidRPr="00741185">
              <w:rPr>
                <w:rFonts w:asciiTheme="majorHAnsi" w:hAnsiTheme="majorHAnsi" w:cs="Times New Roman"/>
                <w:b/>
                <w:color w:val="auto"/>
                <w:kern w:val="1"/>
                <w:sz w:val="22"/>
                <w:szCs w:val="24"/>
                <w:lang w:eastAsia="en-US"/>
              </w:rPr>
              <w:t>Описание</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COM Specification.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D646F7">
              <w:fldChar w:fldCharType="begin"/>
            </w:r>
            <w:r w:rsidR="00D646F7">
              <w:instrText xml:space="preserve"> HYPERLINK "http://www.microsoft.com/com/default.mspx" </w:instrText>
            </w:r>
            <w:ins w:id="1586" w:author="mitko" w:date="2015-02-18T21:54:00Z"/>
            <w:r w:rsidR="00D646F7">
              <w:fldChar w:fldCharType="separate"/>
            </w:r>
            <w:r w:rsidRPr="001172BF">
              <w:rPr>
                <w:rFonts w:ascii="Cambria" w:hAnsi="WenQuanYi Micro Hei" w:cs="Times New Roman"/>
                <w:color w:val="0000FF"/>
                <w:kern w:val="1"/>
                <w:sz w:val="18"/>
                <w:szCs w:val="24"/>
                <w:u w:val="single"/>
              </w:rPr>
              <w:t>http://www.microsoft.com/com/default.mspx</w:t>
            </w:r>
            <w:r w:rsidR="00D646F7">
              <w:rPr>
                <w:rFonts w:ascii="Cambria" w:hAnsi="WenQuanYi Micro Hei" w:cs="Times New Roman"/>
                <w:color w:val="0000FF"/>
                <w:kern w:val="1"/>
                <w:sz w:val="18"/>
                <w:szCs w:val="24"/>
                <w:u w:val="single"/>
              </w:rPr>
              <w:fldChar w:fldCharType="end"/>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R2</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Corba. Object Management Group.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D646F7">
              <w:fldChar w:fldCharType="begin"/>
            </w:r>
            <w:r w:rsidR="00D646F7">
              <w:instrText xml:space="preserve"> HYPERLINK "http://www.omg.org/" </w:instrText>
            </w:r>
            <w:ins w:id="1587" w:author="mitko" w:date="2015-02-18T21:54:00Z"/>
            <w:r w:rsidR="00D646F7">
              <w:fldChar w:fldCharType="separate"/>
            </w:r>
            <w:r w:rsidRPr="001172BF">
              <w:rPr>
                <w:rFonts w:ascii="Cambria" w:hAnsi="WenQuanYi Micro Hei" w:cs="Times New Roman"/>
                <w:color w:val="0000FF"/>
                <w:kern w:val="1"/>
                <w:sz w:val="18"/>
                <w:szCs w:val="24"/>
                <w:u w:val="single"/>
              </w:rPr>
              <w:t>http://www.omg.org</w:t>
            </w:r>
            <w:r w:rsidR="00D646F7">
              <w:rPr>
                <w:rFonts w:ascii="Cambria" w:hAnsi="WenQuanYi Micro Hei" w:cs="Times New Roman"/>
                <w:color w:val="0000FF"/>
                <w:kern w:val="1"/>
                <w:sz w:val="18"/>
                <w:szCs w:val="24"/>
                <w:u w:val="single"/>
              </w:rPr>
              <w:fldChar w:fldCharType="end"/>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R3</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CCM: Corba Component Model</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OMG, August 1999</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R4</w:t>
            </w:r>
          </w:p>
        </w:tc>
        <w:tc>
          <w:tcPr>
            <w:tcW w:w="7740" w:type="dxa"/>
          </w:tcPr>
          <w:p w:rsidR="001172BF" w:rsidRDefault="00F8105D"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8105D">
              <w:rPr>
                <w:rFonts w:ascii="Cambria" w:hAnsi="WenQuanYi Micro Hei" w:cs="Times New Roman"/>
                <w:color w:val="auto"/>
                <w:kern w:val="1"/>
                <w:sz w:val="22"/>
                <w:szCs w:val="24"/>
                <w:lang w:eastAsia="en-US"/>
              </w:rPr>
              <w:t>JavaBeans</w:t>
            </w:r>
            <w:r>
              <w:rPr>
                <w:rFonts w:ascii="Cambria" w:hAnsi="WenQuanYi Micro Hei" w:cs="Times New Roman"/>
                <w:color w:val="auto"/>
                <w:kern w:val="1"/>
                <w:sz w:val="22"/>
                <w:szCs w:val="24"/>
                <w:lang w:eastAsia="en-US"/>
              </w:rPr>
              <w:t xml:space="preserve"> specification v1.01, </w:t>
            </w:r>
            <w:r w:rsidRPr="00F8105D">
              <w:rPr>
                <w:rFonts w:ascii="Cambria" w:hAnsi="WenQuanYi Micro Hei" w:cs="Times New Roman"/>
                <w:color w:val="auto"/>
                <w:kern w:val="1"/>
                <w:sz w:val="22"/>
                <w:szCs w:val="24"/>
                <w:lang w:eastAsia="en-US"/>
              </w:rPr>
              <w:t>Sun Microsystems</w:t>
            </w:r>
            <w:r>
              <w:rPr>
                <w:rFonts w:ascii="Cambria" w:hAnsi="WenQuanYi Micro Hei" w:cs="Times New Roman"/>
                <w:color w:val="auto"/>
                <w:kern w:val="1"/>
                <w:sz w:val="22"/>
                <w:szCs w:val="24"/>
                <w:lang w:eastAsia="en-US"/>
              </w:rPr>
              <w:t xml:space="preserve">, </w:t>
            </w:r>
            <w:r w:rsidRPr="00F8105D">
              <w:rPr>
                <w:rFonts w:ascii="Cambria" w:hAnsi="WenQuanYi Micro Hei" w:cs="Times New Roman"/>
                <w:color w:val="auto"/>
                <w:kern w:val="1"/>
                <w:sz w:val="22"/>
                <w:szCs w:val="24"/>
                <w:lang w:eastAsia="en-US"/>
              </w:rPr>
              <w:t>August 8, 1997</w:t>
            </w:r>
          </w:p>
          <w:p w:rsidR="002B2FC8" w:rsidRPr="00F8105D" w:rsidRDefault="002B2FC8"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r w:rsidR="00D646F7">
              <w:fldChar w:fldCharType="begin"/>
            </w:r>
            <w:r w:rsidR="00D646F7">
              <w:instrText xml:space="preserve"> HYPERLINK "http://download.oracle.com/otndocs/jcp/7224-javabeans-1.01-fr-spec-oth-JSpec/" </w:instrText>
            </w:r>
            <w:ins w:id="1588" w:author="mitko" w:date="2015-02-18T21:54:00Z"/>
            <w:r w:rsidR="00D646F7">
              <w:fldChar w:fldCharType="separate"/>
            </w:r>
            <w:r w:rsidRPr="002B2FC8">
              <w:rPr>
                <w:rStyle w:val="Hyperlink"/>
                <w:rFonts w:ascii="Cambria" w:hAnsi="WenQuanYi Micro Hei"/>
                <w:kern w:val="1"/>
                <w:sz w:val="18"/>
                <w:szCs w:val="24"/>
                <w:lang w:eastAsia="en-US"/>
              </w:rPr>
              <w:t>http://download.oracle.com/otndocs/jcp/7224-javabeans-1.01-fr-spec-oth-JSpec/</w:t>
            </w:r>
            <w:r w:rsidR="00D646F7">
              <w:rPr>
                <w:rStyle w:val="Hyperlink"/>
                <w:rFonts w:ascii="Cambria" w:hAnsi="WenQuanYi Micro Hei"/>
                <w:kern w:val="1"/>
                <w:sz w:val="18"/>
                <w:szCs w:val="24"/>
                <w:lang w:eastAsia="en-US"/>
              </w:rPr>
              <w:fldChar w:fldCharType="end"/>
            </w:r>
            <w:r>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R5</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J.M. Favre, </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GSEE: a Generic Software Exploration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Environment</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submitted to the International Workshop on</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Program Comprehension (IWPC</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2001), May 2001.</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D646F7">
              <w:fldChar w:fldCharType="begin"/>
            </w:r>
            <w:r w:rsidR="00D646F7">
              <w:instrText xml:space="preserve"> HYPERLINK "http://www.megaplanet.org/jean-marie-favre/papers/IWPC01F-37-final.pdf" </w:instrText>
            </w:r>
            <w:ins w:id="1589" w:author="mitko" w:date="2015-02-18T21:54:00Z"/>
            <w:r w:rsidR="00D646F7">
              <w:fldChar w:fldCharType="separate"/>
            </w:r>
            <w:r w:rsidRPr="001172BF">
              <w:rPr>
                <w:rFonts w:ascii="Cambria" w:hAnsi="WenQuanYi Micro Hei" w:cs="Times New Roman"/>
                <w:color w:val="0000FF"/>
                <w:kern w:val="1"/>
                <w:sz w:val="18"/>
                <w:szCs w:val="24"/>
                <w:u w:val="single"/>
              </w:rPr>
              <w:t>http://www.megaplanet.org/jean-marie-favre/papers/IWPC01F-37-final.pdf</w:t>
            </w:r>
            <w:r w:rsidR="00D646F7">
              <w:rPr>
                <w:rFonts w:ascii="Cambria" w:hAnsi="WenQuanYi Micro Hei" w:cs="Times New Roman"/>
                <w:color w:val="0000FF"/>
                <w:kern w:val="1"/>
                <w:sz w:val="18"/>
                <w:szCs w:val="24"/>
                <w:u w:val="single"/>
              </w:rPr>
              <w:fldChar w:fldCharType="end"/>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R6</w:t>
            </w:r>
          </w:p>
        </w:tc>
        <w:tc>
          <w:tcPr>
            <w:tcW w:w="7740" w:type="dxa"/>
          </w:tcPr>
          <w:p w:rsidR="001172BF" w:rsidRPr="001B5259"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Entreprise Java Bean</w:t>
            </w:r>
            <w:r w:rsidR="001B5259">
              <w:rPr>
                <w:rFonts w:ascii="Cambria" w:hAnsi="WenQuanYi Micro Hei" w:cs="Times New Roman"/>
                <w:color w:val="auto"/>
                <w:kern w:val="1"/>
                <w:sz w:val="22"/>
                <w:szCs w:val="24"/>
                <w:lang w:eastAsia="en-US"/>
              </w:rPr>
              <w:t xml:space="preserve"> v3.1</w:t>
            </w:r>
            <w:r w:rsidRPr="001172BF">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Sun Microsystems</w:t>
            </w:r>
            <w:r w:rsidRPr="001172BF">
              <w:rPr>
                <w:rFonts w:ascii="Cambria" w:hAnsi="WenQuanYi Micro Hei" w:cs="Times New Roman"/>
                <w:color w:val="auto"/>
                <w:kern w:val="1"/>
                <w:sz w:val="22"/>
                <w:szCs w:val="24"/>
                <w:lang w:eastAsia="en-US"/>
              </w:rPr>
              <w:t xml:space="preserve">, </w:t>
            </w:r>
            <w:r w:rsidR="001B5259">
              <w:rPr>
                <w:rFonts w:ascii="Cambria" w:hAnsi="WenQuanYi Micro Hei" w:cs="Times New Roman"/>
                <w:color w:val="auto"/>
                <w:kern w:val="1"/>
                <w:sz w:val="22"/>
                <w:szCs w:val="24"/>
                <w:lang w:eastAsia="en-US"/>
              </w:rPr>
              <w:t xml:space="preserve"> </w:t>
            </w:r>
            <w:r w:rsidR="001B5259" w:rsidRPr="001B5259">
              <w:rPr>
                <w:rFonts w:ascii="Cambria" w:hAnsi="WenQuanYi Micro Hei" w:cs="Times New Roman"/>
                <w:color w:val="auto"/>
                <w:kern w:val="1"/>
                <w:sz w:val="22"/>
                <w:szCs w:val="24"/>
                <w:lang w:eastAsia="en-US"/>
              </w:rPr>
              <w:t>November 5, 2009</w:t>
            </w:r>
            <w:r w:rsidR="001B5259">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D646F7">
              <w:fldChar w:fldCharType="begin"/>
            </w:r>
            <w:r w:rsidR="00D646F7">
              <w:instrText xml:space="preserve"> HYPERLINK "http://download.oracle.com/otndocs/jcp/ejb-3.1-fr-eval-oth-JSpec/" </w:instrText>
            </w:r>
            <w:ins w:id="1590" w:author="mitko" w:date="2015-02-18T21:54:00Z"/>
            <w:r w:rsidR="00D646F7">
              <w:fldChar w:fldCharType="separate"/>
            </w:r>
            <w:r w:rsidR="001B5259" w:rsidRPr="001B5259">
              <w:rPr>
                <w:rStyle w:val="Hyperlink"/>
                <w:rFonts w:ascii="Cambria" w:hAnsi="WenQuanYi Micro Hei"/>
                <w:kern w:val="1"/>
                <w:sz w:val="18"/>
                <w:szCs w:val="24"/>
              </w:rPr>
              <w:t>http://download.oracle.com/otndocs/jcp/ejb-3.1-fr-eval-oth-JSpec/</w:t>
            </w:r>
            <w:r w:rsidR="00D646F7">
              <w:rPr>
                <w:rStyle w:val="Hyperlink"/>
                <w:rFonts w:ascii="Cambria" w:hAnsi="WenQuanYi Micro Hei"/>
                <w:kern w:val="1"/>
                <w:sz w:val="18"/>
                <w:szCs w:val="24"/>
              </w:rPr>
              <w:fldChar w:fldCharType="end"/>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R7</w:t>
            </w:r>
          </w:p>
        </w:tc>
        <w:tc>
          <w:tcPr>
            <w:tcW w:w="7740" w:type="dxa"/>
          </w:tcPr>
          <w:p w:rsidR="001172BF" w:rsidRPr="00326660" w:rsidRDefault="00326660"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326660">
              <w:rPr>
                <w:rFonts w:ascii="Cambria" w:hAnsi="WenQuanYi Micro Hei" w:cs="Times New Roman"/>
                <w:color w:val="auto"/>
                <w:kern w:val="1"/>
                <w:sz w:val="22"/>
                <w:szCs w:val="24"/>
                <w:lang w:eastAsia="en-US"/>
              </w:rPr>
              <w:t>Virtual Functional Bus</w:t>
            </w:r>
            <w:r>
              <w:rPr>
                <w:rFonts w:ascii="Cambria" w:hAnsi="WenQuanYi Micro Hei" w:cs="Times New Roman"/>
                <w:color w:val="auto"/>
                <w:kern w:val="1"/>
                <w:sz w:val="22"/>
                <w:szCs w:val="24"/>
                <w:lang w:eastAsia="en-US"/>
              </w:rPr>
              <w:t xml:space="preserve">, </w:t>
            </w:r>
            <w:r w:rsidR="001172BF" w:rsidRPr="001172BF">
              <w:rPr>
                <w:rFonts w:ascii="Cambria" w:hAnsi="WenQuanYi Micro Hei" w:cs="Times New Roman"/>
                <w:color w:val="auto"/>
                <w:kern w:val="1"/>
                <w:sz w:val="22"/>
                <w:szCs w:val="24"/>
                <w:lang w:eastAsia="en-US"/>
              </w:rPr>
              <w:t>AUTOSAR</w:t>
            </w:r>
            <w:r>
              <w:rPr>
                <w:rFonts w:ascii="Cambria" w:hAnsi="WenQuanYi Micro Hei" w:cs="Times New Roman"/>
                <w:color w:val="auto"/>
                <w:kern w:val="1"/>
                <w:sz w:val="22"/>
                <w:szCs w:val="24"/>
                <w:lang w:eastAsia="en-US"/>
              </w:rPr>
              <w:t>, release 4.2.1</w:t>
            </w:r>
            <w:r w:rsidR="001C6771">
              <w:rPr>
                <w:rFonts w:ascii="Cambria" w:hAnsi="WenQuanYi Micro Hei" w:cs="Times New Roman"/>
                <w:color w:val="auto"/>
                <w:kern w:val="1"/>
                <w:sz w:val="22"/>
                <w:szCs w:val="24"/>
                <w:lang w:eastAsia="en-US"/>
              </w:rPr>
              <w:t>,</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18"/>
                <w:szCs w:val="24"/>
                <w:lang w:eastAsia="en-US"/>
              </w:rPr>
              <w:t>(</w:t>
            </w:r>
            <w:r w:rsidR="00786923" w:rsidRPr="00786923">
              <w:rPr>
                <w:rStyle w:val="Hyperlink"/>
                <w:rFonts w:ascii="Cambria" w:hAnsi="WenQuanYi Micro Hei"/>
                <w:kern w:val="1"/>
                <w:sz w:val="18"/>
                <w:szCs w:val="24"/>
              </w:rPr>
              <w:t>http://www.autosar.org/fileadmin/files/releases/4-2/main/auxiliary/AUTOSAR_EXP_VFB.pdf</w:t>
            </w:r>
            <w:r w:rsidRPr="001172BF">
              <w:rPr>
                <w:rFonts w:ascii="Cambria" w:hAnsi="WenQuanYi Micro Hei" w:cs="Times New Roman"/>
                <w:color w:val="auto"/>
                <w:kern w:val="1"/>
                <w:sz w:val="22"/>
                <w:szCs w:val="24"/>
                <w:lang w:eastAsia="en-US"/>
              </w:rPr>
              <w:t>)</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R8</w:t>
            </w:r>
          </w:p>
        </w:tc>
        <w:tc>
          <w:tcPr>
            <w:tcW w:w="7740" w:type="dxa"/>
          </w:tcPr>
          <w:p w:rsidR="001172BF" w:rsidRPr="00FE7B72" w:rsidRDefault="001172BF" w:rsidP="00FE7B7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Reverse Engineering a Large Component-based Software Product</w:t>
            </w:r>
            <w:r w:rsidR="00FE7B72">
              <w:rPr>
                <w:rFonts w:ascii="Cambria" w:hAnsi="WenQuanYi Micro Hei" w:cs="Times New Roman"/>
                <w:color w:val="auto"/>
                <w:kern w:val="1"/>
                <w:sz w:val="22"/>
                <w:szCs w:val="24"/>
                <w:lang w:eastAsia="en-US"/>
              </w:rPr>
              <w:t xml:space="preserve">, </w:t>
            </w:r>
            <w:r w:rsidR="00FE7B72" w:rsidRPr="00FE7B72">
              <w:rPr>
                <w:rFonts w:ascii="Cambria" w:hAnsi="WenQuanYi Micro Hei" w:cs="Times New Roman"/>
                <w:color w:val="auto"/>
                <w:kern w:val="1"/>
                <w:sz w:val="22"/>
                <w:szCs w:val="24"/>
                <w:lang w:eastAsia="en-US"/>
              </w:rPr>
              <w:t>Jean-Marie Favre, Fr</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d</w:t>
            </w:r>
            <w:r w:rsidR="00FE7B72" w:rsidRPr="00FE7B72">
              <w:rPr>
                <w:rFonts w:ascii="Cambria" w:hAnsi="WenQuanYi Micro Hei" w:cs="Times New Roman"/>
                <w:color w:val="auto"/>
                <w:kern w:val="1"/>
                <w:sz w:val="22"/>
                <w:szCs w:val="24"/>
                <w:lang w:eastAsia="en-US"/>
              </w:rPr>
              <w:t>é</w:t>
            </w:r>
            <w:r w:rsidR="00FE7B72" w:rsidRPr="00FE7B72">
              <w:rPr>
                <w:rFonts w:ascii="Cambria" w:hAnsi="WenQuanYi Micro Hei" w:cs="Times New Roman"/>
                <w:color w:val="auto"/>
                <w:kern w:val="1"/>
                <w:sz w:val="22"/>
                <w:szCs w:val="24"/>
                <w:lang w:eastAsia="en-US"/>
              </w:rPr>
              <w:t xml:space="preserve">ric Duclos, Jacky Estublier, Remy Sanlaville, Jean-Jacques Auffret, </w:t>
            </w:r>
            <w:r w:rsidR="00FE7B72">
              <w:rPr>
                <w:rFonts w:ascii="Cambria" w:hAnsi="WenQuanYi Micro Hei" w:cs="Times New Roman"/>
                <w:color w:val="auto"/>
                <w:kern w:val="1"/>
                <w:sz w:val="22"/>
                <w:szCs w:val="24"/>
                <w:lang w:eastAsia="en-US"/>
              </w:rPr>
              <w:t xml:space="preserve"> 2001</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R9</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ARES Conceptual Framework for Software Architecture</w:t>
            </w:r>
            <w:r w:rsidRPr="001172BF">
              <w:rPr>
                <w:rFonts w:ascii="Cambria" w:hAnsi="WenQuanYi Micro Hei" w:cs="Times New Roman"/>
                <w:color w:val="auto"/>
                <w:kern w:val="1"/>
                <w:sz w:val="22"/>
                <w:szCs w:val="24"/>
                <w:lang w:eastAsia="en-US"/>
              </w:rPr>
              <w:t>”</w:t>
            </w:r>
            <w:r w:rsidRPr="001172BF">
              <w:rPr>
                <w:rFonts w:ascii="Cambria" w:hAnsi="WenQuanYi Micro Hei" w:cs="Times New Roman"/>
                <w:color w:val="auto"/>
                <w:kern w:val="1"/>
                <w:sz w:val="22"/>
                <w:szCs w:val="24"/>
                <w:lang w:eastAsia="en-US"/>
              </w:rPr>
              <w:t xml:space="preserve"> in M. Jazayeri, A. Ran, F. van der Linden (eds.), Software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Architecture for Product Families Principles and Practice, Addison Wesley, 2000. </w:t>
            </w:r>
          </w:p>
        </w:tc>
      </w:tr>
      <w:tr w:rsidR="001172BF" w:rsidRPr="001172BF" w:rsidTr="000F094E">
        <w:tc>
          <w:tcPr>
            <w:tcW w:w="1548" w:type="dxa"/>
          </w:tcPr>
          <w:p w:rsidR="001172BF" w:rsidRPr="001172BF" w:rsidRDefault="001172B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R10</w:t>
            </w:r>
          </w:p>
        </w:tc>
        <w:tc>
          <w:tcPr>
            <w:tcW w:w="7740" w:type="dxa"/>
          </w:tcPr>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Riva C., Reverse Architecting: an Industrial Experience Report, Proceedings. of the 7th Working Conference on Reverse Engineering </w:t>
            </w:r>
          </w:p>
          <w:p w:rsidR="001172BF" w:rsidRPr="001172BF" w:rsidRDefault="001172BF" w:rsidP="001172B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172BF">
              <w:rPr>
                <w:rFonts w:ascii="Cambria" w:hAnsi="WenQuanYi Micro Hei" w:cs="Times New Roman"/>
                <w:color w:val="auto"/>
                <w:kern w:val="1"/>
                <w:sz w:val="22"/>
                <w:szCs w:val="24"/>
                <w:lang w:eastAsia="en-US"/>
              </w:rPr>
              <w:t xml:space="preserve">(WCRE2000), Brisbane, Australia, 23-25 November, 2000. </w:t>
            </w:r>
          </w:p>
        </w:tc>
      </w:tr>
      <w:tr w:rsidR="00C84F8F" w:rsidRPr="001172BF" w:rsidTr="000F094E">
        <w:tc>
          <w:tcPr>
            <w:tcW w:w="1548" w:type="dxa"/>
          </w:tcPr>
          <w:p w:rsidR="00C84F8F" w:rsidRPr="001172BF" w:rsidRDefault="00C84F8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R11</w:t>
            </w:r>
          </w:p>
        </w:tc>
        <w:tc>
          <w:tcPr>
            <w:tcW w:w="7740" w:type="dxa"/>
          </w:tcPr>
          <w:p w:rsid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84F8F">
              <w:rPr>
                <w:rFonts w:ascii="Cambria" w:hAnsi="WenQuanYi Micro Hei" w:cs="Times New Roman"/>
                <w:color w:val="auto"/>
                <w:kern w:val="1"/>
                <w:sz w:val="22"/>
                <w:szCs w:val="24"/>
                <w:lang w:eastAsia="en-US"/>
              </w:rPr>
              <w:t>Programming languages ranked by expressiveness</w:t>
            </w:r>
            <w:r>
              <w:rPr>
                <w:rFonts w:ascii="Cambria" w:hAnsi="WenQuanYi Micro Hei" w:cs="Times New Roman"/>
                <w:color w:val="auto"/>
                <w:kern w:val="1"/>
                <w:sz w:val="22"/>
                <w:szCs w:val="24"/>
                <w:lang w:eastAsia="en-US"/>
              </w:rPr>
              <w:t xml:space="preserve">, </w:t>
            </w:r>
          </w:p>
          <w:p w:rsidR="00C84F8F" w:rsidRPr="00C84F8F" w:rsidRDefault="00C84F8F" w:rsidP="00C84F8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r w:rsidR="00D646F7">
              <w:fldChar w:fldCharType="begin"/>
            </w:r>
            <w:r w:rsidR="00D646F7">
              <w:instrText xml:space="preserve"> HYPERLINK "file:///C:\\users\\crossover\\Application%20Data\\Microsoft\\Word\\redmonk.com\\dberkholz\\2013\\03\\25\\programming-languages-ranked-by-expressiveness\\" </w:instrText>
            </w:r>
            <w:ins w:id="1591" w:author="mitko" w:date="2015-02-18T21:54:00Z"/>
            <w:r w:rsidR="00D646F7">
              <w:fldChar w:fldCharType="separate"/>
            </w:r>
            <w:r w:rsidRPr="00C84F8F">
              <w:rPr>
                <w:rStyle w:val="Hyperlink"/>
                <w:rFonts w:ascii="Cambria" w:hAnsi="WenQuanYi Micro Hei"/>
                <w:kern w:val="1"/>
                <w:sz w:val="22"/>
                <w:szCs w:val="24"/>
                <w:lang w:eastAsia="en-US"/>
              </w:rPr>
              <w:t>redmonk.com</w:t>
            </w:r>
            <w:r w:rsidR="00D646F7">
              <w:rPr>
                <w:rStyle w:val="Hyperlink"/>
                <w:rFonts w:ascii="Cambria" w:hAnsi="WenQuanYi Micro Hei"/>
                <w:kern w:val="1"/>
                <w:sz w:val="22"/>
                <w:szCs w:val="24"/>
                <w:lang w:eastAsia="en-US"/>
              </w:rPr>
              <w:fldChar w:fldCharType="end"/>
            </w:r>
            <w:r>
              <w:rPr>
                <w:rFonts w:ascii="Cambria" w:hAnsi="WenQuanYi Micro Hei" w:cs="Times New Roman"/>
                <w:color w:val="auto"/>
                <w:kern w:val="1"/>
                <w:sz w:val="22"/>
                <w:szCs w:val="24"/>
                <w:lang w:eastAsia="en-US"/>
              </w:rPr>
              <w:t xml:space="preserve">), </w:t>
            </w:r>
            <w:r w:rsidRPr="00C84F8F">
              <w:rPr>
                <w:rFonts w:ascii="Cambria" w:hAnsi="WenQuanYi Micro Hei" w:cs="Times New Roman"/>
                <w:color w:val="auto"/>
                <w:kern w:val="1"/>
                <w:sz w:val="22"/>
                <w:szCs w:val="24"/>
                <w:lang w:eastAsia="en-US"/>
              </w:rPr>
              <w:t>Donnie Berkholz</w:t>
            </w:r>
            <w:r>
              <w:rPr>
                <w:rFonts w:ascii="Cambria" w:hAnsi="WenQuanYi Micro Hei" w:cs="Times New Roman"/>
                <w:color w:val="auto"/>
                <w:kern w:val="1"/>
                <w:sz w:val="22"/>
                <w:szCs w:val="24"/>
                <w:lang w:eastAsia="en-US"/>
              </w:rPr>
              <w:t>, 25 March, 2013</w:t>
            </w:r>
          </w:p>
        </w:tc>
      </w:tr>
      <w:tr w:rsidR="003E3572" w:rsidRPr="001172BF" w:rsidTr="000F094E">
        <w:tc>
          <w:tcPr>
            <w:tcW w:w="1548" w:type="dxa"/>
          </w:tcPr>
          <w:p w:rsidR="003E3572" w:rsidRDefault="003E357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lastRenderedPageBreak/>
              <w:t>R12</w:t>
            </w:r>
          </w:p>
        </w:tc>
        <w:tc>
          <w:tcPr>
            <w:tcW w:w="7740" w:type="dxa"/>
          </w:tcPr>
          <w:p w:rsidR="003E3572" w:rsidRPr="003E3572" w:rsidRDefault="003E3572"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Regular expression tools / </w:t>
            </w:r>
            <w:r w:rsidRPr="003E3572">
              <w:rPr>
                <w:rFonts w:ascii="Cambria" w:hAnsi="WenQuanYi Micro Hei" w:cs="Times New Roman"/>
                <w:color w:val="auto"/>
                <w:kern w:val="1"/>
                <w:sz w:val="22"/>
                <w:szCs w:val="24"/>
                <w:lang w:eastAsia="en-US"/>
              </w:rPr>
              <w:t>Programming Languages and Libraries</w:t>
            </w:r>
            <w:r w:rsidR="007034F8">
              <w:rPr>
                <w:rFonts w:ascii="Cambria" w:hAnsi="WenQuanYi Micro Hei" w:cs="Times New Roman"/>
                <w:color w:val="auto"/>
                <w:kern w:val="1"/>
                <w:sz w:val="22"/>
                <w:szCs w:val="24"/>
                <w:lang w:eastAsia="en-US"/>
              </w:rPr>
              <w:t xml:space="preserve"> </w:t>
            </w:r>
            <w:r>
              <w:rPr>
                <w:rFonts w:ascii="Cambria" w:hAnsi="WenQuanYi Micro Hei" w:cs="Times New Roman"/>
                <w:color w:val="auto"/>
                <w:kern w:val="1"/>
                <w:sz w:val="22"/>
                <w:szCs w:val="24"/>
                <w:lang w:eastAsia="en-US"/>
              </w:rPr>
              <w:t>(</w:t>
            </w:r>
            <w:r w:rsidR="00D646F7">
              <w:fldChar w:fldCharType="begin"/>
            </w:r>
            <w:r w:rsidR="00D646F7">
              <w:instrText xml:space="preserve"> HYPERLINK "http://www.regular-expressions.info/tools.html" </w:instrText>
            </w:r>
            <w:ins w:id="1592" w:author="mitko" w:date="2015-02-18T21:54:00Z"/>
            <w:r w:rsidR="00D646F7">
              <w:fldChar w:fldCharType="separate"/>
            </w:r>
            <w:r w:rsidRPr="007034F8">
              <w:rPr>
                <w:rStyle w:val="Hyperlink"/>
                <w:rFonts w:ascii="Cambria" w:hAnsi="WenQuanYi Micro Hei"/>
                <w:kern w:val="1"/>
                <w:sz w:val="18"/>
                <w:szCs w:val="24"/>
                <w:lang w:eastAsia="en-US"/>
              </w:rPr>
              <w:t>http://www.regular-expressions.info/tools.html</w:t>
            </w:r>
            <w:r w:rsidR="00D646F7">
              <w:rPr>
                <w:rStyle w:val="Hyperlink"/>
                <w:rFonts w:ascii="Cambria" w:hAnsi="WenQuanYi Micro Hei"/>
                <w:kern w:val="1"/>
                <w:sz w:val="18"/>
                <w:szCs w:val="24"/>
                <w:lang w:eastAsia="en-US"/>
              </w:rPr>
              <w:fldChar w:fldCharType="end"/>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Jan Goyvaerts</w:t>
            </w:r>
            <w:r>
              <w:rPr>
                <w:rFonts w:ascii="Cambria" w:hAnsi="WenQuanYi Micro Hei" w:cs="Times New Roman"/>
                <w:color w:val="auto"/>
                <w:kern w:val="1"/>
                <w:sz w:val="22"/>
                <w:szCs w:val="24"/>
                <w:lang w:eastAsia="en-US"/>
              </w:rPr>
              <w:t xml:space="preserve">, </w:t>
            </w:r>
            <w:r w:rsidRPr="003E3572">
              <w:rPr>
                <w:rFonts w:ascii="Cambria" w:hAnsi="WenQuanYi Micro Hei" w:cs="Times New Roman"/>
                <w:color w:val="auto"/>
                <w:kern w:val="1"/>
                <w:sz w:val="22"/>
                <w:szCs w:val="24"/>
                <w:lang w:eastAsia="en-US"/>
              </w:rPr>
              <w:t>22 October 2013</w:t>
            </w:r>
          </w:p>
        </w:tc>
      </w:tr>
      <w:tr w:rsidR="006C6A83" w:rsidRPr="001172BF" w:rsidTr="000F094E">
        <w:tc>
          <w:tcPr>
            <w:tcW w:w="1548" w:type="dxa"/>
          </w:tcPr>
          <w:p w:rsidR="006C6A83" w:rsidRDefault="006C6A83"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R13</w:t>
            </w:r>
          </w:p>
        </w:tc>
        <w:tc>
          <w:tcPr>
            <w:tcW w:w="7740" w:type="dxa"/>
          </w:tcPr>
          <w:p w:rsidR="006C6A83" w:rsidRDefault="006C6A83"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6C6A83">
              <w:rPr>
                <w:rFonts w:ascii="Cambria" w:hAnsi="WenQuanYi Micro Hei" w:cs="Times New Roman"/>
                <w:color w:val="auto"/>
                <w:kern w:val="1"/>
                <w:sz w:val="22"/>
                <w:szCs w:val="24"/>
                <w:lang w:eastAsia="en-US"/>
              </w:rPr>
              <w:t>Domain-Specific Modeling and Model Driven Architecture</w:t>
            </w:r>
            <w:r w:rsidR="00853A22">
              <w:rPr>
                <w:rFonts w:ascii="Cambria" w:hAnsi="WenQuanYi Micro Hei" w:cs="Times New Roman"/>
                <w:color w:val="auto"/>
                <w:kern w:val="1"/>
                <w:sz w:val="22"/>
                <w:szCs w:val="24"/>
                <w:lang w:eastAsia="en-US"/>
              </w:rPr>
              <w:t xml:space="preserve"> </w:t>
            </w:r>
            <w:r w:rsidRPr="006C6A83">
              <w:rPr>
                <w:rFonts w:ascii="Cambria" w:hAnsi="WenQuanYi Micro Hei" w:cs="Times New Roman"/>
                <w:color w:val="auto"/>
                <w:kern w:val="1"/>
                <w:sz w:val="18"/>
                <w:szCs w:val="24"/>
                <w:lang w:eastAsia="en-US"/>
              </w:rPr>
              <w:t>(</w:t>
            </w:r>
            <w:r w:rsidR="00D646F7">
              <w:fldChar w:fldCharType="begin"/>
            </w:r>
            <w:r w:rsidR="00D646F7">
              <w:instrText xml:space="preserve"> HYPERLINK "http://www.bptrends.com/publicationfiles/01-04%20COL%20Dom%20Spec%20Modeling%20Frankel-Cook.pdf" </w:instrText>
            </w:r>
            <w:ins w:id="1593" w:author="mitko" w:date="2015-02-18T21:54:00Z"/>
            <w:r w:rsidR="00D646F7">
              <w:fldChar w:fldCharType="separate"/>
            </w:r>
            <w:r w:rsidRPr="006C6A83">
              <w:rPr>
                <w:rStyle w:val="Hyperlink"/>
                <w:rFonts w:ascii="Cambria" w:hAnsi="WenQuanYi Micro Hei"/>
                <w:kern w:val="1"/>
                <w:sz w:val="18"/>
                <w:szCs w:val="24"/>
                <w:lang w:eastAsia="en-US"/>
              </w:rPr>
              <w:t>http://www.bptrends.com/publicationfiles/01-04%20COL%20Dom%20Spec%20Modeling%20Frankel-Cook.pdf</w:t>
            </w:r>
            <w:r w:rsidR="00D646F7">
              <w:rPr>
                <w:rStyle w:val="Hyperlink"/>
                <w:rFonts w:ascii="Cambria" w:hAnsi="WenQuanYi Micro Hei"/>
                <w:kern w:val="1"/>
                <w:sz w:val="18"/>
                <w:szCs w:val="24"/>
                <w:lang w:eastAsia="en-US"/>
              </w:rPr>
              <w:fldChar w:fldCharType="end"/>
            </w:r>
            <w:r w:rsidRPr="006C6A83">
              <w:rPr>
                <w:rFonts w:ascii="Cambria" w:hAnsi="WenQuanYi Micro Hei" w:cs="Times New Roman"/>
                <w:color w:val="auto"/>
                <w:kern w:val="1"/>
                <w:sz w:val="18"/>
                <w:szCs w:val="24"/>
                <w:lang w:eastAsia="en-US"/>
              </w:rPr>
              <w:t>)</w:t>
            </w:r>
            <w:r>
              <w:rPr>
                <w:rFonts w:ascii="Cambria" w:hAnsi="WenQuanYi Micro Hei" w:cs="Times New Roman"/>
                <w:color w:val="auto"/>
                <w:kern w:val="1"/>
                <w:sz w:val="18"/>
                <w:szCs w:val="24"/>
                <w:lang w:eastAsia="en-US"/>
              </w:rPr>
              <w:t xml:space="preserve">, </w:t>
            </w:r>
            <w:r w:rsidRPr="006C6A83">
              <w:rPr>
                <w:rFonts w:ascii="Cambria" w:hAnsi="WenQuanYi Micro Hei" w:cs="Times New Roman"/>
                <w:color w:val="auto"/>
                <w:kern w:val="1"/>
                <w:sz w:val="18"/>
                <w:szCs w:val="24"/>
                <w:lang w:eastAsia="en-US"/>
              </w:rPr>
              <w:t>Steve Cook</w:t>
            </w:r>
            <w:r>
              <w:rPr>
                <w:rFonts w:ascii="Cambria" w:hAnsi="WenQuanYi Micro Hei" w:cs="Times New Roman"/>
                <w:color w:val="auto"/>
                <w:kern w:val="1"/>
                <w:sz w:val="18"/>
                <w:szCs w:val="24"/>
                <w:lang w:eastAsia="en-US"/>
              </w:rPr>
              <w:t xml:space="preserve">, </w:t>
            </w:r>
            <w:r w:rsidR="00853A22">
              <w:rPr>
                <w:rFonts w:ascii="Cambria" w:hAnsi="WenQuanYi Micro Hei" w:cs="Times New Roman"/>
                <w:color w:val="auto"/>
                <w:kern w:val="1"/>
                <w:sz w:val="18"/>
                <w:szCs w:val="24"/>
                <w:lang w:eastAsia="en-US"/>
              </w:rPr>
              <w:t>January 2004</w:t>
            </w:r>
          </w:p>
        </w:tc>
      </w:tr>
      <w:tr w:rsidR="001A6D50" w:rsidRPr="001172BF" w:rsidTr="000F094E">
        <w:tc>
          <w:tcPr>
            <w:tcW w:w="1548" w:type="dxa"/>
          </w:tcPr>
          <w:p w:rsidR="001A6D50" w:rsidRDefault="001A6D5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R14</w:t>
            </w:r>
          </w:p>
        </w:tc>
        <w:tc>
          <w:tcPr>
            <w:tcW w:w="7740" w:type="dxa"/>
          </w:tcPr>
          <w:p w:rsidR="001A6D50" w:rsidRPr="006C6A83" w:rsidRDefault="001A6D50" w:rsidP="007034F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1A6D50">
              <w:rPr>
                <w:rFonts w:ascii="Cambria" w:hAnsi="WenQuanYi Micro Hei" w:cs="Times New Roman"/>
                <w:color w:val="auto"/>
                <w:kern w:val="1"/>
                <w:sz w:val="22"/>
                <w:szCs w:val="24"/>
                <w:lang w:eastAsia="en-US"/>
              </w:rPr>
              <w:t>An Orchestrated Multi-view Software Architecture Reconstruction Environment</w:t>
            </w:r>
            <w:r>
              <w:rPr>
                <w:rFonts w:ascii="Cambria" w:hAnsi="WenQuanYi Micro Hei" w:cs="Times New Roman"/>
                <w:color w:val="auto"/>
                <w:kern w:val="1"/>
                <w:sz w:val="22"/>
                <w:szCs w:val="24"/>
                <w:lang w:eastAsia="en-US"/>
              </w:rPr>
              <w:t>,</w:t>
            </w:r>
            <w:r w:rsidR="007034F8">
              <w:rPr>
                <w:rFonts w:ascii="Cambria" w:hAnsi="WenQuanYi Micro Hei" w:cs="Times New Roman"/>
                <w:color w:val="auto"/>
                <w:kern w:val="1"/>
                <w:sz w:val="22"/>
                <w:szCs w:val="24"/>
                <w:lang w:eastAsia="en-US"/>
              </w:rPr>
              <w:t xml:space="preserve"> </w:t>
            </w:r>
            <w:r w:rsidRPr="0095119F">
              <w:rPr>
                <w:rFonts w:ascii="Cambria" w:hAnsi="WenQuanYi Micro Hei" w:cs="Times New Roman"/>
                <w:color w:val="auto"/>
                <w:kern w:val="1"/>
                <w:sz w:val="18"/>
                <w:szCs w:val="24"/>
                <w:lang w:eastAsia="en-US"/>
              </w:rPr>
              <w:t>Kamran Sartipi, Nima Dezhkam and Hossein Safyallah, 2006</w:t>
            </w:r>
          </w:p>
        </w:tc>
      </w:tr>
      <w:tr w:rsidR="00B751BA" w:rsidRPr="001172BF" w:rsidTr="000F094E">
        <w:tc>
          <w:tcPr>
            <w:tcW w:w="1548" w:type="dxa"/>
          </w:tcPr>
          <w:p w:rsidR="00B751BA" w:rsidRDefault="00B751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R15</w:t>
            </w:r>
          </w:p>
        </w:tc>
        <w:tc>
          <w:tcPr>
            <w:tcW w:w="7740" w:type="dxa"/>
          </w:tcPr>
          <w:p w:rsidR="00B751BA" w:rsidRPr="001A6D50" w:rsidRDefault="00B751BA" w:rsidP="00B751B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751BA">
              <w:rPr>
                <w:rFonts w:ascii="Cambria" w:hAnsi="WenQuanYi Micro Hei" w:cs="Times New Roman"/>
                <w:color w:val="auto"/>
                <w:kern w:val="1"/>
                <w:sz w:val="22"/>
                <w:szCs w:val="24"/>
                <w:lang w:eastAsia="en-US"/>
              </w:rPr>
              <w:t>Software Metrics - A Rigorous And Practical Approach (2Nd Ed)</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18"/>
                <w:szCs w:val="24"/>
                <w:lang w:eastAsia="en-US"/>
              </w:rPr>
              <w:t>N. Fenton &amp; S. Pfleeger, 1997</w:t>
            </w:r>
          </w:p>
        </w:tc>
      </w:tr>
      <w:tr w:rsidR="007034F8" w:rsidRPr="001172BF" w:rsidTr="000F094E">
        <w:tc>
          <w:tcPr>
            <w:tcW w:w="1548" w:type="dxa"/>
          </w:tcPr>
          <w:p w:rsidR="007034F8" w:rsidRDefault="007034F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R16</w:t>
            </w:r>
          </w:p>
        </w:tc>
        <w:tc>
          <w:tcPr>
            <w:tcW w:w="7740" w:type="dxa"/>
          </w:tcPr>
          <w:p w:rsidR="0008438F" w:rsidRPr="00B751BA" w:rsidRDefault="007034F8" w:rsidP="00094558">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7034F8">
              <w:rPr>
                <w:rFonts w:ascii="Cambria" w:hAnsi="WenQuanYi Micro Hei" w:cs="Times New Roman"/>
                <w:color w:val="auto"/>
                <w:kern w:val="1"/>
                <w:sz w:val="22"/>
                <w:szCs w:val="24"/>
                <w:lang w:eastAsia="en-US"/>
              </w:rPr>
              <w:t>Structured Design</w:t>
            </w:r>
            <w:r>
              <w:rPr>
                <w:rFonts w:ascii="Cambria" w:hAnsi="WenQuanYi Micro Hei" w:cs="Times New Roman"/>
                <w:color w:val="auto"/>
                <w:kern w:val="1"/>
                <w:sz w:val="22"/>
                <w:szCs w:val="24"/>
                <w:lang w:eastAsia="en-US"/>
              </w:rPr>
              <w:t xml:space="preserve">, </w:t>
            </w:r>
            <w:r w:rsidRPr="007034F8">
              <w:rPr>
                <w:rFonts w:ascii="Cambria" w:hAnsi="WenQuanYi Micro Hei" w:cs="Times New Roman"/>
                <w:color w:val="auto"/>
                <w:kern w:val="1"/>
                <w:sz w:val="22"/>
                <w:szCs w:val="24"/>
                <w:lang w:eastAsia="en-US"/>
              </w:rPr>
              <w:t>Yourdon and Constantine</w:t>
            </w:r>
            <w:r>
              <w:rPr>
                <w:rFonts w:ascii="Cambria" w:hAnsi="WenQuanYi Micro Hei" w:cs="Times New Roman"/>
                <w:color w:val="auto"/>
                <w:kern w:val="1"/>
                <w:sz w:val="22"/>
                <w:szCs w:val="24"/>
                <w:lang w:eastAsia="en-US"/>
              </w:rPr>
              <w:t>, 1979</w:t>
            </w:r>
          </w:p>
        </w:tc>
      </w:tr>
      <w:tr w:rsidR="006239AA" w:rsidRPr="001172BF" w:rsidTr="000F094E">
        <w:tc>
          <w:tcPr>
            <w:tcW w:w="1548" w:type="dxa"/>
          </w:tcPr>
          <w:p w:rsidR="006239AA" w:rsidRDefault="006239A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R17</w:t>
            </w:r>
          </w:p>
        </w:tc>
        <w:tc>
          <w:tcPr>
            <w:tcW w:w="7740" w:type="dxa"/>
          </w:tcPr>
          <w:p w:rsidR="0044086F" w:rsidRPr="007034F8" w:rsidRDefault="006239AA"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An Introduction to Software Architecture,  D. Garlan, M. Shaw, 1994</w:t>
            </w:r>
          </w:p>
        </w:tc>
      </w:tr>
      <w:tr w:rsidR="00DF7BAB" w:rsidRPr="001172BF" w:rsidTr="000F094E">
        <w:tc>
          <w:tcPr>
            <w:tcW w:w="1548" w:type="dxa"/>
          </w:tcPr>
          <w:p w:rsidR="00DF7BAB" w:rsidRDefault="00DF7BAB"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R18</w:t>
            </w:r>
          </w:p>
        </w:tc>
        <w:tc>
          <w:tcPr>
            <w:tcW w:w="7740" w:type="dxa"/>
          </w:tcPr>
          <w:p w:rsidR="00DF7BAB" w:rsidRDefault="00DF7BAB" w:rsidP="006239AA">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Foundation for the Study of Software Architecture, D. Perry,  A. Wolf, 1992 (</w:t>
            </w:r>
            <w:r w:rsidR="00D646F7">
              <w:fldChar w:fldCharType="begin"/>
            </w:r>
            <w:r w:rsidR="00D646F7">
              <w:instrText xml:space="preserve"> HYPERLINK "http://users.ece.utexas.edu/~perry/work/papers/swa-sen.pdf" </w:instrText>
            </w:r>
            <w:ins w:id="1594" w:author="mitko" w:date="2015-02-18T21:54:00Z"/>
            <w:r w:rsidR="00D646F7">
              <w:fldChar w:fldCharType="separate"/>
            </w:r>
            <w:r w:rsidRPr="00DF7BAB">
              <w:rPr>
                <w:rStyle w:val="Hyperlink"/>
                <w:rFonts w:ascii="Cambria" w:hAnsi="WenQuanYi Micro Hei"/>
                <w:kern w:val="1"/>
                <w:sz w:val="18"/>
                <w:szCs w:val="24"/>
                <w:lang w:eastAsia="en-US"/>
              </w:rPr>
              <w:t>http://users.ece.utexas.edu/~perry/work/papers/swa-sen.pdf</w:t>
            </w:r>
            <w:r w:rsidR="00D646F7">
              <w:rPr>
                <w:rStyle w:val="Hyperlink"/>
                <w:rFonts w:ascii="Cambria" w:hAnsi="WenQuanYi Micro Hei"/>
                <w:kern w:val="1"/>
                <w:sz w:val="18"/>
                <w:szCs w:val="24"/>
                <w:lang w:eastAsia="en-US"/>
              </w:rPr>
              <w:fldChar w:fldCharType="end"/>
            </w:r>
            <w:r>
              <w:rPr>
                <w:rFonts w:ascii="Cambria" w:hAnsi="WenQuanYi Micro Hei" w:cs="Times New Roman"/>
                <w:color w:val="auto"/>
                <w:kern w:val="1"/>
                <w:sz w:val="22"/>
                <w:szCs w:val="24"/>
                <w:lang w:eastAsia="en-US"/>
              </w:rPr>
              <w:t>)</w:t>
            </w:r>
          </w:p>
        </w:tc>
      </w:tr>
      <w:tr w:rsidR="00803B8E" w:rsidRPr="001172BF" w:rsidTr="000F094E">
        <w:tc>
          <w:tcPr>
            <w:tcW w:w="1548" w:type="dxa"/>
          </w:tcPr>
          <w:p w:rsidR="00803B8E" w:rsidRDefault="00803B8E"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R19</w:t>
            </w:r>
          </w:p>
        </w:tc>
        <w:tc>
          <w:tcPr>
            <w:tcW w:w="7740" w:type="dxa"/>
          </w:tcPr>
          <w:p w:rsidR="00B47D34" w:rsidRDefault="00803B8E" w:rsidP="00E27749">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Reverse engineering and design recovery, E. Chykofsky, J. Cross II, 1990</w:t>
            </w:r>
            <w:r w:rsidR="00E27749">
              <w:rPr>
                <w:rFonts w:ascii="Cambria" w:hAnsi="WenQuanYi Micro Hei" w:cs="Times New Roman"/>
                <w:color w:val="auto"/>
                <w:kern w:val="1"/>
                <w:sz w:val="22"/>
                <w:szCs w:val="24"/>
                <w:lang w:eastAsia="en-US"/>
              </w:rPr>
              <w:t xml:space="preserve"> </w:t>
            </w:r>
            <w:r w:rsidR="00B47D34">
              <w:rPr>
                <w:rFonts w:ascii="Cambria" w:hAnsi="WenQuanYi Micro Hei" w:cs="Times New Roman"/>
                <w:color w:val="auto"/>
                <w:kern w:val="1"/>
                <w:sz w:val="22"/>
                <w:szCs w:val="24"/>
                <w:lang w:eastAsia="en-US"/>
              </w:rPr>
              <w:t>(</w:t>
            </w:r>
            <w:r w:rsidR="00D646F7">
              <w:fldChar w:fldCharType="begin"/>
            </w:r>
            <w:r w:rsidR="00D646F7">
              <w:instrText xml:space="preserve"> HYPERLINK "http://www.eecs.yorku.ca/course_archive/2006-07/F/6431/Chikofsky.pdf" </w:instrText>
            </w:r>
            <w:ins w:id="1595" w:author="mitko" w:date="2015-02-18T21:54:00Z"/>
            <w:r w:rsidR="00D646F7">
              <w:fldChar w:fldCharType="separate"/>
            </w:r>
            <w:r w:rsidR="00B47D34" w:rsidRPr="00B47D34">
              <w:rPr>
                <w:rStyle w:val="Hyperlink"/>
                <w:rFonts w:ascii="Cambria" w:hAnsi="WenQuanYi Micro Hei"/>
                <w:kern w:val="1"/>
                <w:sz w:val="18"/>
                <w:szCs w:val="24"/>
                <w:lang w:eastAsia="en-US"/>
              </w:rPr>
              <w:t>http://www.eecs.yorku.ca/course_archive/2006-07/F/6431/Chikofsky.pdf</w:t>
            </w:r>
            <w:r w:rsidR="00D646F7">
              <w:rPr>
                <w:rStyle w:val="Hyperlink"/>
                <w:rFonts w:ascii="Cambria" w:hAnsi="WenQuanYi Micro Hei"/>
                <w:kern w:val="1"/>
                <w:sz w:val="18"/>
                <w:szCs w:val="24"/>
                <w:lang w:eastAsia="en-US"/>
              </w:rPr>
              <w:fldChar w:fldCharType="end"/>
            </w:r>
            <w:r w:rsidR="00B47D34">
              <w:rPr>
                <w:rFonts w:ascii="Cambria" w:hAnsi="WenQuanYi Micro Hei" w:cs="Times New Roman"/>
                <w:color w:val="auto"/>
                <w:kern w:val="1"/>
                <w:sz w:val="22"/>
                <w:szCs w:val="24"/>
                <w:lang w:eastAsia="en-US"/>
              </w:rPr>
              <w:t>)</w:t>
            </w:r>
          </w:p>
        </w:tc>
      </w:tr>
      <w:tr w:rsidR="00F37512" w:rsidRPr="001172BF" w:rsidTr="000F094E">
        <w:tc>
          <w:tcPr>
            <w:tcW w:w="1548" w:type="dxa"/>
          </w:tcPr>
          <w:p w:rsidR="00F37512" w:rsidRDefault="00F3751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R20</w:t>
            </w:r>
          </w:p>
        </w:tc>
        <w:tc>
          <w:tcPr>
            <w:tcW w:w="7740" w:type="dxa"/>
          </w:tcPr>
          <w:p w:rsidR="00F37512" w:rsidRDefault="00F37512" w:rsidP="00F3751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Soft</w:t>
            </w:r>
            <w:r w:rsidRPr="00F37512">
              <w:rPr>
                <w:rFonts w:ascii="Cambria" w:hAnsi="WenQuanYi Micro Hei" w:cs="Times New Roman"/>
                <w:color w:val="auto"/>
                <w:kern w:val="1"/>
                <w:sz w:val="22"/>
                <w:szCs w:val="24"/>
                <w:lang w:eastAsia="en-US"/>
              </w:rPr>
              <w:t>ware maintenance management:</w:t>
            </w:r>
            <w:r>
              <w:rPr>
                <w:rFonts w:ascii="Cambria" w:hAnsi="WenQuanYi Micro Hei" w:cs="Times New Roman"/>
                <w:color w:val="auto"/>
                <w:kern w:val="1"/>
                <w:sz w:val="22"/>
                <w:szCs w:val="24"/>
                <w:lang w:eastAsia="en-US"/>
              </w:rPr>
              <w:t xml:space="preserve"> </w:t>
            </w:r>
            <w:r w:rsidRPr="00F37512">
              <w:rPr>
                <w:rFonts w:ascii="Cambria" w:hAnsi="WenQuanYi Micro Hei" w:cs="Times New Roman"/>
                <w:color w:val="auto"/>
                <w:kern w:val="1"/>
                <w:sz w:val="22"/>
                <w:szCs w:val="24"/>
                <w:lang w:eastAsia="en-US"/>
              </w:rPr>
              <w:t>Changes in the last decade</w:t>
            </w:r>
            <w:r>
              <w:rPr>
                <w:rFonts w:ascii="Cambria" w:hAnsi="WenQuanYi Micro Hei" w:cs="Times New Roman"/>
                <w:color w:val="auto"/>
                <w:kern w:val="1"/>
                <w:sz w:val="22"/>
                <w:szCs w:val="24"/>
                <w:lang w:eastAsia="en-US"/>
              </w:rPr>
              <w:t>, Nosek, J.T. and P. Palvia</w:t>
            </w:r>
          </w:p>
        </w:tc>
      </w:tr>
      <w:tr w:rsidR="00C06762" w:rsidRPr="001172BF" w:rsidTr="000F094E">
        <w:tc>
          <w:tcPr>
            <w:tcW w:w="1548" w:type="dxa"/>
          </w:tcPr>
          <w:p w:rsidR="00C06762" w:rsidRDefault="00C06762"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R21</w:t>
            </w:r>
          </w:p>
        </w:tc>
        <w:tc>
          <w:tcPr>
            <w:tcW w:w="7740" w:type="dxa"/>
          </w:tcPr>
          <w:p w:rsidR="00C06762" w:rsidRDefault="00C06762"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C06762">
              <w:rPr>
                <w:rFonts w:ascii="Cambria" w:hAnsi="WenQuanYi Micro Hei" w:cs="Times New Roman"/>
                <w:color w:val="auto"/>
                <w:kern w:val="1"/>
                <w:sz w:val="22"/>
                <w:szCs w:val="24"/>
                <w:lang w:eastAsia="en-US"/>
              </w:rPr>
              <w:t>Application program maintenance study: Report to</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our respondents</w:t>
            </w:r>
            <w:r>
              <w:rPr>
                <w:rFonts w:ascii="Cambria" w:hAnsi="WenQuanYi Micro Hei" w:cs="Times New Roman"/>
                <w:color w:val="auto"/>
                <w:kern w:val="1"/>
                <w:sz w:val="22"/>
                <w:szCs w:val="24"/>
                <w:lang w:eastAsia="en-US"/>
              </w:rPr>
              <w:t xml:space="preserve">, </w:t>
            </w:r>
            <w:r w:rsidRPr="00C06762">
              <w:rPr>
                <w:rFonts w:ascii="Cambria" w:hAnsi="WenQuanYi Micro Hei" w:cs="Times New Roman"/>
                <w:color w:val="auto"/>
                <w:kern w:val="1"/>
                <w:sz w:val="22"/>
                <w:szCs w:val="24"/>
                <w:lang w:eastAsia="en-US"/>
              </w:rPr>
              <w:t>R. K. Fjeldstad and W. T. Hamlen</w:t>
            </w:r>
            <w:r w:rsidR="00EF7B41">
              <w:rPr>
                <w:rFonts w:ascii="Cambria" w:hAnsi="WenQuanYi Micro Hei" w:cs="Times New Roman"/>
                <w:color w:val="auto"/>
                <w:kern w:val="1"/>
                <w:sz w:val="22"/>
                <w:szCs w:val="24"/>
                <w:lang w:eastAsia="en-US"/>
              </w:rPr>
              <w:t>, 1983</w:t>
            </w:r>
          </w:p>
        </w:tc>
      </w:tr>
      <w:tr w:rsidR="00EF7B41" w:rsidRPr="001172BF" w:rsidTr="000F094E">
        <w:tc>
          <w:tcPr>
            <w:tcW w:w="1548" w:type="dxa"/>
          </w:tcPr>
          <w:p w:rsidR="00EF7B41" w:rsidRDefault="00EF7B4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R22</w:t>
            </w:r>
          </w:p>
        </w:tc>
        <w:tc>
          <w:tcPr>
            <w:tcW w:w="7740" w:type="dxa"/>
          </w:tcPr>
          <w:p w:rsidR="00EF7B41" w:rsidRPr="00C06762" w:rsidRDefault="00EF7B41"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EF7B41">
              <w:rPr>
                <w:rFonts w:ascii="Cambria" w:hAnsi="WenQuanYi Micro Hei" w:cs="Times New Roman"/>
                <w:color w:val="auto"/>
                <w:kern w:val="1"/>
                <w:sz w:val="22"/>
                <w:szCs w:val="24"/>
                <w:lang w:eastAsia="en-US"/>
              </w:rPr>
              <w:t>An Embedded Software Primer</w:t>
            </w:r>
            <w:r>
              <w:rPr>
                <w:rFonts w:ascii="Cambria" w:hAnsi="WenQuanYi Micro Hei" w:cs="Times New Roman"/>
                <w:color w:val="auto"/>
                <w:kern w:val="1"/>
                <w:sz w:val="22"/>
                <w:szCs w:val="24"/>
                <w:lang w:eastAsia="en-US"/>
              </w:rPr>
              <w:t>, D</w:t>
            </w:r>
            <w:r w:rsidRPr="00EF7B41">
              <w:rPr>
                <w:rFonts w:ascii="Cambria" w:hAnsi="WenQuanYi Micro Hei" w:cs="Times New Roman"/>
                <w:color w:val="auto"/>
                <w:kern w:val="1"/>
                <w:sz w:val="22"/>
                <w:szCs w:val="24"/>
                <w:lang w:eastAsia="en-US"/>
              </w:rPr>
              <w:t>avid E. Simon</w:t>
            </w:r>
            <w:r>
              <w:rPr>
                <w:rFonts w:ascii="Cambria" w:hAnsi="WenQuanYi Micro Hei" w:cs="Times New Roman"/>
                <w:color w:val="auto"/>
                <w:kern w:val="1"/>
                <w:sz w:val="22"/>
                <w:szCs w:val="24"/>
                <w:lang w:eastAsia="en-US"/>
              </w:rPr>
              <w:t>, 1999</w:t>
            </w:r>
          </w:p>
        </w:tc>
      </w:tr>
      <w:tr w:rsidR="00F957BA" w:rsidRPr="001172BF" w:rsidTr="000F094E">
        <w:tc>
          <w:tcPr>
            <w:tcW w:w="1548" w:type="dxa"/>
          </w:tcPr>
          <w:p w:rsidR="00F957BA" w:rsidRDefault="00F957BA"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R23</w:t>
            </w:r>
          </w:p>
        </w:tc>
        <w:tc>
          <w:tcPr>
            <w:tcW w:w="7740" w:type="dxa"/>
          </w:tcPr>
          <w:p w:rsidR="00F957BA" w:rsidRPr="00EF7B41" w:rsidRDefault="00F957BA"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F957BA">
              <w:rPr>
                <w:rFonts w:ascii="Cambria" w:hAnsi="WenQuanYi Micro Hei" w:cs="Times New Roman"/>
                <w:color w:val="auto"/>
                <w:kern w:val="1"/>
                <w:sz w:val="22"/>
                <w:szCs w:val="24"/>
                <w:lang w:eastAsia="en-US"/>
              </w:rPr>
              <w:t>Software Architecture in Practice, Second Edition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Len Bass, Paul Clements, Rick Kazman</w:t>
            </w:r>
            <w:r>
              <w:rPr>
                <w:rFonts w:ascii="Cambria" w:hAnsi="WenQuanYi Micro Hei" w:cs="Times New Roman"/>
                <w:color w:val="auto"/>
                <w:kern w:val="1"/>
                <w:sz w:val="22"/>
                <w:szCs w:val="24"/>
                <w:lang w:eastAsia="en-US"/>
              </w:rPr>
              <w:t xml:space="preserve">, </w:t>
            </w:r>
            <w:r w:rsidRPr="00F957BA">
              <w:rPr>
                <w:rFonts w:ascii="Cambria" w:hAnsi="WenQuanYi Micro Hei" w:cs="Times New Roman"/>
                <w:color w:val="auto"/>
                <w:kern w:val="1"/>
                <w:sz w:val="22"/>
                <w:szCs w:val="24"/>
                <w:lang w:eastAsia="en-US"/>
              </w:rPr>
              <w:t>2003</w:t>
            </w:r>
          </w:p>
        </w:tc>
      </w:tr>
      <w:tr w:rsidR="00874E58" w:rsidRPr="001172BF" w:rsidTr="000F094E">
        <w:tc>
          <w:tcPr>
            <w:tcW w:w="1548" w:type="dxa"/>
          </w:tcPr>
          <w:p w:rsidR="00874E58" w:rsidRDefault="00874E58"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R24</w:t>
            </w:r>
          </w:p>
        </w:tc>
        <w:tc>
          <w:tcPr>
            <w:tcW w:w="7740" w:type="dxa"/>
          </w:tcPr>
          <w:p w:rsidR="00874E58" w:rsidRPr="00F957BA" w:rsidRDefault="00874E58" w:rsidP="00C0676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74E58">
              <w:rPr>
                <w:rFonts w:ascii="Cambria" w:hAnsi="WenQuanYi Micro Hei" w:cs="Times New Roman"/>
                <w:color w:val="auto"/>
                <w:kern w:val="1"/>
                <w:sz w:val="22"/>
                <w:szCs w:val="24"/>
                <w:lang w:eastAsia="en-US"/>
              </w:rPr>
              <w:t>Community Software Architecture Definitions</w:t>
            </w:r>
            <w:r>
              <w:rPr>
                <w:rFonts w:ascii="Cambria" w:hAnsi="WenQuanYi Micro Hei" w:cs="Times New Roman"/>
                <w:color w:val="auto"/>
                <w:kern w:val="1"/>
                <w:sz w:val="22"/>
                <w:szCs w:val="24"/>
                <w:lang w:eastAsia="en-US"/>
              </w:rPr>
              <w:t>, Carnegie Melon University, 2015</w:t>
            </w:r>
          </w:p>
        </w:tc>
      </w:tr>
      <w:tr w:rsidR="00722B45" w:rsidRPr="001172BF" w:rsidTr="000F094E">
        <w:tc>
          <w:tcPr>
            <w:tcW w:w="1548" w:type="dxa"/>
          </w:tcPr>
          <w:p w:rsidR="00722B45" w:rsidRDefault="00722B45"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R25</w:t>
            </w:r>
          </w:p>
        </w:tc>
        <w:tc>
          <w:tcPr>
            <w:tcW w:w="7740" w:type="dxa"/>
          </w:tcPr>
          <w:p w:rsidR="00722B45" w:rsidRPr="00874E58" w:rsidRDefault="00297722" w:rsidP="00297722">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297722">
              <w:rPr>
                <w:rFonts w:ascii="Cambria" w:hAnsi="WenQuanYi Micro Hei" w:cs="Times New Roman"/>
                <w:color w:val="auto"/>
                <w:kern w:val="1"/>
                <w:sz w:val="22"/>
                <w:szCs w:val="24"/>
                <w:lang w:eastAsia="en-US"/>
              </w:rPr>
              <w:t>Component Software: Beyond Object-oriented Programming</w:t>
            </w:r>
            <w:r w:rsidR="00722B45">
              <w:rPr>
                <w:rFonts w:ascii="Cambria" w:hAnsi="WenQuanYi Micro Hei" w:cs="Times New Roman"/>
                <w:color w:val="auto"/>
                <w:kern w:val="1"/>
                <w:sz w:val="22"/>
                <w:szCs w:val="24"/>
                <w:lang w:eastAsia="en-US"/>
              </w:rPr>
              <w:t xml:space="preserve">, </w:t>
            </w:r>
            <w:r w:rsidRPr="00297722">
              <w:rPr>
                <w:rFonts w:ascii="Cambria" w:hAnsi="WenQuanYi Micro Hei" w:cs="Times New Roman"/>
                <w:color w:val="auto"/>
                <w:kern w:val="1"/>
                <w:sz w:val="22"/>
                <w:szCs w:val="24"/>
                <w:lang w:eastAsia="en-US"/>
              </w:rPr>
              <w:t>Clemens Szyperski</w:t>
            </w:r>
            <w:r w:rsidR="00722B45">
              <w:rPr>
                <w:rFonts w:ascii="Cambria" w:hAnsi="WenQuanYi Micro Hei" w:cs="Times New Roman"/>
                <w:color w:val="auto"/>
                <w:kern w:val="1"/>
                <w:sz w:val="22"/>
                <w:szCs w:val="24"/>
                <w:lang w:eastAsia="en-US"/>
              </w:rPr>
              <w:t>, 200</w:t>
            </w:r>
            <w:r>
              <w:rPr>
                <w:rFonts w:ascii="Cambria" w:hAnsi="WenQuanYi Micro Hei" w:cs="Times New Roman"/>
                <w:color w:val="auto"/>
                <w:kern w:val="1"/>
                <w:sz w:val="22"/>
                <w:szCs w:val="24"/>
                <w:lang w:eastAsia="en-US"/>
              </w:rPr>
              <w:t>2</w:t>
            </w:r>
          </w:p>
        </w:tc>
      </w:tr>
      <w:tr w:rsidR="00275C1F" w:rsidRPr="001172BF" w:rsidTr="000F094E">
        <w:tc>
          <w:tcPr>
            <w:tcW w:w="1548" w:type="dxa"/>
          </w:tcPr>
          <w:p w:rsidR="00275C1F" w:rsidRDefault="00275C1F"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R26</w:t>
            </w:r>
          </w:p>
        </w:tc>
        <w:tc>
          <w:tcPr>
            <w:tcW w:w="7740" w:type="dxa"/>
          </w:tcPr>
          <w:p w:rsidR="00275C1F" w:rsidRPr="00275C1F" w:rsidRDefault="00275C1F"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 xml:space="preserve">UML </w:t>
            </w:r>
            <w:r w:rsidRPr="00275C1F">
              <w:rPr>
                <w:rFonts w:ascii="Cambria" w:hAnsi="WenQuanYi Micro Hei" w:cs="Times New Roman"/>
                <w:color w:val="auto"/>
                <w:kern w:val="1"/>
                <w:sz w:val="22"/>
                <w:szCs w:val="24"/>
                <w:lang w:eastAsia="en-US"/>
              </w:rPr>
              <w:t>Infrastructure specification</w:t>
            </w:r>
            <w:r>
              <w:rPr>
                <w:rFonts w:ascii="Cambria" w:hAnsi="WenQuanYi Micro Hei" w:cs="Times New Roman"/>
                <w:color w:val="auto"/>
                <w:kern w:val="1"/>
                <w:sz w:val="22"/>
                <w:szCs w:val="24"/>
                <w:lang w:eastAsia="en-US"/>
              </w:rPr>
              <w:t xml:space="preserve">, OMG, </w:t>
            </w:r>
            <w:r w:rsidRPr="00275C1F">
              <w:rPr>
                <w:rFonts w:ascii="Cambria" w:hAnsi="WenQuanYi Micro Hei" w:cs="Times New Roman"/>
                <w:color w:val="auto"/>
                <w:kern w:val="1"/>
                <w:sz w:val="22"/>
                <w:szCs w:val="24"/>
                <w:lang w:eastAsia="en-US"/>
              </w:rPr>
              <w:t>formal/2011-08-05</w:t>
            </w:r>
          </w:p>
        </w:tc>
      </w:tr>
      <w:tr w:rsidR="008E5400" w:rsidRPr="001172BF" w:rsidTr="000F094E">
        <w:tc>
          <w:tcPr>
            <w:tcW w:w="1548" w:type="dxa"/>
          </w:tcPr>
          <w:p w:rsidR="008E5400" w:rsidRDefault="008E5400"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R27</w:t>
            </w:r>
          </w:p>
        </w:tc>
        <w:tc>
          <w:tcPr>
            <w:tcW w:w="7740" w:type="dxa"/>
          </w:tcPr>
          <w:p w:rsidR="008E5400" w:rsidRDefault="008E5400"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8E5400">
              <w:rPr>
                <w:rFonts w:ascii="Cambria" w:hAnsi="WenQuanYi Micro Hei" w:cs="Times New Roman"/>
                <w:color w:val="auto"/>
                <w:kern w:val="1"/>
                <w:sz w:val="22"/>
                <w:szCs w:val="24"/>
                <w:lang w:eastAsia="en-US"/>
              </w:rPr>
              <w:t>OMG MOF 2 XMI Mapping Specification</w:t>
            </w:r>
            <w:r>
              <w:rPr>
                <w:rFonts w:ascii="Cambria" w:hAnsi="WenQuanYi Micro Hei" w:cs="Times New Roman"/>
                <w:color w:val="auto"/>
                <w:kern w:val="1"/>
                <w:sz w:val="22"/>
                <w:szCs w:val="24"/>
                <w:lang w:eastAsia="en-US"/>
              </w:rPr>
              <w:t xml:space="preserve">, OMG, </w:t>
            </w:r>
            <w:r w:rsidRPr="008E5400">
              <w:rPr>
                <w:rFonts w:ascii="Cambria" w:hAnsi="WenQuanYi Micro Hei" w:cs="Times New Roman"/>
                <w:color w:val="auto"/>
                <w:kern w:val="1"/>
                <w:sz w:val="22"/>
                <w:szCs w:val="24"/>
                <w:lang w:eastAsia="en-US"/>
              </w:rPr>
              <w:t>formal/2013-06-03</w:t>
            </w:r>
          </w:p>
        </w:tc>
      </w:tr>
      <w:tr w:rsidR="00571C81" w:rsidRPr="001172BF" w:rsidTr="000F094E">
        <w:tc>
          <w:tcPr>
            <w:tcW w:w="1548" w:type="dxa"/>
          </w:tcPr>
          <w:p w:rsidR="00571C81" w:rsidRDefault="00571C81"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R28</w:t>
            </w:r>
          </w:p>
        </w:tc>
        <w:tc>
          <w:tcPr>
            <w:tcW w:w="7740" w:type="dxa"/>
          </w:tcPr>
          <w:p w:rsidR="00571C81" w:rsidRDefault="00BD75A7" w:rsidP="00BD75A7">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sidRPr="00BD75A7">
              <w:rPr>
                <w:rFonts w:asciiTheme="majorHAnsi" w:hAnsiTheme="majorHAnsi" w:cs="Times New Roman"/>
                <w:color w:val="auto"/>
                <w:kern w:val="1"/>
                <w:sz w:val="22"/>
                <w:szCs w:val="24"/>
                <w:lang w:eastAsia="en-US"/>
              </w:rPr>
              <w:t>”</w:t>
            </w:r>
            <w:r w:rsidRPr="00BD75A7">
              <w:rPr>
                <w:rFonts w:ascii="Cambria" w:hAnsi="WenQuanYi Micro Hei" w:cs="Times New Roman"/>
                <w:color w:val="auto"/>
                <w:kern w:val="1"/>
                <w:sz w:val="22"/>
                <w:szCs w:val="24"/>
                <w:lang w:eastAsia="en-US"/>
              </w:rPr>
              <w:t>Eclipse MD</w:t>
            </w:r>
            <w:r>
              <w:rPr>
                <w:rFonts w:ascii="Cambria" w:hAnsi="WenQuanYi Micro Hei" w:cs="Times New Roman"/>
                <w:color w:val="auto"/>
                <w:kern w:val="1"/>
                <w:sz w:val="22"/>
                <w:szCs w:val="24"/>
                <w:lang w:eastAsia="en-US"/>
              </w:rPr>
              <w:t>T/UML2 as XMI de facto standard?</w:t>
            </w:r>
            <w:r w:rsidRPr="00BD75A7">
              <w:rPr>
                <w:rFonts w:asciiTheme="majorHAnsi" w:hAnsiTheme="majorHAnsi" w:cs="Times New Roman"/>
                <w:color w:val="auto"/>
                <w:kern w:val="1"/>
                <w:sz w:val="22"/>
                <w:szCs w:val="24"/>
                <w:lang w:eastAsia="en-US"/>
              </w:rPr>
              <w:t>”</w:t>
            </w:r>
            <w:r>
              <w:rPr>
                <w:rFonts w:ascii="Cambria" w:hAnsi="WenQuanYi Micro Hei" w:cs="Times New Roman"/>
                <w:color w:val="auto"/>
                <w:kern w:val="1"/>
                <w:sz w:val="22"/>
                <w:szCs w:val="24"/>
                <w:lang w:eastAsia="en-US"/>
              </w:rPr>
              <w:t xml:space="preserve">, 2009, </w:t>
            </w:r>
            <w:r w:rsidRPr="00BD75A7">
              <w:rPr>
                <w:rFonts w:ascii="Cambria" w:hAnsi="WenQuanYi Micro Hei" w:cs="Times New Roman"/>
                <w:color w:val="auto"/>
                <w:kern w:val="1"/>
                <w:sz w:val="22"/>
                <w:szCs w:val="24"/>
                <w:lang w:eastAsia="en-US"/>
              </w:rPr>
              <w:t>Jordi Cabot</w:t>
            </w:r>
          </w:p>
          <w:p w:rsidR="00BD75A7" w:rsidRPr="008E5400" w:rsidRDefault="00BD75A7" w:rsidP="00275C1F">
            <w:pPr>
              <w:autoSpaceDE w:val="0"/>
              <w:autoSpaceDN w:val="0"/>
              <w:adjustRightInd w:val="0"/>
              <w:spacing w:after="200" w:line="276" w:lineRule="auto"/>
              <w:jc w:val="left"/>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w:t>
            </w:r>
            <w:r w:rsidR="00D646F7">
              <w:fldChar w:fldCharType="begin"/>
            </w:r>
            <w:r w:rsidR="00D646F7">
              <w:instrText xml:space="preserve"> HYPERLINK "http://modeling-languages.com/eclipse-mdtuml2-xmi-de-facto-standard/" </w:instrText>
            </w:r>
            <w:ins w:id="1596" w:author="mitko" w:date="2015-02-18T21:54:00Z"/>
            <w:r w:rsidR="00D646F7">
              <w:fldChar w:fldCharType="separate"/>
            </w:r>
            <w:r w:rsidR="00EB13B7" w:rsidRPr="00293B3C">
              <w:rPr>
                <w:rStyle w:val="Hyperlink"/>
                <w:rFonts w:ascii="Cambria" w:hAnsi="WenQuanYi Micro Hei"/>
                <w:sz w:val="18"/>
                <w:lang w:eastAsia="en-US"/>
              </w:rPr>
              <w:t>http://modeling-languages.com/eclipse-mdtuml2-xmi-de-facto-standard/</w:t>
            </w:r>
            <w:r w:rsidR="00D646F7">
              <w:rPr>
                <w:rStyle w:val="Hyperlink"/>
                <w:rFonts w:ascii="Cambria" w:hAnsi="WenQuanYi Micro Hei"/>
                <w:sz w:val="18"/>
                <w:lang w:eastAsia="en-US"/>
              </w:rPr>
              <w:fldChar w:fldCharType="end"/>
            </w:r>
            <w:r>
              <w:rPr>
                <w:rFonts w:ascii="Cambria" w:hAnsi="WenQuanYi Micro Hei" w:cs="Times New Roman"/>
                <w:color w:val="auto"/>
                <w:kern w:val="1"/>
                <w:sz w:val="22"/>
                <w:szCs w:val="24"/>
                <w:lang w:eastAsia="en-US"/>
              </w:rPr>
              <w:t>)</w:t>
            </w:r>
          </w:p>
        </w:tc>
      </w:tr>
      <w:tr w:rsidR="00EB13B7" w:rsidRPr="001172BF" w:rsidTr="000F094E">
        <w:tc>
          <w:tcPr>
            <w:tcW w:w="1548" w:type="dxa"/>
          </w:tcPr>
          <w:p w:rsidR="00EB13B7" w:rsidRDefault="00EB13B7"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R29</w:t>
            </w:r>
          </w:p>
        </w:tc>
        <w:tc>
          <w:tcPr>
            <w:tcW w:w="7740" w:type="dxa"/>
          </w:tcPr>
          <w:p w:rsidR="005F5817" w:rsidRDefault="005F581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 xml:space="preserve">Конкурентно програмиране, </w:t>
            </w:r>
            <w:r w:rsidRPr="005F5817">
              <w:rPr>
                <w:rFonts w:asciiTheme="majorHAnsi" w:hAnsiTheme="majorHAnsi" w:cs="Times New Roman"/>
                <w:color w:val="auto"/>
                <w:kern w:val="1"/>
                <w:sz w:val="22"/>
                <w:szCs w:val="24"/>
                <w:lang w:eastAsia="en-US"/>
              </w:rPr>
              <w:t>Лекции</w:t>
            </w:r>
            <w:r>
              <w:rPr>
                <w:rFonts w:asciiTheme="majorHAnsi" w:hAnsiTheme="majorHAnsi" w:cs="Times New Roman"/>
                <w:color w:val="auto"/>
                <w:kern w:val="1"/>
                <w:sz w:val="22"/>
                <w:szCs w:val="24"/>
                <w:lang w:eastAsia="en-US"/>
              </w:rPr>
              <w:t>, 2012, Румяна Лесева</w:t>
            </w:r>
          </w:p>
          <w:p w:rsidR="00EB13B7" w:rsidRPr="00BD75A7" w:rsidRDefault="00EB13B7"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t>(</w:t>
            </w:r>
            <w:r w:rsidR="00D646F7">
              <w:fldChar w:fldCharType="begin"/>
            </w:r>
            <w:r w:rsidR="00D646F7">
              <w:instrText xml:space="preserve"> HYPERLINK "http://newkis.fmi.uni-sofia.bg/~leseva/ConcProg.pdf" </w:instrText>
            </w:r>
            <w:ins w:id="1597" w:author="mitko" w:date="2015-02-18T21:54:00Z"/>
            <w:r w:rsidR="00D646F7">
              <w:fldChar w:fldCharType="separate"/>
            </w:r>
            <w:r w:rsidR="005C3589" w:rsidRPr="002E4D76">
              <w:rPr>
                <w:rStyle w:val="Hyperlink"/>
                <w:rFonts w:ascii="Cambria" w:hAnsi="WenQuanYi Micro Hei"/>
                <w:sz w:val="18"/>
              </w:rPr>
              <w:t>http://newkis.fmi.uni-sofia.bg/~leseva/ConcProg.pdf</w:t>
            </w:r>
            <w:r w:rsidR="00D646F7">
              <w:rPr>
                <w:rStyle w:val="Hyperlink"/>
                <w:rFonts w:ascii="Cambria" w:hAnsi="WenQuanYi Micro Hei"/>
                <w:sz w:val="18"/>
              </w:rPr>
              <w:fldChar w:fldCharType="end"/>
            </w:r>
            <w:r>
              <w:rPr>
                <w:rFonts w:asciiTheme="majorHAnsi" w:hAnsiTheme="majorHAnsi" w:cs="Times New Roman"/>
                <w:color w:val="auto"/>
                <w:kern w:val="1"/>
                <w:sz w:val="22"/>
                <w:szCs w:val="24"/>
                <w:lang w:eastAsia="en-US"/>
              </w:rPr>
              <w:t>)</w:t>
            </w:r>
          </w:p>
        </w:tc>
      </w:tr>
      <w:tr w:rsidR="005C3589" w:rsidRPr="001172BF" w:rsidTr="000F094E">
        <w:tc>
          <w:tcPr>
            <w:tcW w:w="1548" w:type="dxa"/>
          </w:tcPr>
          <w:p w:rsidR="005C3589" w:rsidRDefault="005C3589" w:rsidP="006579FD">
            <w:pPr>
              <w:autoSpaceDE w:val="0"/>
              <w:autoSpaceDN w:val="0"/>
              <w:adjustRightInd w:val="0"/>
              <w:spacing w:after="200" w:line="276" w:lineRule="auto"/>
              <w:jc w:val="center"/>
              <w:rPr>
                <w:rFonts w:ascii="Cambria" w:hAnsi="WenQuanYi Micro Hei" w:cs="Times New Roman"/>
                <w:color w:val="auto"/>
                <w:kern w:val="1"/>
                <w:sz w:val="22"/>
                <w:szCs w:val="24"/>
                <w:lang w:eastAsia="en-US"/>
              </w:rPr>
            </w:pPr>
            <w:r>
              <w:rPr>
                <w:rFonts w:ascii="Cambria" w:hAnsi="WenQuanYi Micro Hei" w:cs="Times New Roman"/>
                <w:color w:val="auto"/>
                <w:kern w:val="1"/>
                <w:sz w:val="22"/>
                <w:szCs w:val="24"/>
                <w:lang w:eastAsia="en-US"/>
              </w:rPr>
              <w:t>R30</w:t>
            </w:r>
          </w:p>
        </w:tc>
        <w:tc>
          <w:tcPr>
            <w:tcW w:w="7740" w:type="dxa"/>
          </w:tcPr>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sidRPr="005C3589">
              <w:rPr>
                <w:rFonts w:asciiTheme="majorHAnsi" w:hAnsiTheme="majorHAnsi" w:cs="Times New Roman"/>
                <w:color w:val="auto"/>
                <w:kern w:val="1"/>
                <w:sz w:val="22"/>
                <w:szCs w:val="24"/>
                <w:lang w:eastAsia="en-US"/>
              </w:rPr>
              <w:t>Ecore to Python generator</w:t>
            </w:r>
            <w:r>
              <w:rPr>
                <w:rFonts w:asciiTheme="majorHAnsi" w:hAnsiTheme="majorHAnsi" w:cs="Times New Roman"/>
                <w:color w:val="auto"/>
                <w:kern w:val="1"/>
                <w:sz w:val="22"/>
                <w:szCs w:val="24"/>
                <w:lang w:eastAsia="en-US"/>
              </w:rPr>
              <w:t>, 2015, Obeo</w:t>
            </w:r>
          </w:p>
          <w:p w:rsidR="005C3589" w:rsidRDefault="005C3589" w:rsidP="00BD75A7">
            <w:pPr>
              <w:autoSpaceDE w:val="0"/>
              <w:autoSpaceDN w:val="0"/>
              <w:adjustRightInd w:val="0"/>
              <w:spacing w:after="200" w:line="276" w:lineRule="auto"/>
              <w:jc w:val="left"/>
              <w:rPr>
                <w:rFonts w:asciiTheme="majorHAnsi" w:hAnsiTheme="majorHAnsi" w:cs="Times New Roman"/>
                <w:color w:val="auto"/>
                <w:kern w:val="1"/>
                <w:sz w:val="22"/>
                <w:szCs w:val="24"/>
                <w:lang w:eastAsia="en-US"/>
              </w:rPr>
            </w:pPr>
            <w:r>
              <w:rPr>
                <w:rFonts w:asciiTheme="majorHAnsi" w:hAnsiTheme="majorHAnsi" w:cs="Times New Roman"/>
                <w:color w:val="auto"/>
                <w:kern w:val="1"/>
                <w:sz w:val="22"/>
                <w:szCs w:val="24"/>
                <w:lang w:eastAsia="en-US"/>
              </w:rPr>
              <w:lastRenderedPageBreak/>
              <w:t>(</w:t>
            </w:r>
            <w:r w:rsidR="00D646F7">
              <w:fldChar w:fldCharType="begin"/>
            </w:r>
            <w:r w:rsidR="00D646F7">
              <w:instrText xml:space="preserve"> HYPERLINK "http://www.acceleo.org/pages/ecore-to-python-generator/en" </w:instrText>
            </w:r>
            <w:ins w:id="1598" w:author="mitko" w:date="2015-02-18T21:54:00Z"/>
            <w:r w:rsidR="00D646F7">
              <w:fldChar w:fldCharType="separate"/>
            </w:r>
            <w:r w:rsidRPr="005C3589">
              <w:rPr>
                <w:rStyle w:val="Hyperlink"/>
                <w:rFonts w:asciiTheme="majorHAnsi" w:hAnsiTheme="majorHAnsi"/>
                <w:kern w:val="1"/>
                <w:sz w:val="18"/>
                <w:szCs w:val="24"/>
                <w:lang w:eastAsia="en-US"/>
              </w:rPr>
              <w:t>http://www.acceleo.org/pages/ecore-to-python-generator/en</w:t>
            </w:r>
            <w:r w:rsidR="00D646F7">
              <w:rPr>
                <w:rStyle w:val="Hyperlink"/>
                <w:rFonts w:asciiTheme="majorHAnsi" w:hAnsiTheme="majorHAnsi"/>
                <w:kern w:val="1"/>
                <w:sz w:val="18"/>
                <w:szCs w:val="24"/>
                <w:lang w:eastAsia="en-US"/>
              </w:rPr>
              <w:fldChar w:fldCharType="end"/>
            </w:r>
            <w:r>
              <w:rPr>
                <w:rFonts w:asciiTheme="majorHAnsi" w:hAnsiTheme="majorHAnsi" w:cs="Times New Roman"/>
                <w:color w:val="auto"/>
                <w:kern w:val="1"/>
                <w:sz w:val="22"/>
                <w:szCs w:val="24"/>
                <w:lang w:eastAsia="en-US"/>
              </w:rPr>
              <w:t>)</w:t>
            </w:r>
          </w:p>
        </w:tc>
      </w:tr>
    </w:tbl>
    <w:p w:rsidR="00B65B9D" w:rsidRPr="002925D3" w:rsidRDefault="00B65B9D" w:rsidP="00DF6594">
      <w:pPr>
        <w:pStyle w:val="Heading1"/>
      </w:pPr>
      <w:bookmarkStart w:id="1599" w:name="_Toc412060307"/>
      <w:r w:rsidRPr="00691933">
        <w:rPr>
          <w:lang w:val="ru-RU"/>
        </w:rPr>
        <w:lastRenderedPageBreak/>
        <w:t>Приложения</w:t>
      </w:r>
      <w:bookmarkEnd w:id="1599"/>
    </w:p>
    <w:p w:rsidR="00D04CF8" w:rsidRPr="00D04CF8" w:rsidRDefault="00ED1159" w:rsidP="00D04CF8">
      <w:pPr>
        <w:pStyle w:val="Appendix"/>
        <w:jc w:val="left"/>
      </w:pPr>
      <w:bookmarkStart w:id="1600" w:name="_Ref397353344"/>
      <w:bookmarkStart w:id="1601" w:name="_Toc412060308"/>
      <w:r w:rsidRPr="002925D3">
        <w:rPr>
          <w:lang w:val="bg-BG"/>
        </w:rPr>
        <w:t>Терминологичен</w:t>
      </w:r>
      <w:r w:rsidRPr="00691933">
        <w:t xml:space="preserve"> речник</w:t>
      </w:r>
      <w:bookmarkEnd w:id="1601"/>
      <w:r w:rsidRPr="00691933">
        <w:t xml:space="preserve"> </w:t>
      </w:r>
    </w:p>
    <w:tbl>
      <w:tblPr>
        <w:tblW w:w="9000" w:type="dxa"/>
        <w:tblInd w:w="250" w:type="dxa"/>
        <w:tblLayout w:type="fixed"/>
        <w:tblCellMar>
          <w:left w:w="70" w:type="dxa"/>
          <w:right w:w="70" w:type="dxa"/>
        </w:tblCellMar>
        <w:tblLook w:val="0000" w:firstRow="0" w:lastRow="0" w:firstColumn="0" w:lastColumn="0" w:noHBand="0" w:noVBand="0"/>
      </w:tblPr>
      <w:tblGrid>
        <w:gridCol w:w="1440"/>
        <w:gridCol w:w="7560"/>
      </w:tblGrid>
      <w:tr w:rsidR="00DA48E3" w:rsidRPr="001C5579" w:rsidTr="000F094E">
        <w:trPr>
          <w:tblHeader/>
        </w:trPr>
        <w:tc>
          <w:tcPr>
            <w:tcW w:w="1440" w:type="dxa"/>
            <w:tcBorders>
              <w:top w:val="single" w:sz="12" w:space="0" w:color="auto"/>
            </w:tcBorders>
          </w:tcPr>
          <w:bookmarkEnd w:id="1600"/>
          <w:p w:rsidR="00DA48E3" w:rsidRPr="0046169A" w:rsidRDefault="00DA48E3" w:rsidP="00D51960">
            <w:pPr>
              <w:rPr>
                <w:rFonts w:cs="Times New Roman"/>
                <w:b/>
              </w:rPr>
            </w:pPr>
            <w:r w:rsidRPr="0046169A">
              <w:rPr>
                <w:rFonts w:cs="Times New Roman"/>
                <w:b/>
              </w:rPr>
              <w:t>Дефиниция</w:t>
            </w:r>
          </w:p>
        </w:tc>
        <w:tc>
          <w:tcPr>
            <w:tcW w:w="7560" w:type="dxa"/>
            <w:tcBorders>
              <w:top w:val="single" w:sz="12" w:space="0" w:color="auto"/>
            </w:tcBorders>
          </w:tcPr>
          <w:p w:rsidR="00DA48E3" w:rsidRPr="0046169A" w:rsidRDefault="00DA48E3" w:rsidP="00D51960">
            <w:pPr>
              <w:jc w:val="left"/>
              <w:rPr>
                <w:rFonts w:cs="Times New Roman"/>
                <w:b/>
              </w:rPr>
            </w:pPr>
            <w:r w:rsidRPr="0046169A">
              <w:rPr>
                <w:rFonts w:cs="Times New Roman"/>
                <w:b/>
              </w:rPr>
              <w:t>Описание</w:t>
            </w:r>
          </w:p>
        </w:tc>
      </w:tr>
      <w:tr w:rsidR="00037959" w:rsidRPr="001C5579" w:rsidTr="000F094E">
        <w:tc>
          <w:tcPr>
            <w:tcW w:w="1440" w:type="dxa"/>
            <w:tcBorders>
              <w:top w:val="single" w:sz="6" w:space="0" w:color="auto"/>
              <w:bottom w:val="single" w:sz="6" w:space="0" w:color="auto"/>
            </w:tcBorders>
          </w:tcPr>
          <w:p w:rsidR="00037959" w:rsidRDefault="00037959" w:rsidP="00D51960">
            <w:r w:rsidRPr="000D01F3">
              <w:t>Acceleo</w:t>
            </w:r>
          </w:p>
        </w:tc>
        <w:tc>
          <w:tcPr>
            <w:tcW w:w="7560" w:type="dxa"/>
            <w:tcBorders>
              <w:top w:val="single" w:sz="6" w:space="0" w:color="auto"/>
              <w:bottom w:val="single" w:sz="6" w:space="0" w:color="auto"/>
            </w:tcBorders>
          </w:tcPr>
          <w:p w:rsidR="00037959" w:rsidRDefault="00037959" w:rsidP="00D51960">
            <w:pPr>
              <w:jc w:val="left"/>
              <w:rPr>
                <w:rFonts w:cs="Times New Roman"/>
              </w:rPr>
            </w:pPr>
            <w:r>
              <w:rPr>
                <w:rFonts w:cs="Times New Roman"/>
              </w:rPr>
              <w:t xml:space="preserve">Код генератор с отворен код от фондация Eclipse. Имплементация на MOFM2T </w:t>
            </w:r>
            <w:r w:rsidR="002925D3">
              <w:rPr>
                <w:rFonts w:cs="Times New Roman"/>
              </w:rPr>
              <w:t>стандарта</w:t>
            </w:r>
            <w:r>
              <w:rPr>
                <w:rFonts w:cs="Times New Roman"/>
              </w:rPr>
              <w:t xml:space="preserve"> </w:t>
            </w:r>
          </w:p>
          <w:p w:rsidR="00037959" w:rsidRDefault="00037959" w:rsidP="00D51960">
            <w:pPr>
              <w:jc w:val="left"/>
              <w:rPr>
                <w:rFonts w:cs="Times New Roman"/>
              </w:rPr>
            </w:pPr>
            <w:r w:rsidRPr="001172BF">
              <w:rPr>
                <w:rFonts w:ascii="Cambria" w:hAnsi="WenQuanYi Micro Hei" w:cs="Times New Roman"/>
                <w:color w:val="auto"/>
                <w:kern w:val="1"/>
                <w:sz w:val="18"/>
                <w:szCs w:val="24"/>
                <w:lang w:eastAsia="en-US"/>
              </w:rPr>
              <w:t>(</w:t>
            </w:r>
            <w:r w:rsidR="00D646F7">
              <w:fldChar w:fldCharType="begin"/>
            </w:r>
            <w:r w:rsidR="00D646F7">
              <w:instrText xml:space="preserve"> HYPERLINK "http://www.eclipse.org/acceleo/" </w:instrText>
            </w:r>
            <w:ins w:id="1602" w:author="mitko" w:date="2015-02-18T21:54:00Z"/>
            <w:r w:rsidR="00D646F7">
              <w:fldChar w:fldCharType="separate"/>
            </w:r>
            <w:r w:rsidRPr="00037959">
              <w:rPr>
                <w:rStyle w:val="Hyperlink"/>
                <w:rFonts w:ascii="Cambria" w:hAnsi="WenQuanYi Micro Hei"/>
                <w:kern w:val="1"/>
                <w:sz w:val="18"/>
                <w:szCs w:val="24"/>
              </w:rPr>
              <w:t>http://www.eclipse.org/acceleo/</w:t>
            </w:r>
            <w:r w:rsidR="00D646F7">
              <w:rPr>
                <w:rStyle w:val="Hyperlink"/>
                <w:rFonts w:ascii="Cambria" w:hAnsi="WenQuanYi Micro Hei"/>
                <w:kern w:val="1"/>
                <w:sz w:val="18"/>
                <w:szCs w:val="24"/>
              </w:rPr>
              <w:fldChar w:fldCharType="end"/>
            </w:r>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rPr>
                <w:rFonts w:cs="Times New Roman"/>
              </w:rPr>
              <w:t>AUTOSAR</w:t>
            </w:r>
          </w:p>
        </w:tc>
        <w:tc>
          <w:tcPr>
            <w:tcW w:w="7560" w:type="dxa"/>
            <w:tcBorders>
              <w:top w:val="single" w:sz="6" w:space="0" w:color="auto"/>
              <w:bottom w:val="single" w:sz="6" w:space="0" w:color="auto"/>
            </w:tcBorders>
          </w:tcPr>
          <w:p w:rsidR="00037959" w:rsidRPr="007C3CE7" w:rsidRDefault="002925D3" w:rsidP="00037959">
            <w:pPr>
              <w:jc w:val="left"/>
              <w:rPr>
                <w:rFonts w:cs="Times New Roman"/>
              </w:rPr>
            </w:pPr>
            <w:r w:rsidRPr="007C3CE7">
              <w:rPr>
                <w:rFonts w:cs="Times New Roman"/>
              </w:rPr>
              <w:t>Софтуерен</w:t>
            </w:r>
            <w:r w:rsidR="00037959" w:rsidRPr="007C3CE7">
              <w:rPr>
                <w:rFonts w:cs="Times New Roman"/>
              </w:rPr>
              <w:t xml:space="preserve"> архитектурен стандарт за автомобилна електроника</w:t>
            </w:r>
          </w:p>
          <w:p w:rsidR="00037959" w:rsidRDefault="00037959" w:rsidP="00037959">
            <w:pPr>
              <w:jc w:val="left"/>
              <w:rPr>
                <w:rFonts w:cs="Times New Roman"/>
              </w:rPr>
            </w:pPr>
            <w:r w:rsidRPr="001172BF">
              <w:rPr>
                <w:rFonts w:ascii="Cambria" w:hAnsi="WenQuanYi Micro Hei" w:cs="Times New Roman"/>
                <w:color w:val="auto"/>
                <w:kern w:val="1"/>
                <w:sz w:val="18"/>
                <w:szCs w:val="24"/>
                <w:lang w:eastAsia="en-US"/>
              </w:rPr>
              <w:t>(</w:t>
            </w:r>
            <w:r w:rsidR="00D646F7">
              <w:fldChar w:fldCharType="begin"/>
            </w:r>
            <w:r w:rsidR="00D646F7">
              <w:instrText xml:space="preserve"> HYPERLINK "http://www.autosar.org/about/technical-overview/" </w:instrText>
            </w:r>
            <w:ins w:id="1603" w:author="mitko" w:date="2015-02-18T21:54:00Z"/>
            <w:r w:rsidR="00D646F7">
              <w:fldChar w:fldCharType="separate"/>
            </w:r>
            <w:r w:rsidRPr="007C3CE7">
              <w:rPr>
                <w:rStyle w:val="Hyperlink"/>
                <w:rFonts w:ascii="Cambria" w:hAnsi="WenQuanYi Micro Hei"/>
                <w:kern w:val="1"/>
                <w:sz w:val="18"/>
                <w:szCs w:val="24"/>
              </w:rPr>
              <w:t>http://www.autosar.org/about/technical-overview/</w:t>
            </w:r>
            <w:r w:rsidR="00D646F7">
              <w:rPr>
                <w:rStyle w:val="Hyperlink"/>
                <w:rFonts w:ascii="Cambria" w:hAnsi="WenQuanYi Micro Hei"/>
                <w:kern w:val="1"/>
                <w:sz w:val="18"/>
                <w:szCs w:val="24"/>
              </w:rPr>
              <w:fldChar w:fldCharType="end"/>
            </w:r>
            <w:r w:rsidRPr="001172BF">
              <w:rPr>
                <w:rFonts w:ascii="Cambria" w:hAnsi="WenQuanYi Micro Hei" w:cs="Times New Roman"/>
                <w:color w:val="auto"/>
                <w:kern w:val="1"/>
                <w:sz w:val="22"/>
                <w:szCs w:val="24"/>
                <w:lang w:eastAsia="en-US"/>
              </w:rPr>
              <w:t>)</w:t>
            </w:r>
          </w:p>
        </w:tc>
      </w:tr>
      <w:tr w:rsidR="00037959" w:rsidRPr="001C5579" w:rsidTr="000F094E">
        <w:tc>
          <w:tcPr>
            <w:tcW w:w="1440" w:type="dxa"/>
            <w:tcBorders>
              <w:top w:val="single" w:sz="6" w:space="0" w:color="auto"/>
              <w:bottom w:val="single" w:sz="6" w:space="0" w:color="auto"/>
            </w:tcBorders>
          </w:tcPr>
          <w:p w:rsidR="00037959" w:rsidRDefault="00037959" w:rsidP="008C6202">
            <w:r>
              <w:t>BPMN</w:t>
            </w:r>
          </w:p>
        </w:tc>
        <w:tc>
          <w:tcPr>
            <w:tcW w:w="7560" w:type="dxa"/>
            <w:tcBorders>
              <w:top w:val="single" w:sz="6" w:space="0" w:color="auto"/>
              <w:bottom w:val="single" w:sz="6" w:space="0" w:color="auto"/>
            </w:tcBorders>
          </w:tcPr>
          <w:p w:rsidR="00037959" w:rsidRDefault="00037959" w:rsidP="000610E5">
            <w:pPr>
              <w:jc w:val="left"/>
              <w:rPr>
                <w:rFonts w:cs="Times New Roman"/>
              </w:rPr>
            </w:pPr>
            <w:r>
              <w:rPr>
                <w:rFonts w:cs="Times New Roman"/>
              </w:rPr>
              <w:t>Нотация и модел на бизнес процеси (</w:t>
            </w:r>
            <w:r w:rsidRPr="000610E5">
              <w:rPr>
                <w:rFonts w:cs="Times New Roman"/>
              </w:rPr>
              <w:t>Business Process Model Notation</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BSW</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Basic Software</w:t>
            </w:r>
          </w:p>
        </w:tc>
      </w:tr>
      <w:tr w:rsidR="00037959" w:rsidRPr="001C5579" w:rsidTr="000F094E">
        <w:tc>
          <w:tcPr>
            <w:tcW w:w="1440" w:type="dxa"/>
            <w:tcBorders>
              <w:top w:val="single" w:sz="6" w:space="0" w:color="auto"/>
              <w:bottom w:val="single" w:sz="6" w:space="0" w:color="auto"/>
            </w:tcBorders>
          </w:tcPr>
          <w:p w:rsidR="00037959" w:rsidRPr="009F4E60" w:rsidRDefault="00037959" w:rsidP="008C6202">
            <w:r>
              <w:t>CAD</w:t>
            </w:r>
          </w:p>
        </w:tc>
        <w:tc>
          <w:tcPr>
            <w:tcW w:w="7560" w:type="dxa"/>
            <w:tcBorders>
              <w:top w:val="single" w:sz="6" w:space="0" w:color="auto"/>
              <w:bottom w:val="single" w:sz="6" w:space="0" w:color="auto"/>
            </w:tcBorders>
          </w:tcPr>
          <w:p w:rsidR="00037959" w:rsidRDefault="00037959" w:rsidP="00031160">
            <w:pPr>
              <w:jc w:val="left"/>
              <w:rPr>
                <w:rFonts w:cs="Times New Roman"/>
              </w:rPr>
            </w:pPr>
            <w:r w:rsidRPr="00031160">
              <w:rPr>
                <w:rFonts w:cs="Times New Roman"/>
              </w:rPr>
              <w:t>Системи за автоматизирано проектиране</w:t>
            </w:r>
            <w:r>
              <w:rPr>
                <w:rFonts w:cs="Times New Roman"/>
              </w:rPr>
              <w:t xml:space="preserve"> (</w:t>
            </w:r>
            <w:r w:rsidRPr="00031160">
              <w:rPr>
                <w:rFonts w:cs="Times New Roman"/>
              </w:rPr>
              <w:t>Computer-aided design</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CAE</w:t>
            </w:r>
          </w:p>
        </w:tc>
        <w:tc>
          <w:tcPr>
            <w:tcW w:w="7560" w:type="dxa"/>
            <w:tcBorders>
              <w:top w:val="single" w:sz="6" w:space="0" w:color="auto"/>
              <w:bottom w:val="single" w:sz="6" w:space="0" w:color="auto"/>
            </w:tcBorders>
          </w:tcPr>
          <w:p w:rsidR="00037959" w:rsidRPr="00031160" w:rsidRDefault="00037959" w:rsidP="00BF3DB6">
            <w:pPr>
              <w:jc w:val="left"/>
              <w:rPr>
                <w:rFonts w:cs="Times New Roman"/>
              </w:rPr>
            </w:pPr>
            <w:r>
              <w:rPr>
                <w:rFonts w:cs="Times New Roman"/>
              </w:rPr>
              <w:t xml:space="preserve">Системи за автоматизиране на </w:t>
            </w:r>
            <w:r w:rsidR="002925D3">
              <w:rPr>
                <w:rFonts w:cs="Times New Roman"/>
              </w:rPr>
              <w:t>инженерни</w:t>
            </w:r>
            <w:r>
              <w:rPr>
                <w:rFonts w:cs="Times New Roman"/>
              </w:rPr>
              <w:t xml:space="preserve"> задачи (</w:t>
            </w:r>
            <w:r w:rsidRPr="00031160">
              <w:rPr>
                <w:rFonts w:cs="Times New Roman"/>
              </w:rPr>
              <w:t>Computer-aided engineering</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CAM</w:t>
            </w:r>
          </w:p>
        </w:tc>
        <w:tc>
          <w:tcPr>
            <w:tcW w:w="7560" w:type="dxa"/>
            <w:tcBorders>
              <w:top w:val="single" w:sz="6" w:space="0" w:color="auto"/>
              <w:bottom w:val="single" w:sz="6" w:space="0" w:color="auto"/>
            </w:tcBorders>
          </w:tcPr>
          <w:p w:rsidR="00037959" w:rsidRPr="00031160" w:rsidRDefault="00037959" w:rsidP="00031160">
            <w:pPr>
              <w:jc w:val="left"/>
              <w:rPr>
                <w:rFonts w:cs="Times New Roman"/>
              </w:rPr>
            </w:pPr>
            <w:r w:rsidRPr="00031160">
              <w:rPr>
                <w:rFonts w:cs="Times New Roman"/>
              </w:rPr>
              <w:t xml:space="preserve">Системи за автоматизирано </w:t>
            </w:r>
            <w:r>
              <w:rPr>
                <w:rFonts w:cs="Times New Roman"/>
              </w:rPr>
              <w:t>производство (</w:t>
            </w:r>
            <w:r w:rsidRPr="00031160">
              <w:rPr>
                <w:rFonts w:cs="Times New Roman"/>
              </w:rPr>
              <w:t>Computer-aided manufacturing</w:t>
            </w:r>
            <w:r>
              <w:rPr>
                <w:rFonts w:cs="Times New Roman"/>
              </w:rPr>
              <w:t>)</w:t>
            </w:r>
          </w:p>
        </w:tc>
      </w:tr>
      <w:tr w:rsidR="0003795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CDD</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Complex Device Driver</w:t>
            </w:r>
          </w:p>
        </w:tc>
      </w:tr>
      <w:tr w:rsidR="00037959" w:rsidRPr="001C5579" w:rsidTr="000F094E">
        <w:tc>
          <w:tcPr>
            <w:tcW w:w="1440" w:type="dxa"/>
            <w:tcBorders>
              <w:top w:val="single" w:sz="6" w:space="0" w:color="auto"/>
              <w:bottom w:val="single" w:sz="6" w:space="0" w:color="auto"/>
            </w:tcBorders>
          </w:tcPr>
          <w:p w:rsidR="00037959" w:rsidRDefault="00037959" w:rsidP="008C6202">
            <w:r>
              <w:t>EBNF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Разширена Бакус-Наур Форма (</w:t>
            </w:r>
            <w:r w:rsidRPr="005C1376">
              <w:rPr>
                <w:rFonts w:cs="Times New Roman"/>
              </w:rPr>
              <w:t>Extended Backus–Naur Form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Eclipse</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021C12">
              <w:rPr>
                <w:rFonts w:cs="Times New Roman"/>
              </w:rPr>
              <w:t>многоезична среда за разработване на софтуер, която включва интегрирана среда за разработка (IDE) и плъгин система</w:t>
            </w:r>
          </w:p>
        </w:tc>
      </w:tr>
      <w:tr w:rsidR="00037959" w:rsidRPr="001C5579" w:rsidTr="000F094E">
        <w:tc>
          <w:tcPr>
            <w:tcW w:w="1440" w:type="dxa"/>
            <w:tcBorders>
              <w:top w:val="single" w:sz="6" w:space="0" w:color="auto"/>
              <w:bottom w:val="single" w:sz="6" w:space="0" w:color="auto"/>
            </w:tcBorders>
          </w:tcPr>
          <w:p w:rsidR="00037959" w:rsidRPr="000D01F3" w:rsidRDefault="00037959" w:rsidP="00D51960">
            <w:r>
              <w:t>EMF</w:t>
            </w:r>
          </w:p>
        </w:tc>
        <w:tc>
          <w:tcPr>
            <w:tcW w:w="7560" w:type="dxa"/>
            <w:tcBorders>
              <w:top w:val="single" w:sz="6" w:space="0" w:color="auto"/>
              <w:bottom w:val="single" w:sz="6" w:space="0" w:color="auto"/>
            </w:tcBorders>
          </w:tcPr>
          <w:p w:rsidR="00037959" w:rsidRDefault="00037959" w:rsidP="0066386D">
            <w:pPr>
              <w:jc w:val="left"/>
              <w:rPr>
                <w:rFonts w:cs="Times New Roman"/>
              </w:rPr>
            </w:pPr>
            <w:r>
              <w:rPr>
                <w:rFonts w:cs="Times New Roman"/>
              </w:rPr>
              <w:t>Среда за моделиране на Eclipse</w:t>
            </w:r>
          </w:p>
          <w:p w:rsidR="00037959" w:rsidRDefault="00037959" w:rsidP="0066386D">
            <w:pPr>
              <w:jc w:val="left"/>
              <w:rPr>
                <w:rFonts w:cs="Times New Roman"/>
              </w:rPr>
            </w:pPr>
            <w:r w:rsidRPr="00066BAE">
              <w:rPr>
                <w:rFonts w:cs="Times New Roman"/>
                <w:sz w:val="18"/>
              </w:rPr>
              <w:t>(</w:t>
            </w:r>
            <w:r w:rsidR="00D646F7">
              <w:fldChar w:fldCharType="begin"/>
            </w:r>
            <w:r w:rsidR="00D646F7">
              <w:instrText xml:space="preserve"> HYPERLINK "http://eclipse.org/modeling/emf/" </w:instrText>
            </w:r>
            <w:ins w:id="1604" w:author="mitko" w:date="2015-02-18T21:54:00Z"/>
            <w:r w:rsidR="00D646F7">
              <w:fldChar w:fldCharType="separate"/>
            </w:r>
            <w:r w:rsidRPr="00066BAE">
              <w:rPr>
                <w:rStyle w:val="Hyperlink"/>
                <w:sz w:val="18"/>
              </w:rPr>
              <w:t>http://eclipse.org/modeling/emf/</w:t>
            </w:r>
            <w:r w:rsidR="00D646F7">
              <w:rPr>
                <w:rStyle w:val="Hyperlink"/>
                <w:sz w:val="18"/>
              </w:rPr>
              <w:fldChar w:fldCharType="end"/>
            </w:r>
            <w:r w:rsidRPr="00066BA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E-MOF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Опростен MOF стандарт (Essential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t>EPL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Pr>
                <w:rFonts w:cs="Times New Roman"/>
              </w:rPr>
              <w:t>Лиценз за отворен код използван от Eclipse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Pr>
                <w:rFonts w:cs="Times New Roman"/>
              </w:rPr>
              <w:t>GNU</w:t>
            </w:r>
          </w:p>
        </w:tc>
        <w:tc>
          <w:tcPr>
            <w:tcW w:w="7560" w:type="dxa"/>
            <w:tcBorders>
              <w:top w:val="single" w:sz="6" w:space="0" w:color="auto"/>
              <w:bottom w:val="single" w:sz="6" w:space="0" w:color="auto"/>
            </w:tcBorders>
          </w:tcPr>
          <w:p w:rsidR="00037959" w:rsidRDefault="00037959" w:rsidP="00D51960">
            <w:pPr>
              <w:jc w:val="left"/>
              <w:rPr>
                <w:rFonts w:cs="Times New Roman"/>
              </w:rPr>
            </w:pPr>
            <w:r w:rsidRPr="00FD043E">
              <w:rPr>
                <w:rFonts w:cs="Times New Roman"/>
              </w:rPr>
              <w:t>GNU е операционна система, чието име (рекурсивен акроним) означава GNU не е Unix (GNU's Not Unix)</w:t>
            </w:r>
          </w:p>
          <w:p w:rsidR="00037959" w:rsidRPr="0046169A" w:rsidRDefault="00037959" w:rsidP="00D51960">
            <w:pPr>
              <w:jc w:val="left"/>
              <w:rPr>
                <w:rFonts w:cs="Times New Roman"/>
              </w:rPr>
            </w:pPr>
            <w:r w:rsidRPr="00FD043E">
              <w:rPr>
                <w:rFonts w:cs="Times New Roman"/>
                <w:sz w:val="18"/>
              </w:rPr>
              <w:t>(</w:t>
            </w:r>
            <w:r w:rsidR="00D646F7">
              <w:fldChar w:fldCharType="begin"/>
            </w:r>
            <w:r w:rsidR="00D646F7">
              <w:instrText xml:space="preserve"> HYPERLINK "http://bg.wikipedia.org/wiki/%D0%93%D0%9D%D0%A3" </w:instrText>
            </w:r>
            <w:ins w:id="1605" w:author="mitko" w:date="2015-02-18T21:54:00Z"/>
            <w:r w:rsidR="00D646F7">
              <w:fldChar w:fldCharType="separate"/>
            </w:r>
            <w:r w:rsidRPr="00FD043E">
              <w:rPr>
                <w:rStyle w:val="Hyperlink"/>
                <w:sz w:val="18"/>
              </w:rPr>
              <w:t>http://bg.wikipedia.org/wiki/%D0%93%D0%9D%D0%A3</w:t>
            </w:r>
            <w:r w:rsidR="00D646F7">
              <w:rPr>
                <w:rStyle w:val="Hyperlink"/>
                <w:sz w:val="18"/>
              </w:rPr>
              <w:fldChar w:fldCharType="end"/>
            </w:r>
            <w:r w:rsidRPr="00FD043E">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GPL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Общ публичен лиценз на ГНУ</w:t>
            </w:r>
            <w:r>
              <w:rPr>
                <w:rFonts w:cs="Times New Roman"/>
              </w:rPr>
              <w:t xml:space="preserve"> (GNU)</w:t>
            </w:r>
          </w:p>
          <w:p w:rsidR="00037959" w:rsidRPr="0046169A" w:rsidRDefault="00037959" w:rsidP="00D51960">
            <w:pPr>
              <w:jc w:val="left"/>
              <w:rPr>
                <w:rFonts w:cs="Times New Roman"/>
              </w:rPr>
            </w:pPr>
            <w:r w:rsidRPr="0046169A">
              <w:rPr>
                <w:rFonts w:cs="Times New Roman"/>
                <w:sz w:val="18"/>
              </w:rPr>
              <w:t>(</w:t>
            </w:r>
            <w:r w:rsidR="00D646F7">
              <w:fldChar w:fldCharType="begin"/>
            </w:r>
            <w:r w:rsidR="00D646F7">
              <w:instrText xml:space="preserve"> HYPERLINK "http://bg.wikipedia.org/wiki/GNU_General_Public_License" </w:instrText>
            </w:r>
            <w:ins w:id="1606" w:author="mitko" w:date="2015-02-18T21:54:00Z"/>
            <w:r w:rsidR="00D646F7">
              <w:fldChar w:fldCharType="separate"/>
            </w:r>
            <w:r w:rsidRPr="0046169A">
              <w:rPr>
                <w:rStyle w:val="Hyperlink"/>
                <w:sz w:val="18"/>
              </w:rPr>
              <w:t>http://bg.wikipedia.org/wiki/GNU_General_Public_License</w:t>
            </w:r>
            <w:r w:rsidR="00D646F7">
              <w:rPr>
                <w:rStyle w:val="Hyperlink"/>
                <w:sz w:val="18"/>
              </w:rPr>
              <w:fldChar w:fldCharType="end"/>
            </w:r>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t>GPL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Общ публичен лиценз на GNU (General Public License)</w:t>
            </w:r>
          </w:p>
        </w:tc>
      </w:tr>
      <w:tr w:rsidR="00037959" w:rsidRPr="001C5579" w:rsidTr="000F094E">
        <w:tc>
          <w:tcPr>
            <w:tcW w:w="1440" w:type="dxa"/>
            <w:tcBorders>
              <w:top w:val="single" w:sz="6" w:space="0" w:color="auto"/>
              <w:bottom w:val="single" w:sz="6" w:space="0" w:color="auto"/>
            </w:tcBorders>
          </w:tcPr>
          <w:p w:rsidR="00037959" w:rsidRDefault="00037959" w:rsidP="008C6202">
            <w:r>
              <w:t>IBM</w:t>
            </w:r>
          </w:p>
        </w:tc>
        <w:tc>
          <w:tcPr>
            <w:tcW w:w="7560" w:type="dxa"/>
            <w:tcBorders>
              <w:top w:val="single" w:sz="6" w:space="0" w:color="auto"/>
              <w:bottom w:val="single" w:sz="6" w:space="0" w:color="auto"/>
            </w:tcBorders>
          </w:tcPr>
          <w:p w:rsidR="00037959" w:rsidRDefault="002925D3" w:rsidP="00BF3DB6">
            <w:pPr>
              <w:jc w:val="left"/>
              <w:rPr>
                <w:rFonts w:cs="Times New Roman"/>
              </w:rPr>
            </w:pPr>
            <w:r>
              <w:rPr>
                <w:rFonts w:cs="Times New Roman"/>
              </w:rPr>
              <w:t>Американска мулти-технологична и предлагаща консултантски услуги корпорация</w:t>
            </w:r>
          </w:p>
          <w:p w:rsidR="00037959" w:rsidRDefault="00037959" w:rsidP="00BF3DB6">
            <w:pPr>
              <w:jc w:val="left"/>
              <w:rPr>
                <w:rFonts w:cs="Times New Roman"/>
              </w:rPr>
            </w:pPr>
            <w:r>
              <w:rPr>
                <w:rFonts w:cs="Times New Roman"/>
              </w:rPr>
              <w:t>(</w:t>
            </w:r>
            <w:r w:rsidRPr="000F715F">
              <w:rPr>
                <w:rStyle w:val="Hyperlink"/>
                <w:sz w:val="18"/>
              </w:rPr>
              <w:t>http://www.ibm.com</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IBM Rational</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Подразделение на IBM занимаващо се с модулни архитектури и итеративна разработка</w:t>
            </w:r>
          </w:p>
          <w:p w:rsidR="00037959" w:rsidRPr="007D7141" w:rsidRDefault="00037959" w:rsidP="00BF3DB6">
            <w:pPr>
              <w:jc w:val="left"/>
            </w:pPr>
            <w:r>
              <w:rPr>
                <w:rFonts w:cs="Times New Roman"/>
              </w:rPr>
              <w:t>(</w:t>
            </w:r>
            <w:r w:rsidR="00D646F7">
              <w:fldChar w:fldCharType="begin"/>
            </w:r>
            <w:r w:rsidR="00D646F7">
              <w:instrText xml:space="preserve"> HYPERLINK "http://www-01.ibm.com/software/rational/" </w:instrText>
            </w:r>
            <w:ins w:id="1607" w:author="mitko" w:date="2015-02-18T21:54:00Z"/>
            <w:r w:rsidR="00D646F7">
              <w:fldChar w:fldCharType="separate"/>
            </w:r>
            <w:r w:rsidRPr="004C1015">
              <w:rPr>
                <w:rStyle w:val="Hyperlink"/>
                <w:sz w:val="18"/>
              </w:rPr>
              <w:t>http://www-01.ibm.com/software/rational/</w:t>
            </w:r>
            <w:r w:rsidR="00D646F7">
              <w:rPr>
                <w:rStyle w:val="Hyperlink"/>
                <w:sz w:val="18"/>
              </w:rPr>
              <w:fldChar w:fldCharType="end"/>
            </w:r>
            <w:r w:rsidRPr="00D10E07">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lastRenderedPageBreak/>
              <w:t>MDA</w:t>
            </w:r>
          </w:p>
        </w:tc>
        <w:tc>
          <w:tcPr>
            <w:tcW w:w="7560" w:type="dxa"/>
            <w:tcBorders>
              <w:top w:val="single" w:sz="6" w:space="0" w:color="auto"/>
              <w:bottom w:val="single" w:sz="6" w:space="0" w:color="auto"/>
            </w:tcBorders>
          </w:tcPr>
          <w:p w:rsidR="00037959" w:rsidRPr="0046169A" w:rsidRDefault="002925D3" w:rsidP="00D51960">
            <w:pPr>
              <w:jc w:val="left"/>
              <w:rPr>
                <w:rFonts w:cs="Times New Roman"/>
              </w:rPr>
            </w:pPr>
            <w:r w:rsidRPr="0046169A">
              <w:rPr>
                <w:rFonts w:cs="Times New Roman"/>
              </w:rPr>
              <w:t>Моделно</w:t>
            </w:r>
            <w:r w:rsidR="00037959" w:rsidRPr="0046169A">
              <w:rPr>
                <w:rFonts w:cs="Times New Roman"/>
              </w:rPr>
              <w:t xml:space="preserve"> разработена архитектура (</w:t>
            </w:r>
            <w:r w:rsidR="00D646F7">
              <w:fldChar w:fldCharType="begin"/>
            </w:r>
            <w:r w:rsidR="00D646F7">
              <w:instrText xml:space="preserve"> HYPERLINK "http://www.omg.org/mda/" </w:instrText>
            </w:r>
            <w:ins w:id="1608" w:author="mitko" w:date="2015-02-18T21:54:00Z"/>
            <w:r w:rsidR="00D646F7">
              <w:fldChar w:fldCharType="separate"/>
            </w:r>
            <w:r w:rsidR="00037959" w:rsidRPr="0046169A">
              <w:rPr>
                <w:rStyle w:val="Hyperlink"/>
              </w:rPr>
              <w:t>Model Driven Architecture</w:t>
            </w:r>
            <w:r w:rsidR="00D646F7">
              <w:rPr>
                <w:rStyle w:val="Hyperlink"/>
              </w:rPr>
              <w:fldChar w:fldCharType="end"/>
            </w:r>
            <w:r w:rsidR="00037959"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MDT</w:t>
            </w:r>
          </w:p>
        </w:tc>
        <w:tc>
          <w:tcPr>
            <w:tcW w:w="7560" w:type="dxa"/>
            <w:tcBorders>
              <w:top w:val="single" w:sz="6" w:space="0" w:color="auto"/>
              <w:bottom w:val="single" w:sz="6" w:space="0" w:color="auto"/>
            </w:tcBorders>
          </w:tcPr>
          <w:p w:rsidR="00037959" w:rsidRDefault="00037959" w:rsidP="00D04CF8">
            <w:pPr>
              <w:jc w:val="left"/>
              <w:rPr>
                <w:rFonts w:cs="Times New Roman"/>
              </w:rPr>
            </w:pPr>
            <w:r>
              <w:rPr>
                <w:rFonts w:cs="Times New Roman"/>
              </w:rPr>
              <w:t>Инструменти за разработка на модели на Eclipse</w:t>
            </w:r>
          </w:p>
          <w:p w:rsidR="00037959" w:rsidRDefault="00037959" w:rsidP="00D04CF8">
            <w:pPr>
              <w:jc w:val="left"/>
              <w:rPr>
                <w:rFonts w:cs="Times New Roman"/>
              </w:rPr>
            </w:pPr>
            <w:r w:rsidRPr="000B01EF">
              <w:rPr>
                <w:rFonts w:cs="Times New Roman"/>
                <w:sz w:val="18"/>
              </w:rPr>
              <w:t>(</w:t>
            </w:r>
            <w:r w:rsidR="00D646F7">
              <w:fldChar w:fldCharType="begin"/>
            </w:r>
            <w:r w:rsidR="00D646F7">
              <w:instrText xml:space="preserve"> HYPERLINK "http://www.eclipse.org/modeling/mdt/?project=uml2" </w:instrText>
            </w:r>
            <w:ins w:id="1609" w:author="mitko" w:date="2015-02-18T21:54:00Z"/>
            <w:r w:rsidR="00D646F7">
              <w:fldChar w:fldCharType="separate"/>
            </w:r>
            <w:r w:rsidRPr="000B01EF">
              <w:rPr>
                <w:rStyle w:val="Hyperlink"/>
                <w:sz w:val="18"/>
              </w:rPr>
              <w:t>http://www.eclipse.org/modeling/mdt/?project=uml2</w:t>
            </w:r>
            <w:r w:rsidR="00D646F7">
              <w:rPr>
                <w:rStyle w:val="Hyperlink"/>
                <w:sz w:val="18"/>
              </w:rPr>
              <w:fldChar w:fldCharType="end"/>
            </w:r>
            <w:r w:rsidRPr="000B01EF">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Стандарт за моделно движена </w:t>
            </w:r>
            <w:r w:rsidR="002925D3" w:rsidRPr="0046169A">
              <w:rPr>
                <w:rFonts w:cs="Times New Roman"/>
              </w:rPr>
              <w:t>разработка</w:t>
            </w:r>
            <w:r w:rsidRPr="0046169A">
              <w:rPr>
                <w:rFonts w:cs="Times New Roman"/>
              </w:rPr>
              <w:t>. Meta-Object Facility (</w:t>
            </w:r>
            <w:r w:rsidR="00D646F7">
              <w:fldChar w:fldCharType="begin"/>
            </w:r>
            <w:r w:rsidR="00D646F7">
              <w:instrText xml:space="preserve"> HYPERLINK "http://www.omg.org/mof/" </w:instrText>
            </w:r>
            <w:ins w:id="1610" w:author="mitko" w:date="2015-02-18T21:54:00Z"/>
            <w:r w:rsidR="00D646F7">
              <w:fldChar w:fldCharType="separate"/>
            </w:r>
            <w:r w:rsidRPr="0046169A">
              <w:rPr>
                <w:rStyle w:val="Hyperlink"/>
              </w:rPr>
              <w:t>MOF</w:t>
            </w:r>
            <w:r w:rsidR="00D646F7">
              <w:rPr>
                <w:rStyle w:val="Hyperlink"/>
              </w:rPr>
              <w:fldChar w:fldCharType="end"/>
            </w:r>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MOFM2T</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 Спецификация на OMG </w:t>
            </w:r>
            <w:r w:rsidRPr="0046169A">
              <w:rPr>
                <w:rFonts w:cs="Times New Roman"/>
                <w:sz w:val="18"/>
              </w:rPr>
              <w:t>(</w:t>
            </w:r>
            <w:r w:rsidR="00D646F7">
              <w:fldChar w:fldCharType="begin"/>
            </w:r>
            <w:r w:rsidR="00D646F7">
              <w:instrText xml:space="preserve"> HYPERLINK "http://en.wikipedia.org/wiki/MOF_Model_to_Text_Transformation_Language" </w:instrText>
            </w:r>
            <w:ins w:id="1611" w:author="mitko" w:date="2015-02-18T21:54:00Z"/>
            <w:r w:rsidR="00D646F7">
              <w:fldChar w:fldCharType="separate"/>
            </w:r>
            <w:r w:rsidRPr="0046169A">
              <w:rPr>
                <w:rStyle w:val="Hyperlink"/>
                <w:sz w:val="18"/>
              </w:rPr>
              <w:t>http://en.wikipedia.org/wiki/MOF_Model_to_Text_Transformation_Language</w:t>
            </w:r>
            <w:r w:rsidR="00D646F7">
              <w:rPr>
                <w:rStyle w:val="Hyperlink"/>
                <w:sz w:val="18"/>
              </w:rPr>
              <w:fldChar w:fldCharType="end"/>
            </w:r>
            <w:r w:rsidRPr="0046169A">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OCL</w:t>
            </w:r>
          </w:p>
        </w:tc>
        <w:tc>
          <w:tcPr>
            <w:tcW w:w="7560" w:type="dxa"/>
            <w:tcBorders>
              <w:top w:val="single" w:sz="6" w:space="0" w:color="auto"/>
              <w:bottom w:val="single" w:sz="6" w:space="0" w:color="auto"/>
            </w:tcBorders>
          </w:tcPr>
          <w:p w:rsidR="00037959" w:rsidRDefault="00037959" w:rsidP="00A7563D">
            <w:pPr>
              <w:jc w:val="left"/>
              <w:rPr>
                <w:rFonts w:cs="Times New Roman"/>
              </w:rPr>
            </w:pPr>
            <w:r>
              <w:rPr>
                <w:rFonts w:cs="Times New Roman"/>
              </w:rPr>
              <w:t>Декларативен език даващ възможност за описание на правила, които да се прилагат над UML. В последствие той може да се прилага и над всеки MOF мета модел</w:t>
            </w:r>
          </w:p>
          <w:p w:rsidR="00037959" w:rsidRDefault="00037959" w:rsidP="00A7563D">
            <w:pPr>
              <w:jc w:val="left"/>
              <w:rPr>
                <w:rFonts w:cs="Times New Roman"/>
              </w:rPr>
            </w:pPr>
            <w:r w:rsidRPr="003D64E0">
              <w:rPr>
                <w:rFonts w:cs="Times New Roman"/>
                <w:sz w:val="18"/>
              </w:rPr>
              <w:t>(</w:t>
            </w:r>
            <w:r w:rsidR="00D646F7">
              <w:fldChar w:fldCharType="begin"/>
            </w:r>
            <w:r w:rsidR="00D646F7">
              <w:instrText xml:space="preserve"> HYPERLINK "http://www.omg.org/spec/OCL/" </w:instrText>
            </w:r>
            <w:ins w:id="1612" w:author="mitko" w:date="2015-02-18T21:54:00Z"/>
            <w:r w:rsidR="00D646F7">
              <w:fldChar w:fldCharType="separate"/>
            </w:r>
            <w:r w:rsidRPr="003D64E0">
              <w:rPr>
                <w:rStyle w:val="Hyperlink"/>
                <w:sz w:val="18"/>
              </w:rPr>
              <w:t>http://www.omg.org/spec/OCL/</w:t>
            </w:r>
            <w:r w:rsidR="00D646F7">
              <w:rPr>
                <w:rStyle w:val="Hyperlink"/>
                <w:sz w:val="18"/>
              </w:rPr>
              <w:fldChar w:fldCharType="end"/>
            </w:r>
            <w:r w:rsidRPr="003D64E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OMG</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Интернационален консорциум с идеална цел, чиито предмет на дейност е стандартизиране на компютърната индустрия (</w:t>
            </w:r>
            <w:r w:rsidR="00D646F7">
              <w:fldChar w:fldCharType="begin"/>
            </w:r>
            <w:r w:rsidR="00D646F7">
              <w:instrText xml:space="preserve"> HYPERLINK "http://www.omg.org/" </w:instrText>
            </w:r>
            <w:ins w:id="1613" w:author="mitko" w:date="2015-02-18T21:54:00Z"/>
            <w:r w:rsidR="00D646F7">
              <w:fldChar w:fldCharType="separate"/>
            </w:r>
            <w:r w:rsidRPr="0046169A">
              <w:rPr>
                <w:rStyle w:val="Hyperlink"/>
              </w:rPr>
              <w:t>Object Management Group</w:t>
            </w:r>
            <w:r w:rsidR="00D646F7">
              <w:rPr>
                <w:rStyle w:val="Hyperlink"/>
              </w:rPr>
              <w:fldChar w:fldCharType="end"/>
            </w:r>
            <w:r w:rsidRPr="0046169A">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PCRE</w:t>
            </w:r>
          </w:p>
        </w:tc>
        <w:tc>
          <w:tcPr>
            <w:tcW w:w="7560" w:type="dxa"/>
            <w:tcBorders>
              <w:top w:val="single" w:sz="6" w:space="0" w:color="auto"/>
              <w:bottom w:val="single" w:sz="6" w:space="0" w:color="auto"/>
            </w:tcBorders>
          </w:tcPr>
          <w:p w:rsidR="00037959" w:rsidRDefault="002925D3" w:rsidP="00D04CF8">
            <w:pPr>
              <w:jc w:val="left"/>
              <w:rPr>
                <w:rFonts w:cs="Times New Roman"/>
              </w:rPr>
            </w:pPr>
            <w:r>
              <w:rPr>
                <w:rFonts w:cs="Times New Roman"/>
              </w:rPr>
              <w:t>Библиотека за работа с Perl съвместими регулярни изрази</w:t>
            </w:r>
          </w:p>
          <w:p w:rsidR="00037959" w:rsidRDefault="00037959" w:rsidP="00D04CF8">
            <w:pPr>
              <w:jc w:val="left"/>
              <w:rPr>
                <w:rFonts w:cs="Times New Roman"/>
              </w:rPr>
            </w:pPr>
            <w:r w:rsidRPr="00214850">
              <w:rPr>
                <w:rFonts w:cs="Times New Roman"/>
                <w:sz w:val="18"/>
              </w:rPr>
              <w:t>(</w:t>
            </w:r>
            <w:r w:rsidR="00D646F7">
              <w:fldChar w:fldCharType="begin"/>
            </w:r>
            <w:r w:rsidR="00D646F7">
              <w:instrText xml:space="preserve"> HYPERLINK "http://www.pcre.org/" </w:instrText>
            </w:r>
            <w:ins w:id="1614" w:author="mitko" w:date="2015-02-18T21:54:00Z"/>
            <w:r w:rsidR="00D646F7">
              <w:fldChar w:fldCharType="separate"/>
            </w:r>
            <w:r w:rsidRPr="00214850">
              <w:rPr>
                <w:rStyle w:val="Hyperlink"/>
                <w:sz w:val="18"/>
              </w:rPr>
              <w:t>http://www.pcre.org/</w:t>
            </w:r>
            <w:r w:rsidR="00D646F7">
              <w:rPr>
                <w:rStyle w:val="Hyperlink"/>
                <w:sz w:val="18"/>
              </w:rPr>
              <w:fldChar w:fldCharType="end"/>
            </w:r>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D51960">
            <w:r>
              <w:t>Perl</w:t>
            </w:r>
          </w:p>
        </w:tc>
        <w:tc>
          <w:tcPr>
            <w:tcW w:w="7560" w:type="dxa"/>
            <w:tcBorders>
              <w:top w:val="single" w:sz="6" w:space="0" w:color="auto"/>
              <w:bottom w:val="single" w:sz="6" w:space="0" w:color="auto"/>
            </w:tcBorders>
          </w:tcPr>
          <w:p w:rsidR="00037959" w:rsidRDefault="00037959" w:rsidP="00214850">
            <w:pPr>
              <w:jc w:val="left"/>
              <w:rPr>
                <w:rFonts w:cs="Times New Roman"/>
              </w:rPr>
            </w:pPr>
            <w:r w:rsidRPr="00214850">
              <w:rPr>
                <w:rFonts w:cs="Times New Roman"/>
              </w:rPr>
              <w:t>универсален, интерпрети</w:t>
            </w:r>
            <w:r>
              <w:rPr>
                <w:rFonts w:cs="Times New Roman"/>
              </w:rPr>
              <w:t>ран</w:t>
            </w:r>
            <w:r w:rsidRPr="00214850">
              <w:rPr>
                <w:rFonts w:cs="Times New Roman"/>
              </w:rPr>
              <w:t xml:space="preserve"> език за програмиране</w:t>
            </w:r>
          </w:p>
          <w:p w:rsidR="00037959" w:rsidRDefault="00037959" w:rsidP="00214850">
            <w:pPr>
              <w:jc w:val="left"/>
              <w:rPr>
                <w:rFonts w:cs="Times New Roman"/>
              </w:rPr>
            </w:pPr>
            <w:r w:rsidRPr="00214850">
              <w:rPr>
                <w:rFonts w:cs="Times New Roman"/>
                <w:sz w:val="18"/>
              </w:rPr>
              <w:t>(</w:t>
            </w:r>
            <w:r w:rsidR="00D646F7">
              <w:fldChar w:fldCharType="begin"/>
            </w:r>
            <w:r w:rsidR="00D646F7">
              <w:instrText xml:space="preserve"> HYPERLINK "http://www.perl.org/" </w:instrText>
            </w:r>
            <w:ins w:id="1615" w:author="mitko" w:date="2015-02-18T21:54:00Z"/>
            <w:r w:rsidR="00D646F7">
              <w:fldChar w:fldCharType="separate"/>
            </w:r>
            <w:r w:rsidRPr="00214850">
              <w:rPr>
                <w:rStyle w:val="Hyperlink"/>
                <w:sz w:val="18"/>
              </w:rPr>
              <w:t>http://www.perl.org/</w:t>
            </w:r>
            <w:r w:rsidR="00D646F7">
              <w:rPr>
                <w:rStyle w:val="Hyperlink"/>
                <w:sz w:val="18"/>
              </w:rPr>
              <w:fldChar w:fldCharType="end"/>
            </w:r>
            <w:r w:rsidRPr="00214850">
              <w:rPr>
                <w:rFonts w:cs="Times New Roman"/>
                <w:sz w:val="18"/>
              </w:rPr>
              <w:t>)</w:t>
            </w:r>
          </w:p>
        </w:tc>
      </w:tr>
      <w:tr w:rsidR="00037959" w:rsidRPr="001C5579" w:rsidTr="000F094E">
        <w:tc>
          <w:tcPr>
            <w:tcW w:w="1440" w:type="dxa"/>
            <w:tcBorders>
              <w:top w:val="single" w:sz="6" w:space="0" w:color="auto"/>
              <w:bottom w:val="single" w:sz="6" w:space="0" w:color="auto"/>
            </w:tcBorders>
          </w:tcPr>
          <w:p w:rsidR="00037959" w:rsidRDefault="00037959" w:rsidP="008C6202">
            <w:r w:rsidRPr="009F4E60">
              <w:t>PyEMOF</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Python имплементация на E-MOF спецификацията</w:t>
            </w:r>
          </w:p>
          <w:p w:rsidR="00037959" w:rsidRDefault="00037959" w:rsidP="00BF3DB6">
            <w:pPr>
              <w:jc w:val="left"/>
              <w:rPr>
                <w:rFonts w:cs="Times New Roman"/>
              </w:rPr>
            </w:pPr>
            <w:r>
              <w:rPr>
                <w:rFonts w:cs="Times New Roman"/>
              </w:rPr>
              <w:t>(</w:t>
            </w:r>
            <w:r w:rsidR="00D646F7">
              <w:fldChar w:fldCharType="begin"/>
            </w:r>
            <w:r w:rsidR="00D646F7">
              <w:instrText xml:space="preserve"> HYPERLINK "http://www.lifl.fr/~marvie/software/pyemof.html" </w:instrText>
            </w:r>
            <w:ins w:id="1616" w:author="mitko" w:date="2015-02-18T21:54:00Z"/>
            <w:r w:rsidR="00D646F7">
              <w:fldChar w:fldCharType="separate"/>
            </w:r>
            <w:r w:rsidRPr="006A114B">
              <w:rPr>
                <w:rStyle w:val="Hyperlink"/>
                <w:sz w:val="18"/>
              </w:rPr>
              <w:t>http://www.lifl.fr/~marvie/software/pyemof.html</w:t>
            </w:r>
            <w:r w:rsidR="00D646F7">
              <w:rPr>
                <w:rStyle w:val="Hyperlink"/>
                <w:sz w:val="18"/>
              </w:rPr>
              <w:fldChar w:fldCharType="end"/>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Default="00037959" w:rsidP="008C6202">
            <w:r>
              <w:t>Sparx Systems</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Австралийска софтуерна компания специализираща в разработката на визуални инструменти за планиране, дизайн и разработка на системи с преобладаващ софтуер.</w:t>
            </w:r>
          </w:p>
          <w:p w:rsidR="00037959" w:rsidRDefault="00037959" w:rsidP="00BF3DB6">
            <w:pPr>
              <w:jc w:val="left"/>
              <w:rPr>
                <w:rFonts w:cs="Times New Roman"/>
              </w:rPr>
            </w:pPr>
            <w:r>
              <w:rPr>
                <w:rFonts w:cs="Times New Roman"/>
              </w:rPr>
              <w:t>(</w:t>
            </w:r>
            <w:r w:rsidRPr="007D7141">
              <w:rPr>
                <w:rStyle w:val="Hyperlink"/>
                <w:sz w:val="18"/>
              </w:rPr>
              <w:t>http://www.sparxsystems.com/about.html</w:t>
            </w:r>
            <w:r>
              <w:rPr>
                <w:rFonts w:cs="Times New Roman"/>
              </w:rPr>
              <w:t>)</w:t>
            </w:r>
          </w:p>
        </w:tc>
      </w:tr>
      <w:tr w:rsidR="00037959" w:rsidRPr="00661524"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SW-C</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Software Component</w:t>
            </w:r>
          </w:p>
        </w:tc>
      </w:tr>
      <w:tr w:rsidR="00037959" w:rsidRPr="001C5579" w:rsidTr="000F094E">
        <w:tc>
          <w:tcPr>
            <w:tcW w:w="1440" w:type="dxa"/>
            <w:tcBorders>
              <w:top w:val="single" w:sz="6" w:space="0" w:color="auto"/>
              <w:bottom w:val="single" w:sz="6" w:space="0" w:color="auto"/>
            </w:tcBorders>
          </w:tcPr>
          <w:p w:rsidR="00037959" w:rsidRDefault="00037959" w:rsidP="008C6202">
            <w:r>
              <w:t>SysML</w:t>
            </w:r>
          </w:p>
        </w:tc>
        <w:tc>
          <w:tcPr>
            <w:tcW w:w="7560" w:type="dxa"/>
            <w:tcBorders>
              <w:top w:val="single" w:sz="6" w:space="0" w:color="auto"/>
              <w:bottom w:val="single" w:sz="6" w:space="0" w:color="auto"/>
            </w:tcBorders>
          </w:tcPr>
          <w:p w:rsidR="00037959" w:rsidRDefault="00037959" w:rsidP="00844970">
            <w:pPr>
              <w:jc w:val="left"/>
              <w:rPr>
                <w:rFonts w:cs="Times New Roman"/>
              </w:rPr>
            </w:pPr>
            <w:r>
              <w:rPr>
                <w:rFonts w:cs="Times New Roman"/>
              </w:rPr>
              <w:t>Системен език за моделиране (System Modeling Language)</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UML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Унифициран език за моделиране (Unified Modeling Language)</w:t>
            </w:r>
          </w:p>
        </w:tc>
      </w:tr>
      <w:tr w:rsidR="00037959" w:rsidRPr="001C5579" w:rsidTr="000F094E">
        <w:tc>
          <w:tcPr>
            <w:tcW w:w="1440" w:type="dxa"/>
            <w:tcBorders>
              <w:top w:val="single" w:sz="6" w:space="0" w:color="auto"/>
              <w:bottom w:val="single" w:sz="6" w:space="0" w:color="auto"/>
            </w:tcBorders>
          </w:tcPr>
          <w:p w:rsidR="00037959" w:rsidRDefault="00037959" w:rsidP="008C6202">
            <w:r>
              <w:t>UUID</w:t>
            </w:r>
          </w:p>
        </w:tc>
        <w:tc>
          <w:tcPr>
            <w:tcW w:w="7560" w:type="dxa"/>
            <w:tcBorders>
              <w:top w:val="single" w:sz="6" w:space="0" w:color="auto"/>
              <w:bottom w:val="single" w:sz="6" w:space="0" w:color="auto"/>
            </w:tcBorders>
          </w:tcPr>
          <w:p w:rsidR="00037959" w:rsidRDefault="00037959" w:rsidP="00BF3DB6">
            <w:pPr>
              <w:jc w:val="left"/>
              <w:rPr>
                <w:rFonts w:cs="Times New Roman"/>
              </w:rPr>
            </w:pPr>
            <w:r>
              <w:rPr>
                <w:rFonts w:cs="Times New Roman"/>
              </w:rPr>
              <w:t>Универсален уникален идентификатор (</w:t>
            </w:r>
            <w:r w:rsidRPr="00D6496B">
              <w:rPr>
                <w:rFonts w:cs="Times New Roman"/>
              </w:rPr>
              <w:t>universally unique identifier</w:t>
            </w:r>
            <w:r>
              <w:rPr>
                <w:rFonts w:cs="Times New Roman"/>
              </w:rPr>
              <w:t>)</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XMI</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 xml:space="preserve">XML обмен на метаданни, чиито </w:t>
            </w:r>
            <w:r w:rsidR="002925D3" w:rsidRPr="0046169A">
              <w:rPr>
                <w:rFonts w:cs="Times New Roman"/>
              </w:rPr>
              <w:t>мета</w:t>
            </w:r>
            <w:r w:rsidR="002925D3">
              <w:rPr>
                <w:rFonts w:cs="Times New Roman"/>
              </w:rPr>
              <w:t>-</w:t>
            </w:r>
            <w:r w:rsidR="002925D3" w:rsidRPr="0046169A">
              <w:rPr>
                <w:rFonts w:cs="Times New Roman"/>
              </w:rPr>
              <w:t>модел</w:t>
            </w:r>
            <w:r w:rsidRPr="0046169A">
              <w:rPr>
                <w:rFonts w:cs="Times New Roman"/>
              </w:rPr>
              <w:t xml:space="preserve"> може да се изрази чрез MOF</w:t>
            </w:r>
          </w:p>
        </w:tc>
      </w:tr>
      <w:tr w:rsidR="00037959" w:rsidRPr="001C5579" w:rsidTr="000F094E">
        <w:tc>
          <w:tcPr>
            <w:tcW w:w="1440" w:type="dxa"/>
            <w:tcBorders>
              <w:top w:val="single" w:sz="6" w:space="0" w:color="auto"/>
              <w:bottom w:val="single" w:sz="6" w:space="0" w:color="auto"/>
            </w:tcBorders>
          </w:tcPr>
          <w:p w:rsidR="00037959" w:rsidRPr="0046169A" w:rsidRDefault="00037959" w:rsidP="00D51960">
            <w:pPr>
              <w:rPr>
                <w:rFonts w:cs="Times New Roman"/>
              </w:rPr>
            </w:pPr>
            <w:r w:rsidRPr="0046169A">
              <w:rPr>
                <w:rFonts w:cs="Times New Roman"/>
              </w:rPr>
              <w:t>XML</w:t>
            </w:r>
          </w:p>
        </w:tc>
        <w:tc>
          <w:tcPr>
            <w:tcW w:w="7560" w:type="dxa"/>
            <w:tcBorders>
              <w:top w:val="single" w:sz="6" w:space="0" w:color="auto"/>
              <w:bottom w:val="single" w:sz="6" w:space="0" w:color="auto"/>
            </w:tcBorders>
          </w:tcPr>
          <w:p w:rsidR="00037959" w:rsidRPr="0046169A" w:rsidRDefault="00037959" w:rsidP="00D51960">
            <w:pPr>
              <w:jc w:val="left"/>
              <w:rPr>
                <w:rFonts w:cs="Times New Roman"/>
              </w:rPr>
            </w:pPr>
            <w:r w:rsidRPr="0046169A">
              <w:rPr>
                <w:rFonts w:cs="Times New Roman"/>
              </w:rPr>
              <w:t>разширяем маркиращ език</w:t>
            </w:r>
          </w:p>
        </w:tc>
      </w:tr>
    </w:tbl>
    <w:p w:rsidR="00ED1159" w:rsidRPr="002925D3" w:rsidRDefault="00ED1159" w:rsidP="00AA381B"/>
    <w:p w:rsidR="006C5698" w:rsidRPr="006C5698" w:rsidRDefault="00461014" w:rsidP="006C5698">
      <w:pPr>
        <w:pStyle w:val="Appendix"/>
      </w:pPr>
      <w:bookmarkStart w:id="1617" w:name="_Ref398392808"/>
      <w:bookmarkStart w:id="1618" w:name="_Toc412060309"/>
      <w:r w:rsidRPr="002925D3">
        <w:rPr>
          <w:lang w:val="bg-BG"/>
        </w:rPr>
        <w:t>Реализирани</w:t>
      </w:r>
      <w:r w:rsidR="006C5698" w:rsidRPr="002925D3">
        <w:rPr>
          <w:lang w:val="bg-BG"/>
        </w:rPr>
        <w:t xml:space="preserve"> документи</w:t>
      </w:r>
      <w:bookmarkEnd w:id="1617"/>
      <w:bookmarkEnd w:id="1618"/>
    </w:p>
    <w:tbl>
      <w:tblPr>
        <w:tblW w:w="9000" w:type="dxa"/>
        <w:tblInd w:w="250" w:type="dxa"/>
        <w:tblLayout w:type="fixed"/>
        <w:tblCellMar>
          <w:left w:w="70" w:type="dxa"/>
          <w:right w:w="70" w:type="dxa"/>
        </w:tblCellMar>
        <w:tblLook w:val="0000" w:firstRow="0" w:lastRow="0" w:firstColumn="0" w:lastColumn="0" w:noHBand="0" w:noVBand="0"/>
      </w:tblPr>
      <w:tblGrid>
        <w:gridCol w:w="1080"/>
        <w:gridCol w:w="2250"/>
        <w:gridCol w:w="5670"/>
      </w:tblGrid>
      <w:tr w:rsidR="000F094E" w:rsidRPr="001C5579" w:rsidTr="000F094E">
        <w:trPr>
          <w:tblHeader/>
        </w:trPr>
        <w:tc>
          <w:tcPr>
            <w:tcW w:w="1080" w:type="dxa"/>
            <w:tcBorders>
              <w:top w:val="single" w:sz="12" w:space="0" w:color="auto"/>
            </w:tcBorders>
          </w:tcPr>
          <w:p w:rsidR="000F094E" w:rsidRPr="0046169A" w:rsidRDefault="000F094E" w:rsidP="00767898">
            <w:pPr>
              <w:rPr>
                <w:rFonts w:cs="Times New Roman"/>
                <w:b/>
              </w:rPr>
            </w:pPr>
            <w:r>
              <w:rPr>
                <w:rFonts w:cs="Times New Roman"/>
                <w:b/>
              </w:rPr>
              <w:t>Реф.</w:t>
            </w:r>
          </w:p>
        </w:tc>
        <w:tc>
          <w:tcPr>
            <w:tcW w:w="2250" w:type="dxa"/>
            <w:tcBorders>
              <w:top w:val="single" w:sz="12" w:space="0" w:color="auto"/>
            </w:tcBorders>
          </w:tcPr>
          <w:p w:rsidR="000F094E" w:rsidRPr="0046169A" w:rsidRDefault="000F094E" w:rsidP="002B3D61">
            <w:pPr>
              <w:jc w:val="left"/>
              <w:rPr>
                <w:rFonts w:cs="Times New Roman"/>
                <w:b/>
              </w:rPr>
            </w:pPr>
            <w:r>
              <w:rPr>
                <w:rFonts w:cs="Times New Roman"/>
                <w:b/>
              </w:rPr>
              <w:t>Име на документ</w:t>
            </w:r>
          </w:p>
        </w:tc>
        <w:tc>
          <w:tcPr>
            <w:tcW w:w="5670" w:type="dxa"/>
            <w:tcBorders>
              <w:top w:val="single" w:sz="12" w:space="0" w:color="auto"/>
            </w:tcBorders>
          </w:tcPr>
          <w:p w:rsidR="000F094E" w:rsidRDefault="000F094E" w:rsidP="00767898">
            <w:pPr>
              <w:rPr>
                <w:rFonts w:cs="Times New Roman"/>
                <w:b/>
              </w:rPr>
            </w:pPr>
            <w:r>
              <w:rPr>
                <w:rFonts w:cs="Times New Roman"/>
                <w:b/>
              </w:rPr>
              <w:t>Връзка</w:t>
            </w:r>
          </w:p>
        </w:tc>
      </w:tr>
      <w:tr w:rsidR="000F094E" w:rsidRPr="00661524" w:rsidTr="000F094E">
        <w:tc>
          <w:tcPr>
            <w:tcW w:w="1080" w:type="dxa"/>
            <w:tcBorders>
              <w:top w:val="single" w:sz="6" w:space="0" w:color="auto"/>
              <w:bottom w:val="single" w:sz="6" w:space="0" w:color="auto"/>
            </w:tcBorders>
          </w:tcPr>
          <w:p w:rsidR="000F094E" w:rsidRPr="000F094E" w:rsidRDefault="000F094E" w:rsidP="00767898">
            <w:pPr>
              <w:rPr>
                <w:rFonts w:cs="Times New Roman"/>
                <w:b/>
              </w:rPr>
            </w:pPr>
            <w:r w:rsidRPr="000F094E">
              <w:rPr>
                <w:rFonts w:cs="Times New Roman"/>
                <w:b/>
              </w:rPr>
              <w:t>[D1]</w:t>
            </w:r>
          </w:p>
        </w:tc>
        <w:tc>
          <w:tcPr>
            <w:tcW w:w="2250" w:type="dxa"/>
            <w:tcBorders>
              <w:top w:val="single" w:sz="6" w:space="0" w:color="auto"/>
              <w:bottom w:val="single" w:sz="6" w:space="0" w:color="auto"/>
            </w:tcBorders>
          </w:tcPr>
          <w:p w:rsidR="000F094E" w:rsidRPr="0046169A" w:rsidRDefault="000F094E" w:rsidP="002B3D61">
            <w:pPr>
              <w:tabs>
                <w:tab w:val="left" w:pos="1065"/>
              </w:tabs>
              <w:jc w:val="left"/>
              <w:rPr>
                <w:rFonts w:cs="Times New Roman"/>
              </w:rPr>
            </w:pPr>
            <w:r>
              <w:rPr>
                <w:rFonts w:cs="Times New Roman"/>
              </w:rPr>
              <w:t xml:space="preserve">UML </w:t>
            </w:r>
            <w:r w:rsidR="00B03397">
              <w:rPr>
                <w:rFonts w:cs="Times New Roman"/>
              </w:rPr>
              <w:t>модел</w:t>
            </w:r>
          </w:p>
        </w:tc>
        <w:tc>
          <w:tcPr>
            <w:tcW w:w="5670" w:type="dxa"/>
            <w:tcBorders>
              <w:top w:val="single" w:sz="6" w:space="0" w:color="auto"/>
              <w:bottom w:val="single" w:sz="6" w:space="0" w:color="auto"/>
            </w:tcBorders>
          </w:tcPr>
          <w:p w:rsidR="000F094E" w:rsidRDefault="00D646F7" w:rsidP="006C5698">
            <w:pPr>
              <w:tabs>
                <w:tab w:val="left" w:pos="1065"/>
              </w:tabs>
              <w:rPr>
                <w:rFonts w:cs="Times New Roman"/>
              </w:rPr>
            </w:pPr>
            <w:r>
              <w:fldChar w:fldCharType="begin"/>
            </w:r>
            <w:r>
              <w:instrText xml:space="preserve"> HYPERLINK "https://github.com/dmanev/ArchExtractor/tree/master/ArchExtractor/model" </w:instrText>
            </w:r>
            <w:ins w:id="1619" w:author="mitko" w:date="2015-02-18T21:54:00Z"/>
            <w:r>
              <w:fldChar w:fldCharType="separate"/>
            </w:r>
            <w:r w:rsidR="000F094E" w:rsidRPr="000F094E">
              <w:rPr>
                <w:rStyle w:val="Hyperlink"/>
              </w:rPr>
              <w:t>https://github.com/dmanev/ArchExtractor/tree/master/ArchExtractor/model</w:t>
            </w:r>
            <w:r>
              <w:rPr>
                <w:rStyle w:val="Hyperlink"/>
              </w:rPr>
              <w:fldChar w:fldCharType="end"/>
            </w:r>
          </w:p>
        </w:tc>
      </w:tr>
      <w:tr w:rsidR="000F094E" w:rsidTr="000F094E">
        <w:tc>
          <w:tcPr>
            <w:tcW w:w="1080" w:type="dxa"/>
            <w:tcBorders>
              <w:top w:val="single" w:sz="6" w:space="0" w:color="auto"/>
              <w:bottom w:val="single" w:sz="6" w:space="0" w:color="auto"/>
            </w:tcBorders>
          </w:tcPr>
          <w:p w:rsidR="000F094E" w:rsidRPr="008966B7" w:rsidRDefault="008966B7" w:rsidP="00767898">
            <w:pPr>
              <w:rPr>
                <w:rFonts w:cs="Times New Roman"/>
                <w:b/>
              </w:rPr>
            </w:pPr>
            <w:r w:rsidRPr="008966B7">
              <w:rPr>
                <w:rFonts w:cs="Times New Roman"/>
                <w:b/>
              </w:rPr>
              <w:t>[D2]</w:t>
            </w:r>
          </w:p>
        </w:tc>
        <w:tc>
          <w:tcPr>
            <w:tcW w:w="2250" w:type="dxa"/>
            <w:tcBorders>
              <w:top w:val="single" w:sz="6" w:space="0" w:color="auto"/>
              <w:bottom w:val="single" w:sz="6" w:space="0" w:color="auto"/>
            </w:tcBorders>
          </w:tcPr>
          <w:p w:rsidR="000F094E" w:rsidRPr="0046169A" w:rsidRDefault="008966B7" w:rsidP="002B3D61">
            <w:pPr>
              <w:jc w:val="left"/>
              <w:rPr>
                <w:rFonts w:cs="Times New Roman"/>
              </w:rPr>
            </w:pPr>
            <w:r w:rsidRPr="00280CE5">
              <w:rPr>
                <w:rFonts w:cs="Times New Roman"/>
                <w:color w:val="auto"/>
              </w:rPr>
              <w:t xml:space="preserve">UML генерирана </w:t>
            </w:r>
            <w:r w:rsidRPr="00280CE5">
              <w:rPr>
                <w:rFonts w:cs="Times New Roman"/>
                <w:color w:val="auto"/>
              </w:rPr>
              <w:lastRenderedPageBreak/>
              <w:t>документация</w:t>
            </w:r>
          </w:p>
        </w:tc>
        <w:tc>
          <w:tcPr>
            <w:tcW w:w="5670" w:type="dxa"/>
            <w:tcBorders>
              <w:top w:val="single" w:sz="6" w:space="0" w:color="auto"/>
              <w:bottom w:val="single" w:sz="6" w:space="0" w:color="auto"/>
            </w:tcBorders>
          </w:tcPr>
          <w:p w:rsidR="000F094E" w:rsidRPr="0046169A" w:rsidRDefault="00D646F7" w:rsidP="00767898">
            <w:pPr>
              <w:rPr>
                <w:rFonts w:cs="Times New Roman"/>
              </w:rPr>
            </w:pPr>
            <w:r>
              <w:lastRenderedPageBreak/>
              <w:fldChar w:fldCharType="begin"/>
            </w:r>
            <w:r>
              <w:instrText xml:space="preserve"> HYPERLINK "https://github.com/dmanev/ArchExtractor/blob/master/ArchExtractor/Documents/umlGenDoc.zip" </w:instrText>
            </w:r>
            <w:ins w:id="1620" w:author="mitko" w:date="2015-02-18T21:54:00Z"/>
            <w:r>
              <w:fldChar w:fldCharType="separate"/>
            </w:r>
            <w:r w:rsidR="00900114" w:rsidRPr="00900114">
              <w:rPr>
                <w:rStyle w:val="Hyperlink"/>
                <w:rFonts w:cs="Arial"/>
              </w:rPr>
              <w:t>https://github.com/dmanev/ArchExtractor/blob/master/A</w:t>
            </w:r>
            <w:r w:rsidR="00900114" w:rsidRPr="00900114">
              <w:rPr>
                <w:rStyle w:val="Hyperlink"/>
                <w:rFonts w:cs="Arial"/>
              </w:rPr>
              <w:lastRenderedPageBreak/>
              <w:t>rchExtractor/Documents/umlGenDoc.zip</w:t>
            </w:r>
            <w:r>
              <w:rPr>
                <w:rStyle w:val="Hyperlink"/>
                <w:rFonts w:cs="Arial"/>
              </w:rPr>
              <w:fldChar w:fldCharType="end"/>
            </w:r>
          </w:p>
        </w:tc>
      </w:tr>
      <w:tr w:rsidR="00280CE5" w:rsidTr="000F094E">
        <w:tc>
          <w:tcPr>
            <w:tcW w:w="1080" w:type="dxa"/>
            <w:tcBorders>
              <w:top w:val="single" w:sz="6" w:space="0" w:color="auto"/>
              <w:bottom w:val="single" w:sz="6" w:space="0" w:color="auto"/>
            </w:tcBorders>
          </w:tcPr>
          <w:p w:rsidR="00280CE5" w:rsidRPr="008966B7" w:rsidRDefault="00280CE5" w:rsidP="00767898">
            <w:pPr>
              <w:rPr>
                <w:rFonts w:cs="Times New Roman"/>
                <w:b/>
              </w:rPr>
            </w:pPr>
            <w:r>
              <w:rPr>
                <w:rFonts w:cs="Times New Roman"/>
                <w:b/>
              </w:rPr>
              <w:lastRenderedPageBreak/>
              <w:t>[D3]</w:t>
            </w:r>
          </w:p>
        </w:tc>
        <w:tc>
          <w:tcPr>
            <w:tcW w:w="2250" w:type="dxa"/>
            <w:tcBorders>
              <w:top w:val="single" w:sz="6" w:space="0" w:color="auto"/>
              <w:bottom w:val="single" w:sz="6" w:space="0" w:color="auto"/>
            </w:tcBorders>
          </w:tcPr>
          <w:p w:rsidR="00280CE5" w:rsidRPr="00280CE5" w:rsidRDefault="00280CE5" w:rsidP="002B3D61">
            <w:pPr>
              <w:jc w:val="left"/>
              <w:rPr>
                <w:rFonts w:cs="Times New Roman"/>
                <w:color w:val="auto"/>
              </w:rPr>
            </w:pPr>
            <w:r>
              <w:rPr>
                <w:rFonts w:cs="Times New Roman"/>
                <w:color w:val="auto"/>
              </w:rPr>
              <w:t>UML генериран код на системата</w:t>
            </w:r>
          </w:p>
        </w:tc>
        <w:tc>
          <w:tcPr>
            <w:tcW w:w="5670" w:type="dxa"/>
            <w:tcBorders>
              <w:top w:val="single" w:sz="6" w:space="0" w:color="auto"/>
              <w:bottom w:val="single" w:sz="6" w:space="0" w:color="auto"/>
            </w:tcBorders>
          </w:tcPr>
          <w:p w:rsidR="00280CE5" w:rsidRDefault="00D646F7" w:rsidP="00767898">
            <w:r>
              <w:fldChar w:fldCharType="begin"/>
            </w:r>
            <w:r>
              <w:instrText xml:space="preserve"> HYPERLINK "https://github.com/dmanev/ArchExtractor/tree/master/ArchExtractor/umlgen" </w:instrText>
            </w:r>
            <w:ins w:id="1621" w:author="mitko" w:date="2015-02-18T21:54:00Z"/>
            <w:r>
              <w:fldChar w:fldCharType="separate"/>
            </w:r>
            <w:r w:rsidR="00280CE5" w:rsidRPr="00280CE5">
              <w:rPr>
                <w:rStyle w:val="Hyperlink"/>
                <w:rFonts w:cs="Arial"/>
              </w:rPr>
              <w:t>https://github.com/dmanev/ArchExtractor/tree/master/ArchExtractor/umlgen</w:t>
            </w:r>
            <w:r>
              <w:rPr>
                <w:rStyle w:val="Hyperlink"/>
                <w:rFonts w:cs="Arial"/>
              </w:rPr>
              <w:fldChar w:fldCharType="end"/>
            </w:r>
          </w:p>
        </w:tc>
      </w:tr>
      <w:tr w:rsidR="004367EE" w:rsidTr="000F094E">
        <w:tc>
          <w:tcPr>
            <w:tcW w:w="1080" w:type="dxa"/>
            <w:tcBorders>
              <w:top w:val="single" w:sz="6" w:space="0" w:color="auto"/>
              <w:bottom w:val="single" w:sz="6" w:space="0" w:color="auto"/>
            </w:tcBorders>
          </w:tcPr>
          <w:p w:rsidR="004367EE" w:rsidRDefault="004367EE" w:rsidP="00767898">
            <w:pPr>
              <w:rPr>
                <w:rFonts w:cs="Times New Roman"/>
                <w:b/>
              </w:rPr>
            </w:pPr>
            <w:r>
              <w:rPr>
                <w:rFonts w:cs="Times New Roman"/>
                <w:b/>
              </w:rPr>
              <w:t>[D4]</w:t>
            </w:r>
          </w:p>
        </w:tc>
        <w:tc>
          <w:tcPr>
            <w:tcW w:w="2250" w:type="dxa"/>
            <w:tcBorders>
              <w:top w:val="single" w:sz="6" w:space="0" w:color="auto"/>
              <w:bottom w:val="single" w:sz="6" w:space="0" w:color="auto"/>
            </w:tcBorders>
          </w:tcPr>
          <w:p w:rsidR="004367EE" w:rsidRDefault="004367EE" w:rsidP="002B3D61">
            <w:pPr>
              <w:jc w:val="left"/>
              <w:rPr>
                <w:rFonts w:cs="Times New Roman"/>
                <w:color w:val="auto"/>
              </w:rPr>
            </w:pPr>
            <w:r>
              <w:rPr>
                <w:rFonts w:cs="Times New Roman"/>
                <w:color w:val="auto"/>
              </w:rPr>
              <w:t>UML генериран тестов код на системата</w:t>
            </w:r>
          </w:p>
        </w:tc>
        <w:tc>
          <w:tcPr>
            <w:tcW w:w="5670" w:type="dxa"/>
            <w:tcBorders>
              <w:top w:val="single" w:sz="6" w:space="0" w:color="auto"/>
              <w:bottom w:val="single" w:sz="6" w:space="0" w:color="auto"/>
            </w:tcBorders>
          </w:tcPr>
          <w:p w:rsidR="004367EE" w:rsidRDefault="00D646F7" w:rsidP="00767898">
            <w:r>
              <w:fldChar w:fldCharType="begin"/>
            </w:r>
            <w:r>
              <w:instrText xml:space="preserve"> HYPERLINK "https://github.com/dmanev/ArchExtractor/tree/master/ArchExtractor/tests/testgen" </w:instrText>
            </w:r>
            <w:ins w:id="1622" w:author="mitko" w:date="2015-02-18T21:54:00Z"/>
            <w:r>
              <w:fldChar w:fldCharType="separate"/>
            </w:r>
            <w:r w:rsidR="004367EE" w:rsidRPr="004367EE">
              <w:rPr>
                <w:rStyle w:val="Hyperlink"/>
                <w:rFonts w:cs="Arial"/>
              </w:rPr>
              <w:t>https://github.com/dmanev/ArchExtractor/tree/master/ArchExtractor/tests/testgen</w:t>
            </w:r>
            <w:r>
              <w:rPr>
                <w:rStyle w:val="Hyperlink"/>
                <w:rFonts w:cs="Arial"/>
              </w:rPr>
              <w:fldChar w:fldCharType="end"/>
            </w:r>
          </w:p>
        </w:tc>
      </w:tr>
      <w:tr w:rsidR="000F094E" w:rsidRPr="001C5579" w:rsidTr="000F094E">
        <w:tc>
          <w:tcPr>
            <w:tcW w:w="1080" w:type="dxa"/>
          </w:tcPr>
          <w:p w:rsidR="000F094E" w:rsidRPr="0046169A" w:rsidRDefault="000F094E" w:rsidP="00767898">
            <w:pPr>
              <w:rPr>
                <w:rFonts w:cs="Times New Roman"/>
              </w:rPr>
            </w:pPr>
          </w:p>
        </w:tc>
        <w:tc>
          <w:tcPr>
            <w:tcW w:w="2250" w:type="dxa"/>
          </w:tcPr>
          <w:p w:rsidR="000F094E" w:rsidRPr="0046169A" w:rsidRDefault="000F094E" w:rsidP="002B3D61">
            <w:pPr>
              <w:jc w:val="left"/>
              <w:rPr>
                <w:rFonts w:cs="Times New Roman"/>
              </w:rPr>
            </w:pPr>
          </w:p>
        </w:tc>
        <w:tc>
          <w:tcPr>
            <w:tcW w:w="5670" w:type="dxa"/>
          </w:tcPr>
          <w:p w:rsidR="000F094E" w:rsidRPr="0046169A" w:rsidRDefault="000F094E" w:rsidP="00767898">
            <w:pPr>
              <w:rPr>
                <w:rFonts w:cs="Times New Roman"/>
              </w:rPr>
            </w:pPr>
          </w:p>
        </w:tc>
      </w:tr>
    </w:tbl>
    <w:p w:rsidR="00043680" w:rsidRPr="002925D3" w:rsidRDefault="00043680">
      <w:pPr>
        <w:spacing w:after="0"/>
        <w:jc w:val="left"/>
      </w:pPr>
    </w:p>
    <w:p w:rsidR="008A1F08" w:rsidRPr="007444BF" w:rsidRDefault="007444BF" w:rsidP="008A1F08">
      <w:pPr>
        <w:pStyle w:val="Appendix"/>
      </w:pPr>
      <w:bookmarkStart w:id="1623" w:name="_Ref397354012"/>
      <w:bookmarkStart w:id="1624" w:name="_Toc412060310"/>
      <w:r w:rsidRPr="002925D3">
        <w:rPr>
          <w:lang w:val="bg-BG"/>
        </w:rPr>
        <w:t>Степен на изразителност на езиците за програмиране</w:t>
      </w:r>
      <w:bookmarkEnd w:id="1623"/>
      <w:bookmarkEnd w:id="1624"/>
    </w:p>
    <w:p w:rsidR="00F63D59" w:rsidRDefault="00F63D59" w:rsidP="00F63D59">
      <w:pPr>
        <w:keepNext/>
        <w:jc w:val="center"/>
      </w:pPr>
      <w:r w:rsidRPr="00F63D59">
        <w:rPr>
          <w:noProof/>
          <w:lang w:val="en-US" w:eastAsia="en-US"/>
        </w:rPr>
        <w:drawing>
          <wp:inline distT="0" distB="0" distL="0" distR="0" wp14:anchorId="44159597" wp14:editId="0B189CE6">
            <wp:extent cx="5274310" cy="1789096"/>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789096"/>
                    </a:xfrm>
                    <a:prstGeom prst="rect">
                      <a:avLst/>
                    </a:prstGeom>
                  </pic:spPr>
                </pic:pic>
              </a:graphicData>
            </a:graphic>
          </wp:inline>
        </w:drawing>
      </w:r>
    </w:p>
    <w:p w:rsidR="00F63D59" w:rsidRDefault="00F63D59" w:rsidP="00F63D59">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73</w:t>
      </w:r>
      <w:r w:rsidR="00E73236">
        <w:rPr>
          <w:noProof/>
        </w:rPr>
        <w:fldChar w:fldCharType="end"/>
      </w:r>
      <w:r>
        <w:t xml:space="preserve"> (</w:t>
      </w:r>
      <w:r w:rsidR="00AF6656">
        <w:t xml:space="preserve">графиката представя </w:t>
      </w:r>
      <w:r w:rsidR="00043680">
        <w:t xml:space="preserve">средно броя на редактирани </w:t>
      </w:r>
      <w:r w:rsidR="001B6914">
        <w:t xml:space="preserve">(добавени/модифицирани/изтрити) </w:t>
      </w:r>
      <w:r w:rsidR="00AF6656">
        <w:t xml:space="preserve"> линии код в </w:t>
      </w:r>
      <w:r w:rsidR="001B6914">
        <w:t xml:space="preserve">рамките </w:t>
      </w:r>
      <w:r w:rsidR="0034245E">
        <w:t xml:space="preserve">на една </w:t>
      </w:r>
      <w:r w:rsidR="001B6914">
        <w:t>планирана</w:t>
      </w:r>
      <w:r w:rsidR="00AF6656">
        <w:t xml:space="preserve"> промяна</w:t>
      </w:r>
      <w:r w:rsidR="00164433">
        <w:t xml:space="preserve"> [R11]</w:t>
      </w:r>
      <w:r>
        <w:t>)</w:t>
      </w:r>
    </w:p>
    <w:p w:rsidR="00043680" w:rsidRPr="002925D3" w:rsidRDefault="00043680" w:rsidP="00043680">
      <w:r w:rsidRPr="00043680">
        <w:rPr>
          <w:i/>
        </w:rPr>
        <w:t>Забележка:</w:t>
      </w:r>
      <w:r>
        <w:t xml:space="preserve"> В диаграмата се взима средно </w:t>
      </w:r>
      <w:del w:id="1625" w:author="mitko" w:date="2015-02-18T22:00:00Z">
        <w:r w:rsidDel="00245837">
          <w:delText xml:space="preserve">предвид </w:delText>
        </w:r>
      </w:del>
      <w:r>
        <w:t>броя редактирани линии код в рамките на една планирана промяна. Т.е. колкото по-голям е броя на променените линии толкова езика за програмиране е по-малко изразителен и обратно.</w:t>
      </w:r>
    </w:p>
    <w:p w:rsidR="00C2772B" w:rsidRPr="00CD2761" w:rsidRDefault="00C2772B" w:rsidP="00C2772B">
      <w:pPr>
        <w:pStyle w:val="Appendix"/>
      </w:pPr>
      <w:bookmarkStart w:id="1626" w:name="_Ref398133555"/>
      <w:bookmarkStart w:id="1627" w:name="_Toc412060311"/>
      <w:r w:rsidRPr="002925D3">
        <w:rPr>
          <w:lang w:val="bg-BG"/>
        </w:rPr>
        <w:t>Шаблони за генериране на базов код</w:t>
      </w:r>
      <w:bookmarkEnd w:id="1626"/>
      <w:bookmarkEnd w:id="1627"/>
    </w:p>
    <w:p w:rsidR="00CD2761" w:rsidRDefault="00CD2761" w:rsidP="00A930EA">
      <w:pPr>
        <w:pStyle w:val="ListParagraph"/>
        <w:numPr>
          <w:ilvl w:val="0"/>
          <w:numId w:val="15"/>
        </w:numPr>
      </w:pPr>
      <w:r>
        <w:t>RteHeader – rte.h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Company:      Personal use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Copyright:    GPL v3</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Project:      RTE Simualation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Language:     ANSI-C</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Component:    RTE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lastRenderedPageBreak/>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#ifndef I_RTE_H</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I_RTE_H (1)</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Macros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#define LAYCmpMacroName(...)   (MacroDefinition)</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PVAR(TYPE, VARIABLE)    ((TYPE) *(VALUE))</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#define PDATA(VARIABLE)         (*VARIABLE)</w:t>
      </w:r>
    </w:p>
    <w:p w:rsidR="00CD2761" w:rsidRPr="00CD2761" w:rsidRDefault="00CD2761" w:rsidP="00CD2761">
      <w:pPr>
        <w:rPr>
          <w:rFonts w:ascii="Courier New" w:hAnsi="Courier New" w:cs="Courier New"/>
          <w:sz w:val="16"/>
          <w:szCs w:val="16"/>
        </w:rPr>
      </w:pP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Exported functions</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 extern tReturnType LAYCmpFunctionName(tTypeArgument1 ArgumentName1, ... );</w:t>
      </w:r>
    </w:p>
    <w:p w:rsidR="00CD2761" w:rsidRPr="00CD2761" w:rsidRDefault="00CD2761" w:rsidP="00CD2761">
      <w:pPr>
        <w:rPr>
          <w:rFonts w:ascii="Courier New" w:hAnsi="Courier New" w:cs="Courier New"/>
          <w:sz w:val="16"/>
          <w:szCs w:val="16"/>
        </w:rPr>
      </w:pPr>
      <w:r w:rsidRPr="00CD2761">
        <w:rPr>
          <w:rFonts w:ascii="Courier New" w:hAnsi="Courier New" w:cs="Courier New"/>
          <w:sz w:val="16"/>
          <w:szCs w:val="16"/>
        </w:rPr>
        <w: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SenderReceiverInterface's getter/setter methods</w:t>
      </w:r>
      <w:r w:rsidR="00B372AC">
        <w:rPr>
          <w:rFonts w:ascii="Courier New" w:hAnsi="Courier New" w:cs="Courier New"/>
          <w:b/>
          <w:i/>
          <w:sz w:val="16"/>
          <w:szCs w:val="16"/>
        </w:rPr>
        <w:t xml:space="preserve"> 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Pr="002E0A9A" w:rsidRDefault="00CD2761" w:rsidP="00CD2761">
      <w:pPr>
        <w:rPr>
          <w:rFonts w:ascii="Courier New" w:hAnsi="Courier New" w:cs="Courier New"/>
          <w:b/>
          <w:i/>
          <w:sz w:val="16"/>
          <w:szCs w:val="16"/>
        </w:rPr>
      </w:pPr>
      <w:r w:rsidRPr="002E0A9A">
        <w:rPr>
          <w:rFonts w:ascii="Courier New" w:hAnsi="Courier New" w:cs="Courier New"/>
          <w:b/>
          <w:i/>
          <w:sz w:val="16"/>
          <w:szCs w:val="16"/>
        </w:rPr>
        <w:t xml:space="preserve">    </w:t>
      </w:r>
      <w:r w:rsidR="002E0A9A" w:rsidRPr="002E0A9A">
        <w:rPr>
          <w:rFonts w:ascii="Courier New" w:hAnsi="Courier New" w:cs="Courier New"/>
          <w:b/>
          <w:i/>
          <w:sz w:val="16"/>
          <w:szCs w:val="16"/>
        </w:rPr>
        <w:t xml:space="preserve">&lt;List </w:t>
      </w:r>
      <w:r w:rsidRPr="002E0A9A">
        <w:rPr>
          <w:rFonts w:ascii="Courier New" w:hAnsi="Courier New" w:cs="Courier New"/>
          <w:b/>
          <w:i/>
          <w:sz w:val="16"/>
          <w:szCs w:val="16"/>
        </w:rPr>
        <w:t>ClientServerInterface's provided methods</w:t>
      </w:r>
      <w:r w:rsidR="00B372AC" w:rsidRPr="00B372AC">
        <w:rPr>
          <w:rFonts w:ascii="Courier New" w:hAnsi="Courier New" w:cs="Courier New"/>
          <w:b/>
          <w:i/>
          <w:sz w:val="16"/>
          <w:szCs w:val="16"/>
        </w:rPr>
        <w:t xml:space="preserve"> </w:t>
      </w:r>
      <w:r w:rsidR="00B372AC">
        <w:rPr>
          <w:rFonts w:ascii="Courier New" w:hAnsi="Courier New" w:cs="Courier New"/>
          <w:b/>
          <w:i/>
          <w:sz w:val="16"/>
          <w:szCs w:val="16"/>
        </w:rPr>
        <w:t>external definition</w:t>
      </w:r>
      <w:r w:rsidR="002E0A9A" w:rsidRPr="002E0A9A">
        <w:rPr>
          <w:rFonts w:ascii="Courier New" w:hAnsi="Courier New" w:cs="Courier New"/>
          <w:b/>
          <w:i/>
          <w:sz w:val="16"/>
          <w:szCs w:val="16"/>
        </w:rPr>
        <w:t>&gt;</w:t>
      </w:r>
    </w:p>
    <w:p w:rsidR="00CD2761" w:rsidRPr="00CD2761" w:rsidRDefault="00CD2761" w:rsidP="00CD2761">
      <w:pPr>
        <w:rPr>
          <w:rFonts w:ascii="Courier New" w:hAnsi="Courier New" w:cs="Courier New"/>
          <w:sz w:val="16"/>
          <w:szCs w:val="16"/>
        </w:rPr>
      </w:pPr>
    </w:p>
    <w:p w:rsidR="00CD2761" w:rsidRDefault="00CD2761" w:rsidP="00CD2761">
      <w:pPr>
        <w:rPr>
          <w:rFonts w:ascii="Courier New" w:hAnsi="Courier New" w:cs="Courier New"/>
          <w:sz w:val="16"/>
          <w:szCs w:val="16"/>
        </w:rPr>
      </w:pPr>
      <w:r w:rsidRPr="00CD2761">
        <w:rPr>
          <w:rFonts w:ascii="Courier New" w:hAnsi="Courier New" w:cs="Courier New"/>
          <w:sz w:val="16"/>
          <w:szCs w:val="16"/>
        </w:rPr>
        <w:t xml:space="preserve">#endif   // I_RTE_H </w:t>
      </w:r>
    </w:p>
    <w:p w:rsidR="00D058EB" w:rsidRDefault="00D058EB" w:rsidP="00CD2761">
      <w:pPr>
        <w:rPr>
          <w:rFonts w:ascii="Courier New" w:hAnsi="Courier New" w:cs="Courier New"/>
          <w:sz w:val="16"/>
          <w:szCs w:val="16"/>
        </w:rPr>
      </w:pPr>
    </w:p>
    <w:p w:rsidR="005D459C" w:rsidRDefault="00BE3909" w:rsidP="00A930EA">
      <w:pPr>
        <w:pStyle w:val="ListParagraph"/>
        <w:numPr>
          <w:ilvl w:val="0"/>
          <w:numId w:val="15"/>
        </w:numPr>
      </w:pPr>
      <w:r>
        <w:t>RteImplementation – rte.c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Company:      Personal use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Copyright:    GPL v3</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Project:      RTE Simualation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Language:     ANSI-C</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   Component:    RTE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85125C" w:rsidRPr="00BE3909" w:rsidRDefault="0085125C"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Body Identification</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#define RTE_C  "RTE_C"</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Included files to resolve specific definitions in this file</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lastRenderedPageBreak/>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#include "rte.h"</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Local data</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xml:space="preserve">// static  tType*  pu8VariableName;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521630" w:rsidRDefault="00BE3909" w:rsidP="00BE3909">
      <w:pPr>
        <w:rPr>
          <w:rFonts w:ascii="Courier New" w:hAnsi="Courier New" w:cs="Courier New"/>
          <w:b/>
          <w:i/>
          <w:sz w:val="16"/>
          <w:szCs w:val="16"/>
        </w:rPr>
      </w:pP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&lt;List </w:t>
      </w:r>
      <w:r w:rsidRPr="00521630">
        <w:rPr>
          <w:rFonts w:ascii="Courier New" w:hAnsi="Courier New" w:cs="Courier New"/>
          <w:b/>
          <w:i/>
          <w:sz w:val="16"/>
          <w:szCs w:val="16"/>
        </w:rPr>
        <w:t>SenderReceiverInterface</w:t>
      </w:r>
      <w:r w:rsidR="0085125C" w:rsidRPr="00521630">
        <w:rPr>
          <w:rFonts w:ascii="Courier New" w:hAnsi="Courier New" w:cs="Courier New"/>
          <w:b/>
          <w:i/>
          <w:sz w:val="16"/>
          <w:szCs w:val="16"/>
        </w:rPr>
        <w:t>’s</w:t>
      </w:r>
      <w:r w:rsidRPr="00521630">
        <w:rPr>
          <w:rFonts w:ascii="Courier New" w:hAnsi="Courier New" w:cs="Courier New"/>
          <w:b/>
          <w:i/>
          <w:sz w:val="16"/>
          <w:szCs w:val="16"/>
        </w:rPr>
        <w:t xml:space="preserve"> </w:t>
      </w:r>
      <w:r w:rsidR="0085125C" w:rsidRPr="00521630">
        <w:rPr>
          <w:rFonts w:ascii="Courier New" w:hAnsi="Courier New" w:cs="Courier New"/>
          <w:b/>
          <w:i/>
          <w:sz w:val="16"/>
          <w:szCs w:val="16"/>
        </w:rPr>
        <w:t xml:space="preserve">DataElement </w:t>
      </w:r>
      <w:r w:rsidRPr="00521630">
        <w:rPr>
          <w:rFonts w:ascii="Courier New" w:hAnsi="Courier New" w:cs="Courier New"/>
          <w:b/>
          <w:i/>
          <w:sz w:val="16"/>
          <w:szCs w:val="16"/>
        </w:rPr>
        <w:t>variables</w:t>
      </w:r>
      <w:r w:rsidR="0085125C"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 FUNCTIONS ===============================</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p>
    <w:p w:rsidR="00BE3909" w:rsidRPr="00521630" w:rsidRDefault="00521630" w:rsidP="00BE3909">
      <w:pPr>
        <w:rPr>
          <w:rFonts w:ascii="Courier New" w:hAnsi="Courier New" w:cs="Courier New"/>
          <w:b/>
          <w:i/>
          <w:sz w:val="16"/>
          <w:szCs w:val="16"/>
        </w:rPr>
      </w:pPr>
      <w:r w:rsidRPr="00521630">
        <w:rPr>
          <w:rFonts w:ascii="Courier New" w:hAnsi="Courier New" w:cs="Courier New"/>
          <w:b/>
          <w:i/>
          <w:sz w:val="16"/>
          <w:szCs w:val="16"/>
        </w:rPr>
        <w:t xml:space="preserve">&lt;List </w:t>
      </w:r>
      <w:r w:rsidR="00BE3909" w:rsidRPr="00521630">
        <w:rPr>
          <w:rFonts w:ascii="Courier New" w:hAnsi="Courier New" w:cs="Courier New"/>
          <w:b/>
          <w:i/>
          <w:sz w:val="16"/>
          <w:szCs w:val="16"/>
        </w:rPr>
        <w:t>SenderReceiverInterface's getter/setter methods</w:t>
      </w:r>
      <w:r w:rsidR="00EA1F84">
        <w:rPr>
          <w:rFonts w:ascii="Courier New" w:hAnsi="Courier New" w:cs="Courier New"/>
          <w:b/>
          <w:i/>
          <w:sz w:val="16"/>
          <w:szCs w:val="16"/>
        </w:rPr>
        <w:t>’</w:t>
      </w:r>
      <w:r>
        <w:rPr>
          <w:rFonts w:ascii="Courier New" w:hAnsi="Courier New" w:cs="Courier New"/>
          <w:b/>
          <w:i/>
          <w:sz w:val="16"/>
          <w:szCs w:val="16"/>
        </w:rPr>
        <w:t xml:space="preserve"> implementation</w:t>
      </w:r>
      <w:r w:rsidRPr="00521630">
        <w:rPr>
          <w:rFonts w:ascii="Courier New" w:hAnsi="Courier New" w:cs="Courier New"/>
          <w:b/>
          <w:i/>
          <w:sz w:val="16"/>
          <w:szCs w:val="16"/>
        </w:rPr>
        <w:t>&gt;</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[EXPORTED_FUNCTIONS_END]</w:t>
      </w:r>
    </w:p>
    <w:p w:rsidR="00BE3909" w:rsidRPr="00BE3909" w:rsidRDefault="00BE3909" w:rsidP="00BE3909">
      <w:pPr>
        <w:rPr>
          <w:rFonts w:ascii="Courier New" w:hAnsi="Courier New" w:cs="Courier New"/>
          <w:sz w:val="16"/>
          <w:szCs w:val="16"/>
        </w:rPr>
      </w:pP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BE3909" w:rsidRPr="00BE3909" w:rsidRDefault="00BE3909" w:rsidP="00BE3909">
      <w:pPr>
        <w:rPr>
          <w:rFonts w:ascii="Courier New" w:hAnsi="Courier New" w:cs="Courier New"/>
          <w:sz w:val="16"/>
          <w:szCs w:val="16"/>
        </w:rPr>
      </w:pPr>
      <w:r w:rsidRPr="00BE3909">
        <w:rPr>
          <w:rFonts w:ascii="Courier New" w:hAnsi="Courier New" w:cs="Courier New"/>
          <w:sz w:val="16"/>
          <w:szCs w:val="16"/>
        </w:rPr>
        <w:t>// End of file</w:t>
      </w:r>
    </w:p>
    <w:p w:rsidR="00BE3909" w:rsidRDefault="00BE3909" w:rsidP="00BE3909">
      <w:pPr>
        <w:rPr>
          <w:rFonts w:ascii="Courier New" w:hAnsi="Courier New" w:cs="Courier New"/>
          <w:sz w:val="16"/>
          <w:szCs w:val="16"/>
        </w:rPr>
      </w:pPr>
      <w:r w:rsidRPr="00BE3909">
        <w:rPr>
          <w:rFonts w:ascii="Courier New" w:hAnsi="Courier New" w:cs="Courier New"/>
          <w:sz w:val="16"/>
          <w:szCs w:val="16"/>
        </w:rPr>
        <w:t>//------------------------------------------------------------------------------</w:t>
      </w:r>
    </w:p>
    <w:p w:rsidR="003745C2" w:rsidRPr="00BE3909" w:rsidRDefault="003745C2" w:rsidP="00BE3909">
      <w:pPr>
        <w:rPr>
          <w:rFonts w:ascii="Courier New" w:hAnsi="Courier New" w:cs="Courier New"/>
          <w:sz w:val="16"/>
          <w:szCs w:val="16"/>
        </w:rPr>
      </w:pPr>
    </w:p>
    <w:p w:rsidR="00C221DF" w:rsidRPr="00C2772B" w:rsidRDefault="007A3AA5" w:rsidP="00A930EA">
      <w:pPr>
        <w:pStyle w:val="ListParagraph"/>
        <w:numPr>
          <w:ilvl w:val="0"/>
          <w:numId w:val="14"/>
        </w:numPr>
      </w:pPr>
      <w:r>
        <w:t xml:space="preserve">RteComponentHeader - </w:t>
      </w:r>
      <w:r w:rsidR="00C221DF">
        <w:t>rte_&lt;component name&gt;.h</w:t>
      </w:r>
      <w:r w:rsidR="004675CA">
        <w:t>:</w:t>
      </w:r>
    </w:p>
    <w:p w:rsidR="00C221DF" w:rsidRDefault="00C2772B" w:rsidP="00C221DF">
      <w:pPr>
        <w:jc w:val="left"/>
        <w:rPr>
          <w:rFonts w:ascii="Courier New" w:hAnsi="Courier New" w:cs="Courier New"/>
          <w:sz w:val="16"/>
        </w:rPr>
      </w:pPr>
      <w:r w:rsidRPr="00C2772B">
        <w:rPr>
          <w:rFonts w:ascii="Courier New" w:hAnsi="Courier New" w:cs="Courier New"/>
          <w:sz w:val="16"/>
        </w:rPr>
        <w:t>//************************************************************************************//   Company:      Personal use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Copyright:    GPL v3</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Project:      RTE Simualation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Language:     ANSI-C</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   Component:    RTE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#ifndef I_</w:t>
      </w:r>
      <w:r w:rsidR="004675CA" w:rsidRPr="004675CA">
        <w:rPr>
          <w:rFonts w:ascii="Courier New" w:hAnsi="Courier New" w:cs="Courier New"/>
          <w:b/>
          <w:i/>
          <w:sz w:val="16"/>
        </w:rPr>
        <w:t>&lt;component name&gt;</w:t>
      </w:r>
      <w:r w:rsidRPr="00C2772B">
        <w:rPr>
          <w:rFonts w:ascii="Courier New" w:hAnsi="Courier New" w:cs="Courier New"/>
          <w:sz w:val="16"/>
        </w:rPr>
        <w:t>_H</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#define I_</w:t>
      </w:r>
      <w:r w:rsidR="004675CA" w:rsidRPr="004675CA">
        <w:rPr>
          <w:rFonts w:ascii="Courier New" w:hAnsi="Courier New" w:cs="Courier New"/>
          <w:b/>
          <w:i/>
          <w:sz w:val="16"/>
        </w:rPr>
        <w:t>&lt;component name&gt;</w:t>
      </w:r>
      <w:r w:rsidRPr="00C2772B">
        <w:rPr>
          <w:rFonts w:ascii="Courier New" w:hAnsi="Courier New" w:cs="Courier New"/>
          <w:sz w:val="16"/>
        </w:rPr>
        <w:t>_H (1)</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Included files to resolve specific definitions in this file</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#include "rte.h"</w:t>
      </w:r>
    </w:p>
    <w:p w:rsidR="00C2772B" w:rsidRPr="00C2772B" w:rsidRDefault="00C2772B" w:rsidP="00C221DF">
      <w:pPr>
        <w:jc w:val="left"/>
        <w:rPr>
          <w:rFonts w:ascii="Courier New" w:hAnsi="Courier New" w:cs="Courier New"/>
          <w:sz w:val="16"/>
        </w:rPr>
      </w:pP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lastRenderedPageBreak/>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Local macros</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#define mMacroName   (MacroDefinition)</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w:t>
      </w:r>
    </w:p>
    <w:p w:rsidR="00C2772B" w:rsidRPr="00C2772B" w:rsidRDefault="00C2772B" w:rsidP="00C221DF">
      <w:pPr>
        <w:jc w:val="left"/>
        <w:rPr>
          <w:rFonts w:ascii="Courier New" w:hAnsi="Courier New" w:cs="Courier New"/>
          <w:sz w:val="16"/>
        </w:rPr>
      </w:pPr>
    </w:p>
    <w:p w:rsidR="00C2772B" w:rsidRPr="00B2130A" w:rsidRDefault="00C2772B" w:rsidP="00C221DF">
      <w:pPr>
        <w:jc w:val="left"/>
        <w:rPr>
          <w:rFonts w:ascii="Courier New" w:hAnsi="Courier New" w:cs="Courier New"/>
          <w:b/>
          <w:i/>
          <w:sz w:val="16"/>
        </w:rPr>
      </w:pPr>
      <w:r w:rsidRPr="00B2130A">
        <w:rPr>
          <w:rFonts w:ascii="Courier New" w:hAnsi="Courier New" w:cs="Courier New"/>
          <w:b/>
          <w:i/>
          <w:sz w:val="16"/>
        </w:rPr>
        <w:t xml:space="preserve">    </w:t>
      </w:r>
      <w:r w:rsidR="00B2130A" w:rsidRPr="00B2130A">
        <w:rPr>
          <w:rFonts w:ascii="Courier New" w:hAnsi="Courier New" w:cs="Courier New"/>
          <w:b/>
          <w:i/>
          <w:sz w:val="16"/>
        </w:rPr>
        <w:t>&lt;List p</w:t>
      </w:r>
      <w:r w:rsidRPr="00B2130A">
        <w:rPr>
          <w:rFonts w:ascii="Courier New" w:hAnsi="Courier New" w:cs="Courier New"/>
          <w:b/>
          <w:i/>
          <w:sz w:val="16"/>
        </w:rPr>
        <w:t>rovided SenderReceiverInterface's getter/setter methods</w:t>
      </w:r>
      <w:r w:rsidR="00B2130A" w:rsidRPr="00B2130A">
        <w:rPr>
          <w:rFonts w:ascii="Courier New" w:hAnsi="Courier New" w:cs="Courier New"/>
          <w:b/>
          <w:i/>
          <w:sz w:val="16"/>
        </w:rPr>
        <w:t>&gt;</w:t>
      </w:r>
    </w:p>
    <w:p w:rsidR="00C2772B" w:rsidRPr="00C2772B" w:rsidRDefault="00C2772B" w:rsidP="00C221DF">
      <w:pPr>
        <w:jc w:val="left"/>
        <w:rPr>
          <w:rFonts w:ascii="Courier New" w:hAnsi="Courier New" w:cs="Courier New"/>
          <w:sz w:val="16"/>
        </w:rPr>
      </w:pPr>
      <w:r w:rsidRPr="00C2772B">
        <w:rPr>
          <w:rFonts w:ascii="Courier New" w:hAnsi="Courier New" w:cs="Courier New"/>
          <w:sz w:val="16"/>
        </w:rPr>
        <w:t xml:space="preserve">   </w:t>
      </w:r>
    </w:p>
    <w:p w:rsidR="00C2772B" w:rsidRPr="00954EC4" w:rsidRDefault="00C2772B" w:rsidP="00C221DF">
      <w:pPr>
        <w:jc w:val="left"/>
        <w:rPr>
          <w:rFonts w:ascii="Courier New" w:hAnsi="Courier New" w:cs="Courier New"/>
          <w:b/>
          <w:i/>
          <w:sz w:val="16"/>
        </w:rPr>
      </w:pPr>
      <w:r w:rsidRPr="00954EC4">
        <w:rPr>
          <w:rFonts w:ascii="Courier New" w:hAnsi="Courier New" w:cs="Courier New"/>
          <w:b/>
          <w:i/>
          <w:sz w:val="16"/>
        </w:rPr>
        <w:t xml:space="preserve">    </w:t>
      </w:r>
      <w:r w:rsidR="00954EC4" w:rsidRPr="00954EC4">
        <w:rPr>
          <w:rFonts w:ascii="Courier New" w:hAnsi="Courier New" w:cs="Courier New"/>
          <w:b/>
          <w:i/>
          <w:sz w:val="16"/>
        </w:rPr>
        <w:t>&lt;List r</w:t>
      </w:r>
      <w:r w:rsidRPr="00954EC4">
        <w:rPr>
          <w:rFonts w:ascii="Courier New" w:hAnsi="Courier New" w:cs="Courier New"/>
          <w:b/>
          <w:i/>
          <w:sz w:val="16"/>
        </w:rPr>
        <w:t>equired SenderReceiverInterface's</w:t>
      </w:r>
      <w:r w:rsidR="00954EC4" w:rsidRPr="00954EC4">
        <w:rPr>
          <w:rFonts w:ascii="Courier New" w:hAnsi="Courier New" w:cs="Courier New"/>
          <w:b/>
          <w:i/>
          <w:sz w:val="16"/>
        </w:rPr>
        <w:t xml:space="preserve"> getter/setter methods&gt;</w:t>
      </w:r>
    </w:p>
    <w:p w:rsidR="00C2772B" w:rsidRPr="00C2772B" w:rsidRDefault="00C2772B" w:rsidP="00C221DF">
      <w:pPr>
        <w:jc w:val="left"/>
        <w:rPr>
          <w:rFonts w:ascii="Courier New" w:hAnsi="Courier New" w:cs="Courier New"/>
          <w:sz w:val="16"/>
        </w:rPr>
      </w:pPr>
    </w:p>
    <w:p w:rsidR="00C2772B" w:rsidRPr="009136F0" w:rsidRDefault="00C2772B" w:rsidP="00C221DF">
      <w:pPr>
        <w:jc w:val="left"/>
        <w:rPr>
          <w:rFonts w:ascii="Courier New" w:hAnsi="Courier New" w:cs="Courier New"/>
          <w:b/>
          <w:i/>
          <w:sz w:val="16"/>
        </w:rPr>
      </w:pPr>
      <w:r w:rsidRPr="009136F0">
        <w:rPr>
          <w:rFonts w:ascii="Courier New" w:hAnsi="Courier New" w:cs="Courier New"/>
          <w:b/>
          <w:i/>
          <w:sz w:val="16"/>
        </w:rPr>
        <w:t xml:space="preserve">    </w:t>
      </w:r>
      <w:r w:rsidR="009136F0" w:rsidRPr="009136F0">
        <w:rPr>
          <w:rFonts w:ascii="Courier New" w:hAnsi="Courier New" w:cs="Courier New"/>
          <w:b/>
          <w:i/>
          <w:sz w:val="16"/>
        </w:rPr>
        <w:t xml:space="preserve">&lt;List </w:t>
      </w:r>
      <w:r w:rsidRPr="009136F0">
        <w:rPr>
          <w:rFonts w:ascii="Courier New" w:hAnsi="Courier New" w:cs="Courier New"/>
          <w:b/>
          <w:i/>
          <w:sz w:val="16"/>
        </w:rPr>
        <w:t>ClientServerInterface's required methods</w:t>
      </w:r>
      <w:r w:rsidR="009136F0" w:rsidRPr="009136F0">
        <w:rPr>
          <w:rFonts w:ascii="Courier New" w:hAnsi="Courier New" w:cs="Courier New"/>
          <w:b/>
          <w:i/>
          <w:sz w:val="16"/>
        </w:rPr>
        <w:t>&gt;</w:t>
      </w:r>
    </w:p>
    <w:p w:rsidR="00C2772B" w:rsidRPr="00C2772B" w:rsidRDefault="00C2772B" w:rsidP="00C221DF">
      <w:pPr>
        <w:jc w:val="left"/>
        <w:rPr>
          <w:rFonts w:ascii="Courier New" w:hAnsi="Courier New" w:cs="Courier New"/>
          <w:sz w:val="16"/>
        </w:rPr>
      </w:pPr>
    </w:p>
    <w:p w:rsidR="00C2772B" w:rsidRDefault="00C2772B" w:rsidP="00C221DF">
      <w:pPr>
        <w:jc w:val="left"/>
        <w:rPr>
          <w:rFonts w:ascii="Courier New" w:hAnsi="Courier New" w:cs="Courier New"/>
          <w:sz w:val="16"/>
        </w:rPr>
      </w:pPr>
      <w:r w:rsidRPr="00C2772B">
        <w:rPr>
          <w:rFonts w:ascii="Courier New" w:hAnsi="Courier New" w:cs="Courier New"/>
          <w:sz w:val="16"/>
        </w:rPr>
        <w:t>#endif   // I_</w:t>
      </w:r>
      <w:r w:rsidR="00B735E0" w:rsidRPr="004675CA">
        <w:rPr>
          <w:rFonts w:ascii="Courier New" w:hAnsi="Courier New" w:cs="Courier New"/>
          <w:b/>
          <w:i/>
          <w:sz w:val="16"/>
        </w:rPr>
        <w:t>&lt;component name&gt;</w:t>
      </w:r>
      <w:r w:rsidRPr="00C2772B">
        <w:rPr>
          <w:rFonts w:ascii="Courier New" w:hAnsi="Courier New" w:cs="Courier New"/>
          <w:sz w:val="16"/>
        </w:rPr>
        <w:t>_H</w:t>
      </w:r>
    </w:p>
    <w:p w:rsidR="00E50FD3" w:rsidRDefault="00E50FD3" w:rsidP="00C221DF">
      <w:pPr>
        <w:jc w:val="left"/>
        <w:rPr>
          <w:rFonts w:ascii="Courier New" w:hAnsi="Courier New" w:cs="Courier New"/>
          <w:sz w:val="16"/>
        </w:rPr>
      </w:pPr>
    </w:p>
    <w:p w:rsidR="00E50FD3" w:rsidRPr="00C2772B" w:rsidRDefault="00675A4C" w:rsidP="00A930EA">
      <w:pPr>
        <w:pStyle w:val="ListParagraph"/>
        <w:numPr>
          <w:ilvl w:val="0"/>
          <w:numId w:val="14"/>
        </w:numPr>
      </w:pPr>
      <w:r>
        <w:t xml:space="preserve">RteComponentImplementation - </w:t>
      </w:r>
      <w:r w:rsidR="00E50FD3">
        <w:t>&lt;component name&gt;.c: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Company:      Personal use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Copyright:    GPL v3</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Project:      RTE Simualation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Language:     ANSI-C</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   Component:    [aComponent.name.toUpper()/]</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w:t>
      </w:r>
    </w:p>
    <w:p w:rsid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093712" w:rsidRPr="00E50FD3" w:rsidRDefault="00093712"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Body Identification</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Default="00E50FD3" w:rsidP="00E50FD3">
      <w:pPr>
        <w:jc w:val="left"/>
        <w:rPr>
          <w:rFonts w:ascii="Courier New" w:hAnsi="Courier New" w:cs="Courier New"/>
          <w:b/>
          <w:i/>
          <w:sz w:val="16"/>
        </w:rPr>
      </w:pPr>
      <w:r w:rsidRPr="00E50FD3">
        <w:rPr>
          <w:rFonts w:ascii="Courier New" w:hAnsi="Courier New" w:cs="Courier New"/>
          <w:sz w:val="16"/>
          <w:szCs w:val="16"/>
        </w:rPr>
        <w:t xml:space="preserve">#define </w:t>
      </w:r>
      <w:r w:rsidR="00752F51" w:rsidRPr="004675CA">
        <w:rPr>
          <w:rFonts w:ascii="Courier New" w:hAnsi="Courier New" w:cs="Courier New"/>
          <w:b/>
          <w:i/>
          <w:sz w:val="16"/>
        </w:rPr>
        <w:t>&lt;component name&gt;</w:t>
      </w:r>
    </w:p>
    <w:p w:rsidR="00752F51" w:rsidRPr="00E50FD3" w:rsidRDefault="00752F51"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Included files to resolve specific definitions in this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&lt;system_file_name.h&gt;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#include "project_file_name.h"</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6236A9" w:rsidRDefault="00E50FD3" w:rsidP="00E50FD3">
      <w:pPr>
        <w:jc w:val="left"/>
        <w:rPr>
          <w:rFonts w:ascii="Courier New" w:hAnsi="Courier New" w:cs="Courier New"/>
          <w:b/>
          <w:i/>
          <w:sz w:val="16"/>
        </w:rPr>
      </w:pPr>
      <w:r w:rsidRPr="00E50FD3">
        <w:rPr>
          <w:rFonts w:ascii="Courier New" w:hAnsi="Courier New" w:cs="Courier New"/>
          <w:sz w:val="16"/>
          <w:szCs w:val="16"/>
        </w:rPr>
        <w:t xml:space="preserve">#include </w:t>
      </w:r>
      <w:r w:rsidR="00AC6834">
        <w:rPr>
          <w:rFonts w:ascii="Courier New" w:hAnsi="Courier New" w:cs="Courier New"/>
          <w:sz w:val="16"/>
          <w:szCs w:val="16"/>
        </w:rPr>
        <w:t>\</w:t>
      </w:r>
      <w:r w:rsidRPr="00E50FD3">
        <w:rPr>
          <w:rFonts w:ascii="Courier New" w:hAnsi="Courier New" w:cs="Courier New"/>
          <w:sz w:val="16"/>
          <w:szCs w:val="16"/>
        </w:rPr>
        <w:t>&lt;rte_</w:t>
      </w:r>
      <w:r w:rsidR="006236A9" w:rsidRPr="004675CA">
        <w:rPr>
          <w:rFonts w:ascii="Courier New" w:hAnsi="Courier New" w:cs="Courier New"/>
          <w:b/>
          <w:i/>
          <w:sz w:val="16"/>
        </w:rPr>
        <w:t>&lt;component name&gt;</w:t>
      </w:r>
      <w:r w:rsidRPr="00E50FD3">
        <w:rPr>
          <w:rFonts w:ascii="Courier New" w:hAnsi="Courier New" w:cs="Courier New"/>
          <w:sz w:val="16"/>
          <w:szCs w:val="16"/>
        </w:rPr>
        <w:t>.h</w:t>
      </w:r>
      <w:r w:rsidR="00AC6834">
        <w:rPr>
          <w:rFonts w:ascii="Courier New" w:hAnsi="Courier New" w:cs="Courier New"/>
          <w:sz w:val="16"/>
          <w:szCs w:val="16"/>
        </w:rPr>
        <w:t>\</w:t>
      </w:r>
      <w:r w:rsidRPr="00E50FD3">
        <w:rPr>
          <w:rFonts w:ascii="Courier New" w:hAnsi="Courier New" w:cs="Courier New"/>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EXPORTED FUNCTIONS ===============================</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p>
    <w:p w:rsidR="00E50FD3" w:rsidRPr="007E5E4F" w:rsidRDefault="00E50FD3" w:rsidP="00E50FD3">
      <w:pPr>
        <w:jc w:val="left"/>
        <w:rPr>
          <w:rFonts w:ascii="Courier New" w:hAnsi="Courier New" w:cs="Courier New"/>
          <w:b/>
          <w:i/>
          <w:sz w:val="16"/>
          <w:szCs w:val="16"/>
        </w:rPr>
      </w:pPr>
      <w:r w:rsidRPr="007E5E4F">
        <w:rPr>
          <w:rFonts w:ascii="Courier New" w:hAnsi="Courier New" w:cs="Courier New"/>
          <w:b/>
          <w:i/>
          <w:sz w:val="16"/>
          <w:szCs w:val="16"/>
        </w:rPr>
        <w:t xml:space="preserve">    </w:t>
      </w:r>
      <w:r w:rsidR="007E5E4F" w:rsidRPr="007E5E4F">
        <w:rPr>
          <w:rFonts w:ascii="Courier New" w:hAnsi="Courier New" w:cs="Courier New"/>
          <w:b/>
          <w:i/>
          <w:sz w:val="16"/>
          <w:szCs w:val="16"/>
        </w:rPr>
        <w:t xml:space="preserve">&lt;List </w:t>
      </w:r>
      <w:r w:rsidRPr="007E5E4F">
        <w:rPr>
          <w:rFonts w:ascii="Courier New" w:hAnsi="Courier New" w:cs="Courier New"/>
          <w:b/>
          <w:i/>
          <w:sz w:val="16"/>
          <w:szCs w:val="16"/>
        </w:rPr>
        <w:t>ClientServerInterface's provided methods implementation</w:t>
      </w:r>
      <w:r w:rsidR="007E5E4F" w:rsidRPr="007E5E4F">
        <w:rPr>
          <w:rFonts w:ascii="Courier New" w:hAnsi="Courier New" w:cs="Courier New"/>
          <w:b/>
          <w:i/>
          <w:sz w:val="16"/>
          <w:szCs w:val="16"/>
        </w:rPr>
        <w:t>&gt;</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lastRenderedPageBreak/>
        <w:t>//  [EXPORTED_FUNCTIONS_END]</w:t>
      </w:r>
    </w:p>
    <w:p w:rsidR="00E50FD3" w:rsidRPr="00E50FD3" w:rsidRDefault="00E50FD3" w:rsidP="00E50FD3">
      <w:pPr>
        <w:jc w:val="left"/>
        <w:rPr>
          <w:rFonts w:ascii="Courier New" w:hAnsi="Courier New" w:cs="Courier New"/>
          <w:sz w:val="16"/>
          <w:szCs w:val="16"/>
        </w:rPr>
      </w:pP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 End of file</w:t>
      </w:r>
    </w:p>
    <w:p w:rsidR="00E50FD3" w:rsidRPr="00E50FD3" w:rsidRDefault="00E50FD3" w:rsidP="00E50FD3">
      <w:pPr>
        <w:jc w:val="left"/>
        <w:rPr>
          <w:rFonts w:ascii="Courier New" w:hAnsi="Courier New" w:cs="Courier New"/>
          <w:sz w:val="16"/>
          <w:szCs w:val="16"/>
        </w:rPr>
      </w:pPr>
      <w:r w:rsidRPr="00E50FD3">
        <w:rPr>
          <w:rFonts w:ascii="Courier New" w:hAnsi="Courier New" w:cs="Courier New"/>
          <w:sz w:val="16"/>
          <w:szCs w:val="16"/>
        </w:rPr>
        <w:t>//------------------------------------------------------------------------------</w:t>
      </w:r>
    </w:p>
    <w:p w:rsidR="00285166" w:rsidRPr="002925D3" w:rsidRDefault="00285166">
      <w:pPr>
        <w:spacing w:after="0"/>
        <w:jc w:val="left"/>
      </w:pPr>
    </w:p>
    <w:p w:rsidR="00DC3DAB" w:rsidRPr="00A11A15" w:rsidRDefault="00DC3DAB" w:rsidP="00DC3DAB">
      <w:pPr>
        <w:pStyle w:val="Appendix"/>
      </w:pPr>
      <w:bookmarkStart w:id="1628" w:name="_Ref398215538"/>
      <w:bookmarkStart w:id="1629" w:name="_Toc412060312"/>
      <w:r w:rsidRPr="002925D3">
        <w:rPr>
          <w:lang w:val="bg-BG"/>
        </w:rPr>
        <w:t xml:space="preserve">Легенда на диаграмите за </w:t>
      </w:r>
      <w:r w:rsidR="00A11A15" w:rsidRPr="002925D3">
        <w:rPr>
          <w:lang w:val="bg-BG"/>
        </w:rPr>
        <w:t>работни процеси</w:t>
      </w:r>
      <w:bookmarkEnd w:id="1628"/>
      <w:bookmarkEnd w:id="1629"/>
    </w:p>
    <w:p w:rsidR="00A11A15" w:rsidRDefault="00A11A15" w:rsidP="00A11A15">
      <w:pPr>
        <w:keepNext/>
        <w:jc w:val="center"/>
      </w:pPr>
      <w:r>
        <w:rPr>
          <w:noProof/>
          <w:lang w:val="en-US" w:eastAsia="en-US"/>
        </w:rPr>
        <w:drawing>
          <wp:inline distT="0" distB="0" distL="0" distR="0" wp14:anchorId="4A47CB44" wp14:editId="3F4DD3E2">
            <wp:extent cx="3877294" cy="3382872"/>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889382" cy="3393418"/>
                    </a:xfrm>
                    <a:prstGeom prst="rect">
                      <a:avLst/>
                    </a:prstGeom>
                  </pic:spPr>
                </pic:pic>
              </a:graphicData>
            </a:graphic>
          </wp:inline>
        </w:drawing>
      </w:r>
    </w:p>
    <w:p w:rsidR="00D068A5" w:rsidRDefault="00A11A15" w:rsidP="00D068A5">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74</w:t>
      </w:r>
      <w:r w:rsidR="00E73236">
        <w:rPr>
          <w:noProof/>
        </w:rPr>
        <w:fldChar w:fldCharType="end"/>
      </w:r>
      <w:r>
        <w:t xml:space="preserve"> (Легенда на диаграма за работни процеси)</w:t>
      </w:r>
    </w:p>
    <w:p w:rsidR="00FA2136" w:rsidRPr="002925D3" w:rsidRDefault="00D068A5">
      <w:pPr>
        <w:spacing w:after="0"/>
        <w:jc w:val="left"/>
        <w:sectPr w:rsidR="00FA2136" w:rsidRPr="002925D3" w:rsidSect="0035776A">
          <w:type w:val="continuous"/>
          <w:pgSz w:w="11906" w:h="16838"/>
          <w:pgMar w:top="1440" w:right="1800" w:bottom="1440" w:left="1800" w:header="708" w:footer="708" w:gutter="0"/>
          <w:cols w:space="708"/>
          <w:docGrid w:linePitch="360"/>
        </w:sectPr>
      </w:pPr>
      <w:r>
        <w:br w:type="page"/>
      </w:r>
    </w:p>
    <w:p w:rsidR="00EB7F15" w:rsidRPr="00D068A5" w:rsidRDefault="00EB7F15" w:rsidP="00EB7F15">
      <w:pPr>
        <w:pStyle w:val="Appendix"/>
      </w:pPr>
      <w:bookmarkStart w:id="1630" w:name="_Ref398218703"/>
      <w:bookmarkStart w:id="1631" w:name="_Toc412060313"/>
      <w:r w:rsidRPr="002925D3">
        <w:rPr>
          <w:lang w:val="bg-BG"/>
        </w:rPr>
        <w:lastRenderedPageBreak/>
        <w:t>Карта на работните процеси</w:t>
      </w:r>
      <w:bookmarkEnd w:id="1630"/>
      <w:bookmarkEnd w:id="1631"/>
    </w:p>
    <w:p w:rsidR="00A8427C" w:rsidRDefault="00D068A5" w:rsidP="00A8427C">
      <w:pPr>
        <w:keepNext/>
        <w:jc w:val="center"/>
      </w:pPr>
      <w:r>
        <w:rPr>
          <w:noProof/>
          <w:lang w:val="en-US" w:eastAsia="en-US"/>
        </w:rPr>
        <w:drawing>
          <wp:inline distT="0" distB="0" distL="0" distR="0" wp14:anchorId="27C65953" wp14:editId="7F5D7EEB">
            <wp:extent cx="5783283" cy="405818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00469" cy="4070244"/>
                    </a:xfrm>
                    <a:prstGeom prst="rect">
                      <a:avLst/>
                    </a:prstGeom>
                  </pic:spPr>
                </pic:pic>
              </a:graphicData>
            </a:graphic>
          </wp:inline>
        </w:drawing>
      </w:r>
    </w:p>
    <w:p w:rsidR="00933D63" w:rsidRDefault="00A8427C" w:rsidP="00933D63">
      <w:pPr>
        <w:pStyle w:val="Caption"/>
        <w:jc w:val="center"/>
      </w:pPr>
      <w:r>
        <w:t xml:space="preserve">Фигура </w:t>
      </w:r>
      <w:r w:rsidR="00E73236">
        <w:fldChar w:fldCharType="begin"/>
      </w:r>
      <w:r w:rsidR="00E73236">
        <w:instrText xml:space="preserve"> SEQ Фигура \* ARABIC </w:instrText>
      </w:r>
      <w:r w:rsidR="00E73236">
        <w:fldChar w:fldCharType="separate"/>
      </w:r>
      <w:r w:rsidR="00245837">
        <w:rPr>
          <w:noProof/>
        </w:rPr>
        <w:t>75</w:t>
      </w:r>
      <w:r w:rsidR="00E73236">
        <w:rPr>
          <w:noProof/>
        </w:rPr>
        <w:fldChar w:fldCharType="end"/>
      </w:r>
      <w:r>
        <w:t xml:space="preserve"> (Карта на работните процеси)</w:t>
      </w:r>
    </w:p>
    <w:p w:rsidR="00933D63" w:rsidRDefault="00933D63" w:rsidP="00933D63">
      <w:pPr>
        <w:pStyle w:val="Caption"/>
        <w:jc w:val="center"/>
      </w:pPr>
    </w:p>
    <w:p w:rsidR="00933D63" w:rsidRPr="002925D3" w:rsidRDefault="00933D63" w:rsidP="00933D63">
      <w:pPr>
        <w:sectPr w:rsidR="00933D63" w:rsidRPr="002925D3" w:rsidSect="00FA2136">
          <w:pgSz w:w="16838" w:h="11906" w:orient="landscape"/>
          <w:pgMar w:top="1800" w:right="1440" w:bottom="1800" w:left="1440" w:header="708" w:footer="708" w:gutter="0"/>
          <w:cols w:space="708"/>
          <w:docGrid w:linePitch="360"/>
        </w:sectPr>
      </w:pPr>
    </w:p>
    <w:p w:rsidR="00102960" w:rsidRDefault="00933D63" w:rsidP="00933D63">
      <w:pPr>
        <w:pStyle w:val="Appendix"/>
      </w:pPr>
      <w:bookmarkStart w:id="1632" w:name="_Ref411013701"/>
      <w:bookmarkStart w:id="1633" w:name="_Toc412060314"/>
      <w:r w:rsidRPr="002925D3">
        <w:rPr>
          <w:lang w:val="bg-BG"/>
        </w:rPr>
        <w:lastRenderedPageBreak/>
        <w:t>Резултати от изпълнението на модулните тестове</w:t>
      </w:r>
      <w:bookmarkEnd w:id="1632"/>
      <w:bookmarkEnd w:id="1633"/>
    </w:p>
    <w:tbl>
      <w:tblPr>
        <w:tblStyle w:val="TableContemporary"/>
        <w:tblW w:w="10980" w:type="dxa"/>
        <w:tblInd w:w="-1152" w:type="dxa"/>
        <w:tblLayout w:type="fixed"/>
        <w:tblLook w:val="0000" w:firstRow="0" w:lastRow="0" w:firstColumn="0" w:lastColumn="0" w:noHBand="0" w:noVBand="0"/>
      </w:tblPr>
      <w:tblGrid>
        <w:gridCol w:w="2970"/>
        <w:gridCol w:w="7200"/>
        <w:gridCol w:w="810"/>
      </w:tblGrid>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b/>
                <w:i/>
                <w:sz w:val="20"/>
                <w:lang w:eastAsia="en-US"/>
              </w:rPr>
            </w:pPr>
            <w:r w:rsidRPr="00ED7E6C">
              <w:rPr>
                <w:rFonts w:cs="Times New Roman"/>
                <w:b/>
                <w:i/>
                <w:sz w:val="20"/>
                <w:lang w:eastAsia="en-US"/>
              </w:rPr>
              <w:t>Test Case</w:t>
            </w:r>
          </w:p>
        </w:tc>
        <w:tc>
          <w:tcPr>
            <w:tcW w:w="7200" w:type="dxa"/>
          </w:tcPr>
          <w:p w:rsidR="00933D63" w:rsidRPr="00ED7E6C" w:rsidRDefault="00933D63" w:rsidP="00ED7E6C">
            <w:pPr>
              <w:jc w:val="left"/>
              <w:rPr>
                <w:rFonts w:cs="Times New Roman"/>
                <w:b/>
                <w:i/>
                <w:sz w:val="20"/>
                <w:lang w:eastAsia="en-US"/>
              </w:rPr>
            </w:pPr>
            <w:r w:rsidRPr="00ED7E6C">
              <w:rPr>
                <w:rFonts w:cs="Times New Roman"/>
                <w:b/>
                <w:i/>
                <w:sz w:val="20"/>
                <w:lang w:eastAsia="en-US"/>
              </w:rPr>
              <w:t>Package/Module/TestClass</w:t>
            </w:r>
          </w:p>
        </w:tc>
        <w:tc>
          <w:tcPr>
            <w:tcW w:w="810" w:type="dxa"/>
          </w:tcPr>
          <w:p w:rsidR="00933D63" w:rsidRPr="00ED7E6C" w:rsidRDefault="00933D63" w:rsidP="00ED7E6C">
            <w:pPr>
              <w:jc w:val="center"/>
              <w:rPr>
                <w:rFonts w:cs="Times New Roman"/>
                <w:b/>
                <w:i/>
                <w:sz w:val="20"/>
                <w:lang w:eastAsia="en-US"/>
              </w:rPr>
            </w:pPr>
            <w:r w:rsidRPr="00ED7E6C">
              <w:rPr>
                <w:rFonts w:cs="Times New Roman"/>
                <w:b/>
                <w:i/>
                <w:sz w:val="20"/>
                <w:lang w:eastAsia="en-US"/>
              </w:rPr>
              <w:t>Status</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test_set_itsBaseFileParserList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(testgen.Base.Analyzer.BaseAnalyzer_test.BaseAnalyzerTest)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test_scan</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(testgen.Base.Analyzer.IAnalyzer_test.IAnalyzerTest)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(testgen.Base.Infrastructure.AEModel_test.AEModelTest)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test_addElement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test_set_itsAEPackageList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(testgen.Base.Infrastructure.AEPackage_test.AEPackageTest)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test_getInfrastructureFactory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test_getPortInterfaceFactory</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test_set_itsSuccessor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(testgen.Base.Infrastructure.FactoryProvider_test.FactoryProviderTest)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test_set_Name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(testgen.Base.Infrastructure.Identifiable_test.IdentifiableTest)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test_getAEModel</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test_getRootPackageList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(testgen.Base.Infrastructure.InfrastructureFactory_test.InfrastructureFactoryTest)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test_set_itsParentPackage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(testgen.Base.Infrastructure.PackageableElement_test.PackageableElementTest)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test_convert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test_getXMIBaseDataType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test_importAEPackage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test_importBaseInterfaces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test_importClientServerInterface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test_importInterfaces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test_importSenderReceiverInterface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test_importTypes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(testgen.Base.ModelConverter.XMIConverter_test.XMIConverterTest)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test_get_fileFilterCriteria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test_set_itsBasePortCriteriaList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(testgen.Base.Parser.BaseFileParser_test.BaseFileParserTest)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test_fileFilter</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test_fulfillComponentData</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(testgen.Base.Parser.IFileParser_test.IFileParserTest)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(testgen.Base.Parser.IPortCriteria_test.IPortCriteriaTest)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(testgen.Base.SwComponent.Components.BaseComponent_test.BaseComponentTest)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test_findComponent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test_getBaseComponent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(testgen.Base.SwComponent.Components.ComponentFactory_test.ComponentFactoryTest)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test_addPort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test_getFileList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(testgen.Base.SwComponent.Components.IComponent_test.IComponentTest)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test_set_maxNumberOfElements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(testgen.Base.SwComponent.Datatype.ArrayDataType_test.ArrayDataTypeTest)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test_getArrayDataType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(testgen.Base.SwComponent.Datatype.DataTypeFactory_test.DataTypeFactoryTest)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test_get_itsOperationList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(testgen.Base.SwComponent.PortInterface.ClientServerInterface_test.ClientServerInterfaceTest)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(testgen.Base.SwComponent.PortInterface.DataElement_test.DataElementTest)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(testgen.Base.SwComponent.PortInterface.IPort_test.IPortTest)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test_set_itsParamList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(testgen.Base.SwComponent.PortInterface.Operation_test.OperationTest)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test_set_itsDataType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(testgen.Base.SwComponent.PortInterface.ParamData_test.ParamDataTest)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test_getAbstractPortInterface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test_getClientServerIf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test_getSenderReceiverIf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test_get_itsIPortInterfaceMap</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(testgen.Base.SwComponent.PortInterface.PortInterfaceFactory_test.PortInterfaceFactoryTest)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(testgen.Base.SwComponent.PortInterface.ProvidedPort_test.ProvidedPortTest)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test_setInterface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(testgen.Base.SwComponent.PortInterface.RequiredPort_test.RequiredPortTest)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test_set_itsDataElementList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(testgen.Base.SwComponent.PortInterface.SenderReceiverInterface_test.SenderReceiverInterfaceTest)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test_getStkS8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test_getStkU16</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test_getStkU32</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test_getStkU8</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test_getStkVoid</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(testgen.Specific.STK.StkDataTypes.StkDataTypeFactory_test.StkDataTypeFactoryTest)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(testgen.Specific.STK.StkDataTypes.StkS16_test.StkS16Test)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(testgen.Specific.STK.StkDataTypes.StkS32_test.StkS32Test)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(testgen.Specific.STK.StkDataTypes.StkS8_test.StkS8Test)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(testgen.Specific.STK.StkDataTypes.StkU16_test.StkU16Test)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(testgen.Specific.STK.StkDataTypes.StkU1_test.StkU1Test)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(testgen.Specific.STK.StkDataTypes.StkU32_test.StkU32Test)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(testgen.Specific.STK.StkDataTypes.StkU8_test.StkU8Test)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(testgen.Specific.STK.StkDataTypes.StkVoid_test.StkVoidTest)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(testgen.Specific.STK.StkParser.StkCFileCriteria.StkCFileReqDATControlCriteria_test.StkCFileReqDATControlCriteriaTest)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(testgen.Specific.STK.StkParser.StkCFileCriteria.StkCFileReqReadDataCriteria_test.StkCFileReqReadDataCriteriaTest)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(testgen.Specific.STK.StkParser.StkCFileCriteria.StkCFileReqReadTOSSignalCriteria_test.StkCFileReqReadTOSSignalCriteriaTest)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(testgen.Specific.STK.StkParser.StkCFileCriteria.StkCFileReqWriteDataCriteria_test.StkCFileReqWriteDataCriteriaTest)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(testgen.Specific.STK.StkParser.StkCFileCriteria.StkCFileReqWriteTOSSignalCriteria_test.StkCFileReqWriteTOSSignalCriteriaTest)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(testgen.Specific.STK.StkParser.StkCFileCriteria.StkCHeaderProvDATControlCriteria_test.StkCHeaderProvDATControlCriteriaTest)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(testgen.Specific.STK.StkParser.StkCFileCriteria.StkCHeaderProvReadDataCriteria_test.StkCHeaderProvReadDataCriteriaTest)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lastRenderedPageBreak/>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(testgen.Specific.STK.StkParser.StkCFileCriteria.StkCHeaderProvWriteDataCriteria_test.StkCHeaderProvWriteDataCriteriaTest)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(testgen.Specific.STK.StkParser.StkJilFileCriteria.StkJilComponentCriteria_test.StkJilComponentCriteriaTest)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(testgen.Specific.STK.StkParser.StkJilFileCriteria.StkJilDataCriteria_test.StkJilDataCriteriaTest)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(testgen.Specific.STK.StkParser.StkJilFileCriteria.StkJilOnCotrolCriteria_test.StkJilOnControlCriteriaTest)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(testgen.Specific.STK.StkParser.StkJilFileCriteria.StkJilProdControlCriteria_test.StkJilProdControlCriteriaTest)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test_execute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(testgen.Specific.STK.StkParser.StkJilFileCriteria.StkJilTOSSignalCriteria_test.StkJilTOSSignalCriteriaTest)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(testgen.Specific.STK.StkParser.StkCHeaderFileParser_test.StkCHeaderFileParserTest)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(testgen.Specific.STK.StkParser.StkCImplFileParser_test.StkCImpFileParserTest)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test_getComponentNameList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test_removeComment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test_updateComponent</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(testgen.Specific.STK.StkParser.StkFileParser_test.StkFileParserTest)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test_preprocessFile</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(testgen.Specific.STK.StkParser.StkJilFileParser_test.StkJilFileParserTest)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test_extractLevelOneBlock</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test_registerAccessModes</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(testgen.Specific.STK.StkParser.StkPortCriteria_test.StkPortCriteriaTest)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(testgen.Specific.STK.StkPortInterfaces.StkControlIf_test.StkControlIfTest)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(testgen.Specific.STK.StkPortInterfaces.StkDATControlIf_test.StkDATControlIfTest)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test_getStkDATControlIf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100000" w:firstRow="0" w:lastRow="0" w:firstColumn="0" w:lastColumn="0" w:oddVBand="0" w:evenVBand="0" w:oddHBand="1" w:evenHBand="0"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test_getStkTOSSignalIf</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(testgen.Specific.STK.StkPortInterfaces.StkPortInterfaceFactory_test.StkPortInterfaceFactoryTest)</w:t>
            </w:r>
          </w:p>
        </w:tc>
        <w:tc>
          <w:tcPr>
            <w:tcW w:w="810" w:type="dxa"/>
          </w:tcPr>
          <w:p w:rsidR="00933D63" w:rsidRPr="00ED7E6C" w:rsidRDefault="00933D63" w:rsidP="00ED7E6C">
            <w:pPr>
              <w:jc w:val="center"/>
              <w:rPr>
                <w:rFonts w:cs="Times New Roman"/>
                <w:sz w:val="20"/>
                <w:lang w:eastAsia="en-US"/>
              </w:rPr>
            </w:pPr>
            <w:r w:rsidRPr="00ED7E6C">
              <w:rPr>
                <w:rFonts w:cs="Times New Roman"/>
                <w:sz w:val="20"/>
                <w:lang w:eastAsia="en-US"/>
              </w:rPr>
              <w:t>ok</w:t>
            </w:r>
          </w:p>
        </w:tc>
      </w:tr>
      <w:tr w:rsidR="00C94CA5" w:rsidRPr="00ED7E6C" w:rsidTr="00C94CA5">
        <w:trPr>
          <w:cnfStyle w:val="000000010000" w:firstRow="0" w:lastRow="0" w:firstColumn="0" w:lastColumn="0" w:oddVBand="0" w:evenVBand="0" w:oddHBand="0" w:evenHBand="1" w:firstRowFirstColumn="0" w:firstRowLastColumn="0" w:lastRowFirstColumn="0" w:lastRowLastColumn="0"/>
          <w:trHeight w:val="242"/>
        </w:trPr>
        <w:tc>
          <w:tcPr>
            <w:tcW w:w="2970" w:type="dxa"/>
          </w:tcPr>
          <w:p w:rsidR="00933D63" w:rsidRPr="00ED7E6C" w:rsidRDefault="00933D63" w:rsidP="00933D63">
            <w:pPr>
              <w:rPr>
                <w:rFonts w:cs="Times New Roman"/>
                <w:sz w:val="20"/>
                <w:lang w:eastAsia="en-US"/>
              </w:rPr>
            </w:pPr>
            <w:r w:rsidRPr="00ED7E6C">
              <w:rPr>
                <w:rFonts w:cs="Times New Roman"/>
                <w:sz w:val="20"/>
                <w:lang w:eastAsia="en-US"/>
              </w:rPr>
              <w:t>test___init__</w:t>
            </w:r>
          </w:p>
        </w:tc>
        <w:tc>
          <w:tcPr>
            <w:tcW w:w="7200" w:type="dxa"/>
          </w:tcPr>
          <w:p w:rsidR="00933D63" w:rsidRPr="00ED7E6C" w:rsidRDefault="00933D63" w:rsidP="00ED7E6C">
            <w:pPr>
              <w:jc w:val="left"/>
              <w:rPr>
                <w:rFonts w:cs="Times New Roman"/>
                <w:sz w:val="20"/>
                <w:lang w:eastAsia="en-US"/>
              </w:rPr>
            </w:pPr>
            <w:r w:rsidRPr="00ED7E6C">
              <w:rPr>
                <w:rFonts w:cs="Times New Roman"/>
                <w:sz w:val="20"/>
                <w:lang w:eastAsia="en-US"/>
              </w:rPr>
              <w:t>(testgen.Specific.STK.StkPortInterfaces.StkTOSSignalIf_test.StkTOSSignalIfTest)</w:t>
            </w:r>
          </w:p>
        </w:tc>
        <w:tc>
          <w:tcPr>
            <w:tcW w:w="810" w:type="dxa"/>
          </w:tcPr>
          <w:p w:rsidR="00933D63" w:rsidRPr="00ED7E6C" w:rsidRDefault="00933D63" w:rsidP="008650E4">
            <w:pPr>
              <w:keepNext/>
              <w:jc w:val="center"/>
              <w:rPr>
                <w:rFonts w:cs="Times New Roman"/>
                <w:sz w:val="20"/>
                <w:lang w:eastAsia="en-US"/>
              </w:rPr>
            </w:pPr>
            <w:r w:rsidRPr="00ED7E6C">
              <w:rPr>
                <w:rFonts w:cs="Times New Roman"/>
                <w:sz w:val="20"/>
                <w:lang w:eastAsia="en-US"/>
              </w:rPr>
              <w:t>ok</w:t>
            </w:r>
          </w:p>
        </w:tc>
      </w:tr>
    </w:tbl>
    <w:p w:rsidR="001A5FC7" w:rsidRDefault="008650E4" w:rsidP="008650E4">
      <w:pPr>
        <w:pStyle w:val="Caption"/>
      </w:pPr>
      <w:r>
        <w:t xml:space="preserve">Таблица </w:t>
      </w:r>
      <w:r w:rsidR="00E73236">
        <w:fldChar w:fldCharType="begin"/>
      </w:r>
      <w:r w:rsidR="00E73236">
        <w:instrText xml:space="preserve"> SEQ Таблица \* ARABIC </w:instrText>
      </w:r>
      <w:r w:rsidR="00E73236">
        <w:fldChar w:fldCharType="separate"/>
      </w:r>
      <w:ins w:id="1634" w:author="mitko" w:date="2015-02-18T22:01:00Z">
        <w:r w:rsidR="00245837">
          <w:rPr>
            <w:noProof/>
          </w:rPr>
          <w:t>40</w:t>
        </w:r>
      </w:ins>
      <w:del w:id="1635" w:author="mitko" w:date="2015-02-18T21:17:00Z">
        <w:r w:rsidR="00A34B04" w:rsidDel="00F559A3">
          <w:rPr>
            <w:noProof/>
          </w:rPr>
          <w:delText>39</w:delText>
        </w:r>
      </w:del>
      <w:r w:rsidR="00E73236">
        <w:rPr>
          <w:noProof/>
        </w:rPr>
        <w:fldChar w:fldCharType="end"/>
      </w:r>
      <w:r>
        <w:t xml:space="preserve"> (Резултати от изпълнението на модулните тестове)</w:t>
      </w:r>
    </w:p>
    <w:p w:rsidR="007D1845" w:rsidRPr="00C36028" w:rsidRDefault="007D1845" w:rsidP="00C3793A">
      <w:pPr>
        <w:rPr>
          <w:b/>
          <w:vanish/>
          <w:color w:val="FF0000"/>
          <w:sz w:val="28"/>
          <w:lang w:val="ru-RU"/>
        </w:rPr>
      </w:pPr>
      <w:r w:rsidRPr="00C36028">
        <w:rPr>
          <w:color w:val="FF0000"/>
        </w:rPr>
        <w:br w:type="page"/>
      </w:r>
      <w:r w:rsidR="00173BC0" w:rsidRPr="00C36028">
        <w:rPr>
          <w:b/>
          <w:vanish/>
          <w:color w:val="FF0000"/>
          <w:sz w:val="28"/>
        </w:rPr>
        <w:lastRenderedPageBreak/>
        <w:t>И</w:t>
      </w:r>
      <w:r w:rsidRPr="00C36028">
        <w:rPr>
          <w:b/>
          <w:vanish/>
          <w:color w:val="FF0000"/>
          <w:sz w:val="28"/>
        </w:rPr>
        <w:t>зисквания</w:t>
      </w:r>
      <w:r w:rsidR="00173BC0" w:rsidRPr="00C36028">
        <w:rPr>
          <w:b/>
          <w:vanish/>
          <w:color w:val="FF0000"/>
          <w:sz w:val="28"/>
          <w:lang w:val="ru-RU"/>
        </w:rPr>
        <w:t xml:space="preserve"> </w:t>
      </w:r>
      <w:r w:rsidR="00882677" w:rsidRPr="00C36028">
        <w:rPr>
          <w:b/>
          <w:vanish/>
          <w:color w:val="FF0000"/>
          <w:sz w:val="28"/>
        </w:rPr>
        <w:t>за</w:t>
      </w:r>
      <w:r w:rsidR="00173BC0" w:rsidRPr="00C36028">
        <w:rPr>
          <w:b/>
          <w:vanish/>
          <w:color w:val="FF0000"/>
          <w:sz w:val="28"/>
        </w:rPr>
        <w:t xml:space="preserve"> оформ</w:t>
      </w:r>
      <w:r w:rsidR="00882677" w:rsidRPr="00C36028">
        <w:rPr>
          <w:b/>
          <w:vanish/>
          <w:color w:val="FF0000"/>
          <w:sz w:val="28"/>
        </w:rPr>
        <w:t>яне</w:t>
      </w:r>
      <w:r w:rsidR="00173BC0" w:rsidRPr="00C36028">
        <w:rPr>
          <w:b/>
          <w:vanish/>
          <w:color w:val="FF0000"/>
          <w:sz w:val="28"/>
          <w:lang w:val="ru-RU"/>
        </w:rPr>
        <w:t xml:space="preserve"> на </w:t>
      </w:r>
      <w:r w:rsidR="004440B4" w:rsidRPr="00C36028">
        <w:rPr>
          <w:b/>
          <w:vanish/>
          <w:color w:val="FF0000"/>
          <w:sz w:val="28"/>
        </w:rPr>
        <w:t xml:space="preserve">дипломната </w:t>
      </w:r>
      <w:r w:rsidR="004440B4" w:rsidRPr="00C36028">
        <w:rPr>
          <w:b/>
          <w:vanish/>
          <w:color w:val="FF0000"/>
          <w:sz w:val="28"/>
          <w:lang w:val="ru-RU"/>
        </w:rPr>
        <w:t>рабо</w:t>
      </w:r>
      <w:r w:rsidR="00173BC0" w:rsidRPr="00C36028">
        <w:rPr>
          <w:b/>
          <w:vanish/>
          <w:color w:val="FF0000"/>
          <w:sz w:val="28"/>
          <w:lang w:val="ru-RU"/>
        </w:rPr>
        <w:t>та:</w:t>
      </w:r>
    </w:p>
    <w:p w:rsidR="007D1845" w:rsidRPr="00C36028" w:rsidRDefault="007D1845" w:rsidP="00C3793A">
      <w:pPr>
        <w:rPr>
          <w:vanish/>
          <w:color w:val="FF0000"/>
        </w:rPr>
      </w:pPr>
    </w:p>
    <w:p w:rsidR="00E4784F" w:rsidRPr="00C36028" w:rsidRDefault="00220D5B" w:rsidP="00837364">
      <w:pPr>
        <w:numPr>
          <w:ilvl w:val="0"/>
          <w:numId w:val="1"/>
        </w:numPr>
        <w:spacing w:line="312" w:lineRule="auto"/>
        <w:rPr>
          <w:vanish/>
          <w:color w:val="FF0000"/>
        </w:rPr>
      </w:pPr>
      <w:r w:rsidRPr="00C36028">
        <w:rPr>
          <w:vanish/>
          <w:color w:val="FF0000"/>
        </w:rPr>
        <w:t>Това</w:t>
      </w:r>
      <w:r w:rsidRPr="00C36028">
        <w:rPr>
          <w:vanish/>
          <w:color w:val="FF0000"/>
          <w:lang w:val="ru-RU"/>
        </w:rPr>
        <w:t xml:space="preserve"> е</w:t>
      </w:r>
      <w:r w:rsidRPr="00C36028">
        <w:rPr>
          <w:vanish/>
          <w:color w:val="FF0000"/>
        </w:rPr>
        <w:t xml:space="preserve"> п</w:t>
      </w:r>
      <w:r w:rsidR="00E4784F" w:rsidRPr="00C36028">
        <w:rPr>
          <w:vanish/>
          <w:color w:val="FF0000"/>
        </w:rPr>
        <w:t>репоръчителен</w:t>
      </w:r>
      <w:r w:rsidR="00E4784F" w:rsidRPr="00C36028">
        <w:rPr>
          <w:vanish/>
          <w:color w:val="FF0000"/>
          <w:lang w:val="ru-RU"/>
        </w:rPr>
        <w:t xml:space="preserve"> шаблон</w:t>
      </w:r>
      <w:r w:rsidR="00CD7F1C" w:rsidRPr="00C36028">
        <w:rPr>
          <w:vanish/>
          <w:color w:val="FF0000"/>
          <w:lang w:val="ru-RU"/>
        </w:rPr>
        <w:t>, в</w:t>
      </w:r>
      <w:r w:rsidR="00CD7F1C" w:rsidRPr="00C36028">
        <w:rPr>
          <w:vanish/>
          <w:color w:val="FF0000"/>
        </w:rPr>
        <w:t xml:space="preserve"> зависимост</w:t>
      </w:r>
      <w:r w:rsidR="00CD7F1C" w:rsidRPr="00C36028">
        <w:rPr>
          <w:vanish/>
          <w:color w:val="FF0000"/>
          <w:lang w:val="ru-RU"/>
        </w:rPr>
        <w:t xml:space="preserve"> от</w:t>
      </w:r>
      <w:r w:rsidR="00CD7F1C" w:rsidRPr="00C36028">
        <w:rPr>
          <w:vanish/>
          <w:color w:val="FF0000"/>
        </w:rPr>
        <w:t xml:space="preserve"> конкретното</w:t>
      </w:r>
      <w:r w:rsidR="00CD7F1C" w:rsidRPr="00C36028">
        <w:rPr>
          <w:vanish/>
          <w:color w:val="FF0000"/>
          <w:lang w:val="ru-RU"/>
        </w:rPr>
        <w:t xml:space="preserve"> задание</w:t>
      </w:r>
      <w:r w:rsidR="00E4784F" w:rsidRPr="00C36028">
        <w:rPr>
          <w:vanish/>
          <w:color w:val="FF0000"/>
          <w:lang w:val="ru-RU"/>
        </w:rPr>
        <w:t>.</w:t>
      </w:r>
    </w:p>
    <w:p w:rsidR="007D1845" w:rsidRPr="00C36028" w:rsidRDefault="004E17B2" w:rsidP="00837364">
      <w:pPr>
        <w:numPr>
          <w:ilvl w:val="0"/>
          <w:numId w:val="1"/>
        </w:numPr>
        <w:spacing w:line="312" w:lineRule="auto"/>
        <w:rPr>
          <w:vanish/>
          <w:color w:val="FF0000"/>
        </w:rPr>
      </w:pPr>
      <w:r w:rsidRPr="00C36028">
        <w:rPr>
          <w:vanish/>
          <w:color w:val="FF0000"/>
        </w:rPr>
        <w:t>Йерархията</w:t>
      </w:r>
      <w:r w:rsidRPr="00C36028">
        <w:rPr>
          <w:vanish/>
          <w:color w:val="FF0000"/>
          <w:lang w:val="ru-RU"/>
        </w:rPr>
        <w:t xml:space="preserve"> на</w:t>
      </w:r>
      <w:r w:rsidRPr="00C36028">
        <w:rPr>
          <w:vanish/>
          <w:color w:val="FF0000"/>
        </w:rPr>
        <w:t xml:space="preserve"> структуриране</w:t>
      </w:r>
      <w:r w:rsidRPr="00C36028">
        <w:rPr>
          <w:vanish/>
          <w:color w:val="FF0000"/>
          <w:lang w:val="ru-RU"/>
        </w:rPr>
        <w:t xml:space="preserve"> на</w:t>
      </w:r>
      <w:r w:rsidRPr="00C36028">
        <w:rPr>
          <w:vanish/>
          <w:color w:val="FF0000"/>
        </w:rPr>
        <w:t xml:space="preserve"> съдържанието</w:t>
      </w:r>
      <w:r w:rsidRPr="00C36028">
        <w:rPr>
          <w:vanish/>
          <w:color w:val="FF0000"/>
          <w:lang w:val="ru-RU"/>
        </w:rPr>
        <w:t xml:space="preserve"> да не</w:t>
      </w:r>
      <w:r w:rsidRPr="00C36028">
        <w:rPr>
          <w:vanish/>
          <w:color w:val="FF0000"/>
        </w:rPr>
        <w:t xml:space="preserve"> бъде повече</w:t>
      </w:r>
      <w:r w:rsidRPr="00C36028">
        <w:rPr>
          <w:vanish/>
          <w:color w:val="FF0000"/>
          <w:lang w:val="ru-RU"/>
        </w:rPr>
        <w:t xml:space="preserve"> от </w:t>
      </w:r>
      <w:r w:rsidR="00837364" w:rsidRPr="00C36028">
        <w:rPr>
          <w:vanish/>
          <w:color w:val="FF0000"/>
          <w:lang w:val="ru-RU"/>
        </w:rPr>
        <w:t>3</w:t>
      </w:r>
      <w:r w:rsidRPr="00C36028">
        <w:rPr>
          <w:vanish/>
          <w:color w:val="FF0000"/>
          <w:lang w:val="ru-RU"/>
        </w:rPr>
        <w:t xml:space="preserve"> нива,</w:t>
      </w:r>
      <w:r w:rsidRPr="00C36028">
        <w:rPr>
          <w:vanish/>
          <w:color w:val="FF0000"/>
        </w:rPr>
        <w:t xml:space="preserve"> номерирани</w:t>
      </w:r>
      <w:r w:rsidR="00837364" w:rsidRPr="00C36028">
        <w:rPr>
          <w:vanish/>
          <w:color w:val="FF0000"/>
          <w:lang w:val="ru-RU"/>
        </w:rPr>
        <w:t xml:space="preserve"> с</w:t>
      </w:r>
      <w:r w:rsidR="00837364" w:rsidRPr="00C36028">
        <w:rPr>
          <w:vanish/>
          <w:color w:val="FF0000"/>
        </w:rPr>
        <w:t xml:space="preserve"> арабски цифри</w:t>
      </w:r>
      <w:r w:rsidR="00837364" w:rsidRPr="00C36028">
        <w:rPr>
          <w:vanish/>
          <w:color w:val="FF0000"/>
          <w:lang w:val="ru-RU"/>
        </w:rPr>
        <w:t xml:space="preserve"> – напр. 1.2.3.</w:t>
      </w:r>
    </w:p>
    <w:p w:rsidR="004E17B2" w:rsidRPr="00C36028" w:rsidRDefault="004E17B2" w:rsidP="00837364">
      <w:pPr>
        <w:numPr>
          <w:ilvl w:val="0"/>
          <w:numId w:val="1"/>
        </w:numPr>
        <w:spacing w:line="312" w:lineRule="auto"/>
        <w:rPr>
          <w:vanish/>
          <w:color w:val="FF0000"/>
        </w:rPr>
      </w:pPr>
      <w:r w:rsidRPr="00C36028">
        <w:rPr>
          <w:vanish/>
          <w:color w:val="FF0000"/>
        </w:rPr>
        <w:t>Чуждестранните термини</w:t>
      </w:r>
      <w:r w:rsidRPr="00C36028">
        <w:rPr>
          <w:vanish/>
          <w:color w:val="FF0000"/>
          <w:lang w:val="ru-RU"/>
        </w:rPr>
        <w:t xml:space="preserve"> да</w:t>
      </w:r>
      <w:r w:rsidRPr="00C36028">
        <w:rPr>
          <w:vanish/>
          <w:color w:val="FF0000"/>
        </w:rPr>
        <w:t xml:space="preserve"> бъдат преведени</w:t>
      </w:r>
      <w:r w:rsidRPr="00C36028">
        <w:rPr>
          <w:vanish/>
          <w:color w:val="FF0000"/>
          <w:lang w:val="ru-RU"/>
        </w:rPr>
        <w:t>, а</w:t>
      </w:r>
      <w:r w:rsidRPr="00C36028">
        <w:rPr>
          <w:vanish/>
          <w:color w:val="FF0000"/>
        </w:rPr>
        <w:t xml:space="preserve"> където това</w:t>
      </w:r>
      <w:r w:rsidRPr="00C36028">
        <w:rPr>
          <w:vanish/>
          <w:color w:val="FF0000"/>
          <w:lang w:val="ru-RU"/>
        </w:rPr>
        <w:t xml:space="preserve"> не е</w:t>
      </w:r>
      <w:r w:rsidRPr="00C36028">
        <w:rPr>
          <w:vanish/>
          <w:color w:val="FF0000"/>
        </w:rPr>
        <w:t xml:space="preserve"> възможно</w:t>
      </w:r>
      <w:r w:rsidRPr="00C36028">
        <w:rPr>
          <w:vanish/>
          <w:color w:val="FF0000"/>
          <w:lang w:val="ru-RU"/>
        </w:rPr>
        <w:t xml:space="preserve"> –</w:t>
      </w:r>
      <w:r w:rsidRPr="00C36028">
        <w:rPr>
          <w:vanish/>
          <w:color w:val="FF0000"/>
        </w:rPr>
        <w:t xml:space="preserve"> цитирани</w:t>
      </w:r>
      <w:r w:rsidRPr="00C36028">
        <w:rPr>
          <w:vanish/>
          <w:color w:val="FF0000"/>
          <w:lang w:val="ru-RU"/>
        </w:rPr>
        <w:t xml:space="preserve"> в </w:t>
      </w:r>
      <w:r w:rsidRPr="00C36028">
        <w:rPr>
          <w:i/>
          <w:vanish/>
          <w:color w:val="FF0000"/>
          <w:lang w:val="ru-RU"/>
        </w:rPr>
        <w:t>курсив</w:t>
      </w:r>
      <w:r w:rsidRPr="00C36028">
        <w:rPr>
          <w:vanish/>
          <w:color w:val="FF0000"/>
          <w:lang w:val="ru-RU"/>
        </w:rPr>
        <w:t xml:space="preserve"> и</w:t>
      </w:r>
      <w:r w:rsidRPr="00C36028">
        <w:rPr>
          <w:vanish/>
          <w:color w:val="FF0000"/>
        </w:rPr>
        <w:t xml:space="preserve"> </w:t>
      </w:r>
      <w:r w:rsidR="00C36028" w:rsidRPr="00C36028">
        <w:rPr>
          <w:vanish/>
          <w:color w:val="FF0000"/>
        </w:rPr>
        <w:t>не-членувани</w:t>
      </w:r>
      <w:r w:rsidRPr="00C36028">
        <w:rPr>
          <w:vanish/>
          <w:color w:val="FF0000"/>
          <w:lang w:val="ru-RU"/>
        </w:rPr>
        <w:t>.</w:t>
      </w:r>
    </w:p>
    <w:p w:rsidR="004E17B2" w:rsidRPr="00C36028" w:rsidRDefault="004E17B2" w:rsidP="00837364">
      <w:pPr>
        <w:numPr>
          <w:ilvl w:val="0"/>
          <w:numId w:val="1"/>
        </w:numPr>
        <w:spacing w:line="312" w:lineRule="auto"/>
        <w:rPr>
          <w:vanish/>
          <w:color w:val="FF0000"/>
        </w:rPr>
      </w:pPr>
      <w:r w:rsidRPr="00C36028">
        <w:rPr>
          <w:vanish/>
          <w:color w:val="FF0000"/>
        </w:rPr>
        <w:t>Страниците</w:t>
      </w:r>
      <w:r w:rsidRPr="00C36028">
        <w:rPr>
          <w:vanish/>
          <w:color w:val="FF0000"/>
          <w:lang w:val="ru-RU"/>
        </w:rPr>
        <w:t xml:space="preserve"> да</w:t>
      </w:r>
      <w:r w:rsidRPr="00C36028">
        <w:rPr>
          <w:vanish/>
          <w:color w:val="FF0000"/>
        </w:rPr>
        <w:t xml:space="preserve"> бъдат номерирани</w:t>
      </w:r>
      <w:r w:rsidRPr="00C36028">
        <w:rPr>
          <w:vanish/>
          <w:color w:val="FF0000"/>
          <w:lang w:val="ru-RU"/>
        </w:rPr>
        <w:t xml:space="preserve"> с</w:t>
      </w:r>
      <w:r w:rsidRPr="00C36028">
        <w:rPr>
          <w:vanish/>
          <w:color w:val="FF0000"/>
        </w:rPr>
        <w:t xml:space="preserve"> арабски цифри</w:t>
      </w:r>
      <w:r w:rsidRPr="00C36028">
        <w:rPr>
          <w:vanish/>
          <w:color w:val="FF0000"/>
          <w:lang w:val="ru-RU"/>
        </w:rPr>
        <w:t>, в</w:t>
      </w:r>
      <w:r w:rsidRPr="00C36028">
        <w:rPr>
          <w:vanish/>
          <w:color w:val="FF0000"/>
        </w:rPr>
        <w:t xml:space="preserve"> долния</w:t>
      </w:r>
      <w:r w:rsidRPr="00C36028">
        <w:rPr>
          <w:vanish/>
          <w:color w:val="FF0000"/>
          <w:lang w:val="ru-RU"/>
        </w:rPr>
        <w:t xml:space="preserve"> десен</w:t>
      </w:r>
      <w:r w:rsidRPr="00C36028">
        <w:rPr>
          <w:vanish/>
          <w:color w:val="FF0000"/>
        </w:rPr>
        <w:t xml:space="preserve"> ъгъл</w:t>
      </w:r>
      <w:r w:rsidRPr="00C36028">
        <w:rPr>
          <w:vanish/>
          <w:color w:val="FF0000"/>
          <w:lang w:val="ru-RU"/>
        </w:rPr>
        <w:t xml:space="preserve">. </w:t>
      </w:r>
    </w:p>
    <w:p w:rsidR="004E17B2" w:rsidRPr="00C36028" w:rsidRDefault="004E17B2" w:rsidP="00837364">
      <w:pPr>
        <w:numPr>
          <w:ilvl w:val="0"/>
          <w:numId w:val="1"/>
        </w:numPr>
        <w:spacing w:line="312" w:lineRule="auto"/>
        <w:rPr>
          <w:vanish/>
          <w:color w:val="FF0000"/>
          <w:lang w:val="ru-RU"/>
        </w:rPr>
      </w:pPr>
      <w:r w:rsidRPr="00C36028">
        <w:rPr>
          <w:vanish/>
          <w:color w:val="FF0000"/>
        </w:rPr>
        <w:t>Използваният</w:t>
      </w:r>
      <w:r w:rsidRPr="00C36028">
        <w:rPr>
          <w:vanish/>
          <w:color w:val="FF0000"/>
          <w:lang w:val="ru-RU"/>
        </w:rPr>
        <w:t xml:space="preserve"> шрифт за</w:t>
      </w:r>
      <w:r w:rsidRPr="00C36028">
        <w:rPr>
          <w:vanish/>
          <w:color w:val="FF0000"/>
        </w:rPr>
        <w:t xml:space="preserve"> основния</w:t>
      </w:r>
      <w:r w:rsidRPr="00C36028">
        <w:rPr>
          <w:vanish/>
          <w:color w:val="FF0000"/>
          <w:lang w:val="ru-RU"/>
        </w:rPr>
        <w:t xml:space="preserve"> текст на</w:t>
      </w:r>
      <w:r w:rsidRPr="00C36028">
        <w:rPr>
          <w:vanish/>
          <w:color w:val="FF0000"/>
        </w:rPr>
        <w:t xml:space="preserve"> описанието</w:t>
      </w:r>
      <w:r w:rsidRPr="00C36028">
        <w:rPr>
          <w:vanish/>
          <w:color w:val="FF0000"/>
          <w:lang w:val="ru-RU"/>
        </w:rPr>
        <w:t xml:space="preserve"> да</w:t>
      </w:r>
      <w:r w:rsidRPr="00C36028">
        <w:rPr>
          <w:vanish/>
          <w:color w:val="FF0000"/>
        </w:rPr>
        <w:t xml:space="preserve"> бъде Times</w:t>
      </w:r>
      <w:r w:rsidRPr="00C36028">
        <w:rPr>
          <w:vanish/>
          <w:color w:val="FF0000"/>
          <w:lang w:val="ru-RU"/>
        </w:rPr>
        <w:t xml:space="preserve"> 12 или Arial 10, и Courier 9 за кода</w:t>
      </w:r>
      <w:r w:rsidR="00837364" w:rsidRPr="00C36028">
        <w:rPr>
          <w:vanish/>
          <w:color w:val="FF0000"/>
          <w:lang w:val="ru-RU"/>
        </w:rPr>
        <w:t>, с</w:t>
      </w:r>
      <w:r w:rsidR="00837364" w:rsidRPr="00C36028">
        <w:rPr>
          <w:vanish/>
          <w:color w:val="FF0000"/>
        </w:rPr>
        <w:t xml:space="preserve"> междуредие</w:t>
      </w:r>
      <w:r w:rsidR="00837364" w:rsidRPr="00C36028">
        <w:rPr>
          <w:vanish/>
          <w:color w:val="FF0000"/>
          <w:lang w:val="ru-RU"/>
        </w:rPr>
        <w:t xml:space="preserve"> 16</w:t>
      </w:r>
      <w:r w:rsidR="00837364" w:rsidRPr="00C36028">
        <w:rPr>
          <w:vanish/>
          <w:color w:val="FF0000"/>
        </w:rPr>
        <w:t>pt</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пренасянията</w:t>
      </w:r>
      <w:r w:rsidRPr="00C36028">
        <w:rPr>
          <w:vanish/>
          <w:color w:val="FF0000"/>
          <w:lang w:val="ru-RU"/>
        </w:rPr>
        <w:t xml:space="preserve"> </w:t>
      </w:r>
      <w:r w:rsidR="00837364" w:rsidRPr="00C36028">
        <w:rPr>
          <w:vanish/>
          <w:color w:val="FF0000"/>
          <w:lang w:val="ru-RU"/>
        </w:rPr>
        <w:t xml:space="preserve">на нова страница </w:t>
      </w:r>
      <w:r w:rsidRPr="00C36028">
        <w:rPr>
          <w:vanish/>
          <w:color w:val="FF0000"/>
          <w:lang w:val="ru-RU"/>
        </w:rPr>
        <w:t>на заглавия на секции,</w:t>
      </w:r>
      <w:r w:rsidRPr="00C36028">
        <w:rPr>
          <w:vanish/>
          <w:color w:val="FF0000"/>
        </w:rPr>
        <w:t xml:space="preserve"> фигури</w:t>
      </w:r>
      <w:r w:rsidRPr="00C36028">
        <w:rPr>
          <w:vanish/>
          <w:color w:val="FF0000"/>
          <w:lang w:val="ru-RU"/>
        </w:rPr>
        <w:t xml:space="preserve"> и</w:t>
      </w:r>
      <w:r w:rsidRPr="00C36028">
        <w:rPr>
          <w:vanish/>
          <w:color w:val="FF0000"/>
        </w:rPr>
        <w:t xml:space="preserve"> таблици</w:t>
      </w:r>
      <w:r w:rsidRPr="00C36028">
        <w:rPr>
          <w:vanish/>
          <w:color w:val="FF0000"/>
          <w:lang w:val="ru-RU"/>
        </w:rPr>
        <w:t>.</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Да се</w:t>
      </w:r>
      <w:r w:rsidRPr="00C36028">
        <w:rPr>
          <w:vanish/>
          <w:color w:val="FF0000"/>
        </w:rPr>
        <w:t xml:space="preserve"> избягват празни участъци</w:t>
      </w:r>
      <w:r w:rsidRPr="00C36028">
        <w:rPr>
          <w:vanish/>
          <w:color w:val="FF0000"/>
          <w:lang w:val="ru-RU"/>
        </w:rPr>
        <w:t xml:space="preserve"> на</w:t>
      </w:r>
      <w:r w:rsidRPr="00C36028">
        <w:rPr>
          <w:vanish/>
          <w:color w:val="FF0000"/>
        </w:rPr>
        <w:t xml:space="preserve"> страници</w:t>
      </w:r>
      <w:r w:rsidRPr="00C36028">
        <w:rPr>
          <w:vanish/>
          <w:color w:val="FF0000"/>
          <w:lang w:val="ru-RU"/>
        </w:rPr>
        <w:t xml:space="preserve"> вследствие</w:t>
      </w:r>
      <w:r w:rsidRPr="00C36028">
        <w:rPr>
          <w:vanish/>
          <w:color w:val="FF0000"/>
        </w:rPr>
        <w:t xml:space="preserve"> пренасянето</w:t>
      </w:r>
      <w:r w:rsidRPr="00C36028">
        <w:rPr>
          <w:vanish/>
          <w:color w:val="FF0000"/>
          <w:lang w:val="ru-RU"/>
        </w:rPr>
        <w:t xml:space="preserve"> на</w:t>
      </w:r>
      <w:r w:rsidRPr="00C36028">
        <w:rPr>
          <w:vanish/>
          <w:color w:val="FF0000"/>
        </w:rPr>
        <w:t xml:space="preserve"> фигури</w:t>
      </w:r>
      <w:r w:rsidRPr="00C36028">
        <w:rPr>
          <w:vanish/>
          <w:color w:val="FF0000"/>
          <w:lang w:val="ru-RU"/>
        </w:rPr>
        <w:t xml:space="preserve"> на нова страница.</w:t>
      </w:r>
    </w:p>
    <w:p w:rsidR="00173BC0" w:rsidRPr="00C36028" w:rsidRDefault="004E17B2" w:rsidP="00837364">
      <w:pPr>
        <w:numPr>
          <w:ilvl w:val="0"/>
          <w:numId w:val="1"/>
        </w:numPr>
        <w:spacing w:line="312" w:lineRule="auto"/>
        <w:rPr>
          <w:vanish/>
          <w:color w:val="FF0000"/>
          <w:lang w:val="ru-RU"/>
        </w:rPr>
      </w:pPr>
      <w:r w:rsidRPr="00C36028">
        <w:rPr>
          <w:vanish/>
          <w:color w:val="FF0000"/>
          <w:lang w:val="ru-RU"/>
        </w:rPr>
        <w:t xml:space="preserve">Всички фигури и таблици да бъдат номерирани </w:t>
      </w:r>
      <w:r w:rsidR="00173BC0" w:rsidRPr="00C36028">
        <w:rPr>
          <w:vanish/>
          <w:color w:val="FF0000"/>
          <w:lang w:val="ru-RU"/>
        </w:rPr>
        <w:t xml:space="preserve">и именовани (непосредствено след фигурата </w:t>
      </w:r>
      <w:r w:rsidRPr="00C36028">
        <w:rPr>
          <w:vanish/>
          <w:color w:val="FF0000"/>
          <w:lang w:val="ru-RU"/>
        </w:rPr>
        <w:t>и</w:t>
      </w:r>
      <w:r w:rsidR="00173BC0" w:rsidRPr="00C36028">
        <w:rPr>
          <w:vanish/>
          <w:color w:val="FF0000"/>
          <w:lang w:val="ru-RU"/>
        </w:rPr>
        <w:t>ли таблицата).</w:t>
      </w:r>
    </w:p>
    <w:p w:rsidR="004E17B2" w:rsidRPr="00C36028" w:rsidRDefault="00173BC0" w:rsidP="00837364">
      <w:pPr>
        <w:numPr>
          <w:ilvl w:val="0"/>
          <w:numId w:val="1"/>
        </w:numPr>
        <w:spacing w:line="312" w:lineRule="auto"/>
        <w:rPr>
          <w:vanish/>
          <w:color w:val="FF0000"/>
          <w:lang w:val="ru-RU"/>
        </w:rPr>
      </w:pPr>
      <w:r w:rsidRPr="00C36028">
        <w:rPr>
          <w:vanish/>
          <w:color w:val="FF0000"/>
          <w:lang w:val="ru-RU"/>
        </w:rPr>
        <w:t>Всички фигури и таблици да бъдат</w:t>
      </w:r>
      <w:r w:rsidR="004E17B2" w:rsidRPr="00C36028">
        <w:rPr>
          <w:vanish/>
          <w:color w:val="FF0000"/>
          <w:lang w:val="ru-RU"/>
        </w:rPr>
        <w:t xml:space="preserve"> цитирани в текста.</w:t>
      </w:r>
    </w:p>
    <w:p w:rsidR="00837364" w:rsidRPr="00C36028" w:rsidRDefault="00837364" w:rsidP="00837364">
      <w:pPr>
        <w:numPr>
          <w:ilvl w:val="0"/>
          <w:numId w:val="1"/>
        </w:numPr>
        <w:spacing w:line="312" w:lineRule="auto"/>
        <w:rPr>
          <w:vanish/>
          <w:color w:val="FF0000"/>
          <w:lang w:val="ru-RU"/>
        </w:rPr>
      </w:pPr>
      <w:r w:rsidRPr="00C36028">
        <w:rPr>
          <w:vanish/>
          <w:color w:val="FF0000"/>
          <w:lang w:val="ru-RU"/>
        </w:rPr>
        <w:t>Използваните фигури от други източници да бъдат цитирани.</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цитати да бъдат отразени в списъка на използваната литература.</w:t>
      </w:r>
    </w:p>
    <w:p w:rsidR="00173BC0" w:rsidRPr="00C36028" w:rsidRDefault="00173BC0" w:rsidP="00837364">
      <w:pPr>
        <w:numPr>
          <w:ilvl w:val="0"/>
          <w:numId w:val="1"/>
        </w:numPr>
        <w:spacing w:line="312" w:lineRule="auto"/>
        <w:rPr>
          <w:vanish/>
          <w:color w:val="FF0000"/>
          <w:lang w:val="ru-RU"/>
        </w:rPr>
      </w:pPr>
      <w:r w:rsidRPr="00C36028">
        <w:rPr>
          <w:vanish/>
          <w:color w:val="FF0000"/>
          <w:lang w:val="ru-RU"/>
        </w:rPr>
        <w:t>Всички източници от списъка на използваната литература да бъдат цитирани в текста.</w:t>
      </w:r>
    </w:p>
    <w:p w:rsidR="00C67016" w:rsidRPr="00C36028" w:rsidRDefault="004E17B2" w:rsidP="00C67016">
      <w:pPr>
        <w:numPr>
          <w:ilvl w:val="0"/>
          <w:numId w:val="1"/>
        </w:numPr>
        <w:spacing w:line="312" w:lineRule="auto"/>
        <w:rPr>
          <w:vanish/>
          <w:color w:val="FF0000"/>
          <w:lang w:val="ru-RU"/>
        </w:rPr>
      </w:pPr>
      <w:r w:rsidRPr="00C36028">
        <w:rPr>
          <w:vanish/>
          <w:color w:val="FF0000"/>
          <w:lang w:val="ru-RU"/>
        </w:rPr>
        <w:t xml:space="preserve">Използваната литература да се цитира съгласно MLA Style - </w:t>
      </w:r>
      <w:r w:rsidR="00D646F7">
        <w:fldChar w:fldCharType="begin"/>
      </w:r>
      <w:r w:rsidR="00D646F7">
        <w:instrText xml:space="preserve"> HYPERLINK "http://www.library.mun.ca/guides/howto/mla.php" </w:instrText>
      </w:r>
      <w:ins w:id="1636" w:author="mitko" w:date="2015-02-18T21:54:00Z"/>
      <w:r w:rsidR="00D646F7">
        <w:fldChar w:fldCharType="separate"/>
      </w:r>
      <w:r w:rsidRPr="00C36028">
        <w:rPr>
          <w:vanish/>
          <w:color w:val="FF0000"/>
          <w:lang w:val="ru-RU"/>
        </w:rPr>
        <w:t>http://www.library.mun.ca/guides/howto/mla.php</w:t>
      </w:r>
      <w:r w:rsidR="00D646F7">
        <w:rPr>
          <w:vanish/>
          <w:color w:val="FF0000"/>
          <w:lang w:val="ru-RU"/>
        </w:rPr>
        <w:fldChar w:fldCharType="end"/>
      </w:r>
    </w:p>
    <w:sectPr w:rsidR="00C67016" w:rsidRPr="00C36028" w:rsidSect="00FA2136">
      <w:pgSz w:w="11906" w:h="16838"/>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84" w:author="aldi" w:date="2015-02-16T15:17:00Z" w:initials="a">
    <w:p w:rsidR="00D646F7" w:rsidRDefault="00D646F7">
      <w:pPr>
        <w:pStyle w:val="CommentText"/>
      </w:pPr>
      <w:r>
        <w:rPr>
          <w:rStyle w:val="CommentReference"/>
        </w:rPr>
        <w:annotationRef/>
      </w:r>
      <w:r>
        <w:t>Супер! Ето това е много силно изречение и трябва да наблегнеш на него и в началото на презентацията на защитата</w:t>
      </w:r>
    </w:p>
  </w:comment>
  <w:comment w:id="795" w:author="aldi" w:date="2015-02-16T15:18:00Z" w:initials="a">
    <w:p w:rsidR="00D646F7" w:rsidRDefault="00D646F7">
      <w:pPr>
        <w:pStyle w:val="CommentText"/>
      </w:pPr>
      <w:r>
        <w:rPr>
          <w:rStyle w:val="CommentReference"/>
        </w:rPr>
        <w:annotationRef/>
      </w:r>
      <w:r>
        <w:t>Система? Програма? По-добре да остане едно и също, независимо, че се повтаря.</w:t>
      </w:r>
    </w:p>
  </w:comment>
  <w:comment w:id="796" w:author="aldi" w:date="2015-02-16T15:19:00Z" w:initials="a">
    <w:p w:rsidR="00D646F7" w:rsidRPr="00007962" w:rsidRDefault="00D646F7">
      <w:pPr>
        <w:pStyle w:val="CommentText"/>
      </w:pPr>
      <w:r>
        <w:rPr>
          <w:rStyle w:val="CommentReference"/>
        </w:rPr>
        <w:annotationRef/>
      </w:r>
      <w:r>
        <w:t>ХМ?</w:t>
      </w:r>
    </w:p>
  </w:comment>
  <w:comment w:id="816" w:author="aldi" w:date="2015-02-16T15:28:00Z" w:initials="a">
    <w:p w:rsidR="00D646F7" w:rsidRDefault="00D646F7">
      <w:pPr>
        <w:pStyle w:val="CommentText"/>
      </w:pPr>
      <w:r>
        <w:rPr>
          <w:rStyle w:val="CommentReference"/>
        </w:rPr>
        <w:annotationRef/>
      </w:r>
      <w:r>
        <w:t>Защо си усложняваш живота, а не кажеш просто, че под модул и компонент разбираш едно и също и да дадеш дефиницията на Szyperski ot 1999, махни ги тия от 79....</w:t>
      </w:r>
    </w:p>
    <w:p w:rsidR="00D646F7" w:rsidRPr="00297722" w:rsidRDefault="00D646F7">
      <w:pPr>
        <w:pStyle w:val="CommentText"/>
        <w:rPr>
          <w:rFonts w:ascii="Cambria Math" w:hAnsi="Cambria Math"/>
        </w:rPr>
      </w:pPr>
      <w:r>
        <w:t xml:space="preserve">ДМ: Не съм съгласен обаче да подложим на равенство модулът и компонентът. Модул го представям като единица в съвременен език за програмиране. Т.е. софтуерен компонент може да е композиция от няколко модула, докато обратното не е вярно (виж първия параграф от секцията, надолу също е обяснено подробно) –FIXED – Супер! Убеди ме. </w:t>
      </w:r>
    </w:p>
  </w:comment>
  <w:comment w:id="824" w:author="aldi" w:date="2015-02-16T21:38:00Z" w:initials="a">
    <w:p w:rsidR="00D646F7" w:rsidRDefault="00D646F7">
      <w:pPr>
        <w:pStyle w:val="CommentText"/>
        <w:rPr>
          <w:lang w:val="en-US"/>
        </w:rPr>
      </w:pPr>
      <w:r>
        <w:rPr>
          <w:rStyle w:val="CommentReference"/>
        </w:rPr>
        <w:annotationRef/>
      </w:r>
      <w:r>
        <w:t>Какво е това?</w:t>
      </w:r>
    </w:p>
    <w:p w:rsidR="00D646F7" w:rsidRDefault="00D646F7">
      <w:pPr>
        <w:pStyle w:val="CommentText"/>
        <w:rPr>
          <w:lang w:val="en-US"/>
        </w:rPr>
      </w:pPr>
      <w:r>
        <w:rPr>
          <w:lang w:val="en-US"/>
        </w:rPr>
        <w:t>ДМ: Има се предвид, че между 2 мажорни версии на компонентния модел е вероятно да възникнат серьозни несъвместимости. Коментара тук е в смисъла на наистина много големи системи (примерно милиони редове код), в които съществуват клонове описани с различни мажорни версии на компонентния модел. Принципно средата за разработка на такава система би трябвало да предпазва от такива несъвместимости, но … неведоми са пътищата …</w:t>
      </w:r>
    </w:p>
    <w:p w:rsidR="00D646F7" w:rsidRPr="000500EB" w:rsidRDefault="00D646F7">
      <w:pPr>
        <w:pStyle w:val="CommentText"/>
        <w:rPr>
          <w:lang w:val="en-US"/>
        </w:rPr>
      </w:pPr>
      <w:r>
        <w:rPr>
          <w:lang w:val="en-US"/>
        </w:rPr>
        <w:t>За по-малки системи (например 100-ци хиляди реда) нещата по-лесно се контролират.</w:t>
      </w:r>
    </w:p>
  </w:comment>
  <w:comment w:id="833" w:author="aldi" w:date="2015-02-16T21:49:00Z" w:initials="a">
    <w:p w:rsidR="00D646F7" w:rsidRDefault="00D646F7">
      <w:pPr>
        <w:pStyle w:val="CommentText"/>
        <w:rPr>
          <w:lang w:val="en-US"/>
        </w:rPr>
      </w:pPr>
      <w:r>
        <w:rPr>
          <w:rStyle w:val="CommentReference"/>
        </w:rPr>
        <w:annotationRef/>
      </w:r>
      <w:r>
        <w:t>Тук бъди готов да те питат на защитата, защо само два съществуващи инструмента си разгледал и сигурен ли си, че няма и други.</w:t>
      </w:r>
    </w:p>
    <w:p w:rsidR="00D646F7" w:rsidRDefault="00D646F7">
      <w:pPr>
        <w:pStyle w:val="CommentText"/>
        <w:rPr>
          <w:lang w:val="en-US"/>
        </w:rPr>
      </w:pPr>
      <w:r>
        <w:rPr>
          <w:lang w:val="en-US"/>
        </w:rPr>
        <w:t xml:space="preserve">ДМ: Да,  и аз съм си мислил, че това е уязвимост на изложението. Моето изследване наистина не намери много примери, точно за “вдигане” на архитектура от CBSE софтуер, т.е. примерно имам най-много още един жокер от публикациите, които съм разглеждал. Със сигурност знам, че съществуват, обикновенно са “затворен код”. </w:t>
      </w:r>
    </w:p>
    <w:p w:rsidR="00D646F7" w:rsidRPr="007E7371" w:rsidRDefault="00D646F7">
      <w:pPr>
        <w:pStyle w:val="CommentText"/>
        <w:rPr>
          <w:lang w:val="en-US"/>
        </w:rPr>
      </w:pPr>
      <w:r>
        <w:rPr>
          <w:lang w:val="en-US"/>
        </w:rPr>
        <w:t>* Другия случай е когато UML редактори (EA Architect, IBM Rational Rhapsodi и т.н.) извличат къде по-детайлно, къде не, “Модули” на съответния език има страшно много, но те не са това, което прави моето приложение. В повечето слуаи тяхната работа може да се ползва като вход за дефиниране на критерии за моето приложение.</w:t>
      </w:r>
    </w:p>
  </w:comment>
  <w:comment w:id="855" w:author="aldi" w:date="2015-02-16T16:12:00Z" w:initials="a">
    <w:p w:rsidR="00D646F7" w:rsidRDefault="00D646F7">
      <w:pPr>
        <w:pStyle w:val="CommentText"/>
      </w:pPr>
      <w:r>
        <w:rPr>
          <w:rStyle w:val="CommentReference"/>
        </w:rPr>
        <w:annotationRef/>
      </w:r>
      <w:r>
        <w:t>Трябва да има някакво графично представяен или поне булети на всички тези видове възстановявания...</w:t>
      </w:r>
    </w:p>
    <w:p w:rsidR="00D646F7" w:rsidRDefault="00D646F7">
      <w:pPr>
        <w:pStyle w:val="CommentText"/>
      </w:pPr>
      <w:r>
        <w:t>ДМ: Има, най-добре е изобразено на фигура 2, сложих референция към нея и в началото на точката добавих повече яснота – FIXED</w:t>
      </w:r>
    </w:p>
    <w:p w:rsidR="00D646F7" w:rsidRPr="00CA5B07" w:rsidRDefault="00D646F7">
      <w:pPr>
        <w:pStyle w:val="CommentText"/>
      </w:pPr>
      <w:r>
        <w:rPr>
          <w:lang w:val="en-US"/>
        </w:rPr>
        <w:t xml:space="preserve">ADDED: </w:t>
      </w:r>
      <w:r>
        <w:t>Не е добре да седи тази рефенция в заглавието. Нека си остане само в текста</w:t>
      </w:r>
    </w:p>
  </w:comment>
  <w:comment w:id="863" w:author="aldi" w:date="2015-02-16T21:58:00Z" w:initials="a">
    <w:p w:rsidR="00D646F7" w:rsidRDefault="00D646F7">
      <w:pPr>
        <w:pStyle w:val="CommentText"/>
        <w:rPr>
          <w:lang w:val="en-US"/>
        </w:rPr>
      </w:pPr>
      <w:r>
        <w:rPr>
          <w:rStyle w:val="CommentReference"/>
        </w:rPr>
        <w:annotationRef/>
      </w:r>
      <w:r>
        <w:t>Фигура 5 или фигура 2 (както е в горния коментар).</w:t>
      </w:r>
    </w:p>
    <w:p w:rsidR="00D646F7" w:rsidRPr="003C1C76" w:rsidRDefault="00D646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докато </w:t>
      </w:r>
      <w:r w:rsidRPr="003C1C76">
        <w:rPr>
          <w:i/>
          <w:lang w:val="en-US"/>
        </w:rPr>
        <w:t>Фигура 5</w:t>
      </w:r>
      <w:r>
        <w:rPr>
          <w:lang w:val="en-US"/>
        </w:rPr>
        <w:t xml:space="preserve"> представя в по-голям детайл как се извличат въпросните диаграми.</w:t>
      </w:r>
    </w:p>
  </w:comment>
  <w:comment w:id="895" w:author="aldi" w:date="2015-02-16T22:02:00Z" w:initials="a">
    <w:p w:rsidR="00D646F7" w:rsidRDefault="00D646F7">
      <w:pPr>
        <w:pStyle w:val="CommentText"/>
        <w:rPr>
          <w:lang w:val="en-US"/>
        </w:rPr>
      </w:pPr>
      <w:r>
        <w:rPr>
          <w:rStyle w:val="CommentReference"/>
        </w:rPr>
        <w:annotationRef/>
      </w:r>
      <w:r>
        <w:t>?? това ли е фигурата?</w:t>
      </w:r>
    </w:p>
    <w:p w:rsidR="00D646F7" w:rsidRPr="003C1C76" w:rsidRDefault="00D646F7">
      <w:pPr>
        <w:pStyle w:val="CommentText"/>
        <w:rPr>
          <w:lang w:val="en-US"/>
        </w:rPr>
      </w:pPr>
      <w:r>
        <w:rPr>
          <w:lang w:val="en-US"/>
        </w:rPr>
        <w:t xml:space="preserve">ДМ: Прилагам </w:t>
      </w:r>
      <w:r w:rsidRPr="003C1C76">
        <w:rPr>
          <w:i/>
          <w:lang w:val="en-US"/>
        </w:rPr>
        <w:t>Фигура 2</w:t>
      </w:r>
      <w:r>
        <w:rPr>
          <w:lang w:val="en-US"/>
        </w:rPr>
        <w:t xml:space="preserve"> за да се ориентир, къде сме в цялата картина, но не е фатално и ако липсва референция.</w:t>
      </w:r>
    </w:p>
  </w:comment>
  <w:comment w:id="899" w:author="aldi" w:date="2015-02-16T22:05:00Z" w:initials="a">
    <w:p w:rsidR="00D646F7" w:rsidRDefault="00D646F7">
      <w:pPr>
        <w:pStyle w:val="CommentText"/>
        <w:rPr>
          <w:lang w:val="en-US"/>
        </w:rPr>
      </w:pPr>
      <w:r>
        <w:rPr>
          <w:rStyle w:val="CommentReference"/>
        </w:rPr>
        <w:annotationRef/>
      </w:r>
      <w:r>
        <w:t xml:space="preserve">В коя книга? </w:t>
      </w:r>
      <w:r>
        <w:sym w:font="Wingdings" w:char="F04A"/>
      </w:r>
    </w:p>
    <w:p w:rsidR="00D646F7" w:rsidRPr="007016EB" w:rsidRDefault="00D646F7">
      <w:pPr>
        <w:pStyle w:val="CommentText"/>
        <w:rPr>
          <w:lang w:val="en-US"/>
        </w:rPr>
      </w:pPr>
      <w:r>
        <w:rPr>
          <w:lang w:val="en-US"/>
        </w:rPr>
        <w:t>ДМ: Това го няма и в публикацията от която съм се ръководил. Т.е. грешка е.</w:t>
      </w:r>
    </w:p>
  </w:comment>
  <w:comment w:id="920" w:author="aldi" w:date="2015-01-17T16:12:00Z" w:initials="a">
    <w:p w:rsidR="00D646F7" w:rsidRPr="006E5793" w:rsidRDefault="00D646F7">
      <w:pPr>
        <w:pStyle w:val="CommentText"/>
      </w:pPr>
      <w:r>
        <w:rPr>
          <w:rStyle w:val="CommentReference"/>
        </w:rPr>
        <w:annotationRef/>
      </w:r>
      <w:r>
        <w:t>Тези техники.... Тази техника.... тази техника – много се повтаряш, оправи го този параграф - FIXED</w:t>
      </w:r>
    </w:p>
  </w:comment>
  <w:comment w:id="943" w:author="aldi" w:date="2015-02-18T21:19:00Z" w:initials="a">
    <w:p w:rsidR="00D646F7" w:rsidRDefault="00D646F7">
      <w:pPr>
        <w:pStyle w:val="CommentText"/>
        <w:rPr>
          <w:lang w:val="en-US"/>
        </w:rPr>
      </w:pPr>
      <w:r>
        <w:rPr>
          <w:rStyle w:val="CommentReference"/>
        </w:rPr>
        <w:annotationRef/>
      </w:r>
      <w:r>
        <w:t>Тук ако намериш време да сложиш и една табличка с критериите към текста, ще бъде чудесно.</w:t>
      </w:r>
    </w:p>
    <w:p w:rsidR="001D5846" w:rsidRPr="001D5846" w:rsidRDefault="001D5846">
      <w:pPr>
        <w:pStyle w:val="CommentText"/>
        <w:rPr>
          <w:lang w:val="en-US"/>
        </w:rPr>
      </w:pPr>
      <w:r>
        <w:rPr>
          <w:lang w:val="en-US"/>
        </w:rPr>
        <w:t>ДМ: Добавих - FIXED</w:t>
      </w:r>
    </w:p>
  </w:comment>
  <w:comment w:id="1143" w:author="aldi" w:date="2015-02-18T21:47:00Z" w:initials="a">
    <w:p w:rsidR="007C46C9" w:rsidRDefault="00D646F7">
      <w:pPr>
        <w:pStyle w:val="CommentText"/>
        <w:rPr>
          <w:lang w:val="en-US"/>
        </w:rPr>
      </w:pPr>
      <w:r>
        <w:rPr>
          <w:rStyle w:val="CommentReference"/>
        </w:rPr>
        <w:annotationRef/>
      </w:r>
      <w:r>
        <w:t>И още – налага се да се разработи ново приложение, поради еди-какви си причини.</w:t>
      </w:r>
    </w:p>
    <w:p w:rsidR="007C46C9" w:rsidRPr="007C46C9" w:rsidRDefault="007C46C9">
      <w:pPr>
        <w:pStyle w:val="CommentText"/>
        <w:rPr>
          <w:lang w:val="en-US"/>
        </w:rPr>
      </w:pPr>
      <w:r>
        <w:rPr>
          <w:lang w:val="en-US"/>
        </w:rPr>
        <w:t>FIXED</w:t>
      </w:r>
    </w:p>
  </w:comment>
  <w:comment w:id="1379" w:author="aldi" w:date="2015-02-16T16:19:00Z" w:initials="a">
    <w:p w:rsidR="00D646F7" w:rsidRDefault="00D646F7">
      <w:pPr>
        <w:pStyle w:val="CommentText"/>
      </w:pPr>
      <w:r>
        <w:rPr>
          <w:rStyle w:val="CommentReference"/>
        </w:rPr>
        <w:annotationRef/>
      </w:r>
      <w:r>
        <w:t>Супер си направил структурата на всяка глава. Само ми се струва, че леко неявно си представил своята работа. Трябва ясно да се каже – дипломната работа развива, прави, допълва,  и т.н. Това е за да стане недвусмислено явно какво е свършено от теб.</w:t>
      </w:r>
    </w:p>
  </w:comment>
  <w:comment w:id="1504" w:author="aldi" w:date="2015-02-16T17:28:00Z" w:initials="a">
    <w:p w:rsidR="00D646F7" w:rsidRDefault="00D646F7">
      <w:pPr>
        <w:pStyle w:val="CommentText"/>
      </w:pPr>
      <w:r>
        <w:rPr>
          <w:rStyle w:val="CommentReference"/>
        </w:rPr>
        <w:annotationRef/>
      </w:r>
      <w:r>
        <w:t>За пълнота може и на тази глава да сложиш една точка – заключение.</w:t>
      </w:r>
    </w:p>
  </w:comment>
  <w:comment w:id="1575" w:author="aldi" w:date="2015-02-16T17:35:00Z" w:initials="a">
    <w:p w:rsidR="00D646F7" w:rsidRDefault="00D646F7">
      <w:pPr>
        <w:pStyle w:val="CommentText"/>
      </w:pPr>
      <w:r>
        <w:rPr>
          <w:rStyle w:val="CommentReference"/>
        </w:rPr>
        <w:annotationRef/>
      </w:r>
      <w:r>
        <w:t>Този текст ми звучи леко излишно тук. По-добре е ако искаш да напишеш в коя глава коя от формулираните в увода задачи се изпълнява.</w:t>
      </w:r>
    </w:p>
  </w:comment>
  <w:comment w:id="1584" w:author="aldi" w:date="2015-02-16T17:36:00Z" w:initials="a">
    <w:p w:rsidR="00D646F7" w:rsidRDefault="00D646F7">
      <w:pPr>
        <w:pStyle w:val="CommentText"/>
      </w:pPr>
      <w:r>
        <w:rPr>
          <w:rStyle w:val="CommentReference"/>
        </w:rPr>
        <w:annotationRef/>
      </w:r>
      <w:r>
        <w:t>Така написано, това може да породи дискусия как точно. Може да вмъкнеш тук едно изречение, че модулната/многослойна архитектура, описана в секция хххх, позволява това.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63D1" w:rsidRDefault="007263D1" w:rsidP="00FE4EAD">
      <w:pPr>
        <w:spacing w:after="0"/>
      </w:pPr>
      <w:r>
        <w:separator/>
      </w:r>
    </w:p>
  </w:endnote>
  <w:endnote w:type="continuationSeparator" w:id="0">
    <w:p w:rsidR="007263D1" w:rsidRDefault="007263D1" w:rsidP="00FE4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 w:name="MS Mincho">
    <w:altName w:val="Meiryo"/>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imesNewRoman,Italic">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enQuanYi Micro Hei">
    <w:altName w:val="Arial Unicode MS"/>
    <w:panose1 w:val="020B0606030804020204"/>
    <w:charset w:val="80"/>
    <w:family w:val="swiss"/>
    <w:pitch w:val="variable"/>
    <w:sig w:usb0="E10002EF" w:usb1="6BDFFCFB" w:usb2="00800036" w:usb3="00000000" w:csb0="003E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604793"/>
      <w:docPartObj>
        <w:docPartGallery w:val="Page Numbers (Bottom of Page)"/>
        <w:docPartUnique/>
      </w:docPartObj>
    </w:sdtPr>
    <w:sdtContent>
      <w:p w:rsidR="00D646F7" w:rsidRDefault="00D646F7">
        <w:pPr>
          <w:pStyle w:val="Footer"/>
          <w:jc w:val="right"/>
        </w:pPr>
        <w:r>
          <w:fldChar w:fldCharType="begin"/>
        </w:r>
        <w:r>
          <w:instrText>PAGE   \* MERGEFORMAT</w:instrText>
        </w:r>
        <w:r>
          <w:fldChar w:fldCharType="separate"/>
        </w:r>
        <w:r w:rsidR="00245837">
          <w:rPr>
            <w:noProof/>
          </w:rPr>
          <w:t>11</w:t>
        </w:r>
        <w:r>
          <w:fldChar w:fldCharType="end"/>
        </w:r>
      </w:p>
    </w:sdtContent>
  </w:sdt>
  <w:p w:rsidR="00D646F7" w:rsidRDefault="00D646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63D1" w:rsidRDefault="007263D1" w:rsidP="00FE4EAD">
      <w:pPr>
        <w:spacing w:after="0"/>
      </w:pPr>
      <w:r>
        <w:separator/>
      </w:r>
    </w:p>
  </w:footnote>
  <w:footnote w:type="continuationSeparator" w:id="0">
    <w:p w:rsidR="007263D1" w:rsidRDefault="007263D1" w:rsidP="00FE4EA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CE8A66"/>
    <w:lvl w:ilvl="0">
      <w:numFmt w:val="decimal"/>
      <w:pStyle w:val="TOCTitle"/>
      <w:lvlText w:val="*"/>
      <w:lvlJc w:val="left"/>
      <w:rPr>
        <w:rFonts w:cs="Times New Roman"/>
      </w:rPr>
    </w:lvl>
  </w:abstractNum>
  <w:abstractNum w:abstractNumId="1">
    <w:nsid w:val="00000001"/>
    <w:multiLevelType w:val="singleLevel"/>
    <w:tmpl w:val="04090011"/>
    <w:lvl w:ilvl="0">
      <w:start w:val="1"/>
      <w:numFmt w:val="decimal"/>
      <w:lvlText w:val="%1)"/>
      <w:lvlJc w:val="left"/>
      <w:pPr>
        <w:ind w:left="720" w:hanging="360"/>
      </w:pPr>
      <w:rPr>
        <w:b/>
      </w:rPr>
    </w:lvl>
  </w:abstractNum>
  <w:abstractNum w:abstractNumId="2">
    <w:nsid w:val="00000002"/>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00000003"/>
    <w:lvl w:ilvl="0">
      <w:start w:val="1"/>
      <w:numFmt w:val="bullet"/>
      <w:lvlText w:val="●"/>
      <w:lvlJc w:val="left"/>
      <w:pPr>
        <w:ind w:left="1080" w:hanging="72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724896"/>
    <w:multiLevelType w:val="hybridMultilevel"/>
    <w:tmpl w:val="BA1A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74080A"/>
    <w:multiLevelType w:val="hybridMultilevel"/>
    <w:tmpl w:val="38CC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E5C03"/>
    <w:multiLevelType w:val="hybridMultilevel"/>
    <w:tmpl w:val="A874D6FE"/>
    <w:lvl w:ilvl="0" w:tplc="25243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92403"/>
    <w:multiLevelType w:val="hybridMultilevel"/>
    <w:tmpl w:val="9C7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433C2"/>
    <w:multiLevelType w:val="hybridMultilevel"/>
    <w:tmpl w:val="B478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B0F53"/>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593277"/>
    <w:multiLevelType w:val="hybridMultilevel"/>
    <w:tmpl w:val="64520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2">
    <w:nsid w:val="33630CFE"/>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AC27D8"/>
    <w:multiLevelType w:val="hybridMultilevel"/>
    <w:tmpl w:val="9B743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AC3A56"/>
    <w:multiLevelType w:val="hybridMultilevel"/>
    <w:tmpl w:val="FD7AFFF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B9367A"/>
    <w:multiLevelType w:val="hybridMultilevel"/>
    <w:tmpl w:val="D7986B74"/>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D7014"/>
    <w:multiLevelType w:val="hybridMultilevel"/>
    <w:tmpl w:val="AECC44F0"/>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F22897"/>
    <w:multiLevelType w:val="hybridMultilevel"/>
    <w:tmpl w:val="F9A00296"/>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55250"/>
    <w:multiLevelType w:val="hybridMultilevel"/>
    <w:tmpl w:val="FA3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976F58"/>
    <w:multiLevelType w:val="hybridMultilevel"/>
    <w:tmpl w:val="9014C65E"/>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83B64"/>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6C463D"/>
    <w:multiLevelType w:val="hybridMultilevel"/>
    <w:tmpl w:val="10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A4256A"/>
    <w:multiLevelType w:val="hybridMultilevel"/>
    <w:tmpl w:val="931E48DA"/>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2582F"/>
    <w:multiLevelType w:val="hybridMultilevel"/>
    <w:tmpl w:val="735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E81837"/>
    <w:multiLevelType w:val="hybridMultilevel"/>
    <w:tmpl w:val="3594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F4B7A"/>
    <w:multiLevelType w:val="hybridMultilevel"/>
    <w:tmpl w:val="8A2A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E35613"/>
    <w:multiLevelType w:val="hybridMultilevel"/>
    <w:tmpl w:val="E2E292F4"/>
    <w:lvl w:ilvl="0" w:tplc="04090001">
      <w:start w:val="1"/>
      <w:numFmt w:val="bullet"/>
      <w:lvlText w:val=""/>
      <w:lvlJc w:val="left"/>
      <w:pPr>
        <w:ind w:left="720" w:hanging="360"/>
      </w:pPr>
      <w:rPr>
        <w:rFonts w:ascii="Symbol" w:hAnsi="Symbol" w:hint="default"/>
      </w:rPr>
    </w:lvl>
    <w:lvl w:ilvl="1" w:tplc="0D3AD53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110E65"/>
    <w:multiLevelType w:val="hybridMultilevel"/>
    <w:tmpl w:val="6E5AF24C"/>
    <w:lvl w:ilvl="0" w:tplc="9ED01D12">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111A99"/>
    <w:multiLevelType w:val="hybridMultilevel"/>
    <w:tmpl w:val="7D406F5A"/>
    <w:lvl w:ilvl="0" w:tplc="85E04304">
      <w:start w:val="1"/>
      <w:numFmt w:val="decimal"/>
      <w:pStyle w:val="Appendix"/>
      <w:lvlText w:val="Приложение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47802"/>
    <w:multiLevelType w:val="hybridMultilevel"/>
    <w:tmpl w:val="0FD0E850"/>
    <w:lvl w:ilvl="0" w:tplc="9ED01D1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53304"/>
    <w:multiLevelType w:val="hybridMultilevel"/>
    <w:tmpl w:val="D49A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F72CA8"/>
    <w:multiLevelType w:val="multilevel"/>
    <w:tmpl w:val="00000002"/>
    <w:lvl w:ilvl="0">
      <w:start w:val="1"/>
      <w:numFmt w:val="bullet"/>
      <w:lvlText w:val="●"/>
      <w:lvlJc w:val="left"/>
      <w:pPr>
        <w:ind w:left="720" w:hanging="360"/>
      </w:pPr>
      <w:rPr>
        <w:rFonts w:ascii="Verdana" w:hAnsi="Verdana" w:cs="Verdan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37D62E9"/>
    <w:multiLevelType w:val="hybridMultilevel"/>
    <w:tmpl w:val="A6CC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462C1B"/>
    <w:multiLevelType w:val="multilevel"/>
    <w:tmpl w:val="F61061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79E34B0C"/>
    <w:multiLevelType w:val="hybridMultilevel"/>
    <w:tmpl w:val="8172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254EC6"/>
    <w:multiLevelType w:val="hybridMultilevel"/>
    <w:tmpl w:val="6DB8A1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33"/>
  </w:num>
  <w:num w:numId="5">
    <w:abstractNumId w:val="0"/>
    <w:lvlOverride w:ilvl="0">
      <w:lvl w:ilvl="0">
        <w:start w:val="1"/>
        <w:numFmt w:val="bullet"/>
        <w:pStyle w:val="TOCTitle"/>
        <w:lvlText w:val=""/>
        <w:legacy w:legacy="1" w:legacySpace="0" w:legacyIndent="283"/>
        <w:lvlJc w:val="left"/>
        <w:pPr>
          <w:ind w:left="283" w:hanging="283"/>
        </w:pPr>
        <w:rPr>
          <w:rFonts w:ascii="Symbol" w:hAnsi="Symbol" w:hint="default"/>
        </w:rPr>
      </w:lvl>
    </w:lvlOverride>
  </w:num>
  <w:num w:numId="6">
    <w:abstractNumId w:val="20"/>
  </w:num>
  <w:num w:numId="7">
    <w:abstractNumId w:val="9"/>
  </w:num>
  <w:num w:numId="8">
    <w:abstractNumId w:val="31"/>
  </w:num>
  <w:num w:numId="9">
    <w:abstractNumId w:val="12"/>
  </w:num>
  <w:num w:numId="10">
    <w:abstractNumId w:val="26"/>
  </w:num>
  <w:num w:numId="11">
    <w:abstractNumId w:val="28"/>
  </w:num>
  <w:num w:numId="12">
    <w:abstractNumId w:val="16"/>
  </w:num>
  <w:num w:numId="13">
    <w:abstractNumId w:val="29"/>
  </w:num>
  <w:num w:numId="14">
    <w:abstractNumId w:val="32"/>
  </w:num>
  <w:num w:numId="15">
    <w:abstractNumId w:val="21"/>
  </w:num>
  <w:num w:numId="16">
    <w:abstractNumId w:val="24"/>
  </w:num>
  <w:num w:numId="17">
    <w:abstractNumId w:val="15"/>
  </w:num>
  <w:num w:numId="18">
    <w:abstractNumId w:val="19"/>
  </w:num>
  <w:num w:numId="19">
    <w:abstractNumId w:val="27"/>
  </w:num>
  <w:num w:numId="20">
    <w:abstractNumId w:val="14"/>
  </w:num>
  <w:num w:numId="21">
    <w:abstractNumId w:val="22"/>
  </w:num>
  <w:num w:numId="22">
    <w:abstractNumId w:val="17"/>
  </w:num>
  <w:num w:numId="23">
    <w:abstractNumId w:val="23"/>
  </w:num>
  <w:num w:numId="24">
    <w:abstractNumId w:val="13"/>
  </w:num>
  <w:num w:numId="25">
    <w:abstractNumId w:val="4"/>
  </w:num>
  <w:num w:numId="26">
    <w:abstractNumId w:val="25"/>
  </w:num>
  <w:num w:numId="27">
    <w:abstractNumId w:val="10"/>
  </w:num>
  <w:num w:numId="28">
    <w:abstractNumId w:val="1"/>
  </w:num>
  <w:num w:numId="29">
    <w:abstractNumId w:val="5"/>
  </w:num>
  <w:num w:numId="30">
    <w:abstractNumId w:val="7"/>
  </w:num>
  <w:num w:numId="31">
    <w:abstractNumId w:val="34"/>
  </w:num>
  <w:num w:numId="32">
    <w:abstractNumId w:val="8"/>
  </w:num>
  <w:num w:numId="33">
    <w:abstractNumId w:val="30"/>
  </w:num>
  <w:num w:numId="34">
    <w:abstractNumId w:val="35"/>
  </w:num>
  <w:num w:numId="35">
    <w:abstractNumId w:val="18"/>
  </w:num>
  <w:num w:numId="36">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8AF"/>
    <w:rsid w:val="00001EDC"/>
    <w:rsid w:val="000039C5"/>
    <w:rsid w:val="00005DB3"/>
    <w:rsid w:val="000061DC"/>
    <w:rsid w:val="0000682C"/>
    <w:rsid w:val="00006C79"/>
    <w:rsid w:val="00007190"/>
    <w:rsid w:val="000075C8"/>
    <w:rsid w:val="00007962"/>
    <w:rsid w:val="00011155"/>
    <w:rsid w:val="00013107"/>
    <w:rsid w:val="00013187"/>
    <w:rsid w:val="000139C1"/>
    <w:rsid w:val="000143C9"/>
    <w:rsid w:val="00014762"/>
    <w:rsid w:val="000156F0"/>
    <w:rsid w:val="00015E16"/>
    <w:rsid w:val="00016265"/>
    <w:rsid w:val="00016C0B"/>
    <w:rsid w:val="0001704A"/>
    <w:rsid w:val="000170EC"/>
    <w:rsid w:val="0002040C"/>
    <w:rsid w:val="00020641"/>
    <w:rsid w:val="00020740"/>
    <w:rsid w:val="00021C12"/>
    <w:rsid w:val="00022F3A"/>
    <w:rsid w:val="00024BC0"/>
    <w:rsid w:val="00025300"/>
    <w:rsid w:val="00026FA8"/>
    <w:rsid w:val="00027097"/>
    <w:rsid w:val="00027689"/>
    <w:rsid w:val="00027BBE"/>
    <w:rsid w:val="00031160"/>
    <w:rsid w:val="0003688E"/>
    <w:rsid w:val="00037404"/>
    <w:rsid w:val="00037959"/>
    <w:rsid w:val="00040D81"/>
    <w:rsid w:val="000419E7"/>
    <w:rsid w:val="00041C56"/>
    <w:rsid w:val="000423E8"/>
    <w:rsid w:val="000425EC"/>
    <w:rsid w:val="00042991"/>
    <w:rsid w:val="00042A9A"/>
    <w:rsid w:val="00042C96"/>
    <w:rsid w:val="00043680"/>
    <w:rsid w:val="00043DEA"/>
    <w:rsid w:val="00044BDE"/>
    <w:rsid w:val="00044DF6"/>
    <w:rsid w:val="000458D5"/>
    <w:rsid w:val="00045D8F"/>
    <w:rsid w:val="00047EA8"/>
    <w:rsid w:val="000500EB"/>
    <w:rsid w:val="00050F0F"/>
    <w:rsid w:val="00052462"/>
    <w:rsid w:val="00054737"/>
    <w:rsid w:val="000562E5"/>
    <w:rsid w:val="000610E5"/>
    <w:rsid w:val="00061183"/>
    <w:rsid w:val="00061EEA"/>
    <w:rsid w:val="00065560"/>
    <w:rsid w:val="00066BAE"/>
    <w:rsid w:val="0006779C"/>
    <w:rsid w:val="00067872"/>
    <w:rsid w:val="0007074B"/>
    <w:rsid w:val="00070B94"/>
    <w:rsid w:val="00070D25"/>
    <w:rsid w:val="00075362"/>
    <w:rsid w:val="0007603E"/>
    <w:rsid w:val="00077B4A"/>
    <w:rsid w:val="000834E4"/>
    <w:rsid w:val="0008438F"/>
    <w:rsid w:val="00091724"/>
    <w:rsid w:val="00093712"/>
    <w:rsid w:val="000942F6"/>
    <w:rsid w:val="00094558"/>
    <w:rsid w:val="00095665"/>
    <w:rsid w:val="00095B64"/>
    <w:rsid w:val="000A0C3B"/>
    <w:rsid w:val="000A154B"/>
    <w:rsid w:val="000A1F6A"/>
    <w:rsid w:val="000A3072"/>
    <w:rsid w:val="000A323E"/>
    <w:rsid w:val="000A35C2"/>
    <w:rsid w:val="000A3874"/>
    <w:rsid w:val="000A424A"/>
    <w:rsid w:val="000A43CB"/>
    <w:rsid w:val="000A4551"/>
    <w:rsid w:val="000A47BA"/>
    <w:rsid w:val="000A4A13"/>
    <w:rsid w:val="000A5575"/>
    <w:rsid w:val="000A6CA5"/>
    <w:rsid w:val="000B01EF"/>
    <w:rsid w:val="000B136C"/>
    <w:rsid w:val="000B17C1"/>
    <w:rsid w:val="000B29EA"/>
    <w:rsid w:val="000B4118"/>
    <w:rsid w:val="000B6C2F"/>
    <w:rsid w:val="000B7264"/>
    <w:rsid w:val="000B7274"/>
    <w:rsid w:val="000C1A62"/>
    <w:rsid w:val="000C3D1A"/>
    <w:rsid w:val="000C487D"/>
    <w:rsid w:val="000C62E0"/>
    <w:rsid w:val="000C71B2"/>
    <w:rsid w:val="000D01F3"/>
    <w:rsid w:val="000D07C9"/>
    <w:rsid w:val="000D2FAC"/>
    <w:rsid w:val="000D6001"/>
    <w:rsid w:val="000E0424"/>
    <w:rsid w:val="000E124E"/>
    <w:rsid w:val="000E2B4B"/>
    <w:rsid w:val="000E2EDF"/>
    <w:rsid w:val="000E3BCF"/>
    <w:rsid w:val="000E6276"/>
    <w:rsid w:val="000E6E0A"/>
    <w:rsid w:val="000F08DA"/>
    <w:rsid w:val="000F094E"/>
    <w:rsid w:val="000F2813"/>
    <w:rsid w:val="000F310A"/>
    <w:rsid w:val="000F36CE"/>
    <w:rsid w:val="000F38A1"/>
    <w:rsid w:val="000F5339"/>
    <w:rsid w:val="000F583E"/>
    <w:rsid w:val="000F715F"/>
    <w:rsid w:val="00102960"/>
    <w:rsid w:val="00102CC8"/>
    <w:rsid w:val="00102CCC"/>
    <w:rsid w:val="00103031"/>
    <w:rsid w:val="001058F0"/>
    <w:rsid w:val="00106DFA"/>
    <w:rsid w:val="00107728"/>
    <w:rsid w:val="00111548"/>
    <w:rsid w:val="00115CD8"/>
    <w:rsid w:val="00117016"/>
    <w:rsid w:val="001172BF"/>
    <w:rsid w:val="0012047B"/>
    <w:rsid w:val="00120BBD"/>
    <w:rsid w:val="00121D09"/>
    <w:rsid w:val="0012403B"/>
    <w:rsid w:val="001244EA"/>
    <w:rsid w:val="00125511"/>
    <w:rsid w:val="00125743"/>
    <w:rsid w:val="001260C9"/>
    <w:rsid w:val="00126157"/>
    <w:rsid w:val="001261B4"/>
    <w:rsid w:val="001274EE"/>
    <w:rsid w:val="001275C2"/>
    <w:rsid w:val="00127817"/>
    <w:rsid w:val="00130BD6"/>
    <w:rsid w:val="00131F5A"/>
    <w:rsid w:val="00133CC4"/>
    <w:rsid w:val="0013526D"/>
    <w:rsid w:val="00135448"/>
    <w:rsid w:val="001366FF"/>
    <w:rsid w:val="00137602"/>
    <w:rsid w:val="00141AEB"/>
    <w:rsid w:val="0014428D"/>
    <w:rsid w:val="00145A7E"/>
    <w:rsid w:val="00146433"/>
    <w:rsid w:val="00146915"/>
    <w:rsid w:val="00150CEA"/>
    <w:rsid w:val="00150CF9"/>
    <w:rsid w:val="00151422"/>
    <w:rsid w:val="00151BCE"/>
    <w:rsid w:val="00152C5E"/>
    <w:rsid w:val="001532B8"/>
    <w:rsid w:val="00153DAA"/>
    <w:rsid w:val="00157970"/>
    <w:rsid w:val="0016000C"/>
    <w:rsid w:val="00160610"/>
    <w:rsid w:val="00162688"/>
    <w:rsid w:val="00162F8D"/>
    <w:rsid w:val="00163F6A"/>
    <w:rsid w:val="00164433"/>
    <w:rsid w:val="00164D4A"/>
    <w:rsid w:val="00170407"/>
    <w:rsid w:val="00170904"/>
    <w:rsid w:val="001718F3"/>
    <w:rsid w:val="00173A1C"/>
    <w:rsid w:val="00173BC0"/>
    <w:rsid w:val="00174F63"/>
    <w:rsid w:val="00175E8F"/>
    <w:rsid w:val="001770EB"/>
    <w:rsid w:val="00177A5A"/>
    <w:rsid w:val="0018305A"/>
    <w:rsid w:val="0018403A"/>
    <w:rsid w:val="001846F9"/>
    <w:rsid w:val="0018476D"/>
    <w:rsid w:val="0018579A"/>
    <w:rsid w:val="00185935"/>
    <w:rsid w:val="0018738D"/>
    <w:rsid w:val="001915EC"/>
    <w:rsid w:val="001921EB"/>
    <w:rsid w:val="00192768"/>
    <w:rsid w:val="00192AEE"/>
    <w:rsid w:val="001947C0"/>
    <w:rsid w:val="00195649"/>
    <w:rsid w:val="00195FA5"/>
    <w:rsid w:val="001A187B"/>
    <w:rsid w:val="001A18FB"/>
    <w:rsid w:val="001A2210"/>
    <w:rsid w:val="001A2E43"/>
    <w:rsid w:val="001A4D9A"/>
    <w:rsid w:val="001A5FC7"/>
    <w:rsid w:val="001A6B5F"/>
    <w:rsid w:val="001A6D50"/>
    <w:rsid w:val="001A718A"/>
    <w:rsid w:val="001A7367"/>
    <w:rsid w:val="001A77ED"/>
    <w:rsid w:val="001B0758"/>
    <w:rsid w:val="001B1A2C"/>
    <w:rsid w:val="001B312B"/>
    <w:rsid w:val="001B5163"/>
    <w:rsid w:val="001B5259"/>
    <w:rsid w:val="001B5642"/>
    <w:rsid w:val="001B576A"/>
    <w:rsid w:val="001B597C"/>
    <w:rsid w:val="001B5F41"/>
    <w:rsid w:val="001B6914"/>
    <w:rsid w:val="001B7ADE"/>
    <w:rsid w:val="001C0A02"/>
    <w:rsid w:val="001C17BB"/>
    <w:rsid w:val="001C442D"/>
    <w:rsid w:val="001C44E7"/>
    <w:rsid w:val="001C5D5C"/>
    <w:rsid w:val="001C65E3"/>
    <w:rsid w:val="001C6771"/>
    <w:rsid w:val="001D0564"/>
    <w:rsid w:val="001D08E1"/>
    <w:rsid w:val="001D1006"/>
    <w:rsid w:val="001D12F5"/>
    <w:rsid w:val="001D23D3"/>
    <w:rsid w:val="001D2FB5"/>
    <w:rsid w:val="001D5846"/>
    <w:rsid w:val="001D6564"/>
    <w:rsid w:val="001D6B77"/>
    <w:rsid w:val="001D71BB"/>
    <w:rsid w:val="001D7606"/>
    <w:rsid w:val="001D7F27"/>
    <w:rsid w:val="001E0706"/>
    <w:rsid w:val="001E0720"/>
    <w:rsid w:val="001E11D0"/>
    <w:rsid w:val="001E1403"/>
    <w:rsid w:val="001E213A"/>
    <w:rsid w:val="001E3C2E"/>
    <w:rsid w:val="001E3D3B"/>
    <w:rsid w:val="001E442E"/>
    <w:rsid w:val="001E57CB"/>
    <w:rsid w:val="001E6136"/>
    <w:rsid w:val="001E70DA"/>
    <w:rsid w:val="001F038C"/>
    <w:rsid w:val="001F0C40"/>
    <w:rsid w:val="001F3212"/>
    <w:rsid w:val="001F6E17"/>
    <w:rsid w:val="001F76CC"/>
    <w:rsid w:val="002001BB"/>
    <w:rsid w:val="00200A3B"/>
    <w:rsid w:val="00201320"/>
    <w:rsid w:val="0020147A"/>
    <w:rsid w:val="0020357F"/>
    <w:rsid w:val="00205798"/>
    <w:rsid w:val="0020686B"/>
    <w:rsid w:val="0020742E"/>
    <w:rsid w:val="00207D0C"/>
    <w:rsid w:val="00214850"/>
    <w:rsid w:val="00214F6B"/>
    <w:rsid w:val="002153D7"/>
    <w:rsid w:val="00220189"/>
    <w:rsid w:val="002206CA"/>
    <w:rsid w:val="00220D5B"/>
    <w:rsid w:val="002213B3"/>
    <w:rsid w:val="00221873"/>
    <w:rsid w:val="00226B4B"/>
    <w:rsid w:val="0023065C"/>
    <w:rsid w:val="00230D3C"/>
    <w:rsid w:val="002321B8"/>
    <w:rsid w:val="00232DC9"/>
    <w:rsid w:val="00233140"/>
    <w:rsid w:val="00233B80"/>
    <w:rsid w:val="002345DD"/>
    <w:rsid w:val="00236149"/>
    <w:rsid w:val="00236278"/>
    <w:rsid w:val="002362AD"/>
    <w:rsid w:val="00236517"/>
    <w:rsid w:val="00237001"/>
    <w:rsid w:val="00237045"/>
    <w:rsid w:val="0023713E"/>
    <w:rsid w:val="0024019B"/>
    <w:rsid w:val="0024043A"/>
    <w:rsid w:val="00245837"/>
    <w:rsid w:val="00246336"/>
    <w:rsid w:val="00246BEA"/>
    <w:rsid w:val="00246F02"/>
    <w:rsid w:val="002471AA"/>
    <w:rsid w:val="0024768E"/>
    <w:rsid w:val="0025073D"/>
    <w:rsid w:val="00250AC5"/>
    <w:rsid w:val="00250FE5"/>
    <w:rsid w:val="0025111A"/>
    <w:rsid w:val="0025272A"/>
    <w:rsid w:val="002542F3"/>
    <w:rsid w:val="00255D54"/>
    <w:rsid w:val="00255F33"/>
    <w:rsid w:val="00256146"/>
    <w:rsid w:val="00256771"/>
    <w:rsid w:val="00256F75"/>
    <w:rsid w:val="002578E6"/>
    <w:rsid w:val="00260A5E"/>
    <w:rsid w:val="002615DA"/>
    <w:rsid w:val="00263A15"/>
    <w:rsid w:val="00265279"/>
    <w:rsid w:val="00265F24"/>
    <w:rsid w:val="002677E9"/>
    <w:rsid w:val="00267B26"/>
    <w:rsid w:val="002710D6"/>
    <w:rsid w:val="00271909"/>
    <w:rsid w:val="00272928"/>
    <w:rsid w:val="00272DDA"/>
    <w:rsid w:val="002735C9"/>
    <w:rsid w:val="002736C5"/>
    <w:rsid w:val="00273E4E"/>
    <w:rsid w:val="00274858"/>
    <w:rsid w:val="002748BC"/>
    <w:rsid w:val="00275C1F"/>
    <w:rsid w:val="002766C3"/>
    <w:rsid w:val="00276789"/>
    <w:rsid w:val="00276B72"/>
    <w:rsid w:val="00280CE5"/>
    <w:rsid w:val="00280E76"/>
    <w:rsid w:val="002814CC"/>
    <w:rsid w:val="00282DCD"/>
    <w:rsid w:val="002840E7"/>
    <w:rsid w:val="00285166"/>
    <w:rsid w:val="00285186"/>
    <w:rsid w:val="0028661E"/>
    <w:rsid w:val="00290D7C"/>
    <w:rsid w:val="002925D3"/>
    <w:rsid w:val="00292F6B"/>
    <w:rsid w:val="0029350F"/>
    <w:rsid w:val="00294382"/>
    <w:rsid w:val="002947AD"/>
    <w:rsid w:val="00295372"/>
    <w:rsid w:val="00296314"/>
    <w:rsid w:val="0029660F"/>
    <w:rsid w:val="00296D3B"/>
    <w:rsid w:val="00296DD7"/>
    <w:rsid w:val="00297722"/>
    <w:rsid w:val="00297D27"/>
    <w:rsid w:val="002A1683"/>
    <w:rsid w:val="002A1CFD"/>
    <w:rsid w:val="002A2123"/>
    <w:rsid w:val="002A35E3"/>
    <w:rsid w:val="002A4EF5"/>
    <w:rsid w:val="002A56E3"/>
    <w:rsid w:val="002A5EDC"/>
    <w:rsid w:val="002A5FEA"/>
    <w:rsid w:val="002A620F"/>
    <w:rsid w:val="002A6318"/>
    <w:rsid w:val="002B0DF2"/>
    <w:rsid w:val="002B2C0D"/>
    <w:rsid w:val="002B2FC8"/>
    <w:rsid w:val="002B3D61"/>
    <w:rsid w:val="002B4647"/>
    <w:rsid w:val="002B58C3"/>
    <w:rsid w:val="002B5DAB"/>
    <w:rsid w:val="002B78F9"/>
    <w:rsid w:val="002B7C2C"/>
    <w:rsid w:val="002C0F18"/>
    <w:rsid w:val="002C1310"/>
    <w:rsid w:val="002C26F0"/>
    <w:rsid w:val="002C73F3"/>
    <w:rsid w:val="002D1424"/>
    <w:rsid w:val="002D2BDD"/>
    <w:rsid w:val="002D2F97"/>
    <w:rsid w:val="002D3879"/>
    <w:rsid w:val="002D3EE2"/>
    <w:rsid w:val="002D5069"/>
    <w:rsid w:val="002D6E2C"/>
    <w:rsid w:val="002E0A9A"/>
    <w:rsid w:val="002E0CE6"/>
    <w:rsid w:val="002E2808"/>
    <w:rsid w:val="002E2884"/>
    <w:rsid w:val="002E2C81"/>
    <w:rsid w:val="002E2DEE"/>
    <w:rsid w:val="002E3DDF"/>
    <w:rsid w:val="002E4C85"/>
    <w:rsid w:val="002E5BC4"/>
    <w:rsid w:val="002E6503"/>
    <w:rsid w:val="002E66F4"/>
    <w:rsid w:val="002E7556"/>
    <w:rsid w:val="002E7BB8"/>
    <w:rsid w:val="002F04F2"/>
    <w:rsid w:val="002F4175"/>
    <w:rsid w:val="002F495B"/>
    <w:rsid w:val="002F6570"/>
    <w:rsid w:val="002F6EBF"/>
    <w:rsid w:val="002F7478"/>
    <w:rsid w:val="002F78CA"/>
    <w:rsid w:val="0030364E"/>
    <w:rsid w:val="003045AA"/>
    <w:rsid w:val="00310A77"/>
    <w:rsid w:val="00310CEE"/>
    <w:rsid w:val="00312DFA"/>
    <w:rsid w:val="00314807"/>
    <w:rsid w:val="00314E00"/>
    <w:rsid w:val="003153FE"/>
    <w:rsid w:val="00320D43"/>
    <w:rsid w:val="00324B8A"/>
    <w:rsid w:val="00326660"/>
    <w:rsid w:val="0033032C"/>
    <w:rsid w:val="003305F0"/>
    <w:rsid w:val="00331041"/>
    <w:rsid w:val="00332004"/>
    <w:rsid w:val="00332ABB"/>
    <w:rsid w:val="003345C1"/>
    <w:rsid w:val="00335537"/>
    <w:rsid w:val="00336C66"/>
    <w:rsid w:val="0033728C"/>
    <w:rsid w:val="0034134F"/>
    <w:rsid w:val="0034245E"/>
    <w:rsid w:val="00342751"/>
    <w:rsid w:val="003439E4"/>
    <w:rsid w:val="00343F1C"/>
    <w:rsid w:val="003451FB"/>
    <w:rsid w:val="00347872"/>
    <w:rsid w:val="0035019B"/>
    <w:rsid w:val="00351077"/>
    <w:rsid w:val="00352174"/>
    <w:rsid w:val="00352640"/>
    <w:rsid w:val="0035372F"/>
    <w:rsid w:val="003553BD"/>
    <w:rsid w:val="00355CC5"/>
    <w:rsid w:val="00356080"/>
    <w:rsid w:val="0035776A"/>
    <w:rsid w:val="00357DC9"/>
    <w:rsid w:val="003605C1"/>
    <w:rsid w:val="0036527E"/>
    <w:rsid w:val="00365B0D"/>
    <w:rsid w:val="00366BC2"/>
    <w:rsid w:val="00370795"/>
    <w:rsid w:val="0037256D"/>
    <w:rsid w:val="003745C2"/>
    <w:rsid w:val="003764E2"/>
    <w:rsid w:val="00376987"/>
    <w:rsid w:val="0038040A"/>
    <w:rsid w:val="0038080E"/>
    <w:rsid w:val="00383950"/>
    <w:rsid w:val="00383CFA"/>
    <w:rsid w:val="00384769"/>
    <w:rsid w:val="00387857"/>
    <w:rsid w:val="00390358"/>
    <w:rsid w:val="00390467"/>
    <w:rsid w:val="00390A1E"/>
    <w:rsid w:val="0039114E"/>
    <w:rsid w:val="00391C68"/>
    <w:rsid w:val="003931B6"/>
    <w:rsid w:val="00393D78"/>
    <w:rsid w:val="003940B4"/>
    <w:rsid w:val="0039415B"/>
    <w:rsid w:val="003941ED"/>
    <w:rsid w:val="0039457E"/>
    <w:rsid w:val="00394D59"/>
    <w:rsid w:val="00395C22"/>
    <w:rsid w:val="003967C5"/>
    <w:rsid w:val="003971BA"/>
    <w:rsid w:val="00397CE6"/>
    <w:rsid w:val="003A0AFF"/>
    <w:rsid w:val="003A1184"/>
    <w:rsid w:val="003A1C0C"/>
    <w:rsid w:val="003A4670"/>
    <w:rsid w:val="003A559D"/>
    <w:rsid w:val="003A5D66"/>
    <w:rsid w:val="003A66FB"/>
    <w:rsid w:val="003A68A6"/>
    <w:rsid w:val="003A6FCF"/>
    <w:rsid w:val="003B1D7B"/>
    <w:rsid w:val="003B1EF4"/>
    <w:rsid w:val="003B20CB"/>
    <w:rsid w:val="003B3197"/>
    <w:rsid w:val="003B5C26"/>
    <w:rsid w:val="003B6AF2"/>
    <w:rsid w:val="003C0A5C"/>
    <w:rsid w:val="003C1C76"/>
    <w:rsid w:val="003C1D37"/>
    <w:rsid w:val="003C2B29"/>
    <w:rsid w:val="003C3555"/>
    <w:rsid w:val="003C5DAB"/>
    <w:rsid w:val="003C5E4B"/>
    <w:rsid w:val="003C5F69"/>
    <w:rsid w:val="003C68F9"/>
    <w:rsid w:val="003D0377"/>
    <w:rsid w:val="003D14DE"/>
    <w:rsid w:val="003D1919"/>
    <w:rsid w:val="003D4153"/>
    <w:rsid w:val="003D47D2"/>
    <w:rsid w:val="003D5790"/>
    <w:rsid w:val="003D6141"/>
    <w:rsid w:val="003D64E0"/>
    <w:rsid w:val="003D7EEC"/>
    <w:rsid w:val="003E1A06"/>
    <w:rsid w:val="003E2103"/>
    <w:rsid w:val="003E34D9"/>
    <w:rsid w:val="003E3572"/>
    <w:rsid w:val="003E3D23"/>
    <w:rsid w:val="003E4724"/>
    <w:rsid w:val="003E4EF3"/>
    <w:rsid w:val="003E5501"/>
    <w:rsid w:val="003E6551"/>
    <w:rsid w:val="003F2A70"/>
    <w:rsid w:val="003F4BE7"/>
    <w:rsid w:val="003F5678"/>
    <w:rsid w:val="003F71E5"/>
    <w:rsid w:val="003F7598"/>
    <w:rsid w:val="003F75EA"/>
    <w:rsid w:val="003F7C40"/>
    <w:rsid w:val="00402690"/>
    <w:rsid w:val="00403AC3"/>
    <w:rsid w:val="00404B5B"/>
    <w:rsid w:val="00404F97"/>
    <w:rsid w:val="00405D1F"/>
    <w:rsid w:val="00406C88"/>
    <w:rsid w:val="00412BF3"/>
    <w:rsid w:val="00412C96"/>
    <w:rsid w:val="0041444C"/>
    <w:rsid w:val="00414BD7"/>
    <w:rsid w:val="00414EDF"/>
    <w:rsid w:val="00415018"/>
    <w:rsid w:val="004150BB"/>
    <w:rsid w:val="0041533B"/>
    <w:rsid w:val="00415F70"/>
    <w:rsid w:val="004162D9"/>
    <w:rsid w:val="004165E1"/>
    <w:rsid w:val="00416B7C"/>
    <w:rsid w:val="004214B8"/>
    <w:rsid w:val="00421B1F"/>
    <w:rsid w:val="00425F61"/>
    <w:rsid w:val="00427623"/>
    <w:rsid w:val="00430027"/>
    <w:rsid w:val="004317C2"/>
    <w:rsid w:val="00432359"/>
    <w:rsid w:val="0043493E"/>
    <w:rsid w:val="00434EC8"/>
    <w:rsid w:val="004361ED"/>
    <w:rsid w:val="004367EE"/>
    <w:rsid w:val="0044086F"/>
    <w:rsid w:val="00440AE3"/>
    <w:rsid w:val="00440AE8"/>
    <w:rsid w:val="00442518"/>
    <w:rsid w:val="004440B4"/>
    <w:rsid w:val="00444B11"/>
    <w:rsid w:val="00444EBC"/>
    <w:rsid w:val="00445FC5"/>
    <w:rsid w:val="00450E03"/>
    <w:rsid w:val="004518D2"/>
    <w:rsid w:val="00451E4C"/>
    <w:rsid w:val="00452061"/>
    <w:rsid w:val="00452F7A"/>
    <w:rsid w:val="00453E37"/>
    <w:rsid w:val="00455E3F"/>
    <w:rsid w:val="00455EDC"/>
    <w:rsid w:val="00456EB8"/>
    <w:rsid w:val="00460066"/>
    <w:rsid w:val="00461014"/>
    <w:rsid w:val="004615FA"/>
    <w:rsid w:val="0046169A"/>
    <w:rsid w:val="004619AF"/>
    <w:rsid w:val="0046384C"/>
    <w:rsid w:val="00464F95"/>
    <w:rsid w:val="00465298"/>
    <w:rsid w:val="004652D0"/>
    <w:rsid w:val="004669F7"/>
    <w:rsid w:val="004670D0"/>
    <w:rsid w:val="004675CA"/>
    <w:rsid w:val="00473CB6"/>
    <w:rsid w:val="0047532A"/>
    <w:rsid w:val="004757C7"/>
    <w:rsid w:val="00475878"/>
    <w:rsid w:val="004767C9"/>
    <w:rsid w:val="0048070C"/>
    <w:rsid w:val="0048073D"/>
    <w:rsid w:val="00482747"/>
    <w:rsid w:val="00482824"/>
    <w:rsid w:val="004879C5"/>
    <w:rsid w:val="004911C9"/>
    <w:rsid w:val="00493086"/>
    <w:rsid w:val="00496B07"/>
    <w:rsid w:val="004972C8"/>
    <w:rsid w:val="004976D7"/>
    <w:rsid w:val="004A02F0"/>
    <w:rsid w:val="004A0CB9"/>
    <w:rsid w:val="004A26D0"/>
    <w:rsid w:val="004A281C"/>
    <w:rsid w:val="004A30FC"/>
    <w:rsid w:val="004A31B9"/>
    <w:rsid w:val="004A5417"/>
    <w:rsid w:val="004A618A"/>
    <w:rsid w:val="004A6C48"/>
    <w:rsid w:val="004A6E88"/>
    <w:rsid w:val="004A79EC"/>
    <w:rsid w:val="004B1CD2"/>
    <w:rsid w:val="004B219A"/>
    <w:rsid w:val="004B3033"/>
    <w:rsid w:val="004B4796"/>
    <w:rsid w:val="004B7F96"/>
    <w:rsid w:val="004C059C"/>
    <w:rsid w:val="004C18BC"/>
    <w:rsid w:val="004C19BA"/>
    <w:rsid w:val="004C1ACC"/>
    <w:rsid w:val="004C2BCF"/>
    <w:rsid w:val="004C2F16"/>
    <w:rsid w:val="004C4271"/>
    <w:rsid w:val="004C45FC"/>
    <w:rsid w:val="004C5915"/>
    <w:rsid w:val="004C69C9"/>
    <w:rsid w:val="004D0896"/>
    <w:rsid w:val="004D0A29"/>
    <w:rsid w:val="004D1E35"/>
    <w:rsid w:val="004D45AF"/>
    <w:rsid w:val="004D4BC0"/>
    <w:rsid w:val="004D535B"/>
    <w:rsid w:val="004D67D0"/>
    <w:rsid w:val="004D71A8"/>
    <w:rsid w:val="004E098C"/>
    <w:rsid w:val="004E17B2"/>
    <w:rsid w:val="004E451B"/>
    <w:rsid w:val="004E5075"/>
    <w:rsid w:val="004E5110"/>
    <w:rsid w:val="004E562E"/>
    <w:rsid w:val="004E6E5A"/>
    <w:rsid w:val="004E71A0"/>
    <w:rsid w:val="004E7257"/>
    <w:rsid w:val="004E743D"/>
    <w:rsid w:val="004F0592"/>
    <w:rsid w:val="004F0A69"/>
    <w:rsid w:val="004F1F9C"/>
    <w:rsid w:val="004F1FD8"/>
    <w:rsid w:val="004F2D9C"/>
    <w:rsid w:val="004F327E"/>
    <w:rsid w:val="004F3C1E"/>
    <w:rsid w:val="004F44D6"/>
    <w:rsid w:val="004F637A"/>
    <w:rsid w:val="004F7C72"/>
    <w:rsid w:val="00500597"/>
    <w:rsid w:val="00501079"/>
    <w:rsid w:val="005014C1"/>
    <w:rsid w:val="00503A6D"/>
    <w:rsid w:val="0050450D"/>
    <w:rsid w:val="00505128"/>
    <w:rsid w:val="00505D85"/>
    <w:rsid w:val="00507285"/>
    <w:rsid w:val="005073B6"/>
    <w:rsid w:val="0051005C"/>
    <w:rsid w:val="0051059A"/>
    <w:rsid w:val="0051095B"/>
    <w:rsid w:val="005110B7"/>
    <w:rsid w:val="005113C8"/>
    <w:rsid w:val="005121DF"/>
    <w:rsid w:val="005124ED"/>
    <w:rsid w:val="0051264E"/>
    <w:rsid w:val="00513E49"/>
    <w:rsid w:val="0051479C"/>
    <w:rsid w:val="005149F3"/>
    <w:rsid w:val="00516209"/>
    <w:rsid w:val="00517368"/>
    <w:rsid w:val="005179E3"/>
    <w:rsid w:val="0052085E"/>
    <w:rsid w:val="00520E10"/>
    <w:rsid w:val="00521581"/>
    <w:rsid w:val="005215C7"/>
    <w:rsid w:val="00521630"/>
    <w:rsid w:val="00523020"/>
    <w:rsid w:val="0052345B"/>
    <w:rsid w:val="005239EA"/>
    <w:rsid w:val="0052443F"/>
    <w:rsid w:val="00524710"/>
    <w:rsid w:val="005254A5"/>
    <w:rsid w:val="00525980"/>
    <w:rsid w:val="005261C0"/>
    <w:rsid w:val="00526744"/>
    <w:rsid w:val="00526C4C"/>
    <w:rsid w:val="00531200"/>
    <w:rsid w:val="005345B6"/>
    <w:rsid w:val="00535B78"/>
    <w:rsid w:val="00535E5B"/>
    <w:rsid w:val="00540B0B"/>
    <w:rsid w:val="005431BB"/>
    <w:rsid w:val="00545948"/>
    <w:rsid w:val="00546849"/>
    <w:rsid w:val="00547ADA"/>
    <w:rsid w:val="00551392"/>
    <w:rsid w:val="00556C84"/>
    <w:rsid w:val="0056195B"/>
    <w:rsid w:val="00561F33"/>
    <w:rsid w:val="0056453D"/>
    <w:rsid w:val="0056481A"/>
    <w:rsid w:val="00564902"/>
    <w:rsid w:val="00564CFA"/>
    <w:rsid w:val="00565169"/>
    <w:rsid w:val="005669A9"/>
    <w:rsid w:val="00567D56"/>
    <w:rsid w:val="00571C81"/>
    <w:rsid w:val="0057269B"/>
    <w:rsid w:val="005733B7"/>
    <w:rsid w:val="0057371D"/>
    <w:rsid w:val="00574D4B"/>
    <w:rsid w:val="005764E1"/>
    <w:rsid w:val="00580887"/>
    <w:rsid w:val="00580B40"/>
    <w:rsid w:val="00580C34"/>
    <w:rsid w:val="00581006"/>
    <w:rsid w:val="005811E1"/>
    <w:rsid w:val="00581E8C"/>
    <w:rsid w:val="00582012"/>
    <w:rsid w:val="00583032"/>
    <w:rsid w:val="00583A77"/>
    <w:rsid w:val="005851BA"/>
    <w:rsid w:val="00586071"/>
    <w:rsid w:val="005873F4"/>
    <w:rsid w:val="00587B0E"/>
    <w:rsid w:val="00590671"/>
    <w:rsid w:val="00593BA0"/>
    <w:rsid w:val="00595992"/>
    <w:rsid w:val="00595A85"/>
    <w:rsid w:val="005A1764"/>
    <w:rsid w:val="005A1C5A"/>
    <w:rsid w:val="005A27E9"/>
    <w:rsid w:val="005A687C"/>
    <w:rsid w:val="005A6A79"/>
    <w:rsid w:val="005A6C31"/>
    <w:rsid w:val="005A6C65"/>
    <w:rsid w:val="005A7174"/>
    <w:rsid w:val="005B1053"/>
    <w:rsid w:val="005B13A0"/>
    <w:rsid w:val="005B2B7B"/>
    <w:rsid w:val="005B59E1"/>
    <w:rsid w:val="005B5AE7"/>
    <w:rsid w:val="005B65DE"/>
    <w:rsid w:val="005C02D5"/>
    <w:rsid w:val="005C1376"/>
    <w:rsid w:val="005C2324"/>
    <w:rsid w:val="005C2382"/>
    <w:rsid w:val="005C2BC7"/>
    <w:rsid w:val="005C2D5C"/>
    <w:rsid w:val="005C3589"/>
    <w:rsid w:val="005C362D"/>
    <w:rsid w:val="005C4B3E"/>
    <w:rsid w:val="005C54B4"/>
    <w:rsid w:val="005C638D"/>
    <w:rsid w:val="005C6A74"/>
    <w:rsid w:val="005D0F2C"/>
    <w:rsid w:val="005D38C0"/>
    <w:rsid w:val="005D459C"/>
    <w:rsid w:val="005D5721"/>
    <w:rsid w:val="005E05A2"/>
    <w:rsid w:val="005E05AF"/>
    <w:rsid w:val="005E06DF"/>
    <w:rsid w:val="005E0C19"/>
    <w:rsid w:val="005E0F7E"/>
    <w:rsid w:val="005E2363"/>
    <w:rsid w:val="005E2518"/>
    <w:rsid w:val="005E32A2"/>
    <w:rsid w:val="005E5D93"/>
    <w:rsid w:val="005F0BCA"/>
    <w:rsid w:val="005F0D93"/>
    <w:rsid w:val="005F1B1A"/>
    <w:rsid w:val="005F3998"/>
    <w:rsid w:val="005F3D92"/>
    <w:rsid w:val="005F571A"/>
    <w:rsid w:val="005F5817"/>
    <w:rsid w:val="005F5D9B"/>
    <w:rsid w:val="005F67A3"/>
    <w:rsid w:val="005F6C27"/>
    <w:rsid w:val="0060013E"/>
    <w:rsid w:val="006008B2"/>
    <w:rsid w:val="006030F2"/>
    <w:rsid w:val="006034BD"/>
    <w:rsid w:val="00603AFA"/>
    <w:rsid w:val="00603C94"/>
    <w:rsid w:val="00607560"/>
    <w:rsid w:val="00607A43"/>
    <w:rsid w:val="00607B40"/>
    <w:rsid w:val="00607BE8"/>
    <w:rsid w:val="006103F7"/>
    <w:rsid w:val="0061125D"/>
    <w:rsid w:val="00611734"/>
    <w:rsid w:val="00612137"/>
    <w:rsid w:val="0061363C"/>
    <w:rsid w:val="00615580"/>
    <w:rsid w:val="006157EF"/>
    <w:rsid w:val="006159D7"/>
    <w:rsid w:val="00617826"/>
    <w:rsid w:val="00620C79"/>
    <w:rsid w:val="00621E48"/>
    <w:rsid w:val="006228FF"/>
    <w:rsid w:val="006236A9"/>
    <w:rsid w:val="006239AA"/>
    <w:rsid w:val="0062526A"/>
    <w:rsid w:val="00625F3C"/>
    <w:rsid w:val="00626BE9"/>
    <w:rsid w:val="0062778C"/>
    <w:rsid w:val="00627822"/>
    <w:rsid w:val="006278E7"/>
    <w:rsid w:val="00630260"/>
    <w:rsid w:val="00631C8B"/>
    <w:rsid w:val="006323FE"/>
    <w:rsid w:val="00634698"/>
    <w:rsid w:val="00634A33"/>
    <w:rsid w:val="00636138"/>
    <w:rsid w:val="00640367"/>
    <w:rsid w:val="006415F7"/>
    <w:rsid w:val="006418B5"/>
    <w:rsid w:val="00641A41"/>
    <w:rsid w:val="00641E0F"/>
    <w:rsid w:val="006437E0"/>
    <w:rsid w:val="006441F4"/>
    <w:rsid w:val="006451ED"/>
    <w:rsid w:val="00645C6B"/>
    <w:rsid w:val="00653306"/>
    <w:rsid w:val="00656103"/>
    <w:rsid w:val="0065676D"/>
    <w:rsid w:val="00656D1D"/>
    <w:rsid w:val="006579FD"/>
    <w:rsid w:val="00657BD7"/>
    <w:rsid w:val="006607BC"/>
    <w:rsid w:val="00660849"/>
    <w:rsid w:val="0066386D"/>
    <w:rsid w:val="00663EBF"/>
    <w:rsid w:val="00664042"/>
    <w:rsid w:val="00666128"/>
    <w:rsid w:val="006662E6"/>
    <w:rsid w:val="00666E50"/>
    <w:rsid w:val="00667E21"/>
    <w:rsid w:val="00670762"/>
    <w:rsid w:val="00670C54"/>
    <w:rsid w:val="00671122"/>
    <w:rsid w:val="0067115E"/>
    <w:rsid w:val="00673853"/>
    <w:rsid w:val="00673C79"/>
    <w:rsid w:val="0067420E"/>
    <w:rsid w:val="00675A4C"/>
    <w:rsid w:val="00677B20"/>
    <w:rsid w:val="006802B9"/>
    <w:rsid w:val="006829C1"/>
    <w:rsid w:val="00683BA5"/>
    <w:rsid w:val="00683E5E"/>
    <w:rsid w:val="00685CA0"/>
    <w:rsid w:val="00685E3E"/>
    <w:rsid w:val="00686D12"/>
    <w:rsid w:val="0068722F"/>
    <w:rsid w:val="00690E83"/>
    <w:rsid w:val="00691638"/>
    <w:rsid w:val="00691933"/>
    <w:rsid w:val="00691A6D"/>
    <w:rsid w:val="006928AE"/>
    <w:rsid w:val="00693B15"/>
    <w:rsid w:val="00694909"/>
    <w:rsid w:val="00695775"/>
    <w:rsid w:val="0069583B"/>
    <w:rsid w:val="006960B5"/>
    <w:rsid w:val="00696AB1"/>
    <w:rsid w:val="0069728A"/>
    <w:rsid w:val="00697711"/>
    <w:rsid w:val="00697B51"/>
    <w:rsid w:val="006A0008"/>
    <w:rsid w:val="006A055F"/>
    <w:rsid w:val="006A114B"/>
    <w:rsid w:val="006A26D4"/>
    <w:rsid w:val="006A368A"/>
    <w:rsid w:val="006A4D00"/>
    <w:rsid w:val="006A4D7A"/>
    <w:rsid w:val="006A4F78"/>
    <w:rsid w:val="006A50B4"/>
    <w:rsid w:val="006A63DA"/>
    <w:rsid w:val="006A665B"/>
    <w:rsid w:val="006B20CC"/>
    <w:rsid w:val="006B254C"/>
    <w:rsid w:val="006B50BD"/>
    <w:rsid w:val="006B66F5"/>
    <w:rsid w:val="006B67F7"/>
    <w:rsid w:val="006B7AE0"/>
    <w:rsid w:val="006B7D48"/>
    <w:rsid w:val="006C0A84"/>
    <w:rsid w:val="006C1194"/>
    <w:rsid w:val="006C3CD0"/>
    <w:rsid w:val="006C3DBA"/>
    <w:rsid w:val="006C5698"/>
    <w:rsid w:val="006C604A"/>
    <w:rsid w:val="006C6A83"/>
    <w:rsid w:val="006C72E6"/>
    <w:rsid w:val="006C7B2F"/>
    <w:rsid w:val="006C7BF4"/>
    <w:rsid w:val="006D1AD7"/>
    <w:rsid w:val="006D285E"/>
    <w:rsid w:val="006D3CF6"/>
    <w:rsid w:val="006D43F5"/>
    <w:rsid w:val="006D5AE0"/>
    <w:rsid w:val="006D5AE5"/>
    <w:rsid w:val="006E0319"/>
    <w:rsid w:val="006E0753"/>
    <w:rsid w:val="006E18E1"/>
    <w:rsid w:val="006E31DE"/>
    <w:rsid w:val="006E3945"/>
    <w:rsid w:val="006E4526"/>
    <w:rsid w:val="006E45E1"/>
    <w:rsid w:val="006E46E2"/>
    <w:rsid w:val="006E5793"/>
    <w:rsid w:val="006E6BC8"/>
    <w:rsid w:val="006E73A2"/>
    <w:rsid w:val="006F12FB"/>
    <w:rsid w:val="006F1A7E"/>
    <w:rsid w:val="006F1F21"/>
    <w:rsid w:val="006F375A"/>
    <w:rsid w:val="006F3CFC"/>
    <w:rsid w:val="006F6A22"/>
    <w:rsid w:val="00701697"/>
    <w:rsid w:val="007016EB"/>
    <w:rsid w:val="007024B8"/>
    <w:rsid w:val="00702AD0"/>
    <w:rsid w:val="007031CD"/>
    <w:rsid w:val="007034F8"/>
    <w:rsid w:val="00703944"/>
    <w:rsid w:val="00704154"/>
    <w:rsid w:val="007041EA"/>
    <w:rsid w:val="00704EDA"/>
    <w:rsid w:val="00704FB3"/>
    <w:rsid w:val="007068AD"/>
    <w:rsid w:val="00706ED4"/>
    <w:rsid w:val="00710170"/>
    <w:rsid w:val="007103C4"/>
    <w:rsid w:val="00710E56"/>
    <w:rsid w:val="0071172E"/>
    <w:rsid w:val="00713375"/>
    <w:rsid w:val="00714A65"/>
    <w:rsid w:val="00715832"/>
    <w:rsid w:val="007176A5"/>
    <w:rsid w:val="007179DB"/>
    <w:rsid w:val="00720B0E"/>
    <w:rsid w:val="00722B45"/>
    <w:rsid w:val="0072379D"/>
    <w:rsid w:val="0072387E"/>
    <w:rsid w:val="007262BD"/>
    <w:rsid w:val="007263D1"/>
    <w:rsid w:val="00726BC6"/>
    <w:rsid w:val="00727156"/>
    <w:rsid w:val="0072752F"/>
    <w:rsid w:val="00730849"/>
    <w:rsid w:val="00730AAE"/>
    <w:rsid w:val="00730EE8"/>
    <w:rsid w:val="007310E8"/>
    <w:rsid w:val="00731A75"/>
    <w:rsid w:val="00732C2E"/>
    <w:rsid w:val="0073657F"/>
    <w:rsid w:val="00736776"/>
    <w:rsid w:val="007401E7"/>
    <w:rsid w:val="00741185"/>
    <w:rsid w:val="007414B8"/>
    <w:rsid w:val="007424E8"/>
    <w:rsid w:val="007428A8"/>
    <w:rsid w:val="00742E08"/>
    <w:rsid w:val="00743BB6"/>
    <w:rsid w:val="007444BF"/>
    <w:rsid w:val="00747824"/>
    <w:rsid w:val="00750085"/>
    <w:rsid w:val="0075289E"/>
    <w:rsid w:val="00752F51"/>
    <w:rsid w:val="00753B95"/>
    <w:rsid w:val="0075640F"/>
    <w:rsid w:val="00756F64"/>
    <w:rsid w:val="0075742C"/>
    <w:rsid w:val="00760629"/>
    <w:rsid w:val="007633FB"/>
    <w:rsid w:val="00764B5F"/>
    <w:rsid w:val="007665DF"/>
    <w:rsid w:val="00766EE7"/>
    <w:rsid w:val="00767898"/>
    <w:rsid w:val="00770705"/>
    <w:rsid w:val="00770B33"/>
    <w:rsid w:val="007718B8"/>
    <w:rsid w:val="007724B3"/>
    <w:rsid w:val="00772AF7"/>
    <w:rsid w:val="007759B8"/>
    <w:rsid w:val="00777945"/>
    <w:rsid w:val="00780259"/>
    <w:rsid w:val="0078094B"/>
    <w:rsid w:val="00780C5A"/>
    <w:rsid w:val="00782207"/>
    <w:rsid w:val="007840B9"/>
    <w:rsid w:val="00784141"/>
    <w:rsid w:val="0078452E"/>
    <w:rsid w:val="00784AFA"/>
    <w:rsid w:val="007850C6"/>
    <w:rsid w:val="0078573F"/>
    <w:rsid w:val="00786923"/>
    <w:rsid w:val="00786EDA"/>
    <w:rsid w:val="00787569"/>
    <w:rsid w:val="00787B7D"/>
    <w:rsid w:val="00790485"/>
    <w:rsid w:val="007906BE"/>
    <w:rsid w:val="00790AF9"/>
    <w:rsid w:val="0079105C"/>
    <w:rsid w:val="00791698"/>
    <w:rsid w:val="00792959"/>
    <w:rsid w:val="00795C09"/>
    <w:rsid w:val="0079689D"/>
    <w:rsid w:val="007A1A31"/>
    <w:rsid w:val="007A1F1D"/>
    <w:rsid w:val="007A3944"/>
    <w:rsid w:val="007A3AA5"/>
    <w:rsid w:val="007A3B09"/>
    <w:rsid w:val="007A5FE9"/>
    <w:rsid w:val="007A6419"/>
    <w:rsid w:val="007A708F"/>
    <w:rsid w:val="007B15EC"/>
    <w:rsid w:val="007B54C1"/>
    <w:rsid w:val="007B55F0"/>
    <w:rsid w:val="007C10F4"/>
    <w:rsid w:val="007C1C0E"/>
    <w:rsid w:val="007C21FF"/>
    <w:rsid w:val="007C3CE7"/>
    <w:rsid w:val="007C3F4F"/>
    <w:rsid w:val="007C46C9"/>
    <w:rsid w:val="007C670A"/>
    <w:rsid w:val="007C69FE"/>
    <w:rsid w:val="007D12F9"/>
    <w:rsid w:val="007D1845"/>
    <w:rsid w:val="007D425F"/>
    <w:rsid w:val="007D4EEA"/>
    <w:rsid w:val="007D5EFB"/>
    <w:rsid w:val="007D7141"/>
    <w:rsid w:val="007D7628"/>
    <w:rsid w:val="007E0574"/>
    <w:rsid w:val="007E093A"/>
    <w:rsid w:val="007E5E4F"/>
    <w:rsid w:val="007E7371"/>
    <w:rsid w:val="007F04AF"/>
    <w:rsid w:val="007F13AB"/>
    <w:rsid w:val="007F1A11"/>
    <w:rsid w:val="007F4081"/>
    <w:rsid w:val="007F487A"/>
    <w:rsid w:val="007F4DDB"/>
    <w:rsid w:val="007F5256"/>
    <w:rsid w:val="007F764C"/>
    <w:rsid w:val="007F7FAA"/>
    <w:rsid w:val="00800BD3"/>
    <w:rsid w:val="00800FED"/>
    <w:rsid w:val="00803B8E"/>
    <w:rsid w:val="00803CDA"/>
    <w:rsid w:val="00803DE5"/>
    <w:rsid w:val="00803F9D"/>
    <w:rsid w:val="00804C3D"/>
    <w:rsid w:val="00805576"/>
    <w:rsid w:val="008059A8"/>
    <w:rsid w:val="00806DB0"/>
    <w:rsid w:val="008100C9"/>
    <w:rsid w:val="008103A2"/>
    <w:rsid w:val="00811C45"/>
    <w:rsid w:val="0081307C"/>
    <w:rsid w:val="0081338A"/>
    <w:rsid w:val="00814905"/>
    <w:rsid w:val="0081544E"/>
    <w:rsid w:val="0081632F"/>
    <w:rsid w:val="00816C64"/>
    <w:rsid w:val="00817876"/>
    <w:rsid w:val="008202B8"/>
    <w:rsid w:val="00820E4C"/>
    <w:rsid w:val="00821A6D"/>
    <w:rsid w:val="00822774"/>
    <w:rsid w:val="0082332B"/>
    <w:rsid w:val="00823B43"/>
    <w:rsid w:val="00823FB3"/>
    <w:rsid w:val="00826940"/>
    <w:rsid w:val="00827F3B"/>
    <w:rsid w:val="008301E5"/>
    <w:rsid w:val="008303DD"/>
    <w:rsid w:val="0083408F"/>
    <w:rsid w:val="00834E3F"/>
    <w:rsid w:val="00837364"/>
    <w:rsid w:val="0084301F"/>
    <w:rsid w:val="008436AF"/>
    <w:rsid w:val="00843950"/>
    <w:rsid w:val="00843DD2"/>
    <w:rsid w:val="00844084"/>
    <w:rsid w:val="0084493B"/>
    <w:rsid w:val="00844970"/>
    <w:rsid w:val="008455C7"/>
    <w:rsid w:val="00846072"/>
    <w:rsid w:val="00846790"/>
    <w:rsid w:val="00847290"/>
    <w:rsid w:val="0085125C"/>
    <w:rsid w:val="008528FA"/>
    <w:rsid w:val="008531B2"/>
    <w:rsid w:val="00853A22"/>
    <w:rsid w:val="00855324"/>
    <w:rsid w:val="00855FB9"/>
    <w:rsid w:val="00857A5F"/>
    <w:rsid w:val="00857BD3"/>
    <w:rsid w:val="008600D7"/>
    <w:rsid w:val="00860631"/>
    <w:rsid w:val="00861FF1"/>
    <w:rsid w:val="008630F4"/>
    <w:rsid w:val="008635D1"/>
    <w:rsid w:val="008641D6"/>
    <w:rsid w:val="008650E4"/>
    <w:rsid w:val="00865201"/>
    <w:rsid w:val="00865B00"/>
    <w:rsid w:val="008665A6"/>
    <w:rsid w:val="00866FDA"/>
    <w:rsid w:val="008702DB"/>
    <w:rsid w:val="008712BF"/>
    <w:rsid w:val="00872E57"/>
    <w:rsid w:val="008743F9"/>
    <w:rsid w:val="00874E58"/>
    <w:rsid w:val="0088034F"/>
    <w:rsid w:val="00881597"/>
    <w:rsid w:val="00881895"/>
    <w:rsid w:val="00882677"/>
    <w:rsid w:val="00883189"/>
    <w:rsid w:val="00886D78"/>
    <w:rsid w:val="00892089"/>
    <w:rsid w:val="00892172"/>
    <w:rsid w:val="00892783"/>
    <w:rsid w:val="00892F73"/>
    <w:rsid w:val="00894DDF"/>
    <w:rsid w:val="008966B7"/>
    <w:rsid w:val="00896AF5"/>
    <w:rsid w:val="00897777"/>
    <w:rsid w:val="008A06D9"/>
    <w:rsid w:val="008A0AD1"/>
    <w:rsid w:val="008A10B1"/>
    <w:rsid w:val="008A128F"/>
    <w:rsid w:val="008A1F08"/>
    <w:rsid w:val="008A32D2"/>
    <w:rsid w:val="008A34F6"/>
    <w:rsid w:val="008A38E6"/>
    <w:rsid w:val="008A4223"/>
    <w:rsid w:val="008A4FF3"/>
    <w:rsid w:val="008A6B99"/>
    <w:rsid w:val="008B1DBB"/>
    <w:rsid w:val="008B517D"/>
    <w:rsid w:val="008B5FE1"/>
    <w:rsid w:val="008B6744"/>
    <w:rsid w:val="008C019E"/>
    <w:rsid w:val="008C0FA2"/>
    <w:rsid w:val="008C6202"/>
    <w:rsid w:val="008C6B59"/>
    <w:rsid w:val="008C6FDD"/>
    <w:rsid w:val="008D0C8C"/>
    <w:rsid w:val="008D1B16"/>
    <w:rsid w:val="008D24AA"/>
    <w:rsid w:val="008D29D5"/>
    <w:rsid w:val="008D2FA2"/>
    <w:rsid w:val="008D32D0"/>
    <w:rsid w:val="008D4760"/>
    <w:rsid w:val="008D595E"/>
    <w:rsid w:val="008E0641"/>
    <w:rsid w:val="008E1328"/>
    <w:rsid w:val="008E40EE"/>
    <w:rsid w:val="008E4665"/>
    <w:rsid w:val="008E47D1"/>
    <w:rsid w:val="008E5400"/>
    <w:rsid w:val="008E5455"/>
    <w:rsid w:val="008E5717"/>
    <w:rsid w:val="008E738E"/>
    <w:rsid w:val="008F10C2"/>
    <w:rsid w:val="008F1755"/>
    <w:rsid w:val="008F25BA"/>
    <w:rsid w:val="008F275C"/>
    <w:rsid w:val="008F31E1"/>
    <w:rsid w:val="008F3595"/>
    <w:rsid w:val="008F3F48"/>
    <w:rsid w:val="008F427A"/>
    <w:rsid w:val="008F4424"/>
    <w:rsid w:val="008F531D"/>
    <w:rsid w:val="00900114"/>
    <w:rsid w:val="00901B30"/>
    <w:rsid w:val="00902D61"/>
    <w:rsid w:val="0090319A"/>
    <w:rsid w:val="00903A0C"/>
    <w:rsid w:val="00904296"/>
    <w:rsid w:val="00905AAA"/>
    <w:rsid w:val="00906D12"/>
    <w:rsid w:val="009136F0"/>
    <w:rsid w:val="009147C5"/>
    <w:rsid w:val="00914D3D"/>
    <w:rsid w:val="0091516F"/>
    <w:rsid w:val="0091658B"/>
    <w:rsid w:val="0091671B"/>
    <w:rsid w:val="00916DB1"/>
    <w:rsid w:val="009172F4"/>
    <w:rsid w:val="009222AD"/>
    <w:rsid w:val="00923D0B"/>
    <w:rsid w:val="0092674F"/>
    <w:rsid w:val="00927A40"/>
    <w:rsid w:val="009303E3"/>
    <w:rsid w:val="00932BFC"/>
    <w:rsid w:val="00932E23"/>
    <w:rsid w:val="00933CE6"/>
    <w:rsid w:val="00933D63"/>
    <w:rsid w:val="00933F28"/>
    <w:rsid w:val="00935338"/>
    <w:rsid w:val="00936466"/>
    <w:rsid w:val="009378C6"/>
    <w:rsid w:val="009413B9"/>
    <w:rsid w:val="009443F4"/>
    <w:rsid w:val="00946340"/>
    <w:rsid w:val="00946CC3"/>
    <w:rsid w:val="0094765E"/>
    <w:rsid w:val="00950DA1"/>
    <w:rsid w:val="0095119F"/>
    <w:rsid w:val="00951AB2"/>
    <w:rsid w:val="00953511"/>
    <w:rsid w:val="0095477F"/>
    <w:rsid w:val="0095481A"/>
    <w:rsid w:val="00954EC4"/>
    <w:rsid w:val="009565BC"/>
    <w:rsid w:val="009565FB"/>
    <w:rsid w:val="00956EAB"/>
    <w:rsid w:val="00957255"/>
    <w:rsid w:val="00960ED1"/>
    <w:rsid w:val="00961E5E"/>
    <w:rsid w:val="009637D0"/>
    <w:rsid w:val="009639FB"/>
    <w:rsid w:val="00964099"/>
    <w:rsid w:val="00970F60"/>
    <w:rsid w:val="0097106B"/>
    <w:rsid w:val="00971A90"/>
    <w:rsid w:val="00972C88"/>
    <w:rsid w:val="00973CB9"/>
    <w:rsid w:val="00975724"/>
    <w:rsid w:val="00975EF7"/>
    <w:rsid w:val="0097622D"/>
    <w:rsid w:val="00977B30"/>
    <w:rsid w:val="009813A2"/>
    <w:rsid w:val="0098247E"/>
    <w:rsid w:val="0098346A"/>
    <w:rsid w:val="00983BC7"/>
    <w:rsid w:val="009845B7"/>
    <w:rsid w:val="0098733F"/>
    <w:rsid w:val="00990DC2"/>
    <w:rsid w:val="009916C1"/>
    <w:rsid w:val="00991D1E"/>
    <w:rsid w:val="009928B5"/>
    <w:rsid w:val="0099393B"/>
    <w:rsid w:val="00994823"/>
    <w:rsid w:val="009A06D0"/>
    <w:rsid w:val="009A27E6"/>
    <w:rsid w:val="009A37F9"/>
    <w:rsid w:val="009A47A0"/>
    <w:rsid w:val="009A4B29"/>
    <w:rsid w:val="009A5CAB"/>
    <w:rsid w:val="009A5E74"/>
    <w:rsid w:val="009A7899"/>
    <w:rsid w:val="009B3539"/>
    <w:rsid w:val="009B40BB"/>
    <w:rsid w:val="009B41E8"/>
    <w:rsid w:val="009B4A7A"/>
    <w:rsid w:val="009B5CE8"/>
    <w:rsid w:val="009B5E69"/>
    <w:rsid w:val="009B66AA"/>
    <w:rsid w:val="009B7B84"/>
    <w:rsid w:val="009C0CFA"/>
    <w:rsid w:val="009C14AA"/>
    <w:rsid w:val="009C15E2"/>
    <w:rsid w:val="009C4695"/>
    <w:rsid w:val="009C4CA9"/>
    <w:rsid w:val="009C6F7D"/>
    <w:rsid w:val="009D0FFF"/>
    <w:rsid w:val="009D1FE7"/>
    <w:rsid w:val="009D295F"/>
    <w:rsid w:val="009D40EB"/>
    <w:rsid w:val="009D49CE"/>
    <w:rsid w:val="009D530B"/>
    <w:rsid w:val="009D5837"/>
    <w:rsid w:val="009D785B"/>
    <w:rsid w:val="009E0D27"/>
    <w:rsid w:val="009E2B1D"/>
    <w:rsid w:val="009E665E"/>
    <w:rsid w:val="009E7B9D"/>
    <w:rsid w:val="009F0A32"/>
    <w:rsid w:val="009F143D"/>
    <w:rsid w:val="009F1856"/>
    <w:rsid w:val="009F2422"/>
    <w:rsid w:val="009F3F3E"/>
    <w:rsid w:val="009F4BB6"/>
    <w:rsid w:val="009F4E60"/>
    <w:rsid w:val="009F504F"/>
    <w:rsid w:val="009F6177"/>
    <w:rsid w:val="00A014DA"/>
    <w:rsid w:val="00A032A7"/>
    <w:rsid w:val="00A04DB6"/>
    <w:rsid w:val="00A06182"/>
    <w:rsid w:val="00A07318"/>
    <w:rsid w:val="00A079F1"/>
    <w:rsid w:val="00A07E06"/>
    <w:rsid w:val="00A07EDA"/>
    <w:rsid w:val="00A105D2"/>
    <w:rsid w:val="00A11A15"/>
    <w:rsid w:val="00A11FB5"/>
    <w:rsid w:val="00A1227C"/>
    <w:rsid w:val="00A12F6D"/>
    <w:rsid w:val="00A144A2"/>
    <w:rsid w:val="00A1611D"/>
    <w:rsid w:val="00A17470"/>
    <w:rsid w:val="00A175A8"/>
    <w:rsid w:val="00A20041"/>
    <w:rsid w:val="00A2033E"/>
    <w:rsid w:val="00A22236"/>
    <w:rsid w:val="00A22C53"/>
    <w:rsid w:val="00A2372C"/>
    <w:rsid w:val="00A24EDF"/>
    <w:rsid w:val="00A24FD2"/>
    <w:rsid w:val="00A25259"/>
    <w:rsid w:val="00A2650B"/>
    <w:rsid w:val="00A277D2"/>
    <w:rsid w:val="00A278F5"/>
    <w:rsid w:val="00A30385"/>
    <w:rsid w:val="00A307D4"/>
    <w:rsid w:val="00A31FBF"/>
    <w:rsid w:val="00A32908"/>
    <w:rsid w:val="00A34B04"/>
    <w:rsid w:val="00A35576"/>
    <w:rsid w:val="00A35C10"/>
    <w:rsid w:val="00A37E24"/>
    <w:rsid w:val="00A4080A"/>
    <w:rsid w:val="00A40AC5"/>
    <w:rsid w:val="00A41032"/>
    <w:rsid w:val="00A44C5A"/>
    <w:rsid w:val="00A50642"/>
    <w:rsid w:val="00A525C6"/>
    <w:rsid w:val="00A52E91"/>
    <w:rsid w:val="00A53361"/>
    <w:rsid w:val="00A5453C"/>
    <w:rsid w:val="00A55972"/>
    <w:rsid w:val="00A55ED5"/>
    <w:rsid w:val="00A5690E"/>
    <w:rsid w:val="00A60425"/>
    <w:rsid w:val="00A63ED3"/>
    <w:rsid w:val="00A646B8"/>
    <w:rsid w:val="00A64958"/>
    <w:rsid w:val="00A6512D"/>
    <w:rsid w:val="00A667E7"/>
    <w:rsid w:val="00A6688D"/>
    <w:rsid w:val="00A7017E"/>
    <w:rsid w:val="00A7054F"/>
    <w:rsid w:val="00A71F8F"/>
    <w:rsid w:val="00A73073"/>
    <w:rsid w:val="00A731B6"/>
    <w:rsid w:val="00A743BE"/>
    <w:rsid w:val="00A744B5"/>
    <w:rsid w:val="00A7563D"/>
    <w:rsid w:val="00A75CCE"/>
    <w:rsid w:val="00A805FA"/>
    <w:rsid w:val="00A8063D"/>
    <w:rsid w:val="00A80FE0"/>
    <w:rsid w:val="00A810D3"/>
    <w:rsid w:val="00A8277D"/>
    <w:rsid w:val="00A8427C"/>
    <w:rsid w:val="00A855CA"/>
    <w:rsid w:val="00A87FFD"/>
    <w:rsid w:val="00A9179E"/>
    <w:rsid w:val="00A930EA"/>
    <w:rsid w:val="00A939F3"/>
    <w:rsid w:val="00A946B0"/>
    <w:rsid w:val="00AA0A2B"/>
    <w:rsid w:val="00AA381B"/>
    <w:rsid w:val="00AA40C0"/>
    <w:rsid w:val="00AA4A57"/>
    <w:rsid w:val="00AB1FEA"/>
    <w:rsid w:val="00AB7F3A"/>
    <w:rsid w:val="00AC1AA2"/>
    <w:rsid w:val="00AC386C"/>
    <w:rsid w:val="00AC3D10"/>
    <w:rsid w:val="00AC428D"/>
    <w:rsid w:val="00AC4AD0"/>
    <w:rsid w:val="00AC6548"/>
    <w:rsid w:val="00AC6834"/>
    <w:rsid w:val="00AD048A"/>
    <w:rsid w:val="00AD3FBC"/>
    <w:rsid w:val="00AD61B4"/>
    <w:rsid w:val="00AD62A3"/>
    <w:rsid w:val="00AD6D9D"/>
    <w:rsid w:val="00AE0604"/>
    <w:rsid w:val="00AE1401"/>
    <w:rsid w:val="00AE258D"/>
    <w:rsid w:val="00AE3192"/>
    <w:rsid w:val="00AE3355"/>
    <w:rsid w:val="00AE4A54"/>
    <w:rsid w:val="00AE6015"/>
    <w:rsid w:val="00AE6EC6"/>
    <w:rsid w:val="00AE7DAD"/>
    <w:rsid w:val="00AF0D14"/>
    <w:rsid w:val="00AF1B9C"/>
    <w:rsid w:val="00AF1D7C"/>
    <w:rsid w:val="00AF28D2"/>
    <w:rsid w:val="00AF2D82"/>
    <w:rsid w:val="00AF3602"/>
    <w:rsid w:val="00AF43C2"/>
    <w:rsid w:val="00AF481D"/>
    <w:rsid w:val="00AF49A3"/>
    <w:rsid w:val="00AF6656"/>
    <w:rsid w:val="00AF789B"/>
    <w:rsid w:val="00B03397"/>
    <w:rsid w:val="00B035A3"/>
    <w:rsid w:val="00B043F8"/>
    <w:rsid w:val="00B05D44"/>
    <w:rsid w:val="00B074A3"/>
    <w:rsid w:val="00B118E0"/>
    <w:rsid w:val="00B12654"/>
    <w:rsid w:val="00B12FDA"/>
    <w:rsid w:val="00B1365B"/>
    <w:rsid w:val="00B13E81"/>
    <w:rsid w:val="00B14560"/>
    <w:rsid w:val="00B149B8"/>
    <w:rsid w:val="00B14F51"/>
    <w:rsid w:val="00B16509"/>
    <w:rsid w:val="00B172B1"/>
    <w:rsid w:val="00B20570"/>
    <w:rsid w:val="00B2130A"/>
    <w:rsid w:val="00B22912"/>
    <w:rsid w:val="00B22A30"/>
    <w:rsid w:val="00B22DE5"/>
    <w:rsid w:val="00B234DD"/>
    <w:rsid w:val="00B24A3F"/>
    <w:rsid w:val="00B24C1E"/>
    <w:rsid w:val="00B25C64"/>
    <w:rsid w:val="00B26065"/>
    <w:rsid w:val="00B2609A"/>
    <w:rsid w:val="00B2663A"/>
    <w:rsid w:val="00B26A28"/>
    <w:rsid w:val="00B30CAF"/>
    <w:rsid w:val="00B310BE"/>
    <w:rsid w:val="00B35257"/>
    <w:rsid w:val="00B35859"/>
    <w:rsid w:val="00B36097"/>
    <w:rsid w:val="00B36E78"/>
    <w:rsid w:val="00B372AC"/>
    <w:rsid w:val="00B37C67"/>
    <w:rsid w:val="00B37CAD"/>
    <w:rsid w:val="00B42E60"/>
    <w:rsid w:val="00B43E16"/>
    <w:rsid w:val="00B44E7D"/>
    <w:rsid w:val="00B45A8C"/>
    <w:rsid w:val="00B46FD9"/>
    <w:rsid w:val="00B47955"/>
    <w:rsid w:val="00B47D34"/>
    <w:rsid w:val="00B5059D"/>
    <w:rsid w:val="00B50B1C"/>
    <w:rsid w:val="00B5143D"/>
    <w:rsid w:val="00B516F3"/>
    <w:rsid w:val="00B52624"/>
    <w:rsid w:val="00B5425F"/>
    <w:rsid w:val="00B548AF"/>
    <w:rsid w:val="00B54F07"/>
    <w:rsid w:val="00B5568E"/>
    <w:rsid w:val="00B57095"/>
    <w:rsid w:val="00B574CF"/>
    <w:rsid w:val="00B61180"/>
    <w:rsid w:val="00B61252"/>
    <w:rsid w:val="00B61F1E"/>
    <w:rsid w:val="00B62563"/>
    <w:rsid w:val="00B62F10"/>
    <w:rsid w:val="00B63583"/>
    <w:rsid w:val="00B65B9D"/>
    <w:rsid w:val="00B662DB"/>
    <w:rsid w:val="00B67813"/>
    <w:rsid w:val="00B707B4"/>
    <w:rsid w:val="00B70AF8"/>
    <w:rsid w:val="00B7134F"/>
    <w:rsid w:val="00B71C45"/>
    <w:rsid w:val="00B7261F"/>
    <w:rsid w:val="00B735E0"/>
    <w:rsid w:val="00B738B4"/>
    <w:rsid w:val="00B73DD9"/>
    <w:rsid w:val="00B751BA"/>
    <w:rsid w:val="00B76BEC"/>
    <w:rsid w:val="00B7714A"/>
    <w:rsid w:val="00B77C0F"/>
    <w:rsid w:val="00B83FA8"/>
    <w:rsid w:val="00B847F3"/>
    <w:rsid w:val="00B85EBF"/>
    <w:rsid w:val="00B86ABD"/>
    <w:rsid w:val="00B8746E"/>
    <w:rsid w:val="00B91F99"/>
    <w:rsid w:val="00B924D9"/>
    <w:rsid w:val="00BA2C02"/>
    <w:rsid w:val="00BA2D6F"/>
    <w:rsid w:val="00BA3B66"/>
    <w:rsid w:val="00BA5528"/>
    <w:rsid w:val="00BA6810"/>
    <w:rsid w:val="00BB000D"/>
    <w:rsid w:val="00BB0502"/>
    <w:rsid w:val="00BB128C"/>
    <w:rsid w:val="00BB2166"/>
    <w:rsid w:val="00BB2626"/>
    <w:rsid w:val="00BC11BE"/>
    <w:rsid w:val="00BC258D"/>
    <w:rsid w:val="00BC25AD"/>
    <w:rsid w:val="00BC7A1C"/>
    <w:rsid w:val="00BD05D7"/>
    <w:rsid w:val="00BD0BB0"/>
    <w:rsid w:val="00BD0FEC"/>
    <w:rsid w:val="00BD1E84"/>
    <w:rsid w:val="00BD3329"/>
    <w:rsid w:val="00BD4192"/>
    <w:rsid w:val="00BD4D9C"/>
    <w:rsid w:val="00BD50EA"/>
    <w:rsid w:val="00BD51FC"/>
    <w:rsid w:val="00BD5248"/>
    <w:rsid w:val="00BD604A"/>
    <w:rsid w:val="00BD690D"/>
    <w:rsid w:val="00BD7572"/>
    <w:rsid w:val="00BD75A7"/>
    <w:rsid w:val="00BD7AD0"/>
    <w:rsid w:val="00BE06F3"/>
    <w:rsid w:val="00BE0ECA"/>
    <w:rsid w:val="00BE13DD"/>
    <w:rsid w:val="00BE3909"/>
    <w:rsid w:val="00BE455C"/>
    <w:rsid w:val="00BE5BC4"/>
    <w:rsid w:val="00BE5F3C"/>
    <w:rsid w:val="00BE6144"/>
    <w:rsid w:val="00BE797A"/>
    <w:rsid w:val="00BF33A0"/>
    <w:rsid w:val="00BF3DB6"/>
    <w:rsid w:val="00BF4A9A"/>
    <w:rsid w:val="00BF4C6F"/>
    <w:rsid w:val="00BF7454"/>
    <w:rsid w:val="00BF7A5A"/>
    <w:rsid w:val="00C00752"/>
    <w:rsid w:val="00C03CCE"/>
    <w:rsid w:val="00C03F14"/>
    <w:rsid w:val="00C062F6"/>
    <w:rsid w:val="00C06762"/>
    <w:rsid w:val="00C06B73"/>
    <w:rsid w:val="00C07881"/>
    <w:rsid w:val="00C07953"/>
    <w:rsid w:val="00C107D8"/>
    <w:rsid w:val="00C110A9"/>
    <w:rsid w:val="00C11172"/>
    <w:rsid w:val="00C126CE"/>
    <w:rsid w:val="00C12D69"/>
    <w:rsid w:val="00C137F1"/>
    <w:rsid w:val="00C13967"/>
    <w:rsid w:val="00C144B8"/>
    <w:rsid w:val="00C15FF6"/>
    <w:rsid w:val="00C16D07"/>
    <w:rsid w:val="00C1729F"/>
    <w:rsid w:val="00C21091"/>
    <w:rsid w:val="00C21AD4"/>
    <w:rsid w:val="00C221DF"/>
    <w:rsid w:val="00C231E1"/>
    <w:rsid w:val="00C241A0"/>
    <w:rsid w:val="00C24608"/>
    <w:rsid w:val="00C250A4"/>
    <w:rsid w:val="00C25ED0"/>
    <w:rsid w:val="00C2602E"/>
    <w:rsid w:val="00C26914"/>
    <w:rsid w:val="00C26A4B"/>
    <w:rsid w:val="00C2772B"/>
    <w:rsid w:val="00C308EA"/>
    <w:rsid w:val="00C30EC6"/>
    <w:rsid w:val="00C31EA4"/>
    <w:rsid w:val="00C34247"/>
    <w:rsid w:val="00C343A9"/>
    <w:rsid w:val="00C36028"/>
    <w:rsid w:val="00C36E7A"/>
    <w:rsid w:val="00C3793A"/>
    <w:rsid w:val="00C415EE"/>
    <w:rsid w:val="00C41E12"/>
    <w:rsid w:val="00C420F1"/>
    <w:rsid w:val="00C42479"/>
    <w:rsid w:val="00C42ACE"/>
    <w:rsid w:val="00C42DFD"/>
    <w:rsid w:val="00C43C7E"/>
    <w:rsid w:val="00C44D70"/>
    <w:rsid w:val="00C46220"/>
    <w:rsid w:val="00C54409"/>
    <w:rsid w:val="00C56812"/>
    <w:rsid w:val="00C5690E"/>
    <w:rsid w:val="00C5786A"/>
    <w:rsid w:val="00C5791D"/>
    <w:rsid w:val="00C61D41"/>
    <w:rsid w:val="00C64FF9"/>
    <w:rsid w:val="00C65C33"/>
    <w:rsid w:val="00C66FCB"/>
    <w:rsid w:val="00C67016"/>
    <w:rsid w:val="00C70193"/>
    <w:rsid w:val="00C706B1"/>
    <w:rsid w:val="00C70D92"/>
    <w:rsid w:val="00C70E73"/>
    <w:rsid w:val="00C70ED8"/>
    <w:rsid w:val="00C71F5A"/>
    <w:rsid w:val="00C764C8"/>
    <w:rsid w:val="00C77613"/>
    <w:rsid w:val="00C77A28"/>
    <w:rsid w:val="00C80A3B"/>
    <w:rsid w:val="00C80BC4"/>
    <w:rsid w:val="00C81CCB"/>
    <w:rsid w:val="00C81E99"/>
    <w:rsid w:val="00C84088"/>
    <w:rsid w:val="00C8451E"/>
    <w:rsid w:val="00C84F8F"/>
    <w:rsid w:val="00C8794C"/>
    <w:rsid w:val="00C907AB"/>
    <w:rsid w:val="00C92D8C"/>
    <w:rsid w:val="00C9327C"/>
    <w:rsid w:val="00C94CA5"/>
    <w:rsid w:val="00C976ED"/>
    <w:rsid w:val="00CA06C1"/>
    <w:rsid w:val="00CA0868"/>
    <w:rsid w:val="00CA1461"/>
    <w:rsid w:val="00CA1C3D"/>
    <w:rsid w:val="00CA1D48"/>
    <w:rsid w:val="00CA2B3C"/>
    <w:rsid w:val="00CA382C"/>
    <w:rsid w:val="00CA410A"/>
    <w:rsid w:val="00CA48FB"/>
    <w:rsid w:val="00CA5B07"/>
    <w:rsid w:val="00CA5D3B"/>
    <w:rsid w:val="00CA5D7A"/>
    <w:rsid w:val="00CB0C7C"/>
    <w:rsid w:val="00CB1BED"/>
    <w:rsid w:val="00CB2178"/>
    <w:rsid w:val="00CB24C8"/>
    <w:rsid w:val="00CB259C"/>
    <w:rsid w:val="00CB2F41"/>
    <w:rsid w:val="00CB3E49"/>
    <w:rsid w:val="00CB4043"/>
    <w:rsid w:val="00CB5319"/>
    <w:rsid w:val="00CB71C4"/>
    <w:rsid w:val="00CC0FEB"/>
    <w:rsid w:val="00CC13AF"/>
    <w:rsid w:val="00CC2F44"/>
    <w:rsid w:val="00CC35BD"/>
    <w:rsid w:val="00CC3723"/>
    <w:rsid w:val="00CC3C17"/>
    <w:rsid w:val="00CC4F01"/>
    <w:rsid w:val="00CC7456"/>
    <w:rsid w:val="00CC7712"/>
    <w:rsid w:val="00CD2761"/>
    <w:rsid w:val="00CD2C95"/>
    <w:rsid w:val="00CD2D5C"/>
    <w:rsid w:val="00CD4126"/>
    <w:rsid w:val="00CD460B"/>
    <w:rsid w:val="00CD610D"/>
    <w:rsid w:val="00CD6B29"/>
    <w:rsid w:val="00CD7F1C"/>
    <w:rsid w:val="00CE2B87"/>
    <w:rsid w:val="00CE3E98"/>
    <w:rsid w:val="00CE4AD9"/>
    <w:rsid w:val="00CE4B4E"/>
    <w:rsid w:val="00CE5113"/>
    <w:rsid w:val="00CE603E"/>
    <w:rsid w:val="00CE6361"/>
    <w:rsid w:val="00CE6901"/>
    <w:rsid w:val="00CE7770"/>
    <w:rsid w:val="00CF00D0"/>
    <w:rsid w:val="00CF09F4"/>
    <w:rsid w:val="00CF319E"/>
    <w:rsid w:val="00CF3EF6"/>
    <w:rsid w:val="00CF3F01"/>
    <w:rsid w:val="00CF6D40"/>
    <w:rsid w:val="00CF7415"/>
    <w:rsid w:val="00CF7C6F"/>
    <w:rsid w:val="00D01320"/>
    <w:rsid w:val="00D02FE7"/>
    <w:rsid w:val="00D03081"/>
    <w:rsid w:val="00D038C2"/>
    <w:rsid w:val="00D04CF8"/>
    <w:rsid w:val="00D058EB"/>
    <w:rsid w:val="00D06240"/>
    <w:rsid w:val="00D063BC"/>
    <w:rsid w:val="00D068A5"/>
    <w:rsid w:val="00D06916"/>
    <w:rsid w:val="00D10979"/>
    <w:rsid w:val="00D109EB"/>
    <w:rsid w:val="00D10E07"/>
    <w:rsid w:val="00D111CC"/>
    <w:rsid w:val="00D1271F"/>
    <w:rsid w:val="00D127AD"/>
    <w:rsid w:val="00D12B51"/>
    <w:rsid w:val="00D148D0"/>
    <w:rsid w:val="00D1589E"/>
    <w:rsid w:val="00D17DD9"/>
    <w:rsid w:val="00D202F2"/>
    <w:rsid w:val="00D223E9"/>
    <w:rsid w:val="00D22EB0"/>
    <w:rsid w:val="00D24019"/>
    <w:rsid w:val="00D24360"/>
    <w:rsid w:val="00D258A9"/>
    <w:rsid w:val="00D26A1C"/>
    <w:rsid w:val="00D3075A"/>
    <w:rsid w:val="00D308DD"/>
    <w:rsid w:val="00D30A44"/>
    <w:rsid w:val="00D31DF3"/>
    <w:rsid w:val="00D3225D"/>
    <w:rsid w:val="00D33709"/>
    <w:rsid w:val="00D33782"/>
    <w:rsid w:val="00D34E11"/>
    <w:rsid w:val="00D34E84"/>
    <w:rsid w:val="00D35181"/>
    <w:rsid w:val="00D36C97"/>
    <w:rsid w:val="00D36F61"/>
    <w:rsid w:val="00D40627"/>
    <w:rsid w:val="00D422E9"/>
    <w:rsid w:val="00D44862"/>
    <w:rsid w:val="00D4563B"/>
    <w:rsid w:val="00D456B1"/>
    <w:rsid w:val="00D456F6"/>
    <w:rsid w:val="00D471DC"/>
    <w:rsid w:val="00D4723D"/>
    <w:rsid w:val="00D479EE"/>
    <w:rsid w:val="00D518D5"/>
    <w:rsid w:val="00D51960"/>
    <w:rsid w:val="00D51A07"/>
    <w:rsid w:val="00D51AC9"/>
    <w:rsid w:val="00D551C9"/>
    <w:rsid w:val="00D56A53"/>
    <w:rsid w:val="00D57BA4"/>
    <w:rsid w:val="00D6050F"/>
    <w:rsid w:val="00D62929"/>
    <w:rsid w:val="00D639E6"/>
    <w:rsid w:val="00D63C93"/>
    <w:rsid w:val="00D646F7"/>
    <w:rsid w:val="00D6488B"/>
    <w:rsid w:val="00D6496B"/>
    <w:rsid w:val="00D65B89"/>
    <w:rsid w:val="00D67FFE"/>
    <w:rsid w:val="00D70FD9"/>
    <w:rsid w:val="00D71510"/>
    <w:rsid w:val="00D722CB"/>
    <w:rsid w:val="00D7327C"/>
    <w:rsid w:val="00D76709"/>
    <w:rsid w:val="00D778E5"/>
    <w:rsid w:val="00D77FBA"/>
    <w:rsid w:val="00D80ADD"/>
    <w:rsid w:val="00D81613"/>
    <w:rsid w:val="00D845E7"/>
    <w:rsid w:val="00D852A0"/>
    <w:rsid w:val="00D852EC"/>
    <w:rsid w:val="00D8778C"/>
    <w:rsid w:val="00D90D1B"/>
    <w:rsid w:val="00D9462F"/>
    <w:rsid w:val="00D94E97"/>
    <w:rsid w:val="00D9516F"/>
    <w:rsid w:val="00D9633E"/>
    <w:rsid w:val="00D97AFC"/>
    <w:rsid w:val="00DA20D6"/>
    <w:rsid w:val="00DA25CD"/>
    <w:rsid w:val="00DA2BDA"/>
    <w:rsid w:val="00DA2F04"/>
    <w:rsid w:val="00DA451F"/>
    <w:rsid w:val="00DA48E3"/>
    <w:rsid w:val="00DA576F"/>
    <w:rsid w:val="00DA5823"/>
    <w:rsid w:val="00DA5C55"/>
    <w:rsid w:val="00DA7508"/>
    <w:rsid w:val="00DB14F1"/>
    <w:rsid w:val="00DB1CF9"/>
    <w:rsid w:val="00DB20B2"/>
    <w:rsid w:val="00DB3194"/>
    <w:rsid w:val="00DB544C"/>
    <w:rsid w:val="00DB7111"/>
    <w:rsid w:val="00DB773A"/>
    <w:rsid w:val="00DC0154"/>
    <w:rsid w:val="00DC104B"/>
    <w:rsid w:val="00DC24D4"/>
    <w:rsid w:val="00DC27D8"/>
    <w:rsid w:val="00DC3DAB"/>
    <w:rsid w:val="00DC3F44"/>
    <w:rsid w:val="00DC43AC"/>
    <w:rsid w:val="00DC4A11"/>
    <w:rsid w:val="00DC5BB2"/>
    <w:rsid w:val="00DD39EC"/>
    <w:rsid w:val="00DD3A43"/>
    <w:rsid w:val="00DD3B8B"/>
    <w:rsid w:val="00DD4B4D"/>
    <w:rsid w:val="00DD5905"/>
    <w:rsid w:val="00DD6762"/>
    <w:rsid w:val="00DD7144"/>
    <w:rsid w:val="00DD7A97"/>
    <w:rsid w:val="00DE0B11"/>
    <w:rsid w:val="00DE2E4E"/>
    <w:rsid w:val="00DE6407"/>
    <w:rsid w:val="00DE785E"/>
    <w:rsid w:val="00DF1488"/>
    <w:rsid w:val="00DF15B6"/>
    <w:rsid w:val="00DF360C"/>
    <w:rsid w:val="00DF4454"/>
    <w:rsid w:val="00DF64C1"/>
    <w:rsid w:val="00DF6594"/>
    <w:rsid w:val="00DF72DC"/>
    <w:rsid w:val="00DF7BAB"/>
    <w:rsid w:val="00E00071"/>
    <w:rsid w:val="00E035AF"/>
    <w:rsid w:val="00E05448"/>
    <w:rsid w:val="00E06385"/>
    <w:rsid w:val="00E10735"/>
    <w:rsid w:val="00E1125C"/>
    <w:rsid w:val="00E11AA0"/>
    <w:rsid w:val="00E14F1A"/>
    <w:rsid w:val="00E1563C"/>
    <w:rsid w:val="00E17F3B"/>
    <w:rsid w:val="00E20E9D"/>
    <w:rsid w:val="00E21D87"/>
    <w:rsid w:val="00E22818"/>
    <w:rsid w:val="00E2288F"/>
    <w:rsid w:val="00E22C6F"/>
    <w:rsid w:val="00E27749"/>
    <w:rsid w:val="00E279A6"/>
    <w:rsid w:val="00E27C65"/>
    <w:rsid w:val="00E30848"/>
    <w:rsid w:val="00E3202A"/>
    <w:rsid w:val="00E32A13"/>
    <w:rsid w:val="00E40339"/>
    <w:rsid w:val="00E40C3F"/>
    <w:rsid w:val="00E4111F"/>
    <w:rsid w:val="00E41A57"/>
    <w:rsid w:val="00E41DD0"/>
    <w:rsid w:val="00E43046"/>
    <w:rsid w:val="00E43473"/>
    <w:rsid w:val="00E436D7"/>
    <w:rsid w:val="00E43F1F"/>
    <w:rsid w:val="00E46303"/>
    <w:rsid w:val="00E4784F"/>
    <w:rsid w:val="00E50FD3"/>
    <w:rsid w:val="00E546E4"/>
    <w:rsid w:val="00E5534A"/>
    <w:rsid w:val="00E56144"/>
    <w:rsid w:val="00E56D6D"/>
    <w:rsid w:val="00E602A7"/>
    <w:rsid w:val="00E61624"/>
    <w:rsid w:val="00E64EF4"/>
    <w:rsid w:val="00E65BAC"/>
    <w:rsid w:val="00E65D5B"/>
    <w:rsid w:val="00E70CDF"/>
    <w:rsid w:val="00E71887"/>
    <w:rsid w:val="00E72065"/>
    <w:rsid w:val="00E72960"/>
    <w:rsid w:val="00E72EF8"/>
    <w:rsid w:val="00E73096"/>
    <w:rsid w:val="00E73236"/>
    <w:rsid w:val="00E75A6B"/>
    <w:rsid w:val="00E76642"/>
    <w:rsid w:val="00E8087E"/>
    <w:rsid w:val="00E8286B"/>
    <w:rsid w:val="00E8590F"/>
    <w:rsid w:val="00E8684F"/>
    <w:rsid w:val="00E8738A"/>
    <w:rsid w:val="00E87742"/>
    <w:rsid w:val="00E9066B"/>
    <w:rsid w:val="00E92A43"/>
    <w:rsid w:val="00E94707"/>
    <w:rsid w:val="00E94927"/>
    <w:rsid w:val="00E95542"/>
    <w:rsid w:val="00E967F9"/>
    <w:rsid w:val="00E97289"/>
    <w:rsid w:val="00EA0637"/>
    <w:rsid w:val="00EA1F74"/>
    <w:rsid w:val="00EA1F84"/>
    <w:rsid w:val="00EA35E7"/>
    <w:rsid w:val="00EA3D71"/>
    <w:rsid w:val="00EA46AF"/>
    <w:rsid w:val="00EA5AD7"/>
    <w:rsid w:val="00EA6D69"/>
    <w:rsid w:val="00EB105A"/>
    <w:rsid w:val="00EB13B7"/>
    <w:rsid w:val="00EB179D"/>
    <w:rsid w:val="00EB1FB4"/>
    <w:rsid w:val="00EB2EDE"/>
    <w:rsid w:val="00EB52EB"/>
    <w:rsid w:val="00EB6116"/>
    <w:rsid w:val="00EB745A"/>
    <w:rsid w:val="00EB7F15"/>
    <w:rsid w:val="00EC001A"/>
    <w:rsid w:val="00EC03A4"/>
    <w:rsid w:val="00EC1A38"/>
    <w:rsid w:val="00EC3DE5"/>
    <w:rsid w:val="00EC3EDE"/>
    <w:rsid w:val="00EC59B1"/>
    <w:rsid w:val="00EC6239"/>
    <w:rsid w:val="00EC7389"/>
    <w:rsid w:val="00EC7935"/>
    <w:rsid w:val="00EC7D0E"/>
    <w:rsid w:val="00EC7FB1"/>
    <w:rsid w:val="00ED040E"/>
    <w:rsid w:val="00ED1159"/>
    <w:rsid w:val="00ED2C69"/>
    <w:rsid w:val="00ED4E84"/>
    <w:rsid w:val="00ED7E6C"/>
    <w:rsid w:val="00EE0CFA"/>
    <w:rsid w:val="00EE2823"/>
    <w:rsid w:val="00EE34B2"/>
    <w:rsid w:val="00EE37E6"/>
    <w:rsid w:val="00EE4708"/>
    <w:rsid w:val="00EE6020"/>
    <w:rsid w:val="00EE70CF"/>
    <w:rsid w:val="00EF21C2"/>
    <w:rsid w:val="00EF4C2A"/>
    <w:rsid w:val="00EF5846"/>
    <w:rsid w:val="00EF5CC6"/>
    <w:rsid w:val="00EF7443"/>
    <w:rsid w:val="00EF7B41"/>
    <w:rsid w:val="00F032EB"/>
    <w:rsid w:val="00F03358"/>
    <w:rsid w:val="00F04749"/>
    <w:rsid w:val="00F05820"/>
    <w:rsid w:val="00F063EB"/>
    <w:rsid w:val="00F07FC8"/>
    <w:rsid w:val="00F10218"/>
    <w:rsid w:val="00F11BD8"/>
    <w:rsid w:val="00F11C56"/>
    <w:rsid w:val="00F16334"/>
    <w:rsid w:val="00F1661E"/>
    <w:rsid w:val="00F2061D"/>
    <w:rsid w:val="00F21669"/>
    <w:rsid w:val="00F21C63"/>
    <w:rsid w:val="00F26C39"/>
    <w:rsid w:val="00F3069F"/>
    <w:rsid w:val="00F3075C"/>
    <w:rsid w:val="00F30779"/>
    <w:rsid w:val="00F31914"/>
    <w:rsid w:val="00F34106"/>
    <w:rsid w:val="00F34207"/>
    <w:rsid w:val="00F34EEB"/>
    <w:rsid w:val="00F36369"/>
    <w:rsid w:val="00F37512"/>
    <w:rsid w:val="00F40194"/>
    <w:rsid w:val="00F40259"/>
    <w:rsid w:val="00F41804"/>
    <w:rsid w:val="00F436DF"/>
    <w:rsid w:val="00F4429A"/>
    <w:rsid w:val="00F475B4"/>
    <w:rsid w:val="00F53038"/>
    <w:rsid w:val="00F5385C"/>
    <w:rsid w:val="00F559A3"/>
    <w:rsid w:val="00F5698C"/>
    <w:rsid w:val="00F5773A"/>
    <w:rsid w:val="00F63D59"/>
    <w:rsid w:val="00F640BF"/>
    <w:rsid w:val="00F643DE"/>
    <w:rsid w:val="00F659AA"/>
    <w:rsid w:val="00F67CA0"/>
    <w:rsid w:val="00F719A8"/>
    <w:rsid w:val="00F722AE"/>
    <w:rsid w:val="00F72304"/>
    <w:rsid w:val="00F72D18"/>
    <w:rsid w:val="00F72DA3"/>
    <w:rsid w:val="00F72FF2"/>
    <w:rsid w:val="00F736BD"/>
    <w:rsid w:val="00F77CA2"/>
    <w:rsid w:val="00F77D86"/>
    <w:rsid w:val="00F80CB4"/>
    <w:rsid w:val="00F8105D"/>
    <w:rsid w:val="00F82411"/>
    <w:rsid w:val="00F82527"/>
    <w:rsid w:val="00F83357"/>
    <w:rsid w:val="00F8463F"/>
    <w:rsid w:val="00F848BB"/>
    <w:rsid w:val="00F8491A"/>
    <w:rsid w:val="00F84CF3"/>
    <w:rsid w:val="00F85C6D"/>
    <w:rsid w:val="00F86189"/>
    <w:rsid w:val="00F8640E"/>
    <w:rsid w:val="00F92DB6"/>
    <w:rsid w:val="00F932CC"/>
    <w:rsid w:val="00F93A5D"/>
    <w:rsid w:val="00F93CBF"/>
    <w:rsid w:val="00F942A2"/>
    <w:rsid w:val="00F957BA"/>
    <w:rsid w:val="00F958EC"/>
    <w:rsid w:val="00F95C51"/>
    <w:rsid w:val="00F969A7"/>
    <w:rsid w:val="00F97303"/>
    <w:rsid w:val="00FA02CC"/>
    <w:rsid w:val="00FA2136"/>
    <w:rsid w:val="00FA357A"/>
    <w:rsid w:val="00FA41BF"/>
    <w:rsid w:val="00FA5C74"/>
    <w:rsid w:val="00FA6DDA"/>
    <w:rsid w:val="00FB04C4"/>
    <w:rsid w:val="00FB244F"/>
    <w:rsid w:val="00FB39E2"/>
    <w:rsid w:val="00FB3A1A"/>
    <w:rsid w:val="00FB55B2"/>
    <w:rsid w:val="00FB6A5C"/>
    <w:rsid w:val="00FC0A1B"/>
    <w:rsid w:val="00FC115D"/>
    <w:rsid w:val="00FC24F0"/>
    <w:rsid w:val="00FC26E4"/>
    <w:rsid w:val="00FC2DA9"/>
    <w:rsid w:val="00FC430F"/>
    <w:rsid w:val="00FC5A7F"/>
    <w:rsid w:val="00FC5B42"/>
    <w:rsid w:val="00FC5C03"/>
    <w:rsid w:val="00FC61CE"/>
    <w:rsid w:val="00FD014C"/>
    <w:rsid w:val="00FD043E"/>
    <w:rsid w:val="00FD0C74"/>
    <w:rsid w:val="00FD0D24"/>
    <w:rsid w:val="00FD199E"/>
    <w:rsid w:val="00FD23D9"/>
    <w:rsid w:val="00FD2C31"/>
    <w:rsid w:val="00FD3B4A"/>
    <w:rsid w:val="00FD5F55"/>
    <w:rsid w:val="00FD77C2"/>
    <w:rsid w:val="00FE1F8E"/>
    <w:rsid w:val="00FE28CB"/>
    <w:rsid w:val="00FE2D83"/>
    <w:rsid w:val="00FE344B"/>
    <w:rsid w:val="00FE3461"/>
    <w:rsid w:val="00FE3FFB"/>
    <w:rsid w:val="00FE4EAD"/>
    <w:rsid w:val="00FE7146"/>
    <w:rsid w:val="00FE769A"/>
    <w:rsid w:val="00FE7AF7"/>
    <w:rsid w:val="00FE7B72"/>
    <w:rsid w:val="00FE7DAB"/>
    <w:rsid w:val="00FF130E"/>
    <w:rsid w:val="00FF28F1"/>
    <w:rsid w:val="00FF323E"/>
    <w:rsid w:val="00FF3B0F"/>
    <w:rsid w:val="00FF7C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er" w:uiPriority="99"/>
    <w:lsdException w:name="caption" w:semiHidden="1" w:uiPriority="99" w:unhideWhenUsed="1" w:qFormat="1"/>
    <w:lsdException w:name="table of figures" w:uiPriority="99"/>
    <w:lsdException w:name="List" w:uiPriority="99"/>
    <w:lsdException w:name="Title" w:uiPriority="99" w:qFormat="1"/>
    <w:lsdException w:name="Subtitle" w:uiPriority="99" w:qFormat="1"/>
    <w:lsdException w:name="Hyperlink" w:uiPriority="99"/>
    <w:lsdException w:name="Strong" w:qFormat="1"/>
    <w:lsdException w:name="Emphasis" w:uiPriority="99"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uiPriority="99" w:qFormat="1"/>
    <w:lsdException w:name="Bibliography" w:semiHidden="1" w:uiPriority="37" w:unhideWhenUsed="1"/>
    <w:lsdException w:name="TOC Heading" w:semiHidden="1" w:uiPriority="39" w:unhideWhenUsed="1" w:qFormat="1"/>
  </w:latentStyles>
  <w:style w:type="paragraph" w:default="1" w:styleId="Normal">
    <w:name w:val="Normal"/>
    <w:qFormat/>
    <w:rsid w:val="0033728C"/>
    <w:pPr>
      <w:spacing w:after="120"/>
      <w:jc w:val="both"/>
    </w:pPr>
    <w:rPr>
      <w:rFonts w:cs="Arial"/>
      <w:color w:val="000000" w:themeColor="text1"/>
      <w:sz w:val="24"/>
      <w:lang w:val="bg-BG" w:eastAsia="fr-FR"/>
    </w:rPr>
  </w:style>
  <w:style w:type="paragraph" w:styleId="Heading1">
    <w:name w:val="heading 1"/>
    <w:basedOn w:val="Normal"/>
    <w:next w:val="Normal"/>
    <w:link w:val="Heading1Char"/>
    <w:uiPriority w:val="9"/>
    <w:qFormat/>
    <w:rsid w:val="00E41A57"/>
    <w:pPr>
      <w:keepNext/>
      <w:keepLines/>
      <w:pageBreakBefore/>
      <w:numPr>
        <w:numId w:val="4"/>
      </w:numPr>
      <w:spacing w:before="240" w:after="240"/>
      <w:outlineLvl w:val="0"/>
    </w:pPr>
    <w:rPr>
      <w:b/>
      <w:bCs/>
      <w:caps/>
      <w:sz w:val="40"/>
    </w:rPr>
  </w:style>
  <w:style w:type="paragraph" w:styleId="Heading2">
    <w:name w:val="heading 2"/>
    <w:basedOn w:val="Normal"/>
    <w:next w:val="Normal"/>
    <w:link w:val="Heading2Char"/>
    <w:uiPriority w:val="9"/>
    <w:qFormat/>
    <w:rsid w:val="00E41A57"/>
    <w:pPr>
      <w:numPr>
        <w:ilvl w:val="1"/>
        <w:numId w:val="4"/>
      </w:numPr>
      <w:spacing w:before="240" w:after="240"/>
      <w:outlineLvl w:val="1"/>
    </w:pPr>
    <w:rPr>
      <w:b/>
      <w:bCs/>
      <w:sz w:val="32"/>
    </w:rPr>
  </w:style>
  <w:style w:type="paragraph" w:styleId="Heading3">
    <w:name w:val="heading 3"/>
    <w:basedOn w:val="Normal"/>
    <w:next w:val="Normal"/>
    <w:link w:val="Heading3Char"/>
    <w:uiPriority w:val="9"/>
    <w:qFormat/>
    <w:rsid w:val="00E41A57"/>
    <w:pPr>
      <w:numPr>
        <w:ilvl w:val="2"/>
        <w:numId w:val="4"/>
      </w:numPr>
      <w:spacing w:before="240" w:after="240"/>
      <w:outlineLvl w:val="2"/>
    </w:pPr>
    <w:rPr>
      <w:b/>
      <w:bCs/>
      <w:szCs w:val="22"/>
    </w:rPr>
  </w:style>
  <w:style w:type="paragraph" w:styleId="Heading4">
    <w:name w:val="heading 4"/>
    <w:basedOn w:val="Normal"/>
    <w:next w:val="Normal"/>
    <w:link w:val="Heading4Char"/>
    <w:uiPriority w:val="9"/>
    <w:qFormat/>
    <w:rsid w:val="00E41A57"/>
    <w:pPr>
      <w:numPr>
        <w:ilvl w:val="3"/>
        <w:numId w:val="4"/>
      </w:numPr>
      <w:spacing w:before="360" w:after="240"/>
      <w:outlineLvl w:val="3"/>
    </w:pPr>
    <w:rPr>
      <w:b/>
      <w:bCs/>
    </w:rPr>
  </w:style>
  <w:style w:type="paragraph" w:styleId="Heading5">
    <w:name w:val="heading 5"/>
    <w:basedOn w:val="Normal"/>
    <w:next w:val="Normal"/>
    <w:link w:val="Heading5Char"/>
    <w:uiPriority w:val="9"/>
    <w:qFormat/>
    <w:rsid w:val="0003688E"/>
    <w:pPr>
      <w:numPr>
        <w:ilvl w:val="4"/>
        <w:numId w:val="4"/>
      </w:numPr>
      <w:spacing w:before="240" w:after="240"/>
      <w:outlineLvl w:val="4"/>
    </w:pPr>
    <w:rPr>
      <w:rFonts w:ascii="Arial" w:hAnsi="Arial"/>
      <w:b/>
      <w:bCs/>
      <w:sz w:val="20"/>
    </w:rPr>
  </w:style>
  <w:style w:type="paragraph" w:styleId="Heading6">
    <w:name w:val="heading 6"/>
    <w:basedOn w:val="Heading5"/>
    <w:next w:val="BodyText"/>
    <w:link w:val="Heading6Char"/>
    <w:autoRedefine/>
    <w:uiPriority w:val="9"/>
    <w:qFormat/>
    <w:rsid w:val="0003688E"/>
    <w:pPr>
      <w:keepNext/>
      <w:keepLines/>
      <w:numPr>
        <w:ilvl w:val="5"/>
      </w:numPr>
      <w:spacing w:before="120" w:after="120"/>
      <w:outlineLvl w:val="5"/>
    </w:pPr>
    <w:rPr>
      <w:noProof/>
    </w:rPr>
  </w:style>
  <w:style w:type="paragraph" w:styleId="Heading7">
    <w:name w:val="heading 7"/>
    <w:basedOn w:val="Normal"/>
    <w:next w:val="Normal"/>
    <w:link w:val="Heading7Char"/>
    <w:uiPriority w:val="9"/>
    <w:qFormat/>
    <w:rsid w:val="0003688E"/>
    <w:pPr>
      <w:numPr>
        <w:ilvl w:val="6"/>
        <w:numId w:val="4"/>
      </w:numPr>
      <w:spacing w:before="240" w:after="60"/>
      <w:outlineLvl w:val="6"/>
    </w:pPr>
    <w:rPr>
      <w:rFonts w:ascii="Arial" w:hAnsi="Arial"/>
      <w:sz w:val="20"/>
    </w:rPr>
  </w:style>
  <w:style w:type="paragraph" w:styleId="Heading8">
    <w:name w:val="heading 8"/>
    <w:basedOn w:val="Normal"/>
    <w:next w:val="Normal"/>
    <w:link w:val="Heading8Char"/>
    <w:uiPriority w:val="9"/>
    <w:qFormat/>
    <w:rsid w:val="0003688E"/>
    <w:pPr>
      <w:numPr>
        <w:ilvl w:val="7"/>
        <w:numId w:val="4"/>
      </w:numPr>
      <w:spacing w:before="240" w:after="60"/>
      <w:outlineLvl w:val="7"/>
    </w:pPr>
    <w:rPr>
      <w:rFonts w:ascii="Arial" w:hAnsi="Arial"/>
      <w:i/>
      <w:iCs/>
      <w:sz w:val="20"/>
    </w:rPr>
  </w:style>
  <w:style w:type="paragraph" w:styleId="Heading9">
    <w:name w:val="heading 9"/>
    <w:basedOn w:val="Normal"/>
    <w:next w:val="Normal"/>
    <w:link w:val="Heading9Char"/>
    <w:uiPriority w:val="9"/>
    <w:qFormat/>
    <w:rsid w:val="0003688E"/>
    <w:pPr>
      <w:numPr>
        <w:ilvl w:val="8"/>
        <w:numId w:val="4"/>
      </w:numPr>
      <w:spacing w:before="240" w:after="60"/>
      <w:outlineLvl w:val="8"/>
    </w:pPr>
    <w:rPr>
      <w:rFonts w:ascii="Arial" w:hAnsi="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A57"/>
    <w:rPr>
      <w:rFonts w:cs="Arial"/>
      <w:b/>
      <w:bCs/>
      <w:caps/>
      <w:color w:val="000000" w:themeColor="text1"/>
      <w:sz w:val="40"/>
      <w:lang w:eastAsia="fr-FR"/>
    </w:rPr>
  </w:style>
  <w:style w:type="character" w:customStyle="1" w:styleId="Heading2Char">
    <w:name w:val="Heading 2 Char"/>
    <w:basedOn w:val="DefaultParagraphFont"/>
    <w:link w:val="Heading2"/>
    <w:uiPriority w:val="9"/>
    <w:rsid w:val="00E41A57"/>
    <w:rPr>
      <w:rFonts w:cs="Arial"/>
      <w:b/>
      <w:bCs/>
      <w:color w:val="000000" w:themeColor="text1"/>
      <w:sz w:val="32"/>
      <w:lang w:eastAsia="fr-FR"/>
    </w:rPr>
  </w:style>
  <w:style w:type="character" w:customStyle="1" w:styleId="Heading3Char">
    <w:name w:val="Heading 3 Char"/>
    <w:basedOn w:val="DefaultParagraphFont"/>
    <w:link w:val="Heading3"/>
    <w:uiPriority w:val="9"/>
    <w:rsid w:val="00E41A57"/>
    <w:rPr>
      <w:rFonts w:cs="Arial"/>
      <w:b/>
      <w:bCs/>
      <w:color w:val="000000" w:themeColor="text1"/>
      <w:sz w:val="24"/>
      <w:szCs w:val="22"/>
      <w:lang w:eastAsia="fr-FR"/>
    </w:rPr>
  </w:style>
  <w:style w:type="character" w:customStyle="1" w:styleId="Heading4Char">
    <w:name w:val="Heading 4 Char"/>
    <w:basedOn w:val="DefaultParagraphFont"/>
    <w:link w:val="Heading4"/>
    <w:uiPriority w:val="9"/>
    <w:rsid w:val="00E41A57"/>
    <w:rPr>
      <w:rFonts w:cs="Arial"/>
      <w:b/>
      <w:bCs/>
      <w:color w:val="000000" w:themeColor="text1"/>
      <w:sz w:val="24"/>
      <w:lang w:eastAsia="fr-FR"/>
    </w:rPr>
  </w:style>
  <w:style w:type="character" w:customStyle="1" w:styleId="Heading5Char">
    <w:name w:val="Heading 5 Char"/>
    <w:basedOn w:val="DefaultParagraphFont"/>
    <w:link w:val="Heading5"/>
    <w:uiPriority w:val="9"/>
    <w:rsid w:val="0003688E"/>
    <w:rPr>
      <w:rFonts w:ascii="Arial" w:hAnsi="Arial" w:cs="Arial"/>
      <w:b/>
      <w:bCs/>
      <w:color w:val="000000" w:themeColor="text1"/>
      <w:lang w:eastAsia="fr-FR"/>
    </w:rPr>
  </w:style>
  <w:style w:type="paragraph" w:styleId="BodyText">
    <w:name w:val="Body Text"/>
    <w:basedOn w:val="Normal"/>
    <w:link w:val="BodyTextChar"/>
    <w:rsid w:val="0003688E"/>
  </w:style>
  <w:style w:type="character" w:customStyle="1" w:styleId="BodyTextChar">
    <w:name w:val="Body Text Char"/>
    <w:basedOn w:val="DefaultParagraphFont"/>
    <w:link w:val="BodyText"/>
    <w:rsid w:val="0003688E"/>
    <w:rPr>
      <w:sz w:val="24"/>
      <w:szCs w:val="24"/>
      <w:lang w:val="bg-BG" w:eastAsia="bg-BG"/>
    </w:rPr>
  </w:style>
  <w:style w:type="character" w:customStyle="1" w:styleId="Heading6Char">
    <w:name w:val="Heading 6 Char"/>
    <w:basedOn w:val="DefaultParagraphFont"/>
    <w:link w:val="Heading6"/>
    <w:uiPriority w:val="9"/>
    <w:rsid w:val="0003688E"/>
    <w:rPr>
      <w:rFonts w:ascii="Arial" w:hAnsi="Arial" w:cs="Arial"/>
      <w:b/>
      <w:bCs/>
      <w:noProof/>
      <w:color w:val="000000" w:themeColor="text1"/>
      <w:lang w:eastAsia="fr-FR"/>
    </w:rPr>
  </w:style>
  <w:style w:type="character" w:customStyle="1" w:styleId="Heading7Char">
    <w:name w:val="Heading 7 Char"/>
    <w:basedOn w:val="DefaultParagraphFont"/>
    <w:link w:val="Heading7"/>
    <w:uiPriority w:val="9"/>
    <w:rsid w:val="0003688E"/>
    <w:rPr>
      <w:rFonts w:ascii="Arial" w:hAnsi="Arial" w:cs="Arial"/>
      <w:color w:val="000000" w:themeColor="text1"/>
      <w:lang w:eastAsia="fr-FR"/>
    </w:rPr>
  </w:style>
  <w:style w:type="character" w:customStyle="1" w:styleId="Heading8Char">
    <w:name w:val="Heading 8 Char"/>
    <w:basedOn w:val="DefaultParagraphFont"/>
    <w:link w:val="Heading8"/>
    <w:uiPriority w:val="9"/>
    <w:rsid w:val="0003688E"/>
    <w:rPr>
      <w:rFonts w:ascii="Arial" w:hAnsi="Arial" w:cs="Arial"/>
      <w:i/>
      <w:iCs/>
      <w:color w:val="000000" w:themeColor="text1"/>
      <w:lang w:eastAsia="fr-FR"/>
    </w:rPr>
  </w:style>
  <w:style w:type="character" w:customStyle="1" w:styleId="Heading9Char">
    <w:name w:val="Heading 9 Char"/>
    <w:basedOn w:val="DefaultParagraphFont"/>
    <w:link w:val="Heading9"/>
    <w:uiPriority w:val="9"/>
    <w:rsid w:val="0003688E"/>
    <w:rPr>
      <w:rFonts w:ascii="Arial" w:hAnsi="Arial" w:cs="Arial"/>
      <w:b/>
      <w:bCs/>
      <w:i/>
      <w:iCs/>
      <w:color w:val="000000" w:themeColor="text1"/>
      <w:sz w:val="18"/>
      <w:szCs w:val="18"/>
      <w:lang w:eastAsia="fr-FR"/>
    </w:rPr>
  </w:style>
  <w:style w:type="table" w:styleId="TableGrid">
    <w:name w:val="Table Grid"/>
    <w:basedOn w:val="TableNormal"/>
    <w:uiPriority w:val="59"/>
    <w:rsid w:val="0003688E"/>
    <w:pPr>
      <w:spacing w:after="120"/>
      <w:jc w:val="both"/>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C1729F"/>
    <w:pPr>
      <w:tabs>
        <w:tab w:val="left" w:pos="400"/>
        <w:tab w:val="right" w:leader="dot" w:pos="8296"/>
      </w:tabs>
      <w:spacing w:before="120"/>
      <w:jc w:val="left"/>
    </w:pPr>
    <w:rPr>
      <w:rFonts w:cs="Times New Roman"/>
      <w:b/>
      <w:bCs/>
      <w:caps/>
      <w:noProof/>
    </w:rPr>
  </w:style>
  <w:style w:type="paragraph" w:styleId="TOC2">
    <w:name w:val="toc 2"/>
    <w:basedOn w:val="Normal"/>
    <w:next w:val="Normal"/>
    <w:autoRedefine/>
    <w:uiPriority w:val="39"/>
    <w:rsid w:val="006C3DBA"/>
    <w:pPr>
      <w:spacing w:after="0"/>
      <w:ind w:left="200"/>
      <w:jc w:val="left"/>
    </w:pPr>
    <w:rPr>
      <w:rFonts w:cs="Times New Roman"/>
      <w:smallCaps/>
    </w:rPr>
  </w:style>
  <w:style w:type="paragraph" w:styleId="TOC3">
    <w:name w:val="toc 3"/>
    <w:basedOn w:val="Normal"/>
    <w:next w:val="Normal"/>
    <w:autoRedefine/>
    <w:uiPriority w:val="39"/>
    <w:rsid w:val="00C1729F"/>
    <w:pPr>
      <w:spacing w:after="0"/>
      <w:ind w:left="400"/>
      <w:jc w:val="left"/>
    </w:pPr>
    <w:rPr>
      <w:rFonts w:cs="Times New Roman"/>
      <w:i/>
      <w:iCs/>
    </w:rPr>
  </w:style>
  <w:style w:type="character" w:styleId="Hyperlink">
    <w:name w:val="Hyperlink"/>
    <w:uiPriority w:val="99"/>
    <w:rsid w:val="00C3793A"/>
    <w:rPr>
      <w:rFonts w:ascii="Times New Roman" w:hAnsi="Times New Roman" w:cs="Times New Roman"/>
      <w:color w:val="0000FF"/>
      <w:sz w:val="24"/>
      <w:u w:val="single"/>
    </w:rPr>
  </w:style>
  <w:style w:type="paragraph" w:styleId="ListParagraph">
    <w:name w:val="List Paragraph"/>
    <w:basedOn w:val="Normal"/>
    <w:uiPriority w:val="99"/>
    <w:qFormat/>
    <w:rsid w:val="00743BB6"/>
    <w:pPr>
      <w:ind w:left="720"/>
      <w:contextualSpacing/>
    </w:pPr>
  </w:style>
  <w:style w:type="paragraph" w:styleId="NormalIndent">
    <w:name w:val="Normal Indent"/>
    <w:basedOn w:val="Normal"/>
    <w:uiPriority w:val="99"/>
    <w:rsid w:val="00AC428D"/>
    <w:pPr>
      <w:ind w:left="708"/>
    </w:pPr>
  </w:style>
  <w:style w:type="character" w:customStyle="1" w:styleId="IndexLink">
    <w:name w:val="Index Link"/>
    <w:uiPriority w:val="99"/>
    <w:rsid w:val="00295372"/>
  </w:style>
  <w:style w:type="character" w:customStyle="1" w:styleId="ListLabel5">
    <w:name w:val="ListLabel 5"/>
    <w:uiPriority w:val="99"/>
    <w:rsid w:val="00295372"/>
    <w:rPr>
      <w:rFonts w:hAnsi="Courier New"/>
      <w:color w:val="000000"/>
      <w:sz w:val="20"/>
      <w:szCs w:val="20"/>
    </w:rPr>
  </w:style>
  <w:style w:type="character" w:customStyle="1" w:styleId="ListLabel4">
    <w:name w:val="ListLabel 4"/>
    <w:uiPriority w:val="99"/>
    <w:rsid w:val="00295372"/>
    <w:rPr>
      <w:rFonts w:hAnsi="Times New Roman"/>
      <w:color w:val="000000"/>
      <w:sz w:val="20"/>
      <w:szCs w:val="20"/>
    </w:rPr>
  </w:style>
  <w:style w:type="character" w:customStyle="1" w:styleId="ListLabel3">
    <w:name w:val="ListLabel 3"/>
    <w:uiPriority w:val="99"/>
    <w:rsid w:val="00295372"/>
    <w:rPr>
      <w:rFonts w:hAnsi="Verdana"/>
      <w:color w:val="000000"/>
      <w:sz w:val="20"/>
      <w:szCs w:val="20"/>
    </w:rPr>
  </w:style>
  <w:style w:type="character" w:customStyle="1" w:styleId="ListLabel2">
    <w:name w:val="ListLabel 2"/>
    <w:uiPriority w:val="99"/>
    <w:rsid w:val="00295372"/>
  </w:style>
  <w:style w:type="character" w:customStyle="1" w:styleId="ListLabel1">
    <w:name w:val="ListLabel 1"/>
    <w:uiPriority w:val="99"/>
    <w:rsid w:val="00295372"/>
    <w:rPr>
      <w:sz w:val="22"/>
      <w:szCs w:val="22"/>
    </w:rPr>
  </w:style>
  <w:style w:type="character" w:customStyle="1" w:styleId="DocumentMapChar">
    <w:name w:val="Document Map Char"/>
    <w:basedOn w:val="DefaultParagraphFont"/>
    <w:link w:val="DocumentMap"/>
    <w:uiPriority w:val="99"/>
    <w:rsid w:val="0003688E"/>
    <w:rPr>
      <w:rFonts w:ascii="Tahoma" w:hAnsi="Tahoma" w:cs="Tahoma"/>
      <w:color w:val="000000" w:themeColor="text1"/>
      <w:shd w:val="clear" w:color="auto" w:fill="000080"/>
      <w:lang w:eastAsia="fr-FR"/>
    </w:rPr>
  </w:style>
  <w:style w:type="paragraph" w:styleId="DocumentMap">
    <w:name w:val="Document Map"/>
    <w:basedOn w:val="Normal"/>
    <w:link w:val="DocumentMapChar"/>
    <w:uiPriority w:val="99"/>
    <w:rsid w:val="0003688E"/>
    <w:pPr>
      <w:shd w:val="clear" w:color="auto" w:fill="000080"/>
    </w:pPr>
    <w:rPr>
      <w:rFonts w:ascii="Tahoma" w:hAnsi="Tahoma" w:cs="Tahoma"/>
      <w:sz w:val="20"/>
    </w:rPr>
  </w:style>
  <w:style w:type="character" w:customStyle="1" w:styleId="BalloonTextChar">
    <w:name w:val="Balloon Text Char"/>
    <w:basedOn w:val="DefaultParagraphFont"/>
    <w:uiPriority w:val="99"/>
    <w:rsid w:val="00295372"/>
    <w:rPr>
      <w:rFonts w:ascii="Tahoma" w:cs="Tahoma"/>
      <w:sz w:val="16"/>
      <w:szCs w:val="16"/>
      <w:lang w:val="bg-BG"/>
    </w:rPr>
  </w:style>
  <w:style w:type="character" w:customStyle="1" w:styleId="InternetLink">
    <w:name w:val="Internet Link"/>
    <w:basedOn w:val="DefaultParagraphFont"/>
    <w:uiPriority w:val="99"/>
    <w:rsid w:val="00295372"/>
    <w:rPr>
      <w:color w:val="0000FF"/>
      <w:u w:val="single"/>
    </w:rPr>
  </w:style>
  <w:style w:type="character" w:styleId="BookTitle">
    <w:name w:val="Book Title"/>
    <w:basedOn w:val="DefaultParagraphFont"/>
    <w:uiPriority w:val="99"/>
    <w:qFormat/>
    <w:rsid w:val="00295372"/>
    <w:rPr>
      <w:i/>
      <w:iCs/>
      <w:smallCaps/>
      <w:spacing w:val="5"/>
    </w:rPr>
  </w:style>
  <w:style w:type="character" w:styleId="IntenseReference">
    <w:name w:val="Intense Reference"/>
    <w:basedOn w:val="DefaultParagraphFont"/>
    <w:uiPriority w:val="99"/>
    <w:qFormat/>
    <w:rsid w:val="00295372"/>
    <w:rPr>
      <w:b/>
      <w:bCs/>
      <w:smallCaps/>
    </w:rPr>
  </w:style>
  <w:style w:type="character" w:styleId="SubtleReference">
    <w:name w:val="Subtle Reference"/>
    <w:basedOn w:val="DefaultParagraphFont"/>
    <w:uiPriority w:val="99"/>
    <w:qFormat/>
    <w:rsid w:val="00295372"/>
    <w:rPr>
      <w:smallCaps/>
    </w:rPr>
  </w:style>
  <w:style w:type="character" w:styleId="IntenseEmphasis">
    <w:name w:val="Intense Emphasis"/>
    <w:basedOn w:val="DefaultParagraphFont"/>
    <w:uiPriority w:val="99"/>
    <w:qFormat/>
    <w:rsid w:val="00295372"/>
    <w:rPr>
      <w:b/>
      <w:bCs/>
      <w:i/>
      <w:iCs/>
    </w:rPr>
  </w:style>
  <w:style w:type="character" w:styleId="SubtleEmphasis">
    <w:name w:val="Subtle Emphasis"/>
    <w:basedOn w:val="DefaultParagraphFont"/>
    <w:uiPriority w:val="99"/>
    <w:qFormat/>
    <w:rsid w:val="00295372"/>
    <w:rPr>
      <w:i/>
      <w:iCs/>
    </w:rPr>
  </w:style>
  <w:style w:type="character" w:customStyle="1" w:styleId="IntenseQuoteChar">
    <w:name w:val="Intense Quote Char"/>
    <w:basedOn w:val="DefaultParagraphFont"/>
    <w:uiPriority w:val="99"/>
    <w:rsid w:val="00295372"/>
    <w:rPr>
      <w:i/>
      <w:iCs/>
    </w:rPr>
  </w:style>
  <w:style w:type="character" w:customStyle="1" w:styleId="QuoteChar">
    <w:name w:val="Quote Char"/>
    <w:basedOn w:val="DefaultParagraphFont"/>
    <w:uiPriority w:val="99"/>
    <w:rsid w:val="00295372"/>
    <w:rPr>
      <w:i/>
      <w:iCs/>
    </w:rPr>
  </w:style>
  <w:style w:type="character" w:customStyle="1" w:styleId="NoSpacingChar">
    <w:name w:val="No Spacing Char"/>
    <w:basedOn w:val="DefaultParagraphFont"/>
    <w:uiPriority w:val="99"/>
    <w:rsid w:val="00295372"/>
  </w:style>
  <w:style w:type="character" w:styleId="Emphasis">
    <w:name w:val="Emphasis"/>
    <w:basedOn w:val="DefaultParagraphFont"/>
    <w:uiPriority w:val="99"/>
    <w:qFormat/>
    <w:rsid w:val="00295372"/>
    <w:rPr>
      <w:b/>
      <w:bCs/>
      <w:i/>
      <w:iCs/>
      <w:spacing w:val="10"/>
    </w:rPr>
  </w:style>
  <w:style w:type="character" w:customStyle="1" w:styleId="StrongEmphasis">
    <w:name w:val="Strong Emphasis"/>
    <w:uiPriority w:val="99"/>
    <w:rsid w:val="00295372"/>
    <w:rPr>
      <w:b/>
      <w:bCs/>
    </w:rPr>
  </w:style>
  <w:style w:type="character" w:customStyle="1" w:styleId="SubtitleChar">
    <w:name w:val="Subtitle Char"/>
    <w:basedOn w:val="DefaultParagraphFont"/>
    <w:uiPriority w:val="99"/>
    <w:rsid w:val="00295372"/>
    <w:rPr>
      <w:i/>
      <w:iCs/>
      <w:smallCaps/>
      <w:spacing w:val="10"/>
      <w:sz w:val="28"/>
      <w:szCs w:val="28"/>
    </w:rPr>
  </w:style>
  <w:style w:type="character" w:customStyle="1" w:styleId="TitleChar">
    <w:name w:val="Title Char"/>
    <w:basedOn w:val="DefaultParagraphFont"/>
    <w:uiPriority w:val="99"/>
    <w:rsid w:val="00295372"/>
    <w:rPr>
      <w:smallCaps/>
      <w:sz w:val="52"/>
      <w:szCs w:val="52"/>
    </w:rPr>
  </w:style>
  <w:style w:type="paragraph" w:customStyle="1" w:styleId="TableContents">
    <w:name w:val="Table Contents"/>
    <w:basedOn w:val="Normal"/>
    <w:uiPriority w:val="99"/>
    <w:rsid w:val="00295372"/>
    <w:pPr>
      <w:suppressLineNumbers/>
      <w:autoSpaceDE w:val="0"/>
      <w:autoSpaceDN w:val="0"/>
      <w:adjustRightInd w:val="0"/>
    </w:pPr>
    <w:rPr>
      <w:rFonts w:ascii="Cambria" w:hAnsi="Cambria"/>
      <w:lang w:eastAsia="en-US"/>
    </w:rPr>
  </w:style>
  <w:style w:type="paragraph" w:customStyle="1" w:styleId="Contents3">
    <w:name w:val="Contents 3"/>
    <w:basedOn w:val="Normal"/>
    <w:uiPriority w:val="99"/>
    <w:rsid w:val="00295372"/>
    <w:pPr>
      <w:tabs>
        <w:tab w:val="right" w:leader="dot" w:pos="9846"/>
      </w:tabs>
      <w:autoSpaceDE w:val="0"/>
      <w:autoSpaceDN w:val="0"/>
      <w:adjustRightInd w:val="0"/>
      <w:spacing w:after="100"/>
      <w:ind w:left="440"/>
    </w:pPr>
    <w:rPr>
      <w:rFonts w:ascii="Cambria" w:hAnsi="Cambria"/>
      <w:lang w:eastAsia="en-US"/>
    </w:rPr>
  </w:style>
  <w:style w:type="character" w:customStyle="1" w:styleId="DocumentMapChar1">
    <w:name w:val="Document Map Char1"/>
    <w:basedOn w:val="DefaultParagraphFont"/>
    <w:uiPriority w:val="99"/>
    <w:rsid w:val="00295372"/>
    <w:rPr>
      <w:rFonts w:ascii="Tahoma" w:hAnsi="Cambria" w:cs="Tahoma"/>
      <w:sz w:val="16"/>
      <w:szCs w:val="16"/>
      <w:lang w:val="bg-BG"/>
    </w:rPr>
  </w:style>
  <w:style w:type="paragraph" w:styleId="BalloonText">
    <w:name w:val="Balloon Text"/>
    <w:basedOn w:val="Normal"/>
    <w:link w:val="BalloonTextChar1"/>
    <w:uiPriority w:val="99"/>
    <w:rsid w:val="00295372"/>
    <w:pPr>
      <w:autoSpaceDE w:val="0"/>
      <w:autoSpaceDN w:val="0"/>
      <w:adjustRightInd w:val="0"/>
      <w:spacing w:line="100" w:lineRule="atLeast"/>
    </w:pPr>
    <w:rPr>
      <w:rFonts w:ascii="Tahoma" w:hAnsi="Cambria" w:cs="Tahoma"/>
      <w:sz w:val="16"/>
      <w:szCs w:val="16"/>
      <w:lang w:eastAsia="en-US"/>
    </w:rPr>
  </w:style>
  <w:style w:type="character" w:customStyle="1" w:styleId="BalloonTextChar1">
    <w:name w:val="Balloon Text Char1"/>
    <w:basedOn w:val="DefaultParagraphFont"/>
    <w:link w:val="BalloonText"/>
    <w:uiPriority w:val="99"/>
    <w:rsid w:val="00295372"/>
    <w:rPr>
      <w:rFonts w:ascii="Tahoma" w:hAnsi="Cambria" w:cs="Tahoma"/>
      <w:sz w:val="16"/>
      <w:szCs w:val="16"/>
      <w:lang w:val="bg-BG"/>
    </w:rPr>
  </w:style>
  <w:style w:type="paragraph" w:customStyle="1" w:styleId="Contents2">
    <w:name w:val="Contents 2"/>
    <w:basedOn w:val="Normal"/>
    <w:uiPriority w:val="99"/>
    <w:rsid w:val="00295372"/>
    <w:pPr>
      <w:tabs>
        <w:tab w:val="right" w:leader="dot" w:pos="9909"/>
      </w:tabs>
      <w:autoSpaceDE w:val="0"/>
      <w:autoSpaceDN w:val="0"/>
      <w:adjustRightInd w:val="0"/>
      <w:spacing w:after="100"/>
      <w:ind w:left="220"/>
    </w:pPr>
    <w:rPr>
      <w:rFonts w:ascii="Cambria" w:hAnsi="Cambria"/>
      <w:lang w:eastAsia="en-US"/>
    </w:rPr>
  </w:style>
  <w:style w:type="paragraph" w:customStyle="1" w:styleId="Contents1">
    <w:name w:val="Contents 1"/>
    <w:basedOn w:val="Normal"/>
    <w:uiPriority w:val="99"/>
    <w:rsid w:val="00295372"/>
    <w:pPr>
      <w:tabs>
        <w:tab w:val="right" w:leader="dot" w:pos="9972"/>
      </w:tabs>
      <w:autoSpaceDE w:val="0"/>
      <w:autoSpaceDN w:val="0"/>
      <w:adjustRightInd w:val="0"/>
      <w:spacing w:after="100"/>
    </w:pPr>
    <w:rPr>
      <w:rFonts w:ascii="Cambria" w:hAnsi="Cambria"/>
      <w:lang w:eastAsia="en-US"/>
    </w:rPr>
  </w:style>
  <w:style w:type="paragraph" w:customStyle="1" w:styleId="ContentsHeading">
    <w:name w:val="Contents Heading"/>
    <w:basedOn w:val="Heading1"/>
    <w:uiPriority w:val="99"/>
    <w:rsid w:val="00295372"/>
    <w:pPr>
      <w:numPr>
        <w:numId w:val="0"/>
      </w:numPr>
      <w:suppressLineNumbers/>
      <w:autoSpaceDE w:val="0"/>
      <w:autoSpaceDN w:val="0"/>
      <w:adjustRightInd w:val="0"/>
      <w:spacing w:before="480" w:after="0"/>
      <w:outlineLvl w:val="9"/>
    </w:pPr>
    <w:rPr>
      <w:rFonts w:ascii="Cambria" w:hAnsi="Cambria"/>
      <w:smallCaps/>
      <w:spacing w:val="5"/>
      <w:sz w:val="32"/>
      <w:szCs w:val="32"/>
      <w:lang w:eastAsia="en-US"/>
    </w:rPr>
  </w:style>
  <w:style w:type="paragraph" w:styleId="IntenseQuote">
    <w:name w:val="Intense Quote"/>
    <w:basedOn w:val="Normal"/>
    <w:link w:val="IntenseQuoteChar1"/>
    <w:uiPriority w:val="99"/>
    <w:qFormat/>
    <w:rsid w:val="00295372"/>
    <w:pPr>
      <w:pBdr>
        <w:top w:val="single" w:sz="4" w:space="10" w:color="00000A"/>
        <w:bottom w:val="single" w:sz="4" w:space="10" w:color="00000A"/>
      </w:pBdr>
      <w:autoSpaceDE w:val="0"/>
      <w:autoSpaceDN w:val="0"/>
      <w:adjustRightInd w:val="0"/>
      <w:spacing w:before="240" w:after="240" w:line="300" w:lineRule="auto"/>
      <w:ind w:left="1152" w:right="1152"/>
    </w:pPr>
    <w:rPr>
      <w:rFonts w:ascii="Cambria" w:hAnsi="Cambria"/>
      <w:i/>
      <w:iCs/>
      <w:lang w:eastAsia="en-US"/>
    </w:rPr>
  </w:style>
  <w:style w:type="character" w:customStyle="1" w:styleId="IntenseQuoteChar1">
    <w:name w:val="Intense Quote Char1"/>
    <w:basedOn w:val="DefaultParagraphFont"/>
    <w:link w:val="IntenseQuote"/>
    <w:uiPriority w:val="99"/>
    <w:rsid w:val="00295372"/>
    <w:rPr>
      <w:rFonts w:ascii="Cambria" w:hAnsi="Cambria"/>
      <w:i/>
      <w:iCs/>
      <w:sz w:val="24"/>
      <w:szCs w:val="24"/>
      <w:lang w:val="bg-BG"/>
    </w:rPr>
  </w:style>
  <w:style w:type="paragraph" w:styleId="Quote">
    <w:name w:val="Quote"/>
    <w:basedOn w:val="Normal"/>
    <w:link w:val="QuoteChar1"/>
    <w:uiPriority w:val="99"/>
    <w:qFormat/>
    <w:rsid w:val="00295372"/>
    <w:pPr>
      <w:autoSpaceDE w:val="0"/>
      <w:autoSpaceDN w:val="0"/>
      <w:adjustRightInd w:val="0"/>
    </w:pPr>
    <w:rPr>
      <w:rFonts w:ascii="Cambria" w:hAnsi="Cambria"/>
      <w:i/>
      <w:iCs/>
      <w:lang w:eastAsia="en-US"/>
    </w:rPr>
  </w:style>
  <w:style w:type="character" w:customStyle="1" w:styleId="QuoteChar1">
    <w:name w:val="Quote Char1"/>
    <w:basedOn w:val="DefaultParagraphFont"/>
    <w:link w:val="Quote"/>
    <w:uiPriority w:val="99"/>
    <w:rsid w:val="00295372"/>
    <w:rPr>
      <w:rFonts w:ascii="Cambria" w:hAnsi="Cambria"/>
      <w:i/>
      <w:iCs/>
      <w:sz w:val="24"/>
      <w:szCs w:val="24"/>
      <w:lang w:val="bg-BG"/>
    </w:rPr>
  </w:style>
  <w:style w:type="paragraph" w:styleId="NoSpacing">
    <w:name w:val="No Spacing"/>
    <w:basedOn w:val="Normal"/>
    <w:uiPriority w:val="99"/>
    <w:qFormat/>
    <w:rsid w:val="00295372"/>
    <w:pPr>
      <w:autoSpaceDE w:val="0"/>
      <w:autoSpaceDN w:val="0"/>
      <w:adjustRightInd w:val="0"/>
      <w:spacing w:line="100" w:lineRule="atLeast"/>
    </w:pPr>
    <w:rPr>
      <w:rFonts w:ascii="Cambria" w:hAnsi="Cambria"/>
      <w:lang w:eastAsia="en-US"/>
    </w:rPr>
  </w:style>
  <w:style w:type="paragraph" w:styleId="Subtitle">
    <w:name w:val="Subtitle"/>
    <w:basedOn w:val="Normal"/>
    <w:next w:val="Textbody"/>
    <w:link w:val="SubtitleChar1"/>
    <w:uiPriority w:val="99"/>
    <w:qFormat/>
    <w:rsid w:val="00295372"/>
    <w:pPr>
      <w:autoSpaceDE w:val="0"/>
      <w:autoSpaceDN w:val="0"/>
      <w:adjustRightInd w:val="0"/>
      <w:jc w:val="center"/>
    </w:pPr>
    <w:rPr>
      <w:rFonts w:ascii="Cambria" w:hAnsi="Cambria"/>
      <w:i/>
      <w:iCs/>
      <w:smallCaps/>
      <w:spacing w:val="10"/>
      <w:sz w:val="28"/>
      <w:szCs w:val="28"/>
      <w:lang w:eastAsia="en-US"/>
    </w:rPr>
  </w:style>
  <w:style w:type="paragraph" w:customStyle="1" w:styleId="Textbody">
    <w:name w:val="Text body"/>
    <w:basedOn w:val="Normal"/>
    <w:uiPriority w:val="99"/>
    <w:rsid w:val="00295372"/>
    <w:pPr>
      <w:autoSpaceDE w:val="0"/>
      <w:autoSpaceDN w:val="0"/>
      <w:adjustRightInd w:val="0"/>
    </w:pPr>
    <w:rPr>
      <w:rFonts w:ascii="Cambria" w:hAnsi="Cambria"/>
      <w:lang w:eastAsia="en-US"/>
    </w:rPr>
  </w:style>
  <w:style w:type="character" w:customStyle="1" w:styleId="SubtitleChar1">
    <w:name w:val="Subtitle Char1"/>
    <w:basedOn w:val="DefaultParagraphFont"/>
    <w:link w:val="Subtitle"/>
    <w:uiPriority w:val="99"/>
    <w:rsid w:val="00295372"/>
    <w:rPr>
      <w:rFonts w:ascii="Cambria" w:hAnsi="Cambria"/>
      <w:i/>
      <w:iCs/>
      <w:smallCaps/>
      <w:spacing w:val="10"/>
      <w:sz w:val="28"/>
      <w:szCs w:val="28"/>
      <w:lang w:val="bg-BG"/>
    </w:rPr>
  </w:style>
  <w:style w:type="paragraph" w:styleId="Title">
    <w:name w:val="Title"/>
    <w:basedOn w:val="Normal"/>
    <w:next w:val="Subtitle"/>
    <w:link w:val="TitleChar1"/>
    <w:uiPriority w:val="99"/>
    <w:qFormat/>
    <w:rsid w:val="00295372"/>
    <w:pPr>
      <w:autoSpaceDE w:val="0"/>
      <w:autoSpaceDN w:val="0"/>
      <w:adjustRightInd w:val="0"/>
      <w:spacing w:after="300" w:line="100" w:lineRule="atLeast"/>
      <w:jc w:val="center"/>
    </w:pPr>
    <w:rPr>
      <w:rFonts w:ascii="Cambria" w:hAnsi="Cambria"/>
      <w:b/>
      <w:bCs/>
      <w:smallCaps/>
      <w:sz w:val="52"/>
      <w:szCs w:val="52"/>
      <w:lang w:eastAsia="en-US"/>
    </w:rPr>
  </w:style>
  <w:style w:type="character" w:customStyle="1" w:styleId="TitleChar1">
    <w:name w:val="Title Char1"/>
    <w:basedOn w:val="DefaultParagraphFont"/>
    <w:link w:val="Title"/>
    <w:uiPriority w:val="99"/>
    <w:rsid w:val="00295372"/>
    <w:rPr>
      <w:rFonts w:ascii="Cambria" w:hAnsi="Cambria"/>
      <w:b/>
      <w:bCs/>
      <w:smallCaps/>
      <w:sz w:val="52"/>
      <w:szCs w:val="52"/>
      <w:lang w:val="bg-BG"/>
    </w:rPr>
  </w:style>
  <w:style w:type="paragraph" w:styleId="Caption">
    <w:name w:val="caption"/>
    <w:basedOn w:val="Normal"/>
    <w:uiPriority w:val="99"/>
    <w:qFormat/>
    <w:rsid w:val="00295372"/>
    <w:pPr>
      <w:suppressLineNumbers/>
      <w:autoSpaceDE w:val="0"/>
      <w:autoSpaceDN w:val="0"/>
      <w:adjustRightInd w:val="0"/>
      <w:spacing w:before="120"/>
    </w:pPr>
    <w:rPr>
      <w:rFonts w:ascii="Cambria" w:hAnsi="Cambria"/>
      <w:i/>
      <w:iCs/>
      <w:lang w:eastAsia="en-US"/>
    </w:rPr>
  </w:style>
  <w:style w:type="paragraph" w:customStyle="1" w:styleId="Index">
    <w:name w:val="Index"/>
    <w:basedOn w:val="Normal"/>
    <w:uiPriority w:val="99"/>
    <w:rsid w:val="00295372"/>
    <w:pPr>
      <w:suppressLineNumbers/>
      <w:autoSpaceDE w:val="0"/>
      <w:autoSpaceDN w:val="0"/>
      <w:adjustRightInd w:val="0"/>
    </w:pPr>
    <w:rPr>
      <w:rFonts w:ascii="Cambria" w:hAnsi="Cambria"/>
      <w:lang w:eastAsia="en-US"/>
    </w:rPr>
  </w:style>
  <w:style w:type="paragraph" w:styleId="List">
    <w:name w:val="List"/>
    <w:basedOn w:val="Textbody"/>
    <w:uiPriority w:val="99"/>
    <w:rsid w:val="00295372"/>
  </w:style>
  <w:style w:type="paragraph" w:customStyle="1" w:styleId="TableCellLeft">
    <w:name w:val="Table Cell Left"/>
    <w:basedOn w:val="Normal"/>
    <w:rsid w:val="0003688E"/>
    <w:pPr>
      <w:keepNext/>
      <w:keepLines/>
      <w:widowControl w:val="0"/>
      <w:suppressAutoHyphens/>
    </w:pPr>
    <w:rPr>
      <w:rFonts w:eastAsia="MS Mincho"/>
      <w:lang w:eastAsia="en-US"/>
    </w:rPr>
  </w:style>
  <w:style w:type="paragraph" w:styleId="TableofFigures">
    <w:name w:val="table of figures"/>
    <w:basedOn w:val="Normal"/>
    <w:next w:val="Normal"/>
    <w:uiPriority w:val="99"/>
    <w:rsid w:val="0003688E"/>
    <w:rPr>
      <w:rFonts w:ascii="Arial" w:hAnsi="Arial"/>
      <w:sz w:val="20"/>
    </w:rPr>
  </w:style>
  <w:style w:type="paragraph" w:styleId="TOC4">
    <w:name w:val="toc 4"/>
    <w:basedOn w:val="Normal"/>
    <w:next w:val="Normal"/>
    <w:autoRedefine/>
    <w:uiPriority w:val="39"/>
    <w:rsid w:val="00C1729F"/>
    <w:pPr>
      <w:spacing w:after="0"/>
      <w:ind w:left="600"/>
      <w:jc w:val="left"/>
    </w:pPr>
    <w:rPr>
      <w:rFonts w:cs="Times New Roman"/>
      <w:sz w:val="18"/>
      <w:szCs w:val="18"/>
    </w:rPr>
  </w:style>
  <w:style w:type="paragraph" w:styleId="TOC5">
    <w:name w:val="toc 5"/>
    <w:basedOn w:val="Normal"/>
    <w:next w:val="Normal"/>
    <w:autoRedefine/>
    <w:uiPriority w:val="39"/>
    <w:rsid w:val="00C1729F"/>
    <w:pPr>
      <w:spacing w:after="0"/>
      <w:ind w:left="800"/>
      <w:jc w:val="left"/>
    </w:pPr>
    <w:rPr>
      <w:rFonts w:cs="Times New Roman"/>
      <w:sz w:val="18"/>
      <w:szCs w:val="18"/>
    </w:rPr>
  </w:style>
  <w:style w:type="paragraph" w:styleId="TOC6">
    <w:name w:val="toc 6"/>
    <w:basedOn w:val="Normal"/>
    <w:next w:val="Normal"/>
    <w:autoRedefine/>
    <w:uiPriority w:val="39"/>
    <w:rsid w:val="00C1729F"/>
    <w:pPr>
      <w:spacing w:after="0"/>
      <w:ind w:left="1000"/>
      <w:jc w:val="left"/>
    </w:pPr>
    <w:rPr>
      <w:rFonts w:cs="Times New Roman"/>
      <w:sz w:val="18"/>
      <w:szCs w:val="18"/>
    </w:rPr>
  </w:style>
  <w:style w:type="paragraph" w:styleId="TOC7">
    <w:name w:val="toc 7"/>
    <w:basedOn w:val="Normal"/>
    <w:next w:val="Normal"/>
    <w:autoRedefine/>
    <w:uiPriority w:val="39"/>
    <w:rsid w:val="00C1729F"/>
    <w:pPr>
      <w:spacing w:after="0"/>
      <w:ind w:left="1200"/>
      <w:jc w:val="left"/>
    </w:pPr>
    <w:rPr>
      <w:rFonts w:cs="Times New Roman"/>
      <w:sz w:val="18"/>
      <w:szCs w:val="18"/>
    </w:rPr>
  </w:style>
  <w:style w:type="paragraph" w:styleId="TOC8">
    <w:name w:val="toc 8"/>
    <w:basedOn w:val="Normal"/>
    <w:next w:val="Normal"/>
    <w:autoRedefine/>
    <w:uiPriority w:val="39"/>
    <w:rsid w:val="00C1729F"/>
    <w:pPr>
      <w:spacing w:after="0"/>
      <w:ind w:left="1400"/>
      <w:jc w:val="left"/>
    </w:pPr>
    <w:rPr>
      <w:rFonts w:cs="Times New Roman"/>
      <w:sz w:val="18"/>
      <w:szCs w:val="18"/>
    </w:rPr>
  </w:style>
  <w:style w:type="paragraph" w:styleId="TOC9">
    <w:name w:val="toc 9"/>
    <w:basedOn w:val="Normal"/>
    <w:next w:val="Normal"/>
    <w:autoRedefine/>
    <w:uiPriority w:val="39"/>
    <w:rsid w:val="00C1729F"/>
    <w:pPr>
      <w:spacing w:after="0"/>
      <w:ind w:left="1600"/>
      <w:jc w:val="left"/>
    </w:pPr>
    <w:rPr>
      <w:rFonts w:cs="Times New Roman"/>
      <w:sz w:val="18"/>
      <w:szCs w:val="18"/>
    </w:rPr>
  </w:style>
  <w:style w:type="paragraph" w:customStyle="1" w:styleId="TOCTitle">
    <w:name w:val="TOC Title"/>
    <w:basedOn w:val="Normal"/>
    <w:rsid w:val="00C1729F"/>
    <w:pPr>
      <w:pageBreakBefore/>
      <w:numPr>
        <w:numId w:val="5"/>
      </w:numPr>
      <w:spacing w:before="480" w:after="480"/>
      <w:jc w:val="center"/>
    </w:pPr>
    <w:rPr>
      <w:rFonts w:eastAsia="MS Mincho" w:cs="Times New Roman"/>
      <w:b/>
      <w:sz w:val="48"/>
      <w:szCs w:val="24"/>
      <w:lang w:eastAsia="ja-JP"/>
    </w:rPr>
  </w:style>
  <w:style w:type="paragraph" w:customStyle="1" w:styleId="Appendix">
    <w:name w:val="Appendix"/>
    <w:basedOn w:val="Heading3"/>
    <w:qFormat/>
    <w:rsid w:val="0033728C"/>
    <w:pPr>
      <w:numPr>
        <w:ilvl w:val="0"/>
        <w:numId w:val="11"/>
      </w:numPr>
    </w:pPr>
    <w:rPr>
      <w:sz w:val="32"/>
      <w:lang w:val="ru-RU"/>
    </w:rPr>
  </w:style>
  <w:style w:type="character" w:styleId="FollowedHyperlink">
    <w:name w:val="FollowedHyperlink"/>
    <w:basedOn w:val="DefaultParagraphFont"/>
    <w:rsid w:val="009565BC"/>
    <w:rPr>
      <w:color w:val="800080" w:themeColor="followedHyperlink"/>
      <w:u w:val="single"/>
    </w:rPr>
  </w:style>
  <w:style w:type="paragraph" w:styleId="Header">
    <w:name w:val="header"/>
    <w:basedOn w:val="Normal"/>
    <w:link w:val="HeaderChar"/>
    <w:rsid w:val="00FE4EAD"/>
    <w:pPr>
      <w:tabs>
        <w:tab w:val="center" w:pos="4680"/>
        <w:tab w:val="right" w:pos="9360"/>
      </w:tabs>
      <w:spacing w:after="0"/>
    </w:pPr>
  </w:style>
  <w:style w:type="character" w:customStyle="1" w:styleId="HeaderChar">
    <w:name w:val="Header Char"/>
    <w:basedOn w:val="DefaultParagraphFont"/>
    <w:link w:val="Header"/>
    <w:rsid w:val="00FE4EAD"/>
    <w:rPr>
      <w:rFonts w:cs="Arial"/>
      <w:color w:val="000000" w:themeColor="text1"/>
      <w:sz w:val="24"/>
      <w:lang w:eastAsia="fr-FR"/>
    </w:rPr>
  </w:style>
  <w:style w:type="paragraph" w:styleId="Footer">
    <w:name w:val="footer"/>
    <w:basedOn w:val="Normal"/>
    <w:link w:val="FooterChar"/>
    <w:uiPriority w:val="99"/>
    <w:rsid w:val="00FE4EAD"/>
    <w:pPr>
      <w:tabs>
        <w:tab w:val="center" w:pos="4680"/>
        <w:tab w:val="right" w:pos="9360"/>
      </w:tabs>
      <w:spacing w:after="0"/>
    </w:pPr>
  </w:style>
  <w:style w:type="character" w:customStyle="1" w:styleId="FooterChar">
    <w:name w:val="Footer Char"/>
    <w:basedOn w:val="DefaultParagraphFont"/>
    <w:link w:val="Footer"/>
    <w:uiPriority w:val="99"/>
    <w:rsid w:val="00FE4EAD"/>
    <w:rPr>
      <w:rFonts w:cs="Arial"/>
      <w:color w:val="000000" w:themeColor="text1"/>
      <w:sz w:val="24"/>
      <w:lang w:eastAsia="fr-FR"/>
    </w:rPr>
  </w:style>
  <w:style w:type="character" w:styleId="CommentReference">
    <w:name w:val="annotation reference"/>
    <w:basedOn w:val="DefaultParagraphFont"/>
    <w:rsid w:val="00A1611D"/>
    <w:rPr>
      <w:sz w:val="16"/>
      <w:szCs w:val="16"/>
    </w:rPr>
  </w:style>
  <w:style w:type="paragraph" w:styleId="CommentText">
    <w:name w:val="annotation text"/>
    <w:basedOn w:val="Normal"/>
    <w:link w:val="CommentTextChar"/>
    <w:rsid w:val="00A1611D"/>
    <w:rPr>
      <w:sz w:val="20"/>
    </w:rPr>
  </w:style>
  <w:style w:type="character" w:customStyle="1" w:styleId="CommentTextChar">
    <w:name w:val="Comment Text Char"/>
    <w:basedOn w:val="DefaultParagraphFont"/>
    <w:link w:val="CommentText"/>
    <w:rsid w:val="00A1611D"/>
    <w:rPr>
      <w:rFonts w:cs="Arial"/>
      <w:color w:val="000000" w:themeColor="text1"/>
      <w:lang w:eastAsia="fr-FR"/>
    </w:rPr>
  </w:style>
  <w:style w:type="paragraph" w:styleId="CommentSubject">
    <w:name w:val="annotation subject"/>
    <w:basedOn w:val="CommentText"/>
    <w:next w:val="CommentText"/>
    <w:link w:val="CommentSubjectChar"/>
    <w:rsid w:val="00A1611D"/>
    <w:rPr>
      <w:b/>
      <w:bCs/>
    </w:rPr>
  </w:style>
  <w:style w:type="character" w:customStyle="1" w:styleId="CommentSubjectChar">
    <w:name w:val="Comment Subject Char"/>
    <w:basedOn w:val="CommentTextChar"/>
    <w:link w:val="CommentSubject"/>
    <w:rsid w:val="00A1611D"/>
    <w:rPr>
      <w:rFonts w:cs="Arial"/>
      <w:b/>
      <w:bCs/>
      <w:color w:val="000000" w:themeColor="text1"/>
      <w:lang w:eastAsia="fr-FR"/>
    </w:rPr>
  </w:style>
  <w:style w:type="paragraph" w:customStyle="1" w:styleId="Abstract">
    <w:name w:val="Abstract"/>
    <w:basedOn w:val="Normal"/>
    <w:rsid w:val="00726BC6"/>
    <w:pPr>
      <w:suppressAutoHyphens/>
      <w:spacing w:before="120"/>
    </w:pPr>
    <w:rPr>
      <w:rFonts w:cs="Times New Roman"/>
      <w:color w:val="auto"/>
      <w:sz w:val="20"/>
      <w:lang w:eastAsia="ar-SA"/>
    </w:rPr>
  </w:style>
  <w:style w:type="table" w:styleId="TableContemporary">
    <w:name w:val="Table Contemporary"/>
    <w:basedOn w:val="TableNormal"/>
    <w:rsid w:val="00B7134F"/>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bleParagraph">
    <w:name w:val="Table Paragraph"/>
    <w:basedOn w:val="Normal"/>
    <w:uiPriority w:val="1"/>
    <w:qFormat/>
    <w:rsid w:val="00B76BEC"/>
    <w:pPr>
      <w:widowControl w:val="0"/>
      <w:spacing w:after="0"/>
      <w:jc w:val="left"/>
    </w:pPr>
    <w:rPr>
      <w:rFonts w:asciiTheme="minorHAnsi" w:eastAsiaTheme="minorHAnsi" w:hAnsiTheme="minorHAnsi" w:cstheme="minorBidi"/>
      <w:color w:val="auto"/>
      <w:sz w:val="22"/>
      <w:szCs w:val="22"/>
      <w:lang w:eastAsia="en-US"/>
    </w:rPr>
  </w:style>
  <w:style w:type="paragraph" w:styleId="Revision">
    <w:name w:val="Revision"/>
    <w:hidden/>
    <w:uiPriority w:val="99"/>
    <w:semiHidden/>
    <w:rsid w:val="00803DE5"/>
    <w:rPr>
      <w:rFonts w:cs="Arial"/>
      <w:color w:val="000000" w:themeColor="text1"/>
      <w:sz w:val="24"/>
      <w:lang w:val="bg-B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BAD9C844-152D-4A69-9BEF-661C6B828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Pages>
  <Words>29385</Words>
  <Characters>167495</Characters>
  <Application>Microsoft Office Word</Application>
  <DocSecurity>0</DocSecurity>
  <Lines>1395</Lines>
  <Paragraphs>392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fmi</Company>
  <LinksUpToDate>false</LinksUpToDate>
  <CharactersWithSpaces>196488</CharactersWithSpaces>
  <SharedDoc>false</SharedDoc>
  <HLinks>
    <vt:vector size="12" baseType="variant">
      <vt:variant>
        <vt:i4>7078007</vt:i4>
      </vt:variant>
      <vt:variant>
        <vt:i4>9</vt:i4>
      </vt:variant>
      <vt:variant>
        <vt:i4>0</vt:i4>
      </vt:variant>
      <vt:variant>
        <vt:i4>5</vt:i4>
      </vt:variant>
      <vt:variant>
        <vt:lpwstr>http://www.library.mun.ca/guides/howto/mla.php</vt:lpwstr>
      </vt:variant>
      <vt:variant>
        <vt:lpwstr/>
      </vt:variant>
      <vt:variant>
        <vt:i4>7078007</vt:i4>
      </vt:variant>
      <vt:variant>
        <vt:i4>6</vt:i4>
      </vt:variant>
      <vt:variant>
        <vt:i4>0</vt:i4>
      </vt:variant>
      <vt:variant>
        <vt:i4>5</vt:i4>
      </vt:variant>
      <vt:variant>
        <vt:lpwstr>http://www.library.mun.ca/guides/howto/mla.php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fmi-10</dc:creator>
  <cp:lastModifiedBy>mitko</cp:lastModifiedBy>
  <cp:revision>23</cp:revision>
  <dcterms:created xsi:type="dcterms:W3CDTF">2015-02-16T08:38:00Z</dcterms:created>
  <dcterms:modified xsi:type="dcterms:W3CDTF">2015-02-18T20:01:00Z</dcterms:modified>
</cp:coreProperties>
</file>