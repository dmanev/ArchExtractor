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tc>
          <w:tcPr>
            <w:tcW w:w="1690" w:type="dxa"/>
            <w:vAlign w:val="center"/>
          </w:tcPr>
          <w:bookmarkStart w:id="0" w:name="_GoBack"/>
          <w:bookmarkEnd w:id="0"/>
          <w:p w:rsidR="0072379D" w:rsidRPr="005345B6" w:rsidRDefault="0072379D" w:rsidP="00016265">
            <w:pPr>
              <w:jc w:val="center"/>
            </w:pPr>
            <w:r>
              <w:object w:dxaOrig="3137" w:dyaOrig="38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pt;height:81.5pt" o:ole="" fillcolor="window">
                  <v:imagedata r:id="rId9" o:title=""/>
                </v:shape>
                <o:OLEObject Type="Embed" ProgID="Word.Picture.8" ShapeID="_x0000_i1025" DrawAspect="Content" ObjectID="_1486497881" r:id="rId10"/>
              </w:object>
            </w:r>
          </w:p>
        </w:tc>
        <w:tc>
          <w:tcPr>
            <w:tcW w:w="5940" w:type="dxa"/>
            <w:vAlign w:val="center"/>
          </w:tcPr>
          <w:p w:rsidR="0072379D" w:rsidRPr="005345B6" w:rsidRDefault="0072379D" w:rsidP="00016265">
            <w:pPr>
              <w:spacing w:before="240" w:after="240"/>
              <w:jc w:val="center"/>
              <w:rPr>
                <w:b/>
                <w:sz w:val="28"/>
                <w:szCs w:val="28"/>
              </w:rPr>
            </w:pPr>
            <w:r w:rsidRPr="005345B6">
              <w:rPr>
                <w:b/>
                <w:sz w:val="28"/>
                <w:szCs w:val="28"/>
              </w:rPr>
              <w:t>Софийски университет</w:t>
            </w:r>
            <w:r w:rsidRPr="00016265">
              <w:rPr>
                <w:b/>
                <w:sz w:val="28"/>
                <w:szCs w:val="28"/>
              </w:rPr>
              <w:t xml:space="preserve"> </w:t>
            </w:r>
            <w:r w:rsidRPr="005345B6">
              <w:rPr>
                <w:b/>
                <w:sz w:val="28"/>
                <w:szCs w:val="28"/>
              </w:rPr>
              <w:t>„Св</w:t>
            </w:r>
            <w:r w:rsidRPr="00016265">
              <w:rPr>
                <w:b/>
                <w:sz w:val="28"/>
                <w:szCs w:val="28"/>
              </w:rPr>
              <w:t>. Кл. Охридски”</w:t>
            </w:r>
          </w:p>
          <w:p w:rsidR="0072379D" w:rsidRPr="00016265" w:rsidRDefault="0072379D" w:rsidP="00016265">
            <w:pPr>
              <w:spacing w:before="240" w:after="240"/>
              <w:jc w:val="center"/>
              <w:rPr>
                <w:sz w:val="28"/>
                <w:szCs w:val="28"/>
              </w:rPr>
            </w:pPr>
            <w:r w:rsidRPr="005345B6">
              <w:rPr>
                <w:sz w:val="28"/>
                <w:szCs w:val="28"/>
              </w:rPr>
              <w:t>Факултет по</w:t>
            </w:r>
            <w:r w:rsidRPr="00016265">
              <w:rPr>
                <w:sz w:val="28"/>
                <w:szCs w:val="28"/>
              </w:rPr>
              <w:t xml:space="preserve"> математика и информатика </w:t>
            </w:r>
          </w:p>
          <w:p w:rsidR="0072379D" w:rsidRPr="00016265" w:rsidRDefault="0072379D" w:rsidP="00016265">
            <w:pPr>
              <w:spacing w:before="240" w:after="240"/>
              <w:jc w:val="center"/>
              <w:rPr>
                <w:i/>
                <w:sz w:val="28"/>
                <w:szCs w:val="28"/>
              </w:rPr>
            </w:pPr>
            <w:r w:rsidRPr="00016265">
              <w:rPr>
                <w:i/>
                <w:sz w:val="28"/>
                <w:szCs w:val="28"/>
              </w:rPr>
              <w:t>Катедра „Софтуерни технологии”</w:t>
            </w:r>
          </w:p>
        </w:tc>
        <w:tc>
          <w:tcPr>
            <w:tcW w:w="1440" w:type="dxa"/>
            <w:vAlign w:val="center"/>
          </w:tcPr>
          <w:p w:rsidR="0072379D" w:rsidRPr="006B7D48" w:rsidRDefault="004440B4" w:rsidP="00016265">
            <w:pPr>
              <w:spacing w:before="240" w:after="240"/>
              <w:jc w:val="center"/>
              <w:rPr>
                <w:caps/>
                <w:sz w:val="28"/>
                <w:szCs w:val="28"/>
                <w:lang w:val="ru-RU"/>
              </w:rPr>
            </w:pPr>
            <w:r w:rsidRPr="006B7D48">
              <w:rPr>
                <w:caps/>
              </w:rPr>
              <w:object w:dxaOrig="1176" w:dyaOrig="1056">
                <v:shape id="_x0000_i1026" type="#_x0000_t75" style="width:60.5pt;height:64pt" o:ole="">
                  <v:imagedata r:id="rId11" o:title=""/>
                </v:shape>
                <o:OLEObject Type="Embed" ProgID="PBrush" ShapeID="_x0000_i1026" DrawAspect="Content" ObjectID="_1486497882" r:id="rId12"/>
              </w:object>
            </w:r>
          </w:p>
        </w:tc>
      </w:tr>
    </w:tbl>
    <w:p w:rsidR="00B548AF" w:rsidRPr="00152C5E" w:rsidRDefault="00B548AF" w:rsidP="00152C5E"/>
    <w:p w:rsidR="00B548AF" w:rsidRPr="00236AE6" w:rsidRDefault="00B548AF" w:rsidP="00B548AF">
      <w:pPr>
        <w:spacing w:before="120"/>
        <w:jc w:val="center"/>
        <w:rPr>
          <w:b/>
          <w:sz w:val="32"/>
          <w:szCs w:val="32"/>
        </w:rPr>
      </w:pPr>
    </w:p>
    <w:p w:rsidR="00B548AF" w:rsidRPr="00236AE6" w:rsidRDefault="00B548AF" w:rsidP="00B548AF">
      <w:pPr>
        <w:spacing w:before="120"/>
        <w:jc w:val="center"/>
      </w:pPr>
    </w:p>
    <w:p w:rsidR="00B548AF" w:rsidRPr="00DF2930" w:rsidRDefault="00B548AF" w:rsidP="00B548AF">
      <w:pPr>
        <w:spacing w:before="120"/>
        <w:jc w:val="center"/>
        <w:rPr>
          <w:b/>
          <w:sz w:val="64"/>
          <w:szCs w:val="64"/>
        </w:rPr>
      </w:pPr>
      <w:r w:rsidRPr="00DF2930">
        <w:rPr>
          <w:b/>
          <w:sz w:val="64"/>
          <w:szCs w:val="64"/>
        </w:rPr>
        <w:t>ДИПЛОМНА РАБОТА</w:t>
      </w:r>
    </w:p>
    <w:p w:rsidR="00B548AF" w:rsidRPr="00B548AF" w:rsidRDefault="00B548AF" w:rsidP="00B548AF">
      <w:pPr>
        <w:spacing w:before="120"/>
        <w:jc w:val="center"/>
        <w:rPr>
          <w:lang w:val="ru-RU"/>
        </w:rPr>
      </w:pPr>
    </w:p>
    <w:p w:rsidR="00B548AF" w:rsidRPr="00B548AF" w:rsidRDefault="00B548AF" w:rsidP="00B548AF">
      <w:pPr>
        <w:spacing w:before="120"/>
        <w:jc w:val="center"/>
        <w:rPr>
          <w:lang w:val="ru-RU"/>
        </w:rPr>
      </w:pPr>
    </w:p>
    <w:p w:rsidR="00B548AF" w:rsidRDefault="00B548AF" w:rsidP="00B548AF">
      <w:pPr>
        <w:spacing w:before="120"/>
        <w:jc w:val="center"/>
        <w:rPr>
          <w:sz w:val="32"/>
          <w:szCs w:val="32"/>
        </w:rPr>
      </w:pPr>
      <w:r>
        <w:rPr>
          <w:sz w:val="32"/>
          <w:szCs w:val="32"/>
        </w:rPr>
        <w:t>на тема</w:t>
      </w:r>
    </w:p>
    <w:p w:rsidR="00B548AF" w:rsidRDefault="00B548AF" w:rsidP="00B548AF">
      <w:pPr>
        <w:spacing w:before="120"/>
        <w:jc w:val="center"/>
        <w:rPr>
          <w:sz w:val="32"/>
          <w:szCs w:val="32"/>
        </w:rPr>
      </w:pPr>
    </w:p>
    <w:p w:rsidR="00B548AF" w:rsidRPr="00DF2930" w:rsidRDefault="00B548AF" w:rsidP="00B548AF">
      <w:pPr>
        <w:spacing w:before="120"/>
        <w:jc w:val="center"/>
        <w:rPr>
          <w:sz w:val="48"/>
          <w:szCs w:val="48"/>
        </w:rPr>
      </w:pPr>
      <w:r w:rsidRPr="00DF2930">
        <w:rPr>
          <w:sz w:val="48"/>
          <w:szCs w:val="48"/>
        </w:rPr>
        <w:t>„</w:t>
      </w:r>
      <w:r w:rsidR="004E71A0" w:rsidRPr="004E71A0">
        <w:rPr>
          <w:b/>
          <w:bCs/>
        </w:rPr>
        <w:t xml:space="preserve"> </w:t>
      </w:r>
      <w:r w:rsidR="005345B6" w:rsidRPr="008743F9">
        <w:rPr>
          <w:sz w:val="48"/>
          <w:szCs w:val="48"/>
        </w:rPr>
        <w:t>Моделно</w:t>
      </w:r>
      <w:r w:rsidR="004E71A0" w:rsidRPr="008743F9">
        <w:rPr>
          <w:sz w:val="48"/>
          <w:szCs w:val="48"/>
        </w:rPr>
        <w:t xml:space="preserve"> базирана разработка на софтуер за вградена софтуерна система чрез автоматично извличане на архитектурна информация</w:t>
      </w:r>
      <w:r w:rsidRPr="00DF2930">
        <w:rPr>
          <w:sz w:val="48"/>
          <w:szCs w:val="48"/>
        </w:rPr>
        <w:t>”</w:t>
      </w:r>
    </w:p>
    <w:p w:rsidR="00B548AF" w:rsidRDefault="00B548AF" w:rsidP="00B548AF">
      <w:pPr>
        <w:spacing w:before="120"/>
        <w:jc w:val="center"/>
        <w:rPr>
          <w:sz w:val="32"/>
          <w:szCs w:val="32"/>
        </w:rPr>
      </w:pPr>
    </w:p>
    <w:p w:rsidR="00B548AF" w:rsidRDefault="00B548AF" w:rsidP="00B548AF">
      <w:pPr>
        <w:spacing w:before="120"/>
        <w:jc w:val="center"/>
        <w:rPr>
          <w:sz w:val="32"/>
          <w:szCs w:val="32"/>
        </w:rPr>
      </w:pPr>
    </w:p>
    <w:p w:rsidR="00B548AF" w:rsidRPr="00236AE6" w:rsidRDefault="00B548AF" w:rsidP="00B548AF">
      <w:pPr>
        <w:spacing w:before="120"/>
        <w:jc w:val="center"/>
        <w:rPr>
          <w:sz w:val="32"/>
          <w:szCs w:val="32"/>
        </w:rPr>
      </w:pPr>
    </w:p>
    <w:p w:rsidR="00B548AF" w:rsidRPr="00DF2930" w:rsidRDefault="00B548AF" w:rsidP="00B548AF">
      <w:pPr>
        <w:spacing w:before="120"/>
        <w:rPr>
          <w:sz w:val="28"/>
          <w:szCs w:val="28"/>
        </w:rPr>
      </w:pPr>
      <w:r w:rsidRPr="00DF2930">
        <w:rPr>
          <w:sz w:val="28"/>
          <w:szCs w:val="28"/>
        </w:rPr>
        <w:t xml:space="preserve">Дипломант: </w:t>
      </w:r>
      <w:r w:rsidR="0067115E" w:rsidRPr="0067115E">
        <w:rPr>
          <w:b/>
          <w:sz w:val="28"/>
          <w:szCs w:val="28"/>
        </w:rPr>
        <w:t xml:space="preserve">Димитър </w:t>
      </w:r>
      <w:r w:rsidR="0067115E">
        <w:rPr>
          <w:b/>
          <w:sz w:val="28"/>
          <w:szCs w:val="28"/>
        </w:rPr>
        <w:t xml:space="preserve">Делянов </w:t>
      </w:r>
      <w:r w:rsidR="0067115E" w:rsidRPr="0067115E">
        <w:rPr>
          <w:b/>
          <w:sz w:val="28"/>
          <w:szCs w:val="28"/>
        </w:rPr>
        <w:t>Манев</w:t>
      </w:r>
    </w:p>
    <w:p w:rsidR="00B548AF" w:rsidRPr="00DF2930" w:rsidRDefault="00B548AF" w:rsidP="00B548AF">
      <w:pPr>
        <w:spacing w:before="120"/>
        <w:rPr>
          <w:sz w:val="28"/>
          <w:szCs w:val="28"/>
        </w:rPr>
      </w:pPr>
      <w:r w:rsidRPr="00DF2930">
        <w:rPr>
          <w:sz w:val="28"/>
          <w:szCs w:val="28"/>
        </w:rPr>
        <w:t xml:space="preserve">Специалност: </w:t>
      </w:r>
      <w:r>
        <w:rPr>
          <w:b/>
          <w:sz w:val="28"/>
          <w:szCs w:val="28"/>
        </w:rPr>
        <w:t>Софтуерни технологии</w:t>
      </w:r>
    </w:p>
    <w:p w:rsidR="00B548AF" w:rsidRPr="00B548AF" w:rsidRDefault="00B548AF" w:rsidP="00B548AF">
      <w:pPr>
        <w:spacing w:before="120"/>
        <w:rPr>
          <w:sz w:val="28"/>
          <w:szCs w:val="28"/>
          <w:lang w:val="ru-RU"/>
        </w:rPr>
      </w:pPr>
      <w:r w:rsidRPr="00DF2930">
        <w:rPr>
          <w:sz w:val="28"/>
          <w:szCs w:val="28"/>
        </w:rPr>
        <w:t xml:space="preserve">Факултетен номер:  </w:t>
      </w:r>
      <w:r>
        <w:rPr>
          <w:b/>
          <w:sz w:val="28"/>
          <w:szCs w:val="28"/>
        </w:rPr>
        <w:t>M</w:t>
      </w:r>
      <w:r w:rsidR="0067115E" w:rsidRPr="0067115E">
        <w:rPr>
          <w:b/>
          <w:sz w:val="28"/>
          <w:szCs w:val="28"/>
          <w:lang w:val="ru-RU"/>
        </w:rPr>
        <w:t>22499</w:t>
      </w:r>
    </w:p>
    <w:p w:rsidR="00B548AF" w:rsidRPr="00DF2930" w:rsidRDefault="00B548AF" w:rsidP="00B548AF">
      <w:pPr>
        <w:spacing w:before="120"/>
        <w:jc w:val="right"/>
        <w:rPr>
          <w:sz w:val="28"/>
          <w:szCs w:val="28"/>
        </w:rPr>
      </w:pPr>
    </w:p>
    <w:p w:rsidR="00B548AF" w:rsidRPr="00DF2930" w:rsidRDefault="00B548AF" w:rsidP="00B548AF">
      <w:pPr>
        <w:spacing w:before="120"/>
        <w:jc w:val="right"/>
        <w:rPr>
          <w:sz w:val="28"/>
          <w:szCs w:val="28"/>
        </w:rPr>
      </w:pPr>
    </w:p>
    <w:p w:rsidR="00B548AF" w:rsidRPr="00DF2930" w:rsidRDefault="00B548AF" w:rsidP="00B548AF">
      <w:pPr>
        <w:spacing w:before="240"/>
        <w:jc w:val="right"/>
        <w:rPr>
          <w:sz w:val="28"/>
          <w:szCs w:val="28"/>
        </w:rPr>
      </w:pPr>
      <w:r>
        <w:rPr>
          <w:sz w:val="28"/>
          <w:szCs w:val="28"/>
        </w:rPr>
        <w:t>Научен ръководител:</w:t>
      </w:r>
    </w:p>
    <w:p w:rsidR="00B548AF" w:rsidRPr="00E82AC4" w:rsidRDefault="00B548AF" w:rsidP="00B548AF">
      <w:pPr>
        <w:spacing w:before="120"/>
        <w:jc w:val="right"/>
        <w:rPr>
          <w:b/>
          <w:sz w:val="28"/>
          <w:szCs w:val="28"/>
        </w:rPr>
      </w:pPr>
      <w:r w:rsidRPr="008743F9">
        <w:rPr>
          <w:b/>
          <w:color w:val="auto"/>
          <w:sz w:val="28"/>
          <w:szCs w:val="28"/>
        </w:rPr>
        <w:t xml:space="preserve">доц. д-р </w:t>
      </w:r>
      <w:r w:rsidR="008743F9" w:rsidRPr="008743F9">
        <w:rPr>
          <w:b/>
          <w:sz w:val="28"/>
          <w:szCs w:val="28"/>
        </w:rPr>
        <w:t>Александър Димов</w:t>
      </w:r>
    </w:p>
    <w:p w:rsidR="00B548AF" w:rsidRPr="00B548AF" w:rsidRDefault="00B548AF" w:rsidP="00B548AF">
      <w:pPr>
        <w:jc w:val="center"/>
        <w:rPr>
          <w:sz w:val="28"/>
          <w:szCs w:val="28"/>
          <w:lang w:val="ru-RU"/>
        </w:rPr>
      </w:pPr>
    </w:p>
    <w:p w:rsidR="00B548AF" w:rsidRPr="00B548AF" w:rsidRDefault="00B548AF" w:rsidP="00B548AF">
      <w:pPr>
        <w:jc w:val="center"/>
        <w:rPr>
          <w:lang w:val="ru-RU"/>
        </w:rPr>
      </w:pPr>
      <w:r w:rsidRPr="00DF2930">
        <w:rPr>
          <w:sz w:val="28"/>
          <w:szCs w:val="28"/>
        </w:rPr>
        <w:t xml:space="preserve">София, </w:t>
      </w:r>
      <w:del w:id="1" w:author="mitko" w:date="2015-02-16T21:10:00Z">
        <w:r w:rsidRPr="00DF2930" w:rsidDel="004A26D0">
          <w:rPr>
            <w:sz w:val="28"/>
            <w:szCs w:val="28"/>
          </w:rPr>
          <w:delText>20</w:delText>
        </w:r>
        <w:r w:rsidR="008743F9" w:rsidDel="004A26D0">
          <w:rPr>
            <w:sz w:val="28"/>
            <w:szCs w:val="28"/>
          </w:rPr>
          <w:delText>14</w:delText>
        </w:r>
        <w:r w:rsidRPr="00DF2930" w:rsidDel="004A26D0">
          <w:rPr>
            <w:sz w:val="28"/>
            <w:szCs w:val="28"/>
          </w:rPr>
          <w:delText xml:space="preserve"> </w:delText>
        </w:r>
      </w:del>
      <w:ins w:id="2" w:author="mitko" w:date="2015-02-16T21:10:00Z">
        <w:r w:rsidR="004A26D0" w:rsidRPr="00DF2930">
          <w:rPr>
            <w:sz w:val="28"/>
            <w:szCs w:val="28"/>
          </w:rPr>
          <w:t>20</w:t>
        </w:r>
        <w:r w:rsidR="004A26D0">
          <w:rPr>
            <w:sz w:val="28"/>
            <w:szCs w:val="28"/>
          </w:rPr>
          <w:t>1</w:t>
        </w:r>
        <w:r w:rsidR="004A26D0">
          <w:rPr>
            <w:sz w:val="28"/>
            <w:szCs w:val="28"/>
            <w:lang w:val="en-US"/>
          </w:rPr>
          <w:t>5</w:t>
        </w:r>
        <w:r w:rsidR="004A26D0" w:rsidRPr="00DF2930">
          <w:rPr>
            <w:sz w:val="28"/>
            <w:szCs w:val="28"/>
          </w:rPr>
          <w:t xml:space="preserve"> </w:t>
        </w:r>
      </w:ins>
      <w:r w:rsidRPr="00DF2930">
        <w:rPr>
          <w:sz w:val="28"/>
          <w:szCs w:val="28"/>
        </w:rPr>
        <w:t>г.</w:t>
      </w:r>
    </w:p>
    <w:p w:rsidR="00C3793A" w:rsidRPr="006B7D48" w:rsidRDefault="00B548AF" w:rsidP="00803DE5">
      <w:pPr>
        <w:rPr>
          <w:caps/>
        </w:rPr>
      </w:pPr>
      <w:r w:rsidRPr="00B548AF">
        <w:rPr>
          <w:lang w:val="ru-RU"/>
        </w:rPr>
        <w:br w:type="page"/>
      </w:r>
      <w:r w:rsidR="00C3793A" w:rsidRPr="00E71B0C">
        <w:lastRenderedPageBreak/>
        <w:t>Съдържание</w:t>
      </w:r>
    </w:p>
    <w:p w:rsidR="000E6575" w:rsidRDefault="00C1729F">
      <w:pPr>
        <w:pStyle w:val="TOC1"/>
        <w:rPr>
          <w:rFonts w:asciiTheme="minorHAnsi" w:eastAsiaTheme="minorEastAsia" w:hAnsiTheme="minorHAnsi" w:cstheme="minorBidi"/>
          <w:b w:val="0"/>
          <w:bCs w:val="0"/>
          <w:caps w:val="0"/>
          <w:color w:val="auto"/>
          <w:sz w:val="22"/>
          <w:szCs w:val="22"/>
          <w:lang w:val="en-US" w:eastAsia="en-US"/>
        </w:rPr>
      </w:pPr>
      <w:r w:rsidRPr="00726BC6">
        <w:rPr>
          <w:b w:val="0"/>
          <w:sz w:val="40"/>
          <w:szCs w:val="40"/>
        </w:rPr>
        <w:fldChar w:fldCharType="begin"/>
      </w:r>
      <w:r>
        <w:rPr>
          <w:b w:val="0"/>
          <w:sz w:val="40"/>
          <w:szCs w:val="40"/>
        </w:rPr>
        <w:instrText xml:space="preserve"> TOC \o "1-3" \h \z \u </w:instrText>
      </w:r>
      <w:r w:rsidRPr="00726BC6">
        <w:rPr>
          <w:b w:val="0"/>
          <w:sz w:val="40"/>
          <w:szCs w:val="40"/>
        </w:rPr>
        <w:fldChar w:fldCharType="separate"/>
      </w:r>
      <w:hyperlink w:anchor="_Toc412756006" w:history="1">
        <w:r w:rsidR="000E6575" w:rsidRPr="00950440">
          <w:rPr>
            <w:rStyle w:val="Hyperlink"/>
            <w:lang w:val="en-US"/>
          </w:rPr>
          <w:t>1.</w:t>
        </w:r>
        <w:r w:rsidR="000E6575">
          <w:rPr>
            <w:rFonts w:asciiTheme="minorHAnsi" w:eastAsiaTheme="minorEastAsia" w:hAnsiTheme="minorHAnsi" w:cstheme="minorBidi"/>
            <w:b w:val="0"/>
            <w:bCs w:val="0"/>
            <w:caps w:val="0"/>
            <w:color w:val="auto"/>
            <w:sz w:val="22"/>
            <w:szCs w:val="22"/>
            <w:lang w:val="en-US" w:eastAsia="en-US"/>
          </w:rPr>
          <w:tab/>
        </w:r>
        <w:r w:rsidR="000E6575" w:rsidRPr="00950440">
          <w:rPr>
            <w:rStyle w:val="Hyperlink"/>
          </w:rPr>
          <w:t>Увод</w:t>
        </w:r>
        <w:r w:rsidR="000E6575">
          <w:rPr>
            <w:webHidden/>
          </w:rPr>
          <w:tab/>
        </w:r>
        <w:r w:rsidR="000E6575">
          <w:rPr>
            <w:webHidden/>
          </w:rPr>
          <w:fldChar w:fldCharType="begin"/>
        </w:r>
        <w:r w:rsidR="000E6575">
          <w:rPr>
            <w:webHidden/>
          </w:rPr>
          <w:instrText xml:space="preserve"> PAGEREF _Toc412756006 \h </w:instrText>
        </w:r>
        <w:r w:rsidR="000E6575">
          <w:rPr>
            <w:webHidden/>
          </w:rPr>
        </w:r>
        <w:r w:rsidR="000E6575">
          <w:rPr>
            <w:webHidden/>
          </w:rPr>
          <w:fldChar w:fldCharType="separate"/>
        </w:r>
        <w:r w:rsidR="000E6575">
          <w:rPr>
            <w:webHidden/>
          </w:rPr>
          <w:t>5</w:t>
        </w:r>
        <w:r w:rsidR="000E6575">
          <w:rPr>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07" w:history="1">
        <w:r w:rsidRPr="00950440">
          <w:rPr>
            <w:rStyle w:val="Hyperlink"/>
            <w:noProof/>
          </w:rPr>
          <w:t>1.1</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Състояние на индустрията</w:t>
        </w:r>
        <w:r>
          <w:rPr>
            <w:noProof/>
            <w:webHidden/>
          </w:rPr>
          <w:tab/>
        </w:r>
        <w:r>
          <w:rPr>
            <w:noProof/>
            <w:webHidden/>
          </w:rPr>
          <w:fldChar w:fldCharType="begin"/>
        </w:r>
        <w:r>
          <w:rPr>
            <w:noProof/>
            <w:webHidden/>
          </w:rPr>
          <w:instrText xml:space="preserve"> PAGEREF _Toc412756007 \h </w:instrText>
        </w:r>
        <w:r>
          <w:rPr>
            <w:noProof/>
            <w:webHidden/>
          </w:rPr>
        </w:r>
        <w:r>
          <w:rPr>
            <w:noProof/>
            <w:webHidden/>
          </w:rPr>
          <w:fldChar w:fldCharType="separate"/>
        </w:r>
        <w:r>
          <w:rPr>
            <w:noProof/>
            <w:webHidden/>
          </w:rPr>
          <w:t>5</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08" w:history="1">
        <w:r w:rsidRPr="00950440">
          <w:rPr>
            <w:rStyle w:val="Hyperlink"/>
            <w:noProof/>
          </w:rPr>
          <w:t>1.2</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Софтуер за вградени системи</w:t>
        </w:r>
        <w:r>
          <w:rPr>
            <w:noProof/>
            <w:webHidden/>
          </w:rPr>
          <w:tab/>
        </w:r>
        <w:r>
          <w:rPr>
            <w:noProof/>
            <w:webHidden/>
          </w:rPr>
          <w:fldChar w:fldCharType="begin"/>
        </w:r>
        <w:r>
          <w:rPr>
            <w:noProof/>
            <w:webHidden/>
          </w:rPr>
          <w:instrText xml:space="preserve"> PAGEREF _Toc412756008 \h </w:instrText>
        </w:r>
        <w:r>
          <w:rPr>
            <w:noProof/>
            <w:webHidden/>
          </w:rPr>
        </w:r>
        <w:r>
          <w:rPr>
            <w:noProof/>
            <w:webHidden/>
          </w:rPr>
          <w:fldChar w:fldCharType="separate"/>
        </w:r>
        <w:r>
          <w:rPr>
            <w:noProof/>
            <w:webHidden/>
          </w:rPr>
          <w:t>6</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09" w:history="1">
        <w:r w:rsidRPr="00950440">
          <w:rPr>
            <w:rStyle w:val="Hyperlink"/>
            <w:noProof/>
          </w:rPr>
          <w:t>1.3</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Софтуерна архитектура</w:t>
        </w:r>
        <w:r>
          <w:rPr>
            <w:noProof/>
            <w:webHidden/>
          </w:rPr>
          <w:tab/>
        </w:r>
        <w:r>
          <w:rPr>
            <w:noProof/>
            <w:webHidden/>
          </w:rPr>
          <w:fldChar w:fldCharType="begin"/>
        </w:r>
        <w:r>
          <w:rPr>
            <w:noProof/>
            <w:webHidden/>
          </w:rPr>
          <w:instrText xml:space="preserve"> PAGEREF _Toc412756009 \h </w:instrText>
        </w:r>
        <w:r>
          <w:rPr>
            <w:noProof/>
            <w:webHidden/>
          </w:rPr>
        </w:r>
        <w:r>
          <w:rPr>
            <w:noProof/>
            <w:webHidden/>
          </w:rPr>
          <w:fldChar w:fldCharType="separate"/>
        </w:r>
        <w:r>
          <w:rPr>
            <w:noProof/>
            <w:webHidden/>
          </w:rPr>
          <w:t>6</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10" w:history="1">
        <w:r w:rsidRPr="00950440">
          <w:rPr>
            <w:rStyle w:val="Hyperlink"/>
            <w:noProof/>
          </w:rPr>
          <w:t>1.4</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Мотивация за решението</w:t>
        </w:r>
        <w:r>
          <w:rPr>
            <w:noProof/>
            <w:webHidden/>
          </w:rPr>
          <w:tab/>
        </w:r>
        <w:r>
          <w:rPr>
            <w:noProof/>
            <w:webHidden/>
          </w:rPr>
          <w:fldChar w:fldCharType="begin"/>
        </w:r>
        <w:r>
          <w:rPr>
            <w:noProof/>
            <w:webHidden/>
          </w:rPr>
          <w:instrText xml:space="preserve"> PAGEREF _Toc412756010 \h </w:instrText>
        </w:r>
        <w:r>
          <w:rPr>
            <w:noProof/>
            <w:webHidden/>
          </w:rPr>
        </w:r>
        <w:r>
          <w:rPr>
            <w:noProof/>
            <w:webHidden/>
          </w:rPr>
          <w:fldChar w:fldCharType="separate"/>
        </w:r>
        <w:r>
          <w:rPr>
            <w:noProof/>
            <w:webHidden/>
          </w:rPr>
          <w:t>7</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11" w:history="1">
        <w:r w:rsidRPr="00950440">
          <w:rPr>
            <w:rStyle w:val="Hyperlink"/>
            <w:noProof/>
          </w:rPr>
          <w:t>1.5</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Цел и задачи на дипломната работа</w:t>
        </w:r>
        <w:r>
          <w:rPr>
            <w:noProof/>
            <w:webHidden/>
          </w:rPr>
          <w:tab/>
        </w:r>
        <w:r>
          <w:rPr>
            <w:noProof/>
            <w:webHidden/>
          </w:rPr>
          <w:fldChar w:fldCharType="begin"/>
        </w:r>
        <w:r>
          <w:rPr>
            <w:noProof/>
            <w:webHidden/>
          </w:rPr>
          <w:instrText xml:space="preserve"> PAGEREF _Toc412756011 \h </w:instrText>
        </w:r>
        <w:r>
          <w:rPr>
            <w:noProof/>
            <w:webHidden/>
          </w:rPr>
        </w:r>
        <w:r>
          <w:rPr>
            <w:noProof/>
            <w:webHidden/>
          </w:rPr>
          <w:fldChar w:fldCharType="separate"/>
        </w:r>
        <w:r>
          <w:rPr>
            <w:noProof/>
            <w:webHidden/>
          </w:rPr>
          <w:t>7</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12" w:history="1">
        <w:r w:rsidRPr="00950440">
          <w:rPr>
            <w:rStyle w:val="Hyperlink"/>
            <w:noProof/>
          </w:rPr>
          <w:t>1.6</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Очаквани ползи от реализацията</w:t>
        </w:r>
        <w:r>
          <w:rPr>
            <w:noProof/>
            <w:webHidden/>
          </w:rPr>
          <w:tab/>
        </w:r>
        <w:r>
          <w:rPr>
            <w:noProof/>
            <w:webHidden/>
          </w:rPr>
          <w:fldChar w:fldCharType="begin"/>
        </w:r>
        <w:r>
          <w:rPr>
            <w:noProof/>
            <w:webHidden/>
          </w:rPr>
          <w:instrText xml:space="preserve"> PAGEREF _Toc412756012 \h </w:instrText>
        </w:r>
        <w:r>
          <w:rPr>
            <w:noProof/>
            <w:webHidden/>
          </w:rPr>
        </w:r>
        <w:r>
          <w:rPr>
            <w:noProof/>
            <w:webHidden/>
          </w:rPr>
          <w:fldChar w:fldCharType="separate"/>
        </w:r>
        <w:r>
          <w:rPr>
            <w:noProof/>
            <w:webHidden/>
          </w:rPr>
          <w:t>8</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13" w:history="1">
        <w:r w:rsidRPr="00950440">
          <w:rPr>
            <w:rStyle w:val="Hyperlink"/>
            <w:noProof/>
          </w:rPr>
          <w:t>1.7</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Структура на дипломната работа</w:t>
        </w:r>
        <w:r>
          <w:rPr>
            <w:noProof/>
            <w:webHidden/>
          </w:rPr>
          <w:tab/>
        </w:r>
        <w:r>
          <w:rPr>
            <w:noProof/>
            <w:webHidden/>
          </w:rPr>
          <w:fldChar w:fldCharType="begin"/>
        </w:r>
        <w:r>
          <w:rPr>
            <w:noProof/>
            <w:webHidden/>
          </w:rPr>
          <w:instrText xml:space="preserve"> PAGEREF _Toc412756013 \h </w:instrText>
        </w:r>
        <w:r>
          <w:rPr>
            <w:noProof/>
            <w:webHidden/>
          </w:rPr>
        </w:r>
        <w:r>
          <w:rPr>
            <w:noProof/>
            <w:webHidden/>
          </w:rPr>
          <w:fldChar w:fldCharType="separate"/>
        </w:r>
        <w:r>
          <w:rPr>
            <w:noProof/>
            <w:webHidden/>
          </w:rPr>
          <w:t>9</w:t>
        </w:r>
        <w:r>
          <w:rPr>
            <w:noProof/>
            <w:webHidden/>
          </w:rPr>
          <w:fldChar w:fldCharType="end"/>
        </w:r>
      </w:hyperlink>
    </w:p>
    <w:p w:rsidR="000E6575" w:rsidRDefault="000E6575">
      <w:pPr>
        <w:pStyle w:val="TOC1"/>
        <w:rPr>
          <w:rFonts w:asciiTheme="minorHAnsi" w:eastAsiaTheme="minorEastAsia" w:hAnsiTheme="minorHAnsi" w:cstheme="minorBidi"/>
          <w:b w:val="0"/>
          <w:bCs w:val="0"/>
          <w:caps w:val="0"/>
          <w:color w:val="auto"/>
          <w:sz w:val="22"/>
          <w:szCs w:val="22"/>
          <w:lang w:val="en-US" w:eastAsia="en-US"/>
        </w:rPr>
      </w:pPr>
      <w:hyperlink w:anchor="_Toc412756014" w:history="1">
        <w:r w:rsidRPr="00950440">
          <w:rPr>
            <w:rStyle w:val="Hyperlink"/>
          </w:rPr>
          <w:t>2.</w:t>
        </w:r>
        <w:r>
          <w:rPr>
            <w:rFonts w:asciiTheme="minorHAnsi" w:eastAsiaTheme="minorEastAsia" w:hAnsiTheme="minorHAnsi" w:cstheme="minorBidi"/>
            <w:b w:val="0"/>
            <w:bCs w:val="0"/>
            <w:caps w:val="0"/>
            <w:color w:val="auto"/>
            <w:sz w:val="22"/>
            <w:szCs w:val="22"/>
            <w:lang w:val="en-US" w:eastAsia="en-US"/>
          </w:rPr>
          <w:tab/>
        </w:r>
        <w:r w:rsidRPr="00950440">
          <w:rPr>
            <w:rStyle w:val="Hyperlink"/>
          </w:rPr>
          <w:t>Реверсивен инж</w:t>
        </w:r>
        <w:r w:rsidRPr="00950440">
          <w:rPr>
            <w:rStyle w:val="Hyperlink"/>
            <w:lang w:val="en-US"/>
          </w:rPr>
          <w:t>е</w:t>
        </w:r>
        <w:r w:rsidRPr="00950440">
          <w:rPr>
            <w:rStyle w:val="Hyperlink"/>
          </w:rPr>
          <w:t>неринг</w:t>
        </w:r>
        <w:r>
          <w:rPr>
            <w:webHidden/>
          </w:rPr>
          <w:tab/>
        </w:r>
        <w:r>
          <w:rPr>
            <w:webHidden/>
          </w:rPr>
          <w:fldChar w:fldCharType="begin"/>
        </w:r>
        <w:r>
          <w:rPr>
            <w:webHidden/>
          </w:rPr>
          <w:instrText xml:space="preserve"> PAGEREF _Toc412756014 \h </w:instrText>
        </w:r>
        <w:r>
          <w:rPr>
            <w:webHidden/>
          </w:rPr>
        </w:r>
        <w:r>
          <w:rPr>
            <w:webHidden/>
          </w:rPr>
          <w:fldChar w:fldCharType="separate"/>
        </w:r>
        <w:r>
          <w:rPr>
            <w:webHidden/>
          </w:rPr>
          <w:t>10</w:t>
        </w:r>
        <w:r>
          <w:rPr>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15" w:history="1">
        <w:r w:rsidRPr="00950440">
          <w:rPr>
            <w:rStyle w:val="Hyperlink"/>
            <w:noProof/>
          </w:rPr>
          <w:t>2.1</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Основни дефиниции</w:t>
        </w:r>
        <w:r>
          <w:rPr>
            <w:noProof/>
            <w:webHidden/>
          </w:rPr>
          <w:tab/>
        </w:r>
        <w:r>
          <w:rPr>
            <w:noProof/>
            <w:webHidden/>
          </w:rPr>
          <w:fldChar w:fldCharType="begin"/>
        </w:r>
        <w:r>
          <w:rPr>
            <w:noProof/>
            <w:webHidden/>
          </w:rPr>
          <w:instrText xml:space="preserve"> PAGEREF _Toc412756015 \h </w:instrText>
        </w:r>
        <w:r>
          <w:rPr>
            <w:noProof/>
            <w:webHidden/>
          </w:rPr>
        </w:r>
        <w:r>
          <w:rPr>
            <w:noProof/>
            <w:webHidden/>
          </w:rPr>
          <w:fldChar w:fldCharType="separate"/>
        </w:r>
        <w:r>
          <w:rPr>
            <w:noProof/>
            <w:webHidden/>
          </w:rPr>
          <w:t>10</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16" w:history="1">
        <w:r w:rsidRPr="00950440">
          <w:rPr>
            <w:rStyle w:val="Hyperlink"/>
            <w:noProof/>
          </w:rPr>
          <w:t>2.1.1</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Терминология на реинженеринга и софтуерната поддръжка</w:t>
        </w:r>
        <w:r>
          <w:rPr>
            <w:noProof/>
            <w:webHidden/>
          </w:rPr>
          <w:tab/>
        </w:r>
        <w:r>
          <w:rPr>
            <w:noProof/>
            <w:webHidden/>
          </w:rPr>
          <w:fldChar w:fldCharType="begin"/>
        </w:r>
        <w:r>
          <w:rPr>
            <w:noProof/>
            <w:webHidden/>
          </w:rPr>
          <w:instrText xml:space="preserve"> PAGEREF _Toc412756016 \h </w:instrText>
        </w:r>
        <w:r>
          <w:rPr>
            <w:noProof/>
            <w:webHidden/>
          </w:rPr>
        </w:r>
        <w:r>
          <w:rPr>
            <w:noProof/>
            <w:webHidden/>
          </w:rPr>
          <w:fldChar w:fldCharType="separate"/>
        </w:r>
        <w:r>
          <w:rPr>
            <w:noProof/>
            <w:webHidden/>
          </w:rPr>
          <w:t>10</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17" w:history="1">
        <w:r w:rsidRPr="00950440">
          <w:rPr>
            <w:rStyle w:val="Hyperlink"/>
            <w:noProof/>
          </w:rPr>
          <w:t>2.1.2</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Терминология в софтуерната архитектура</w:t>
        </w:r>
        <w:r>
          <w:rPr>
            <w:noProof/>
            <w:webHidden/>
          </w:rPr>
          <w:tab/>
        </w:r>
        <w:r>
          <w:rPr>
            <w:noProof/>
            <w:webHidden/>
          </w:rPr>
          <w:fldChar w:fldCharType="begin"/>
        </w:r>
        <w:r>
          <w:rPr>
            <w:noProof/>
            <w:webHidden/>
          </w:rPr>
          <w:instrText xml:space="preserve"> PAGEREF _Toc412756017 \h </w:instrText>
        </w:r>
        <w:r>
          <w:rPr>
            <w:noProof/>
            <w:webHidden/>
          </w:rPr>
        </w:r>
        <w:r>
          <w:rPr>
            <w:noProof/>
            <w:webHidden/>
          </w:rPr>
          <w:fldChar w:fldCharType="separate"/>
        </w:r>
        <w:r>
          <w:rPr>
            <w:noProof/>
            <w:webHidden/>
          </w:rPr>
          <w:t>11</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18" w:history="1">
        <w:r w:rsidRPr="00950440">
          <w:rPr>
            <w:rStyle w:val="Hyperlink"/>
            <w:noProof/>
          </w:rPr>
          <w:t>2.2</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Реинженеринг на компонентно-базиран софтуер и среда за изпълнението му</w:t>
        </w:r>
        <w:r>
          <w:rPr>
            <w:noProof/>
            <w:webHidden/>
          </w:rPr>
          <w:tab/>
        </w:r>
        <w:r>
          <w:rPr>
            <w:noProof/>
            <w:webHidden/>
          </w:rPr>
          <w:fldChar w:fldCharType="begin"/>
        </w:r>
        <w:r>
          <w:rPr>
            <w:noProof/>
            <w:webHidden/>
          </w:rPr>
          <w:instrText xml:space="preserve"> PAGEREF _Toc412756018 \h </w:instrText>
        </w:r>
        <w:r>
          <w:rPr>
            <w:noProof/>
            <w:webHidden/>
          </w:rPr>
        </w:r>
        <w:r>
          <w:rPr>
            <w:noProof/>
            <w:webHidden/>
          </w:rPr>
          <w:fldChar w:fldCharType="separate"/>
        </w:r>
        <w:r>
          <w:rPr>
            <w:noProof/>
            <w:webHidden/>
          </w:rPr>
          <w:t>14</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19" w:history="1">
        <w:r w:rsidRPr="00950440">
          <w:rPr>
            <w:rStyle w:val="Hyperlink"/>
            <w:noProof/>
          </w:rPr>
          <w:t>2.2.1</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Реинженеринг и компонентно-базиран софтуер</w:t>
        </w:r>
        <w:r>
          <w:rPr>
            <w:noProof/>
            <w:webHidden/>
          </w:rPr>
          <w:tab/>
        </w:r>
        <w:r>
          <w:rPr>
            <w:noProof/>
            <w:webHidden/>
          </w:rPr>
          <w:fldChar w:fldCharType="begin"/>
        </w:r>
        <w:r>
          <w:rPr>
            <w:noProof/>
            <w:webHidden/>
          </w:rPr>
          <w:instrText xml:space="preserve"> PAGEREF _Toc412756019 \h </w:instrText>
        </w:r>
        <w:r>
          <w:rPr>
            <w:noProof/>
            <w:webHidden/>
          </w:rPr>
        </w:r>
        <w:r>
          <w:rPr>
            <w:noProof/>
            <w:webHidden/>
          </w:rPr>
          <w:fldChar w:fldCharType="separate"/>
        </w:r>
        <w:r>
          <w:rPr>
            <w:noProof/>
            <w:webHidden/>
          </w:rPr>
          <w:t>14</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20" w:history="1">
        <w:r w:rsidRPr="00950440">
          <w:rPr>
            <w:rStyle w:val="Hyperlink"/>
            <w:noProof/>
          </w:rPr>
          <w:t>2.2.2</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Среда за архитектурна реконструкция</w:t>
        </w:r>
        <w:r>
          <w:rPr>
            <w:noProof/>
            <w:webHidden/>
          </w:rPr>
          <w:tab/>
        </w:r>
        <w:r>
          <w:rPr>
            <w:noProof/>
            <w:webHidden/>
          </w:rPr>
          <w:fldChar w:fldCharType="begin"/>
        </w:r>
        <w:r>
          <w:rPr>
            <w:noProof/>
            <w:webHidden/>
          </w:rPr>
          <w:instrText xml:space="preserve"> PAGEREF _Toc412756020 \h </w:instrText>
        </w:r>
        <w:r>
          <w:rPr>
            <w:noProof/>
            <w:webHidden/>
          </w:rPr>
        </w:r>
        <w:r>
          <w:rPr>
            <w:noProof/>
            <w:webHidden/>
          </w:rPr>
          <w:fldChar w:fldCharType="separate"/>
        </w:r>
        <w:r>
          <w:rPr>
            <w:noProof/>
            <w:webHidden/>
          </w:rPr>
          <w:t>16</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21" w:history="1">
        <w:r w:rsidRPr="00950440">
          <w:rPr>
            <w:rStyle w:val="Hyperlink"/>
            <w:noProof/>
          </w:rPr>
          <w:t>2.3</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Съществуващи инструменти за реинженеринг</w:t>
        </w:r>
        <w:r>
          <w:rPr>
            <w:noProof/>
            <w:webHidden/>
          </w:rPr>
          <w:tab/>
        </w:r>
        <w:r>
          <w:rPr>
            <w:noProof/>
            <w:webHidden/>
          </w:rPr>
          <w:fldChar w:fldCharType="begin"/>
        </w:r>
        <w:r>
          <w:rPr>
            <w:noProof/>
            <w:webHidden/>
          </w:rPr>
          <w:instrText xml:space="preserve"> PAGEREF _Toc412756021 \h </w:instrText>
        </w:r>
        <w:r>
          <w:rPr>
            <w:noProof/>
            <w:webHidden/>
          </w:rPr>
        </w:r>
        <w:r>
          <w:rPr>
            <w:noProof/>
            <w:webHidden/>
          </w:rPr>
          <w:fldChar w:fldCharType="separate"/>
        </w:r>
        <w:r>
          <w:rPr>
            <w:noProof/>
            <w:webHidden/>
          </w:rPr>
          <w:t>17</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22" w:history="1">
        <w:r w:rsidRPr="00950440">
          <w:rPr>
            <w:rStyle w:val="Hyperlink"/>
            <w:noProof/>
          </w:rPr>
          <w:t>2.3.1</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Оркестрирана много-изгледна среда за софтуерно архитектурна реконструкция [R14]</w:t>
        </w:r>
        <w:r>
          <w:rPr>
            <w:noProof/>
            <w:webHidden/>
          </w:rPr>
          <w:tab/>
        </w:r>
        <w:r>
          <w:rPr>
            <w:noProof/>
            <w:webHidden/>
          </w:rPr>
          <w:fldChar w:fldCharType="begin"/>
        </w:r>
        <w:r>
          <w:rPr>
            <w:noProof/>
            <w:webHidden/>
          </w:rPr>
          <w:instrText xml:space="preserve"> PAGEREF _Toc412756022 \h </w:instrText>
        </w:r>
        <w:r>
          <w:rPr>
            <w:noProof/>
            <w:webHidden/>
          </w:rPr>
        </w:r>
        <w:r>
          <w:rPr>
            <w:noProof/>
            <w:webHidden/>
          </w:rPr>
          <w:fldChar w:fldCharType="separate"/>
        </w:r>
        <w:r>
          <w:rPr>
            <w:noProof/>
            <w:webHidden/>
          </w:rPr>
          <w:t>18</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23" w:history="1">
        <w:r w:rsidRPr="00950440">
          <w:rPr>
            <w:rStyle w:val="Hyperlink"/>
            <w:noProof/>
          </w:rPr>
          <w:t>2.3.2</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 xml:space="preserve">Компонентният модел на </w:t>
        </w:r>
        <w:r w:rsidRPr="00950440">
          <w:rPr>
            <w:rStyle w:val="Hyperlink"/>
            <w:rFonts w:ascii="TimesNewRoman,Italic" w:hAnsi="TimesNewRoman,Italic" w:cs="TimesNewRoman,Italic"/>
            <w:noProof/>
            <w:lang w:eastAsia="en-US"/>
          </w:rPr>
          <w:t xml:space="preserve">Dassault Systèmes </w:t>
        </w:r>
        <w:r w:rsidRPr="00950440">
          <w:rPr>
            <w:rStyle w:val="Hyperlink"/>
            <w:noProof/>
          </w:rPr>
          <w:t>(DS) [R14]</w:t>
        </w:r>
        <w:r>
          <w:rPr>
            <w:noProof/>
            <w:webHidden/>
          </w:rPr>
          <w:tab/>
        </w:r>
        <w:r>
          <w:rPr>
            <w:noProof/>
            <w:webHidden/>
          </w:rPr>
          <w:fldChar w:fldCharType="begin"/>
        </w:r>
        <w:r>
          <w:rPr>
            <w:noProof/>
            <w:webHidden/>
          </w:rPr>
          <w:instrText xml:space="preserve"> PAGEREF _Toc412756023 \h </w:instrText>
        </w:r>
        <w:r>
          <w:rPr>
            <w:noProof/>
            <w:webHidden/>
          </w:rPr>
        </w:r>
        <w:r>
          <w:rPr>
            <w:noProof/>
            <w:webHidden/>
          </w:rPr>
          <w:fldChar w:fldCharType="separate"/>
        </w:r>
        <w:r>
          <w:rPr>
            <w:noProof/>
            <w:webHidden/>
          </w:rPr>
          <w:t>26</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24" w:history="1">
        <w:r w:rsidRPr="00950440">
          <w:rPr>
            <w:rStyle w:val="Hyperlink"/>
            <w:noProof/>
          </w:rPr>
          <w:t>2.4</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Сравнителен анализ на изложените решения</w:t>
        </w:r>
        <w:r>
          <w:rPr>
            <w:noProof/>
            <w:webHidden/>
          </w:rPr>
          <w:tab/>
        </w:r>
        <w:r>
          <w:rPr>
            <w:noProof/>
            <w:webHidden/>
          </w:rPr>
          <w:fldChar w:fldCharType="begin"/>
        </w:r>
        <w:r>
          <w:rPr>
            <w:noProof/>
            <w:webHidden/>
          </w:rPr>
          <w:instrText xml:space="preserve"> PAGEREF _Toc412756024 \h </w:instrText>
        </w:r>
        <w:r>
          <w:rPr>
            <w:noProof/>
            <w:webHidden/>
          </w:rPr>
        </w:r>
        <w:r>
          <w:rPr>
            <w:noProof/>
            <w:webHidden/>
          </w:rPr>
          <w:fldChar w:fldCharType="separate"/>
        </w:r>
        <w:r>
          <w:rPr>
            <w:noProof/>
            <w:webHidden/>
          </w:rPr>
          <w:t>30</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25" w:history="1">
        <w:r w:rsidRPr="00950440">
          <w:rPr>
            <w:rStyle w:val="Hyperlink"/>
            <w:noProof/>
          </w:rPr>
          <w:t>2.4.1</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Критерии</w:t>
        </w:r>
        <w:r>
          <w:rPr>
            <w:noProof/>
            <w:webHidden/>
          </w:rPr>
          <w:tab/>
        </w:r>
        <w:r>
          <w:rPr>
            <w:noProof/>
            <w:webHidden/>
          </w:rPr>
          <w:fldChar w:fldCharType="begin"/>
        </w:r>
        <w:r>
          <w:rPr>
            <w:noProof/>
            <w:webHidden/>
          </w:rPr>
          <w:instrText xml:space="preserve"> PAGEREF _Toc412756025 \h </w:instrText>
        </w:r>
        <w:r>
          <w:rPr>
            <w:noProof/>
            <w:webHidden/>
          </w:rPr>
        </w:r>
        <w:r>
          <w:rPr>
            <w:noProof/>
            <w:webHidden/>
          </w:rPr>
          <w:fldChar w:fldCharType="separate"/>
        </w:r>
        <w:r>
          <w:rPr>
            <w:noProof/>
            <w:webHidden/>
          </w:rPr>
          <w:t>30</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26" w:history="1">
        <w:r w:rsidRPr="00950440">
          <w:rPr>
            <w:rStyle w:val="Hyperlink"/>
            <w:noProof/>
            <w:lang w:eastAsia="en-US"/>
          </w:rPr>
          <w:t>2.4.2</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lang w:eastAsia="en-US"/>
          </w:rPr>
          <w:t>Сравнителен анализ</w:t>
        </w:r>
        <w:r>
          <w:rPr>
            <w:noProof/>
            <w:webHidden/>
          </w:rPr>
          <w:tab/>
        </w:r>
        <w:r>
          <w:rPr>
            <w:noProof/>
            <w:webHidden/>
          </w:rPr>
          <w:fldChar w:fldCharType="begin"/>
        </w:r>
        <w:r>
          <w:rPr>
            <w:noProof/>
            <w:webHidden/>
          </w:rPr>
          <w:instrText xml:space="preserve"> PAGEREF _Toc412756026 \h </w:instrText>
        </w:r>
        <w:r>
          <w:rPr>
            <w:noProof/>
            <w:webHidden/>
          </w:rPr>
        </w:r>
        <w:r>
          <w:rPr>
            <w:noProof/>
            <w:webHidden/>
          </w:rPr>
          <w:fldChar w:fldCharType="separate"/>
        </w:r>
        <w:r>
          <w:rPr>
            <w:noProof/>
            <w:webHidden/>
          </w:rPr>
          <w:t>32</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27" w:history="1">
        <w:r w:rsidRPr="00950440">
          <w:rPr>
            <w:rStyle w:val="Hyperlink"/>
            <w:noProof/>
          </w:rPr>
          <w:t>2.5</w:t>
        </w:r>
        <w:r>
          <w:rPr>
            <w:rFonts w:asciiTheme="minorHAnsi" w:eastAsiaTheme="minorEastAsia" w:hAnsiTheme="minorHAnsi" w:cstheme="minorBidi"/>
            <w:smallCaps w:val="0"/>
            <w:noProof/>
            <w:color w:val="auto"/>
            <w:sz w:val="22"/>
            <w:szCs w:val="22"/>
            <w:lang w:val="en-US" w:eastAsia="en-US"/>
          </w:rPr>
          <w:tab/>
        </w:r>
        <w:r w:rsidRPr="00950440">
          <w:rPr>
            <w:rStyle w:val="Hyperlink"/>
            <w:noProof/>
            <w:lang w:val="ru-RU"/>
          </w:rPr>
          <w:t>Изводи</w:t>
        </w:r>
        <w:r>
          <w:rPr>
            <w:noProof/>
            <w:webHidden/>
          </w:rPr>
          <w:tab/>
        </w:r>
        <w:r>
          <w:rPr>
            <w:noProof/>
            <w:webHidden/>
          </w:rPr>
          <w:fldChar w:fldCharType="begin"/>
        </w:r>
        <w:r>
          <w:rPr>
            <w:noProof/>
            <w:webHidden/>
          </w:rPr>
          <w:instrText xml:space="preserve"> PAGEREF _Toc412756027 \h </w:instrText>
        </w:r>
        <w:r>
          <w:rPr>
            <w:noProof/>
            <w:webHidden/>
          </w:rPr>
        </w:r>
        <w:r>
          <w:rPr>
            <w:noProof/>
            <w:webHidden/>
          </w:rPr>
          <w:fldChar w:fldCharType="separate"/>
        </w:r>
        <w:r>
          <w:rPr>
            <w:noProof/>
            <w:webHidden/>
          </w:rPr>
          <w:t>33</w:t>
        </w:r>
        <w:r>
          <w:rPr>
            <w:noProof/>
            <w:webHidden/>
          </w:rPr>
          <w:fldChar w:fldCharType="end"/>
        </w:r>
      </w:hyperlink>
    </w:p>
    <w:p w:rsidR="000E6575" w:rsidRDefault="000E6575">
      <w:pPr>
        <w:pStyle w:val="TOC1"/>
        <w:rPr>
          <w:rFonts w:asciiTheme="minorHAnsi" w:eastAsiaTheme="minorEastAsia" w:hAnsiTheme="minorHAnsi" w:cstheme="minorBidi"/>
          <w:b w:val="0"/>
          <w:bCs w:val="0"/>
          <w:caps w:val="0"/>
          <w:color w:val="auto"/>
          <w:sz w:val="22"/>
          <w:szCs w:val="22"/>
          <w:lang w:val="en-US" w:eastAsia="en-US"/>
        </w:rPr>
      </w:pPr>
      <w:hyperlink w:anchor="_Toc412756028" w:history="1">
        <w:r w:rsidRPr="00950440">
          <w:rPr>
            <w:rStyle w:val="Hyperlink"/>
          </w:rPr>
          <w:t>3.</w:t>
        </w:r>
        <w:r>
          <w:rPr>
            <w:rFonts w:asciiTheme="minorHAnsi" w:eastAsiaTheme="minorEastAsia" w:hAnsiTheme="minorHAnsi" w:cstheme="minorBidi"/>
            <w:b w:val="0"/>
            <w:bCs w:val="0"/>
            <w:caps w:val="0"/>
            <w:color w:val="auto"/>
            <w:sz w:val="22"/>
            <w:szCs w:val="22"/>
            <w:lang w:val="en-US" w:eastAsia="en-US"/>
          </w:rPr>
          <w:tab/>
        </w:r>
        <w:r w:rsidRPr="00950440">
          <w:rPr>
            <w:rStyle w:val="Hyperlink"/>
          </w:rPr>
          <w:t>Анализ</w:t>
        </w:r>
        <w:r>
          <w:rPr>
            <w:webHidden/>
          </w:rPr>
          <w:tab/>
        </w:r>
        <w:r>
          <w:rPr>
            <w:webHidden/>
          </w:rPr>
          <w:fldChar w:fldCharType="begin"/>
        </w:r>
        <w:r>
          <w:rPr>
            <w:webHidden/>
          </w:rPr>
          <w:instrText xml:space="preserve"> PAGEREF _Toc412756028 \h </w:instrText>
        </w:r>
        <w:r>
          <w:rPr>
            <w:webHidden/>
          </w:rPr>
        </w:r>
        <w:r>
          <w:rPr>
            <w:webHidden/>
          </w:rPr>
          <w:fldChar w:fldCharType="separate"/>
        </w:r>
        <w:r>
          <w:rPr>
            <w:webHidden/>
          </w:rPr>
          <w:t>34</w:t>
        </w:r>
        <w:r>
          <w:rPr>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29" w:history="1">
        <w:r w:rsidRPr="00950440">
          <w:rPr>
            <w:rStyle w:val="Hyperlink"/>
            <w:noProof/>
          </w:rPr>
          <w:t>3.1</w:t>
        </w:r>
        <w:r>
          <w:rPr>
            <w:rFonts w:asciiTheme="minorHAnsi" w:eastAsiaTheme="minorEastAsia" w:hAnsiTheme="minorHAnsi" w:cstheme="minorBidi"/>
            <w:smallCaps w:val="0"/>
            <w:noProof/>
            <w:color w:val="auto"/>
            <w:sz w:val="22"/>
            <w:szCs w:val="22"/>
            <w:lang w:val="en-US" w:eastAsia="en-US"/>
          </w:rPr>
          <w:tab/>
        </w:r>
        <w:r w:rsidRPr="00950440">
          <w:rPr>
            <w:rStyle w:val="Hyperlink"/>
            <w:noProof/>
            <w:lang w:val="ru-RU"/>
          </w:rPr>
          <w:t>Концептуален</w:t>
        </w:r>
        <w:r w:rsidRPr="00950440">
          <w:rPr>
            <w:rStyle w:val="Hyperlink"/>
            <w:noProof/>
          </w:rPr>
          <w:t xml:space="preserve"> модел</w:t>
        </w:r>
        <w:r>
          <w:rPr>
            <w:noProof/>
            <w:webHidden/>
          </w:rPr>
          <w:tab/>
        </w:r>
        <w:r>
          <w:rPr>
            <w:noProof/>
            <w:webHidden/>
          </w:rPr>
          <w:fldChar w:fldCharType="begin"/>
        </w:r>
        <w:r>
          <w:rPr>
            <w:noProof/>
            <w:webHidden/>
          </w:rPr>
          <w:instrText xml:space="preserve"> PAGEREF _Toc412756029 \h </w:instrText>
        </w:r>
        <w:r>
          <w:rPr>
            <w:noProof/>
            <w:webHidden/>
          </w:rPr>
        </w:r>
        <w:r>
          <w:rPr>
            <w:noProof/>
            <w:webHidden/>
          </w:rPr>
          <w:fldChar w:fldCharType="separate"/>
        </w:r>
        <w:r>
          <w:rPr>
            <w:noProof/>
            <w:webHidden/>
          </w:rPr>
          <w:t>34</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30" w:history="1">
        <w:r w:rsidRPr="00950440">
          <w:rPr>
            <w:rStyle w:val="Hyperlink"/>
            <w:noProof/>
          </w:rPr>
          <w:t>3.2</w:t>
        </w:r>
        <w:r>
          <w:rPr>
            <w:rFonts w:asciiTheme="minorHAnsi" w:eastAsiaTheme="minorEastAsia" w:hAnsiTheme="minorHAnsi" w:cstheme="minorBidi"/>
            <w:smallCaps w:val="0"/>
            <w:noProof/>
            <w:color w:val="auto"/>
            <w:sz w:val="22"/>
            <w:szCs w:val="22"/>
            <w:lang w:val="en-US" w:eastAsia="en-US"/>
          </w:rPr>
          <w:tab/>
        </w:r>
        <w:r w:rsidRPr="00950440">
          <w:rPr>
            <w:rStyle w:val="Hyperlink"/>
            <w:noProof/>
            <w:lang w:val="ru-RU"/>
          </w:rPr>
          <w:t>Работни</w:t>
        </w:r>
        <w:r w:rsidRPr="00950440">
          <w:rPr>
            <w:rStyle w:val="Hyperlink"/>
            <w:noProof/>
          </w:rPr>
          <w:t xml:space="preserve"> процеси</w:t>
        </w:r>
        <w:r>
          <w:rPr>
            <w:noProof/>
            <w:webHidden/>
          </w:rPr>
          <w:tab/>
        </w:r>
        <w:r>
          <w:rPr>
            <w:noProof/>
            <w:webHidden/>
          </w:rPr>
          <w:fldChar w:fldCharType="begin"/>
        </w:r>
        <w:r>
          <w:rPr>
            <w:noProof/>
            <w:webHidden/>
          </w:rPr>
          <w:instrText xml:space="preserve"> PAGEREF _Toc412756030 \h </w:instrText>
        </w:r>
        <w:r>
          <w:rPr>
            <w:noProof/>
            <w:webHidden/>
          </w:rPr>
        </w:r>
        <w:r>
          <w:rPr>
            <w:noProof/>
            <w:webHidden/>
          </w:rPr>
          <w:fldChar w:fldCharType="separate"/>
        </w:r>
        <w:r>
          <w:rPr>
            <w:noProof/>
            <w:webHidden/>
          </w:rPr>
          <w:t>36</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31" w:history="1">
        <w:r w:rsidRPr="00950440">
          <w:rPr>
            <w:rStyle w:val="Hyperlink"/>
            <w:noProof/>
          </w:rPr>
          <w:t>3.2.1</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Подготовка на критерии за анализ</w:t>
        </w:r>
        <w:r>
          <w:rPr>
            <w:noProof/>
            <w:webHidden/>
          </w:rPr>
          <w:tab/>
        </w:r>
        <w:r>
          <w:rPr>
            <w:noProof/>
            <w:webHidden/>
          </w:rPr>
          <w:fldChar w:fldCharType="begin"/>
        </w:r>
        <w:r>
          <w:rPr>
            <w:noProof/>
            <w:webHidden/>
          </w:rPr>
          <w:instrText xml:space="preserve"> PAGEREF _Toc412756031 \h </w:instrText>
        </w:r>
        <w:r>
          <w:rPr>
            <w:noProof/>
            <w:webHidden/>
          </w:rPr>
        </w:r>
        <w:r>
          <w:rPr>
            <w:noProof/>
            <w:webHidden/>
          </w:rPr>
          <w:fldChar w:fldCharType="separate"/>
        </w:r>
        <w:r>
          <w:rPr>
            <w:noProof/>
            <w:webHidden/>
          </w:rPr>
          <w:t>36</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32" w:history="1">
        <w:r w:rsidRPr="00950440">
          <w:rPr>
            <w:rStyle w:val="Hyperlink"/>
            <w:noProof/>
          </w:rPr>
          <w:t>3.2.2</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Анализиране на проект и сериализация на хранилището</w:t>
        </w:r>
        <w:r>
          <w:rPr>
            <w:noProof/>
            <w:webHidden/>
          </w:rPr>
          <w:tab/>
        </w:r>
        <w:r>
          <w:rPr>
            <w:noProof/>
            <w:webHidden/>
          </w:rPr>
          <w:fldChar w:fldCharType="begin"/>
        </w:r>
        <w:r>
          <w:rPr>
            <w:noProof/>
            <w:webHidden/>
          </w:rPr>
          <w:instrText xml:space="preserve"> PAGEREF _Toc412756032 \h </w:instrText>
        </w:r>
        <w:r>
          <w:rPr>
            <w:noProof/>
            <w:webHidden/>
          </w:rPr>
        </w:r>
        <w:r>
          <w:rPr>
            <w:noProof/>
            <w:webHidden/>
          </w:rPr>
          <w:fldChar w:fldCharType="separate"/>
        </w:r>
        <w:r>
          <w:rPr>
            <w:noProof/>
            <w:webHidden/>
          </w:rPr>
          <w:t>37</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33" w:history="1">
        <w:r w:rsidRPr="00950440">
          <w:rPr>
            <w:rStyle w:val="Hyperlink"/>
            <w:noProof/>
          </w:rPr>
          <w:t>3.2.3</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Генерация на базов код</w:t>
        </w:r>
        <w:r>
          <w:rPr>
            <w:noProof/>
            <w:webHidden/>
          </w:rPr>
          <w:tab/>
        </w:r>
        <w:r>
          <w:rPr>
            <w:noProof/>
            <w:webHidden/>
          </w:rPr>
          <w:fldChar w:fldCharType="begin"/>
        </w:r>
        <w:r>
          <w:rPr>
            <w:noProof/>
            <w:webHidden/>
          </w:rPr>
          <w:instrText xml:space="preserve"> PAGEREF _Toc412756033 \h </w:instrText>
        </w:r>
        <w:r>
          <w:rPr>
            <w:noProof/>
            <w:webHidden/>
          </w:rPr>
        </w:r>
        <w:r>
          <w:rPr>
            <w:noProof/>
            <w:webHidden/>
          </w:rPr>
          <w:fldChar w:fldCharType="separate"/>
        </w:r>
        <w:r>
          <w:rPr>
            <w:noProof/>
            <w:webHidden/>
          </w:rPr>
          <w:t>38</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34" w:history="1">
        <w:r w:rsidRPr="00950440">
          <w:rPr>
            <w:rStyle w:val="Hyperlink"/>
            <w:noProof/>
          </w:rPr>
          <w:t>3.3</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Потребителски</w:t>
        </w:r>
        <w:r w:rsidRPr="00950440">
          <w:rPr>
            <w:rStyle w:val="Hyperlink"/>
            <w:noProof/>
            <w:lang w:val="ru-RU"/>
          </w:rPr>
          <w:t xml:space="preserve"> </w:t>
        </w:r>
        <w:r w:rsidRPr="00950440">
          <w:rPr>
            <w:rStyle w:val="Hyperlink"/>
            <w:noProof/>
          </w:rPr>
          <w:t>(функционални</w:t>
        </w:r>
        <w:r w:rsidRPr="00950440">
          <w:rPr>
            <w:rStyle w:val="Hyperlink"/>
            <w:noProof/>
            <w:lang w:val="ru-RU"/>
          </w:rPr>
          <w:t xml:space="preserve">) </w:t>
        </w:r>
        <w:r w:rsidRPr="00950440">
          <w:rPr>
            <w:rStyle w:val="Hyperlink"/>
            <w:noProof/>
          </w:rPr>
          <w:t>изисквания</w:t>
        </w:r>
        <w:r>
          <w:rPr>
            <w:noProof/>
            <w:webHidden/>
          </w:rPr>
          <w:tab/>
        </w:r>
        <w:r>
          <w:rPr>
            <w:noProof/>
            <w:webHidden/>
          </w:rPr>
          <w:fldChar w:fldCharType="begin"/>
        </w:r>
        <w:r>
          <w:rPr>
            <w:noProof/>
            <w:webHidden/>
          </w:rPr>
          <w:instrText xml:space="preserve"> PAGEREF _Toc412756034 \h </w:instrText>
        </w:r>
        <w:r>
          <w:rPr>
            <w:noProof/>
            <w:webHidden/>
          </w:rPr>
        </w:r>
        <w:r>
          <w:rPr>
            <w:noProof/>
            <w:webHidden/>
          </w:rPr>
          <w:fldChar w:fldCharType="separate"/>
        </w:r>
        <w:r>
          <w:rPr>
            <w:noProof/>
            <w:webHidden/>
          </w:rPr>
          <w:t>38</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35" w:history="1">
        <w:r w:rsidRPr="00950440">
          <w:rPr>
            <w:rStyle w:val="Hyperlink"/>
            <w:noProof/>
          </w:rPr>
          <w:t>3.3.1</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Типични случаи на употреба</w:t>
        </w:r>
        <w:r>
          <w:rPr>
            <w:noProof/>
            <w:webHidden/>
          </w:rPr>
          <w:tab/>
        </w:r>
        <w:r>
          <w:rPr>
            <w:noProof/>
            <w:webHidden/>
          </w:rPr>
          <w:fldChar w:fldCharType="begin"/>
        </w:r>
        <w:r>
          <w:rPr>
            <w:noProof/>
            <w:webHidden/>
          </w:rPr>
          <w:instrText xml:space="preserve"> PAGEREF _Toc412756035 \h </w:instrText>
        </w:r>
        <w:r>
          <w:rPr>
            <w:noProof/>
            <w:webHidden/>
          </w:rPr>
        </w:r>
        <w:r>
          <w:rPr>
            <w:noProof/>
            <w:webHidden/>
          </w:rPr>
          <w:fldChar w:fldCharType="separate"/>
        </w:r>
        <w:r>
          <w:rPr>
            <w:noProof/>
            <w:webHidden/>
          </w:rPr>
          <w:t>38</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36" w:history="1">
        <w:r w:rsidRPr="00950440">
          <w:rPr>
            <w:rStyle w:val="Hyperlink"/>
            <w:noProof/>
          </w:rPr>
          <w:t>3.3.2</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Мета-модел на архитектурното хранилище</w:t>
        </w:r>
        <w:r>
          <w:rPr>
            <w:noProof/>
            <w:webHidden/>
          </w:rPr>
          <w:tab/>
        </w:r>
        <w:r>
          <w:rPr>
            <w:noProof/>
            <w:webHidden/>
          </w:rPr>
          <w:fldChar w:fldCharType="begin"/>
        </w:r>
        <w:r>
          <w:rPr>
            <w:noProof/>
            <w:webHidden/>
          </w:rPr>
          <w:instrText xml:space="preserve"> PAGEREF _Toc412756036 \h </w:instrText>
        </w:r>
        <w:r>
          <w:rPr>
            <w:noProof/>
            <w:webHidden/>
          </w:rPr>
        </w:r>
        <w:r>
          <w:rPr>
            <w:noProof/>
            <w:webHidden/>
          </w:rPr>
          <w:fldChar w:fldCharType="separate"/>
        </w:r>
        <w:r>
          <w:rPr>
            <w:noProof/>
            <w:webHidden/>
          </w:rPr>
          <w:t>46</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37" w:history="1">
        <w:r w:rsidRPr="00950440">
          <w:rPr>
            <w:rStyle w:val="Hyperlink"/>
            <w:noProof/>
          </w:rPr>
          <w:t>3.3.3</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Формат на генерирания базов код</w:t>
        </w:r>
        <w:r>
          <w:rPr>
            <w:noProof/>
            <w:webHidden/>
          </w:rPr>
          <w:tab/>
        </w:r>
        <w:r>
          <w:rPr>
            <w:noProof/>
            <w:webHidden/>
          </w:rPr>
          <w:fldChar w:fldCharType="begin"/>
        </w:r>
        <w:r>
          <w:rPr>
            <w:noProof/>
            <w:webHidden/>
          </w:rPr>
          <w:instrText xml:space="preserve"> PAGEREF _Toc412756037 \h </w:instrText>
        </w:r>
        <w:r>
          <w:rPr>
            <w:noProof/>
            <w:webHidden/>
          </w:rPr>
        </w:r>
        <w:r>
          <w:rPr>
            <w:noProof/>
            <w:webHidden/>
          </w:rPr>
          <w:fldChar w:fldCharType="separate"/>
        </w:r>
        <w:r>
          <w:rPr>
            <w:noProof/>
            <w:webHidden/>
          </w:rPr>
          <w:t>51</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38" w:history="1">
        <w:r w:rsidRPr="00950440">
          <w:rPr>
            <w:rStyle w:val="Hyperlink"/>
            <w:noProof/>
          </w:rPr>
          <w:t>3.3.4</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Група от критерии за стандартна архитектура</w:t>
        </w:r>
        <w:r>
          <w:rPr>
            <w:noProof/>
            <w:webHidden/>
          </w:rPr>
          <w:tab/>
        </w:r>
        <w:r>
          <w:rPr>
            <w:noProof/>
            <w:webHidden/>
          </w:rPr>
          <w:fldChar w:fldCharType="begin"/>
        </w:r>
        <w:r>
          <w:rPr>
            <w:noProof/>
            <w:webHidden/>
          </w:rPr>
          <w:instrText xml:space="preserve"> PAGEREF _Toc412756038 \h </w:instrText>
        </w:r>
        <w:r>
          <w:rPr>
            <w:noProof/>
            <w:webHidden/>
          </w:rPr>
        </w:r>
        <w:r>
          <w:rPr>
            <w:noProof/>
            <w:webHidden/>
          </w:rPr>
          <w:fldChar w:fldCharType="separate"/>
        </w:r>
        <w:r>
          <w:rPr>
            <w:noProof/>
            <w:webHidden/>
          </w:rPr>
          <w:t>53</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39" w:history="1">
        <w:r w:rsidRPr="00950440">
          <w:rPr>
            <w:rStyle w:val="Hyperlink"/>
            <w:noProof/>
          </w:rPr>
          <w:t>3.4</w:t>
        </w:r>
        <w:r>
          <w:rPr>
            <w:rFonts w:asciiTheme="minorHAnsi" w:eastAsiaTheme="minorEastAsia" w:hAnsiTheme="minorHAnsi" w:cstheme="minorBidi"/>
            <w:smallCaps w:val="0"/>
            <w:noProof/>
            <w:color w:val="auto"/>
            <w:sz w:val="22"/>
            <w:szCs w:val="22"/>
            <w:lang w:val="en-US" w:eastAsia="en-US"/>
          </w:rPr>
          <w:tab/>
        </w:r>
        <w:r w:rsidRPr="00950440">
          <w:rPr>
            <w:rStyle w:val="Hyperlink"/>
            <w:noProof/>
            <w:lang w:val="ru-RU"/>
          </w:rPr>
          <w:t xml:space="preserve">Качествени </w:t>
        </w:r>
        <w:r w:rsidRPr="00950440">
          <w:rPr>
            <w:rStyle w:val="Hyperlink"/>
            <w:noProof/>
          </w:rPr>
          <w:t>(нефункционални</w:t>
        </w:r>
        <w:r w:rsidRPr="00950440">
          <w:rPr>
            <w:rStyle w:val="Hyperlink"/>
            <w:noProof/>
            <w:lang w:val="ru-RU"/>
          </w:rPr>
          <w:t>)</w:t>
        </w:r>
        <w:r w:rsidRPr="00950440">
          <w:rPr>
            <w:rStyle w:val="Hyperlink"/>
            <w:noProof/>
          </w:rPr>
          <w:t xml:space="preserve"> изисквания</w:t>
        </w:r>
        <w:r>
          <w:rPr>
            <w:noProof/>
            <w:webHidden/>
          </w:rPr>
          <w:tab/>
        </w:r>
        <w:r>
          <w:rPr>
            <w:noProof/>
            <w:webHidden/>
          </w:rPr>
          <w:fldChar w:fldCharType="begin"/>
        </w:r>
        <w:r>
          <w:rPr>
            <w:noProof/>
            <w:webHidden/>
          </w:rPr>
          <w:instrText xml:space="preserve"> PAGEREF _Toc412756039 \h </w:instrText>
        </w:r>
        <w:r>
          <w:rPr>
            <w:noProof/>
            <w:webHidden/>
          </w:rPr>
        </w:r>
        <w:r>
          <w:rPr>
            <w:noProof/>
            <w:webHidden/>
          </w:rPr>
          <w:fldChar w:fldCharType="separate"/>
        </w:r>
        <w:r>
          <w:rPr>
            <w:noProof/>
            <w:webHidden/>
          </w:rPr>
          <w:t>59</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40" w:history="1">
        <w:r w:rsidRPr="00950440">
          <w:rPr>
            <w:rStyle w:val="Hyperlink"/>
            <w:noProof/>
          </w:rPr>
          <w:t>3.4.1</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Скалируемост</w:t>
        </w:r>
        <w:r>
          <w:rPr>
            <w:noProof/>
            <w:webHidden/>
          </w:rPr>
          <w:tab/>
        </w:r>
        <w:r>
          <w:rPr>
            <w:noProof/>
            <w:webHidden/>
          </w:rPr>
          <w:fldChar w:fldCharType="begin"/>
        </w:r>
        <w:r>
          <w:rPr>
            <w:noProof/>
            <w:webHidden/>
          </w:rPr>
          <w:instrText xml:space="preserve"> PAGEREF _Toc412756040 \h </w:instrText>
        </w:r>
        <w:r>
          <w:rPr>
            <w:noProof/>
            <w:webHidden/>
          </w:rPr>
        </w:r>
        <w:r>
          <w:rPr>
            <w:noProof/>
            <w:webHidden/>
          </w:rPr>
          <w:fldChar w:fldCharType="separate"/>
        </w:r>
        <w:r>
          <w:rPr>
            <w:noProof/>
            <w:webHidden/>
          </w:rPr>
          <w:t>59</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41" w:history="1">
        <w:r w:rsidRPr="00950440">
          <w:rPr>
            <w:rStyle w:val="Hyperlink"/>
            <w:noProof/>
          </w:rPr>
          <w:t>3.4.2</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Модифицируемост и документация</w:t>
        </w:r>
        <w:r>
          <w:rPr>
            <w:noProof/>
            <w:webHidden/>
          </w:rPr>
          <w:tab/>
        </w:r>
        <w:r>
          <w:rPr>
            <w:noProof/>
            <w:webHidden/>
          </w:rPr>
          <w:fldChar w:fldCharType="begin"/>
        </w:r>
        <w:r>
          <w:rPr>
            <w:noProof/>
            <w:webHidden/>
          </w:rPr>
          <w:instrText xml:space="preserve"> PAGEREF _Toc412756041 \h </w:instrText>
        </w:r>
        <w:r>
          <w:rPr>
            <w:noProof/>
            <w:webHidden/>
          </w:rPr>
        </w:r>
        <w:r>
          <w:rPr>
            <w:noProof/>
            <w:webHidden/>
          </w:rPr>
          <w:fldChar w:fldCharType="separate"/>
        </w:r>
        <w:r>
          <w:rPr>
            <w:noProof/>
            <w:webHidden/>
          </w:rPr>
          <w:t>59</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42" w:history="1">
        <w:r w:rsidRPr="00950440">
          <w:rPr>
            <w:rStyle w:val="Hyperlink"/>
            <w:noProof/>
          </w:rPr>
          <w:t>3.4.3</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Поддръжка и възможност за разширение</w:t>
        </w:r>
        <w:r>
          <w:rPr>
            <w:noProof/>
            <w:webHidden/>
          </w:rPr>
          <w:tab/>
        </w:r>
        <w:r>
          <w:rPr>
            <w:noProof/>
            <w:webHidden/>
          </w:rPr>
          <w:fldChar w:fldCharType="begin"/>
        </w:r>
        <w:r>
          <w:rPr>
            <w:noProof/>
            <w:webHidden/>
          </w:rPr>
          <w:instrText xml:space="preserve"> PAGEREF _Toc412756042 \h </w:instrText>
        </w:r>
        <w:r>
          <w:rPr>
            <w:noProof/>
            <w:webHidden/>
          </w:rPr>
        </w:r>
        <w:r>
          <w:rPr>
            <w:noProof/>
            <w:webHidden/>
          </w:rPr>
          <w:fldChar w:fldCharType="separate"/>
        </w:r>
        <w:r>
          <w:rPr>
            <w:noProof/>
            <w:webHidden/>
          </w:rPr>
          <w:t>59</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43" w:history="1">
        <w:r w:rsidRPr="00950440">
          <w:rPr>
            <w:rStyle w:val="Hyperlink"/>
            <w:noProof/>
          </w:rPr>
          <w:t>3.4.4</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Потребителски интерфейс</w:t>
        </w:r>
        <w:r>
          <w:rPr>
            <w:noProof/>
            <w:webHidden/>
          </w:rPr>
          <w:tab/>
        </w:r>
        <w:r>
          <w:rPr>
            <w:noProof/>
            <w:webHidden/>
          </w:rPr>
          <w:fldChar w:fldCharType="begin"/>
        </w:r>
        <w:r>
          <w:rPr>
            <w:noProof/>
            <w:webHidden/>
          </w:rPr>
          <w:instrText xml:space="preserve"> PAGEREF _Toc412756043 \h </w:instrText>
        </w:r>
        <w:r>
          <w:rPr>
            <w:noProof/>
            <w:webHidden/>
          </w:rPr>
        </w:r>
        <w:r>
          <w:rPr>
            <w:noProof/>
            <w:webHidden/>
          </w:rPr>
          <w:fldChar w:fldCharType="separate"/>
        </w:r>
        <w:r>
          <w:rPr>
            <w:noProof/>
            <w:webHidden/>
          </w:rPr>
          <w:t>59</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44" w:history="1">
        <w:r w:rsidRPr="00950440">
          <w:rPr>
            <w:rStyle w:val="Hyperlink"/>
            <w:noProof/>
          </w:rPr>
          <w:t>3.4.5</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Тестваемост</w:t>
        </w:r>
        <w:r>
          <w:rPr>
            <w:noProof/>
            <w:webHidden/>
          </w:rPr>
          <w:tab/>
        </w:r>
        <w:r>
          <w:rPr>
            <w:noProof/>
            <w:webHidden/>
          </w:rPr>
          <w:fldChar w:fldCharType="begin"/>
        </w:r>
        <w:r>
          <w:rPr>
            <w:noProof/>
            <w:webHidden/>
          </w:rPr>
          <w:instrText xml:space="preserve"> PAGEREF _Toc412756044 \h </w:instrText>
        </w:r>
        <w:r>
          <w:rPr>
            <w:noProof/>
            <w:webHidden/>
          </w:rPr>
        </w:r>
        <w:r>
          <w:rPr>
            <w:noProof/>
            <w:webHidden/>
          </w:rPr>
          <w:fldChar w:fldCharType="separate"/>
        </w:r>
        <w:r>
          <w:rPr>
            <w:noProof/>
            <w:webHidden/>
          </w:rPr>
          <w:t>60</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45" w:history="1">
        <w:r w:rsidRPr="00950440">
          <w:rPr>
            <w:rStyle w:val="Hyperlink"/>
            <w:noProof/>
            <w:lang w:val="ru-RU"/>
          </w:rPr>
          <w:t>3.5</w:t>
        </w:r>
        <w:r>
          <w:rPr>
            <w:rFonts w:asciiTheme="minorHAnsi" w:eastAsiaTheme="minorEastAsia" w:hAnsiTheme="minorHAnsi" w:cstheme="minorBidi"/>
            <w:smallCaps w:val="0"/>
            <w:noProof/>
            <w:color w:val="auto"/>
            <w:sz w:val="22"/>
            <w:szCs w:val="22"/>
            <w:lang w:val="en-US" w:eastAsia="en-US"/>
          </w:rPr>
          <w:tab/>
        </w:r>
        <w:r w:rsidRPr="00950440">
          <w:rPr>
            <w:rStyle w:val="Hyperlink"/>
            <w:noProof/>
            <w:lang w:val="ru-RU"/>
          </w:rPr>
          <w:t>Изводи</w:t>
        </w:r>
        <w:r>
          <w:rPr>
            <w:noProof/>
            <w:webHidden/>
          </w:rPr>
          <w:tab/>
        </w:r>
        <w:r>
          <w:rPr>
            <w:noProof/>
            <w:webHidden/>
          </w:rPr>
          <w:fldChar w:fldCharType="begin"/>
        </w:r>
        <w:r>
          <w:rPr>
            <w:noProof/>
            <w:webHidden/>
          </w:rPr>
          <w:instrText xml:space="preserve"> PAGEREF _Toc412756045 \h </w:instrText>
        </w:r>
        <w:r>
          <w:rPr>
            <w:noProof/>
            <w:webHidden/>
          </w:rPr>
        </w:r>
        <w:r>
          <w:rPr>
            <w:noProof/>
            <w:webHidden/>
          </w:rPr>
          <w:fldChar w:fldCharType="separate"/>
        </w:r>
        <w:r>
          <w:rPr>
            <w:noProof/>
            <w:webHidden/>
          </w:rPr>
          <w:t>60</w:t>
        </w:r>
        <w:r>
          <w:rPr>
            <w:noProof/>
            <w:webHidden/>
          </w:rPr>
          <w:fldChar w:fldCharType="end"/>
        </w:r>
      </w:hyperlink>
    </w:p>
    <w:p w:rsidR="000E6575" w:rsidRDefault="000E6575">
      <w:pPr>
        <w:pStyle w:val="TOC1"/>
        <w:rPr>
          <w:rFonts w:asciiTheme="minorHAnsi" w:eastAsiaTheme="minorEastAsia" w:hAnsiTheme="minorHAnsi" w:cstheme="minorBidi"/>
          <w:b w:val="0"/>
          <w:bCs w:val="0"/>
          <w:caps w:val="0"/>
          <w:color w:val="auto"/>
          <w:sz w:val="22"/>
          <w:szCs w:val="22"/>
          <w:lang w:val="en-US" w:eastAsia="en-US"/>
        </w:rPr>
      </w:pPr>
      <w:hyperlink w:anchor="_Toc412756046" w:history="1">
        <w:r w:rsidRPr="00950440">
          <w:rPr>
            <w:rStyle w:val="Hyperlink"/>
          </w:rPr>
          <w:t>4.</w:t>
        </w:r>
        <w:r>
          <w:rPr>
            <w:rFonts w:asciiTheme="minorHAnsi" w:eastAsiaTheme="minorEastAsia" w:hAnsiTheme="minorHAnsi" w:cstheme="minorBidi"/>
            <w:b w:val="0"/>
            <w:bCs w:val="0"/>
            <w:caps w:val="0"/>
            <w:color w:val="auto"/>
            <w:sz w:val="22"/>
            <w:szCs w:val="22"/>
            <w:lang w:val="en-US" w:eastAsia="en-US"/>
          </w:rPr>
          <w:tab/>
        </w:r>
        <w:r w:rsidRPr="00950440">
          <w:rPr>
            <w:rStyle w:val="Hyperlink"/>
          </w:rPr>
          <w:t>Използвани технологии, платформи и методологии</w:t>
        </w:r>
        <w:r>
          <w:rPr>
            <w:webHidden/>
          </w:rPr>
          <w:tab/>
        </w:r>
        <w:r>
          <w:rPr>
            <w:webHidden/>
          </w:rPr>
          <w:fldChar w:fldCharType="begin"/>
        </w:r>
        <w:r>
          <w:rPr>
            <w:webHidden/>
          </w:rPr>
          <w:instrText xml:space="preserve"> PAGEREF _Toc412756046 \h </w:instrText>
        </w:r>
        <w:r>
          <w:rPr>
            <w:webHidden/>
          </w:rPr>
        </w:r>
        <w:r>
          <w:rPr>
            <w:webHidden/>
          </w:rPr>
          <w:fldChar w:fldCharType="separate"/>
        </w:r>
        <w:r>
          <w:rPr>
            <w:webHidden/>
          </w:rPr>
          <w:t>61</w:t>
        </w:r>
        <w:r>
          <w:rPr>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47" w:history="1">
        <w:r w:rsidRPr="00950440">
          <w:rPr>
            <w:rStyle w:val="Hyperlink"/>
            <w:noProof/>
          </w:rPr>
          <w:t>4.1</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Изисквания към средствата</w:t>
        </w:r>
        <w:r>
          <w:rPr>
            <w:noProof/>
            <w:webHidden/>
          </w:rPr>
          <w:tab/>
        </w:r>
        <w:r>
          <w:rPr>
            <w:noProof/>
            <w:webHidden/>
          </w:rPr>
          <w:fldChar w:fldCharType="begin"/>
        </w:r>
        <w:r>
          <w:rPr>
            <w:noProof/>
            <w:webHidden/>
          </w:rPr>
          <w:instrText xml:space="preserve"> PAGEREF _Toc412756047 \h </w:instrText>
        </w:r>
        <w:r>
          <w:rPr>
            <w:noProof/>
            <w:webHidden/>
          </w:rPr>
        </w:r>
        <w:r>
          <w:rPr>
            <w:noProof/>
            <w:webHidden/>
          </w:rPr>
          <w:fldChar w:fldCharType="separate"/>
        </w:r>
        <w:r>
          <w:rPr>
            <w:noProof/>
            <w:webHidden/>
          </w:rPr>
          <w:t>61</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48" w:history="1">
        <w:r w:rsidRPr="00950440">
          <w:rPr>
            <w:rStyle w:val="Hyperlink"/>
            <w:noProof/>
          </w:rPr>
          <w:t>4.1.1</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Език за програмиране</w:t>
        </w:r>
        <w:r>
          <w:rPr>
            <w:noProof/>
            <w:webHidden/>
          </w:rPr>
          <w:tab/>
        </w:r>
        <w:r>
          <w:rPr>
            <w:noProof/>
            <w:webHidden/>
          </w:rPr>
          <w:fldChar w:fldCharType="begin"/>
        </w:r>
        <w:r>
          <w:rPr>
            <w:noProof/>
            <w:webHidden/>
          </w:rPr>
          <w:instrText xml:space="preserve"> PAGEREF _Toc412756048 \h </w:instrText>
        </w:r>
        <w:r>
          <w:rPr>
            <w:noProof/>
            <w:webHidden/>
          </w:rPr>
        </w:r>
        <w:r>
          <w:rPr>
            <w:noProof/>
            <w:webHidden/>
          </w:rPr>
          <w:fldChar w:fldCharType="separate"/>
        </w:r>
        <w:r>
          <w:rPr>
            <w:noProof/>
            <w:webHidden/>
          </w:rPr>
          <w:t>61</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49" w:history="1">
        <w:r w:rsidRPr="00950440">
          <w:rPr>
            <w:rStyle w:val="Hyperlink"/>
            <w:noProof/>
          </w:rPr>
          <w:t>4.1.2</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Модел на софтуерната система</w:t>
        </w:r>
        <w:r>
          <w:rPr>
            <w:noProof/>
            <w:webHidden/>
          </w:rPr>
          <w:tab/>
        </w:r>
        <w:r>
          <w:rPr>
            <w:noProof/>
            <w:webHidden/>
          </w:rPr>
          <w:fldChar w:fldCharType="begin"/>
        </w:r>
        <w:r>
          <w:rPr>
            <w:noProof/>
            <w:webHidden/>
          </w:rPr>
          <w:instrText xml:space="preserve"> PAGEREF _Toc412756049 \h </w:instrText>
        </w:r>
        <w:r>
          <w:rPr>
            <w:noProof/>
            <w:webHidden/>
          </w:rPr>
        </w:r>
        <w:r>
          <w:rPr>
            <w:noProof/>
            <w:webHidden/>
          </w:rPr>
          <w:fldChar w:fldCharType="separate"/>
        </w:r>
        <w:r>
          <w:rPr>
            <w:noProof/>
            <w:webHidden/>
          </w:rPr>
          <w:t>61</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50" w:history="1">
        <w:r w:rsidRPr="00950440">
          <w:rPr>
            <w:rStyle w:val="Hyperlink"/>
            <w:noProof/>
          </w:rPr>
          <w:t>4.1.3</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Генератор на базовия код</w:t>
        </w:r>
        <w:r>
          <w:rPr>
            <w:noProof/>
            <w:webHidden/>
          </w:rPr>
          <w:tab/>
        </w:r>
        <w:r>
          <w:rPr>
            <w:noProof/>
            <w:webHidden/>
          </w:rPr>
          <w:fldChar w:fldCharType="begin"/>
        </w:r>
        <w:r>
          <w:rPr>
            <w:noProof/>
            <w:webHidden/>
          </w:rPr>
          <w:instrText xml:space="preserve"> PAGEREF _Toc412756050 \h </w:instrText>
        </w:r>
        <w:r>
          <w:rPr>
            <w:noProof/>
            <w:webHidden/>
          </w:rPr>
        </w:r>
        <w:r>
          <w:rPr>
            <w:noProof/>
            <w:webHidden/>
          </w:rPr>
          <w:fldChar w:fldCharType="separate"/>
        </w:r>
        <w:r>
          <w:rPr>
            <w:noProof/>
            <w:webHidden/>
          </w:rPr>
          <w:t>62</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51" w:history="1">
        <w:r w:rsidRPr="00950440">
          <w:rPr>
            <w:rStyle w:val="Hyperlink"/>
            <w:noProof/>
          </w:rPr>
          <w:t>4.2</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Видове</w:t>
        </w:r>
        <w:r w:rsidRPr="00950440">
          <w:rPr>
            <w:rStyle w:val="Hyperlink"/>
            <w:noProof/>
            <w:lang w:val="ru-RU"/>
          </w:rPr>
          <w:t xml:space="preserve"> средства </w:t>
        </w:r>
        <w:r w:rsidRPr="00950440">
          <w:rPr>
            <w:rStyle w:val="Hyperlink"/>
            <w:noProof/>
          </w:rPr>
          <w:t>за разработване на решението</w:t>
        </w:r>
        <w:r>
          <w:rPr>
            <w:noProof/>
            <w:webHidden/>
          </w:rPr>
          <w:tab/>
        </w:r>
        <w:r>
          <w:rPr>
            <w:noProof/>
            <w:webHidden/>
          </w:rPr>
          <w:fldChar w:fldCharType="begin"/>
        </w:r>
        <w:r>
          <w:rPr>
            <w:noProof/>
            <w:webHidden/>
          </w:rPr>
          <w:instrText xml:space="preserve"> PAGEREF _Toc412756051 \h </w:instrText>
        </w:r>
        <w:r>
          <w:rPr>
            <w:noProof/>
            <w:webHidden/>
          </w:rPr>
        </w:r>
        <w:r>
          <w:rPr>
            <w:noProof/>
            <w:webHidden/>
          </w:rPr>
          <w:fldChar w:fldCharType="separate"/>
        </w:r>
        <w:r>
          <w:rPr>
            <w:noProof/>
            <w:webHidden/>
          </w:rPr>
          <w:t>62</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52" w:history="1">
        <w:r w:rsidRPr="00950440">
          <w:rPr>
            <w:rStyle w:val="Hyperlink"/>
            <w:noProof/>
          </w:rPr>
          <w:t>4.2.1</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Език за програмиране:</w:t>
        </w:r>
        <w:r>
          <w:rPr>
            <w:noProof/>
            <w:webHidden/>
          </w:rPr>
          <w:tab/>
        </w:r>
        <w:r>
          <w:rPr>
            <w:noProof/>
            <w:webHidden/>
          </w:rPr>
          <w:fldChar w:fldCharType="begin"/>
        </w:r>
        <w:r>
          <w:rPr>
            <w:noProof/>
            <w:webHidden/>
          </w:rPr>
          <w:instrText xml:space="preserve"> PAGEREF _Toc412756052 \h </w:instrText>
        </w:r>
        <w:r>
          <w:rPr>
            <w:noProof/>
            <w:webHidden/>
          </w:rPr>
        </w:r>
        <w:r>
          <w:rPr>
            <w:noProof/>
            <w:webHidden/>
          </w:rPr>
          <w:fldChar w:fldCharType="separate"/>
        </w:r>
        <w:r>
          <w:rPr>
            <w:noProof/>
            <w:webHidden/>
          </w:rPr>
          <w:t>62</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53" w:history="1">
        <w:r w:rsidRPr="00950440">
          <w:rPr>
            <w:rStyle w:val="Hyperlink"/>
            <w:noProof/>
          </w:rPr>
          <w:t>4.2.2</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UML и формати за представянето му</w:t>
        </w:r>
        <w:r>
          <w:rPr>
            <w:noProof/>
            <w:webHidden/>
          </w:rPr>
          <w:tab/>
        </w:r>
        <w:r>
          <w:rPr>
            <w:noProof/>
            <w:webHidden/>
          </w:rPr>
          <w:fldChar w:fldCharType="begin"/>
        </w:r>
        <w:r>
          <w:rPr>
            <w:noProof/>
            <w:webHidden/>
          </w:rPr>
          <w:instrText xml:space="preserve"> PAGEREF _Toc412756053 \h </w:instrText>
        </w:r>
        <w:r>
          <w:rPr>
            <w:noProof/>
            <w:webHidden/>
          </w:rPr>
        </w:r>
        <w:r>
          <w:rPr>
            <w:noProof/>
            <w:webHidden/>
          </w:rPr>
          <w:fldChar w:fldCharType="separate"/>
        </w:r>
        <w:r>
          <w:rPr>
            <w:noProof/>
            <w:webHidden/>
          </w:rPr>
          <w:t>63</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54" w:history="1">
        <w:r w:rsidRPr="00950440">
          <w:rPr>
            <w:rStyle w:val="Hyperlink"/>
            <w:noProof/>
          </w:rPr>
          <w:t>4.2.3</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Среда за разработване на UML модел</w:t>
        </w:r>
        <w:r>
          <w:rPr>
            <w:noProof/>
            <w:webHidden/>
          </w:rPr>
          <w:tab/>
        </w:r>
        <w:r>
          <w:rPr>
            <w:noProof/>
            <w:webHidden/>
          </w:rPr>
          <w:fldChar w:fldCharType="begin"/>
        </w:r>
        <w:r>
          <w:rPr>
            <w:noProof/>
            <w:webHidden/>
          </w:rPr>
          <w:instrText xml:space="preserve"> PAGEREF _Toc412756054 \h </w:instrText>
        </w:r>
        <w:r>
          <w:rPr>
            <w:noProof/>
            <w:webHidden/>
          </w:rPr>
        </w:r>
        <w:r>
          <w:rPr>
            <w:noProof/>
            <w:webHidden/>
          </w:rPr>
          <w:fldChar w:fldCharType="separate"/>
        </w:r>
        <w:r>
          <w:rPr>
            <w:noProof/>
            <w:webHidden/>
          </w:rPr>
          <w:t>64</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55" w:history="1">
        <w:r w:rsidRPr="00950440">
          <w:rPr>
            <w:rStyle w:val="Hyperlink"/>
            <w:noProof/>
          </w:rPr>
          <w:t>4.2.4</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Код генератор</w:t>
        </w:r>
        <w:r>
          <w:rPr>
            <w:noProof/>
            <w:webHidden/>
          </w:rPr>
          <w:tab/>
        </w:r>
        <w:r>
          <w:rPr>
            <w:noProof/>
            <w:webHidden/>
          </w:rPr>
          <w:fldChar w:fldCharType="begin"/>
        </w:r>
        <w:r>
          <w:rPr>
            <w:noProof/>
            <w:webHidden/>
          </w:rPr>
          <w:instrText xml:space="preserve"> PAGEREF _Toc412756055 \h </w:instrText>
        </w:r>
        <w:r>
          <w:rPr>
            <w:noProof/>
            <w:webHidden/>
          </w:rPr>
        </w:r>
        <w:r>
          <w:rPr>
            <w:noProof/>
            <w:webHidden/>
          </w:rPr>
          <w:fldChar w:fldCharType="separate"/>
        </w:r>
        <w:r>
          <w:rPr>
            <w:noProof/>
            <w:webHidden/>
          </w:rPr>
          <w:t>65</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56" w:history="1">
        <w:r w:rsidRPr="00950440">
          <w:rPr>
            <w:rStyle w:val="Hyperlink"/>
            <w:noProof/>
          </w:rPr>
          <w:t>4.3</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Избор</w:t>
        </w:r>
        <w:r w:rsidRPr="00950440">
          <w:rPr>
            <w:rStyle w:val="Hyperlink"/>
            <w:noProof/>
            <w:lang w:val="ru-RU"/>
          </w:rPr>
          <w:t xml:space="preserve"> на</w:t>
        </w:r>
        <w:r w:rsidRPr="00950440">
          <w:rPr>
            <w:rStyle w:val="Hyperlink"/>
            <w:noProof/>
          </w:rPr>
          <w:t xml:space="preserve"> средствата</w:t>
        </w:r>
        <w:r>
          <w:rPr>
            <w:noProof/>
            <w:webHidden/>
          </w:rPr>
          <w:tab/>
        </w:r>
        <w:r>
          <w:rPr>
            <w:noProof/>
            <w:webHidden/>
          </w:rPr>
          <w:fldChar w:fldCharType="begin"/>
        </w:r>
        <w:r>
          <w:rPr>
            <w:noProof/>
            <w:webHidden/>
          </w:rPr>
          <w:instrText xml:space="preserve"> PAGEREF _Toc412756056 \h </w:instrText>
        </w:r>
        <w:r>
          <w:rPr>
            <w:noProof/>
            <w:webHidden/>
          </w:rPr>
        </w:r>
        <w:r>
          <w:rPr>
            <w:noProof/>
            <w:webHidden/>
          </w:rPr>
          <w:fldChar w:fldCharType="separate"/>
        </w:r>
        <w:r>
          <w:rPr>
            <w:noProof/>
            <w:webHidden/>
          </w:rPr>
          <w:t>66</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57" w:history="1">
        <w:r w:rsidRPr="00950440">
          <w:rPr>
            <w:rStyle w:val="Hyperlink"/>
            <w:noProof/>
          </w:rPr>
          <w:t>4.3.1</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Език за програмиране</w:t>
        </w:r>
        <w:r>
          <w:rPr>
            <w:noProof/>
            <w:webHidden/>
          </w:rPr>
          <w:tab/>
        </w:r>
        <w:r>
          <w:rPr>
            <w:noProof/>
            <w:webHidden/>
          </w:rPr>
          <w:fldChar w:fldCharType="begin"/>
        </w:r>
        <w:r>
          <w:rPr>
            <w:noProof/>
            <w:webHidden/>
          </w:rPr>
          <w:instrText xml:space="preserve"> PAGEREF _Toc412756057 \h </w:instrText>
        </w:r>
        <w:r>
          <w:rPr>
            <w:noProof/>
            <w:webHidden/>
          </w:rPr>
        </w:r>
        <w:r>
          <w:rPr>
            <w:noProof/>
            <w:webHidden/>
          </w:rPr>
          <w:fldChar w:fldCharType="separate"/>
        </w:r>
        <w:r>
          <w:rPr>
            <w:noProof/>
            <w:webHidden/>
          </w:rPr>
          <w:t>66</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58" w:history="1">
        <w:r w:rsidRPr="00950440">
          <w:rPr>
            <w:rStyle w:val="Hyperlink"/>
            <w:noProof/>
          </w:rPr>
          <w:t>4.3.2</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Формат за представяне на UML</w:t>
        </w:r>
        <w:r>
          <w:rPr>
            <w:noProof/>
            <w:webHidden/>
          </w:rPr>
          <w:tab/>
        </w:r>
        <w:r>
          <w:rPr>
            <w:noProof/>
            <w:webHidden/>
          </w:rPr>
          <w:fldChar w:fldCharType="begin"/>
        </w:r>
        <w:r>
          <w:rPr>
            <w:noProof/>
            <w:webHidden/>
          </w:rPr>
          <w:instrText xml:space="preserve"> PAGEREF _Toc412756058 \h </w:instrText>
        </w:r>
        <w:r>
          <w:rPr>
            <w:noProof/>
            <w:webHidden/>
          </w:rPr>
        </w:r>
        <w:r>
          <w:rPr>
            <w:noProof/>
            <w:webHidden/>
          </w:rPr>
          <w:fldChar w:fldCharType="separate"/>
        </w:r>
        <w:r>
          <w:rPr>
            <w:noProof/>
            <w:webHidden/>
          </w:rPr>
          <w:t>67</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59" w:history="1">
        <w:r w:rsidRPr="00950440">
          <w:rPr>
            <w:rStyle w:val="Hyperlink"/>
            <w:noProof/>
          </w:rPr>
          <w:t>4.3.3</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Среда за разработване на UML модел</w:t>
        </w:r>
        <w:r>
          <w:rPr>
            <w:noProof/>
            <w:webHidden/>
          </w:rPr>
          <w:tab/>
        </w:r>
        <w:r>
          <w:rPr>
            <w:noProof/>
            <w:webHidden/>
          </w:rPr>
          <w:fldChar w:fldCharType="begin"/>
        </w:r>
        <w:r>
          <w:rPr>
            <w:noProof/>
            <w:webHidden/>
          </w:rPr>
          <w:instrText xml:space="preserve"> PAGEREF _Toc412756059 \h </w:instrText>
        </w:r>
        <w:r>
          <w:rPr>
            <w:noProof/>
            <w:webHidden/>
          </w:rPr>
        </w:r>
        <w:r>
          <w:rPr>
            <w:noProof/>
            <w:webHidden/>
          </w:rPr>
          <w:fldChar w:fldCharType="separate"/>
        </w:r>
        <w:r>
          <w:rPr>
            <w:noProof/>
            <w:webHidden/>
          </w:rPr>
          <w:t>68</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60" w:history="1">
        <w:r w:rsidRPr="00950440">
          <w:rPr>
            <w:rStyle w:val="Hyperlink"/>
            <w:noProof/>
          </w:rPr>
          <w:t>4.3.4</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Генератор на базов код</w:t>
        </w:r>
        <w:r>
          <w:rPr>
            <w:noProof/>
            <w:webHidden/>
          </w:rPr>
          <w:tab/>
        </w:r>
        <w:r>
          <w:rPr>
            <w:noProof/>
            <w:webHidden/>
          </w:rPr>
          <w:fldChar w:fldCharType="begin"/>
        </w:r>
        <w:r>
          <w:rPr>
            <w:noProof/>
            <w:webHidden/>
          </w:rPr>
          <w:instrText xml:space="preserve"> PAGEREF _Toc412756060 \h </w:instrText>
        </w:r>
        <w:r>
          <w:rPr>
            <w:noProof/>
            <w:webHidden/>
          </w:rPr>
        </w:r>
        <w:r>
          <w:rPr>
            <w:noProof/>
            <w:webHidden/>
          </w:rPr>
          <w:fldChar w:fldCharType="separate"/>
        </w:r>
        <w:r>
          <w:rPr>
            <w:noProof/>
            <w:webHidden/>
          </w:rPr>
          <w:t>68</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61" w:history="1">
        <w:r w:rsidRPr="00950440">
          <w:rPr>
            <w:rStyle w:val="Hyperlink"/>
            <w:noProof/>
            <w:lang w:val="ru-RU"/>
          </w:rPr>
          <w:t>4.4</w:t>
        </w:r>
        <w:r>
          <w:rPr>
            <w:rFonts w:asciiTheme="minorHAnsi" w:eastAsiaTheme="minorEastAsia" w:hAnsiTheme="minorHAnsi" w:cstheme="minorBidi"/>
            <w:smallCaps w:val="0"/>
            <w:noProof/>
            <w:color w:val="auto"/>
            <w:sz w:val="22"/>
            <w:szCs w:val="22"/>
            <w:lang w:val="en-US" w:eastAsia="en-US"/>
          </w:rPr>
          <w:tab/>
        </w:r>
        <w:r w:rsidRPr="00950440">
          <w:rPr>
            <w:rStyle w:val="Hyperlink"/>
            <w:noProof/>
            <w:lang w:val="ru-RU"/>
          </w:rPr>
          <w:t>Изводи</w:t>
        </w:r>
        <w:r>
          <w:rPr>
            <w:noProof/>
            <w:webHidden/>
          </w:rPr>
          <w:tab/>
        </w:r>
        <w:r>
          <w:rPr>
            <w:noProof/>
            <w:webHidden/>
          </w:rPr>
          <w:fldChar w:fldCharType="begin"/>
        </w:r>
        <w:r>
          <w:rPr>
            <w:noProof/>
            <w:webHidden/>
          </w:rPr>
          <w:instrText xml:space="preserve"> PAGEREF _Toc412756061 \h </w:instrText>
        </w:r>
        <w:r>
          <w:rPr>
            <w:noProof/>
            <w:webHidden/>
          </w:rPr>
        </w:r>
        <w:r>
          <w:rPr>
            <w:noProof/>
            <w:webHidden/>
          </w:rPr>
          <w:fldChar w:fldCharType="separate"/>
        </w:r>
        <w:r>
          <w:rPr>
            <w:noProof/>
            <w:webHidden/>
          </w:rPr>
          <w:t>69</w:t>
        </w:r>
        <w:r>
          <w:rPr>
            <w:noProof/>
            <w:webHidden/>
          </w:rPr>
          <w:fldChar w:fldCharType="end"/>
        </w:r>
      </w:hyperlink>
    </w:p>
    <w:p w:rsidR="000E6575" w:rsidRDefault="000E6575">
      <w:pPr>
        <w:pStyle w:val="TOC1"/>
        <w:rPr>
          <w:rFonts w:asciiTheme="minorHAnsi" w:eastAsiaTheme="minorEastAsia" w:hAnsiTheme="minorHAnsi" w:cstheme="minorBidi"/>
          <w:b w:val="0"/>
          <w:bCs w:val="0"/>
          <w:caps w:val="0"/>
          <w:color w:val="auto"/>
          <w:sz w:val="22"/>
          <w:szCs w:val="22"/>
          <w:lang w:val="en-US" w:eastAsia="en-US"/>
        </w:rPr>
      </w:pPr>
      <w:hyperlink w:anchor="_Toc412756062" w:history="1">
        <w:r w:rsidRPr="00950440">
          <w:rPr>
            <w:rStyle w:val="Hyperlink"/>
          </w:rPr>
          <w:t>5.</w:t>
        </w:r>
        <w:r>
          <w:rPr>
            <w:rFonts w:asciiTheme="minorHAnsi" w:eastAsiaTheme="minorEastAsia" w:hAnsiTheme="minorHAnsi" w:cstheme="minorBidi"/>
            <w:b w:val="0"/>
            <w:bCs w:val="0"/>
            <w:caps w:val="0"/>
            <w:color w:val="auto"/>
            <w:sz w:val="22"/>
            <w:szCs w:val="22"/>
            <w:lang w:val="en-US" w:eastAsia="en-US"/>
          </w:rPr>
          <w:tab/>
        </w:r>
        <w:r w:rsidRPr="00950440">
          <w:rPr>
            <w:rStyle w:val="Hyperlink"/>
          </w:rPr>
          <w:t>Проектиране</w:t>
        </w:r>
        <w:r>
          <w:rPr>
            <w:webHidden/>
          </w:rPr>
          <w:tab/>
        </w:r>
        <w:r>
          <w:rPr>
            <w:webHidden/>
          </w:rPr>
          <w:fldChar w:fldCharType="begin"/>
        </w:r>
        <w:r>
          <w:rPr>
            <w:webHidden/>
          </w:rPr>
          <w:instrText xml:space="preserve"> PAGEREF _Toc412756062 \h </w:instrText>
        </w:r>
        <w:r>
          <w:rPr>
            <w:webHidden/>
          </w:rPr>
        </w:r>
        <w:r>
          <w:rPr>
            <w:webHidden/>
          </w:rPr>
          <w:fldChar w:fldCharType="separate"/>
        </w:r>
        <w:r>
          <w:rPr>
            <w:webHidden/>
          </w:rPr>
          <w:t>70</w:t>
        </w:r>
        <w:r>
          <w:rPr>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63" w:history="1">
        <w:r w:rsidRPr="00950440">
          <w:rPr>
            <w:rStyle w:val="Hyperlink"/>
            <w:noProof/>
          </w:rPr>
          <w:t>5.1</w:t>
        </w:r>
        <w:r>
          <w:rPr>
            <w:rFonts w:asciiTheme="minorHAnsi" w:eastAsiaTheme="minorEastAsia" w:hAnsiTheme="minorHAnsi" w:cstheme="minorBidi"/>
            <w:smallCaps w:val="0"/>
            <w:noProof/>
            <w:color w:val="auto"/>
            <w:sz w:val="22"/>
            <w:szCs w:val="22"/>
            <w:lang w:val="en-US" w:eastAsia="en-US"/>
          </w:rPr>
          <w:tab/>
        </w:r>
        <w:r w:rsidRPr="00950440">
          <w:rPr>
            <w:rStyle w:val="Hyperlink"/>
            <w:noProof/>
            <w:lang w:val="ru-RU"/>
          </w:rPr>
          <w:t>Обща архитектура</w:t>
        </w:r>
        <w:r>
          <w:rPr>
            <w:noProof/>
            <w:webHidden/>
          </w:rPr>
          <w:tab/>
        </w:r>
        <w:r>
          <w:rPr>
            <w:noProof/>
            <w:webHidden/>
          </w:rPr>
          <w:fldChar w:fldCharType="begin"/>
        </w:r>
        <w:r>
          <w:rPr>
            <w:noProof/>
            <w:webHidden/>
          </w:rPr>
          <w:instrText xml:space="preserve"> PAGEREF _Toc412756063 \h </w:instrText>
        </w:r>
        <w:r>
          <w:rPr>
            <w:noProof/>
            <w:webHidden/>
          </w:rPr>
        </w:r>
        <w:r>
          <w:rPr>
            <w:noProof/>
            <w:webHidden/>
          </w:rPr>
          <w:fldChar w:fldCharType="separate"/>
        </w:r>
        <w:r>
          <w:rPr>
            <w:noProof/>
            <w:webHidden/>
          </w:rPr>
          <w:t>70</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64" w:history="1">
        <w:r w:rsidRPr="00950440">
          <w:rPr>
            <w:rStyle w:val="Hyperlink"/>
            <w:noProof/>
          </w:rPr>
          <w:t>5.1.1</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Слоеве</w:t>
        </w:r>
        <w:r>
          <w:rPr>
            <w:noProof/>
            <w:webHidden/>
          </w:rPr>
          <w:tab/>
        </w:r>
        <w:r>
          <w:rPr>
            <w:noProof/>
            <w:webHidden/>
          </w:rPr>
          <w:fldChar w:fldCharType="begin"/>
        </w:r>
        <w:r>
          <w:rPr>
            <w:noProof/>
            <w:webHidden/>
          </w:rPr>
          <w:instrText xml:space="preserve"> PAGEREF _Toc412756064 \h </w:instrText>
        </w:r>
        <w:r>
          <w:rPr>
            <w:noProof/>
            <w:webHidden/>
          </w:rPr>
        </w:r>
        <w:r>
          <w:rPr>
            <w:noProof/>
            <w:webHidden/>
          </w:rPr>
          <w:fldChar w:fldCharType="separate"/>
        </w:r>
        <w:r>
          <w:rPr>
            <w:noProof/>
            <w:webHidden/>
          </w:rPr>
          <w:t>70</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65" w:history="1">
        <w:r w:rsidRPr="00950440">
          <w:rPr>
            <w:rStyle w:val="Hyperlink"/>
            <w:noProof/>
          </w:rPr>
          <w:t>5.1.2</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Пакетна диаграма (основен изглед)</w:t>
        </w:r>
        <w:r>
          <w:rPr>
            <w:noProof/>
            <w:webHidden/>
          </w:rPr>
          <w:tab/>
        </w:r>
        <w:r>
          <w:rPr>
            <w:noProof/>
            <w:webHidden/>
          </w:rPr>
          <w:fldChar w:fldCharType="begin"/>
        </w:r>
        <w:r>
          <w:rPr>
            <w:noProof/>
            <w:webHidden/>
          </w:rPr>
          <w:instrText xml:space="preserve"> PAGEREF _Toc412756065 \h </w:instrText>
        </w:r>
        <w:r>
          <w:rPr>
            <w:noProof/>
            <w:webHidden/>
          </w:rPr>
        </w:r>
        <w:r>
          <w:rPr>
            <w:noProof/>
            <w:webHidden/>
          </w:rPr>
          <w:fldChar w:fldCharType="separate"/>
        </w:r>
        <w:r>
          <w:rPr>
            <w:noProof/>
            <w:webHidden/>
          </w:rPr>
          <w:t>71</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66" w:history="1">
        <w:r w:rsidRPr="00950440">
          <w:rPr>
            <w:rStyle w:val="Hyperlink"/>
            <w:noProof/>
          </w:rPr>
          <w:t>5.2</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Модел</w:t>
        </w:r>
        <w:r w:rsidRPr="00950440">
          <w:rPr>
            <w:rStyle w:val="Hyperlink"/>
            <w:noProof/>
            <w:lang w:val="ru-RU"/>
          </w:rPr>
          <w:t xml:space="preserve"> на</w:t>
        </w:r>
        <w:r w:rsidRPr="00950440">
          <w:rPr>
            <w:rStyle w:val="Hyperlink"/>
            <w:noProof/>
          </w:rPr>
          <w:t xml:space="preserve"> данните</w:t>
        </w:r>
        <w:r w:rsidRPr="00950440">
          <w:rPr>
            <w:rStyle w:val="Hyperlink"/>
            <w:noProof/>
            <w:lang w:val="ru-RU"/>
          </w:rPr>
          <w:t xml:space="preserve"> (</w:t>
        </w:r>
        <w:r w:rsidRPr="00950440">
          <w:rPr>
            <w:rStyle w:val="Hyperlink"/>
            <w:noProof/>
          </w:rPr>
          <w:t>Мета-Модел</w:t>
        </w:r>
        <w:r w:rsidRPr="00950440">
          <w:rPr>
            <w:rStyle w:val="Hyperlink"/>
            <w:noProof/>
            <w:lang w:val="ru-RU"/>
          </w:rPr>
          <w:t>)</w:t>
        </w:r>
        <w:r>
          <w:rPr>
            <w:noProof/>
            <w:webHidden/>
          </w:rPr>
          <w:tab/>
        </w:r>
        <w:r>
          <w:rPr>
            <w:noProof/>
            <w:webHidden/>
          </w:rPr>
          <w:fldChar w:fldCharType="begin"/>
        </w:r>
        <w:r>
          <w:rPr>
            <w:noProof/>
            <w:webHidden/>
          </w:rPr>
          <w:instrText xml:space="preserve"> PAGEREF _Toc412756066 \h </w:instrText>
        </w:r>
        <w:r>
          <w:rPr>
            <w:noProof/>
            <w:webHidden/>
          </w:rPr>
        </w:r>
        <w:r>
          <w:rPr>
            <w:noProof/>
            <w:webHidden/>
          </w:rPr>
          <w:fldChar w:fldCharType="separate"/>
        </w:r>
        <w:r>
          <w:rPr>
            <w:noProof/>
            <w:webHidden/>
          </w:rPr>
          <w:t>73</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67" w:history="1">
        <w:r w:rsidRPr="00950440">
          <w:rPr>
            <w:rStyle w:val="Hyperlink"/>
            <w:noProof/>
          </w:rPr>
          <w:t>5.2.1</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Инфраструктурни</w:t>
        </w:r>
        <w:r>
          <w:rPr>
            <w:noProof/>
            <w:webHidden/>
          </w:rPr>
          <w:tab/>
        </w:r>
        <w:r>
          <w:rPr>
            <w:noProof/>
            <w:webHidden/>
          </w:rPr>
          <w:fldChar w:fldCharType="begin"/>
        </w:r>
        <w:r>
          <w:rPr>
            <w:noProof/>
            <w:webHidden/>
          </w:rPr>
          <w:instrText xml:space="preserve"> PAGEREF _Toc412756067 \h </w:instrText>
        </w:r>
        <w:r>
          <w:rPr>
            <w:noProof/>
            <w:webHidden/>
          </w:rPr>
        </w:r>
        <w:r>
          <w:rPr>
            <w:noProof/>
            <w:webHidden/>
          </w:rPr>
          <w:fldChar w:fldCharType="separate"/>
        </w:r>
        <w:r>
          <w:rPr>
            <w:noProof/>
            <w:webHidden/>
          </w:rPr>
          <w:t>73</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68" w:history="1">
        <w:r w:rsidRPr="00950440">
          <w:rPr>
            <w:rStyle w:val="Hyperlink"/>
            <w:noProof/>
          </w:rPr>
          <w:t>5.2.2</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Софтуерен компонент</w:t>
        </w:r>
        <w:r>
          <w:rPr>
            <w:noProof/>
            <w:webHidden/>
          </w:rPr>
          <w:tab/>
        </w:r>
        <w:r>
          <w:rPr>
            <w:noProof/>
            <w:webHidden/>
          </w:rPr>
          <w:fldChar w:fldCharType="begin"/>
        </w:r>
        <w:r>
          <w:rPr>
            <w:noProof/>
            <w:webHidden/>
          </w:rPr>
          <w:instrText xml:space="preserve"> PAGEREF _Toc412756068 \h </w:instrText>
        </w:r>
        <w:r>
          <w:rPr>
            <w:noProof/>
            <w:webHidden/>
          </w:rPr>
        </w:r>
        <w:r>
          <w:rPr>
            <w:noProof/>
            <w:webHidden/>
          </w:rPr>
          <w:fldChar w:fldCharType="separate"/>
        </w:r>
        <w:r>
          <w:rPr>
            <w:noProof/>
            <w:webHidden/>
          </w:rPr>
          <w:t>75</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69" w:history="1">
        <w:r w:rsidRPr="00950440">
          <w:rPr>
            <w:rStyle w:val="Hyperlink"/>
            <w:noProof/>
          </w:rPr>
          <w:t>5.3</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Диаграми</w:t>
        </w:r>
        <w:r w:rsidRPr="00950440">
          <w:rPr>
            <w:rStyle w:val="Hyperlink"/>
            <w:noProof/>
            <w:lang w:val="ru-RU"/>
          </w:rPr>
          <w:t xml:space="preserve"> (на структура и поведение - по</w:t>
        </w:r>
        <w:r w:rsidRPr="00950440">
          <w:rPr>
            <w:rStyle w:val="Hyperlink"/>
            <w:noProof/>
          </w:rPr>
          <w:t xml:space="preserve"> слоеве</w:t>
        </w:r>
        <w:r w:rsidRPr="00950440">
          <w:rPr>
            <w:rStyle w:val="Hyperlink"/>
            <w:noProof/>
            <w:lang w:val="ru-RU"/>
          </w:rPr>
          <w:t>)</w:t>
        </w:r>
        <w:r>
          <w:rPr>
            <w:noProof/>
            <w:webHidden/>
          </w:rPr>
          <w:tab/>
        </w:r>
        <w:r>
          <w:rPr>
            <w:noProof/>
            <w:webHidden/>
          </w:rPr>
          <w:fldChar w:fldCharType="begin"/>
        </w:r>
        <w:r>
          <w:rPr>
            <w:noProof/>
            <w:webHidden/>
          </w:rPr>
          <w:instrText xml:space="preserve"> PAGEREF _Toc412756069 \h </w:instrText>
        </w:r>
        <w:r>
          <w:rPr>
            <w:noProof/>
            <w:webHidden/>
          </w:rPr>
        </w:r>
        <w:r>
          <w:rPr>
            <w:noProof/>
            <w:webHidden/>
          </w:rPr>
          <w:fldChar w:fldCharType="separate"/>
        </w:r>
        <w:r>
          <w:rPr>
            <w:noProof/>
            <w:webHidden/>
          </w:rPr>
          <w:t>78</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70" w:history="1">
        <w:r w:rsidRPr="00950440">
          <w:rPr>
            <w:rStyle w:val="Hyperlink"/>
            <w:noProof/>
          </w:rPr>
          <w:t>5.3.1</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Слой Анализатор</w:t>
        </w:r>
        <w:r>
          <w:rPr>
            <w:noProof/>
            <w:webHidden/>
          </w:rPr>
          <w:tab/>
        </w:r>
        <w:r>
          <w:rPr>
            <w:noProof/>
            <w:webHidden/>
          </w:rPr>
          <w:fldChar w:fldCharType="begin"/>
        </w:r>
        <w:r>
          <w:rPr>
            <w:noProof/>
            <w:webHidden/>
          </w:rPr>
          <w:instrText xml:space="preserve"> PAGEREF _Toc412756070 \h </w:instrText>
        </w:r>
        <w:r>
          <w:rPr>
            <w:noProof/>
            <w:webHidden/>
          </w:rPr>
        </w:r>
        <w:r>
          <w:rPr>
            <w:noProof/>
            <w:webHidden/>
          </w:rPr>
          <w:fldChar w:fldCharType="separate"/>
        </w:r>
        <w:r>
          <w:rPr>
            <w:noProof/>
            <w:webHidden/>
          </w:rPr>
          <w:t>79</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71" w:history="1">
        <w:r w:rsidRPr="00950440">
          <w:rPr>
            <w:rStyle w:val="Hyperlink"/>
            <w:noProof/>
          </w:rPr>
          <w:t>5.3.2</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Слой Скенер</w:t>
        </w:r>
        <w:r>
          <w:rPr>
            <w:noProof/>
            <w:webHidden/>
          </w:rPr>
          <w:tab/>
        </w:r>
        <w:r>
          <w:rPr>
            <w:noProof/>
            <w:webHidden/>
          </w:rPr>
          <w:fldChar w:fldCharType="begin"/>
        </w:r>
        <w:r>
          <w:rPr>
            <w:noProof/>
            <w:webHidden/>
          </w:rPr>
          <w:instrText xml:space="preserve"> PAGEREF _Toc412756071 \h </w:instrText>
        </w:r>
        <w:r>
          <w:rPr>
            <w:noProof/>
            <w:webHidden/>
          </w:rPr>
        </w:r>
        <w:r>
          <w:rPr>
            <w:noProof/>
            <w:webHidden/>
          </w:rPr>
          <w:fldChar w:fldCharType="separate"/>
        </w:r>
        <w:r>
          <w:rPr>
            <w:noProof/>
            <w:webHidden/>
          </w:rPr>
          <w:t>82</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72" w:history="1">
        <w:r w:rsidRPr="00950440">
          <w:rPr>
            <w:rStyle w:val="Hyperlink"/>
            <w:noProof/>
          </w:rPr>
          <w:t>5.3.3</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Слой Мета-Модел</w:t>
        </w:r>
        <w:r>
          <w:rPr>
            <w:noProof/>
            <w:webHidden/>
          </w:rPr>
          <w:tab/>
        </w:r>
        <w:r>
          <w:rPr>
            <w:noProof/>
            <w:webHidden/>
          </w:rPr>
          <w:fldChar w:fldCharType="begin"/>
        </w:r>
        <w:r>
          <w:rPr>
            <w:noProof/>
            <w:webHidden/>
          </w:rPr>
          <w:instrText xml:space="preserve"> PAGEREF _Toc412756072 \h </w:instrText>
        </w:r>
        <w:r>
          <w:rPr>
            <w:noProof/>
            <w:webHidden/>
          </w:rPr>
        </w:r>
        <w:r>
          <w:rPr>
            <w:noProof/>
            <w:webHidden/>
          </w:rPr>
          <w:fldChar w:fldCharType="separate"/>
        </w:r>
        <w:r>
          <w:rPr>
            <w:noProof/>
            <w:webHidden/>
          </w:rPr>
          <w:t>85</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73" w:history="1">
        <w:r w:rsidRPr="00950440">
          <w:rPr>
            <w:rStyle w:val="Hyperlink"/>
            <w:noProof/>
          </w:rPr>
          <w:t>5.3.4</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Слой Сериализатор</w:t>
        </w:r>
        <w:r>
          <w:rPr>
            <w:noProof/>
            <w:webHidden/>
          </w:rPr>
          <w:tab/>
        </w:r>
        <w:r>
          <w:rPr>
            <w:noProof/>
            <w:webHidden/>
          </w:rPr>
          <w:fldChar w:fldCharType="begin"/>
        </w:r>
        <w:r>
          <w:rPr>
            <w:noProof/>
            <w:webHidden/>
          </w:rPr>
          <w:instrText xml:space="preserve"> PAGEREF _Toc412756073 \h </w:instrText>
        </w:r>
        <w:r>
          <w:rPr>
            <w:noProof/>
            <w:webHidden/>
          </w:rPr>
        </w:r>
        <w:r>
          <w:rPr>
            <w:noProof/>
            <w:webHidden/>
          </w:rPr>
          <w:fldChar w:fldCharType="separate"/>
        </w:r>
        <w:r>
          <w:rPr>
            <w:noProof/>
            <w:webHidden/>
          </w:rPr>
          <w:t>85</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74" w:history="1">
        <w:r w:rsidRPr="00950440">
          <w:rPr>
            <w:rStyle w:val="Hyperlink"/>
            <w:noProof/>
          </w:rPr>
          <w:t>5.3.5</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Слой Генерация на базов код</w:t>
        </w:r>
        <w:r>
          <w:rPr>
            <w:noProof/>
            <w:webHidden/>
          </w:rPr>
          <w:tab/>
        </w:r>
        <w:r>
          <w:rPr>
            <w:noProof/>
            <w:webHidden/>
          </w:rPr>
          <w:fldChar w:fldCharType="begin"/>
        </w:r>
        <w:r>
          <w:rPr>
            <w:noProof/>
            <w:webHidden/>
          </w:rPr>
          <w:instrText xml:space="preserve"> PAGEREF _Toc412756074 \h </w:instrText>
        </w:r>
        <w:r>
          <w:rPr>
            <w:noProof/>
            <w:webHidden/>
          </w:rPr>
        </w:r>
        <w:r>
          <w:rPr>
            <w:noProof/>
            <w:webHidden/>
          </w:rPr>
          <w:fldChar w:fldCharType="separate"/>
        </w:r>
        <w:r>
          <w:rPr>
            <w:noProof/>
            <w:webHidden/>
          </w:rPr>
          <w:t>87</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75" w:history="1">
        <w:r w:rsidRPr="00950440">
          <w:rPr>
            <w:rStyle w:val="Hyperlink"/>
            <w:noProof/>
          </w:rPr>
          <w:t>5.4</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Ресурсни</w:t>
        </w:r>
        <w:r w:rsidRPr="00950440">
          <w:rPr>
            <w:rStyle w:val="Hyperlink"/>
            <w:noProof/>
            <w:lang w:val="ru-RU"/>
          </w:rPr>
          <w:t xml:space="preserve"> и</w:t>
        </w:r>
        <w:r w:rsidRPr="00950440">
          <w:rPr>
            <w:rStyle w:val="Hyperlink"/>
            <w:noProof/>
          </w:rPr>
          <w:t xml:space="preserve"> спомагателни</w:t>
        </w:r>
        <w:r w:rsidRPr="00950440">
          <w:rPr>
            <w:rStyle w:val="Hyperlink"/>
            <w:noProof/>
            <w:lang w:val="ru-RU"/>
          </w:rPr>
          <w:t xml:space="preserve"> модули</w:t>
        </w:r>
        <w:r>
          <w:rPr>
            <w:noProof/>
            <w:webHidden/>
          </w:rPr>
          <w:tab/>
        </w:r>
        <w:r>
          <w:rPr>
            <w:noProof/>
            <w:webHidden/>
          </w:rPr>
          <w:fldChar w:fldCharType="begin"/>
        </w:r>
        <w:r>
          <w:rPr>
            <w:noProof/>
            <w:webHidden/>
          </w:rPr>
          <w:instrText xml:space="preserve"> PAGEREF _Toc412756075 \h </w:instrText>
        </w:r>
        <w:r>
          <w:rPr>
            <w:noProof/>
            <w:webHidden/>
          </w:rPr>
        </w:r>
        <w:r>
          <w:rPr>
            <w:noProof/>
            <w:webHidden/>
          </w:rPr>
          <w:fldChar w:fldCharType="separate"/>
        </w:r>
        <w:r>
          <w:rPr>
            <w:noProof/>
            <w:webHidden/>
          </w:rPr>
          <w:t>89</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76" w:history="1">
        <w:r w:rsidRPr="00950440">
          <w:rPr>
            <w:rStyle w:val="Hyperlink"/>
            <w:noProof/>
          </w:rPr>
          <w:t>5.4.1</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Пакетна диаграма</w:t>
        </w:r>
        <w:r>
          <w:rPr>
            <w:noProof/>
            <w:webHidden/>
          </w:rPr>
          <w:tab/>
        </w:r>
        <w:r>
          <w:rPr>
            <w:noProof/>
            <w:webHidden/>
          </w:rPr>
          <w:fldChar w:fldCharType="begin"/>
        </w:r>
        <w:r>
          <w:rPr>
            <w:noProof/>
            <w:webHidden/>
          </w:rPr>
          <w:instrText xml:space="preserve"> PAGEREF _Toc412756076 \h </w:instrText>
        </w:r>
        <w:r>
          <w:rPr>
            <w:noProof/>
            <w:webHidden/>
          </w:rPr>
        </w:r>
        <w:r>
          <w:rPr>
            <w:noProof/>
            <w:webHidden/>
          </w:rPr>
          <w:fldChar w:fldCharType="separate"/>
        </w:r>
        <w:r>
          <w:rPr>
            <w:noProof/>
            <w:webHidden/>
          </w:rPr>
          <w:t>89</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77" w:history="1">
        <w:r w:rsidRPr="00950440">
          <w:rPr>
            <w:rStyle w:val="Hyperlink"/>
            <w:noProof/>
            <w:lang w:val="en-US"/>
          </w:rPr>
          <w:t>5.5</w:t>
        </w:r>
        <w:r>
          <w:rPr>
            <w:rFonts w:asciiTheme="minorHAnsi" w:eastAsiaTheme="minorEastAsia" w:hAnsiTheme="minorHAnsi" w:cstheme="minorBidi"/>
            <w:smallCaps w:val="0"/>
            <w:noProof/>
            <w:color w:val="auto"/>
            <w:sz w:val="22"/>
            <w:szCs w:val="22"/>
            <w:lang w:val="en-US" w:eastAsia="en-US"/>
          </w:rPr>
          <w:tab/>
        </w:r>
        <w:r w:rsidRPr="00950440">
          <w:rPr>
            <w:rStyle w:val="Hyperlink"/>
            <w:noProof/>
            <w:lang w:val="en-US"/>
          </w:rPr>
          <w:t>Изводи</w:t>
        </w:r>
        <w:r>
          <w:rPr>
            <w:noProof/>
            <w:webHidden/>
          </w:rPr>
          <w:tab/>
        </w:r>
        <w:r>
          <w:rPr>
            <w:noProof/>
            <w:webHidden/>
          </w:rPr>
          <w:fldChar w:fldCharType="begin"/>
        </w:r>
        <w:r>
          <w:rPr>
            <w:noProof/>
            <w:webHidden/>
          </w:rPr>
          <w:instrText xml:space="preserve"> PAGEREF _Toc412756077 \h </w:instrText>
        </w:r>
        <w:r>
          <w:rPr>
            <w:noProof/>
            <w:webHidden/>
          </w:rPr>
        </w:r>
        <w:r>
          <w:rPr>
            <w:noProof/>
            <w:webHidden/>
          </w:rPr>
          <w:fldChar w:fldCharType="separate"/>
        </w:r>
        <w:r>
          <w:rPr>
            <w:noProof/>
            <w:webHidden/>
          </w:rPr>
          <w:t>90</w:t>
        </w:r>
        <w:r>
          <w:rPr>
            <w:noProof/>
            <w:webHidden/>
          </w:rPr>
          <w:fldChar w:fldCharType="end"/>
        </w:r>
      </w:hyperlink>
    </w:p>
    <w:p w:rsidR="000E6575" w:rsidRDefault="000E6575">
      <w:pPr>
        <w:pStyle w:val="TOC1"/>
        <w:rPr>
          <w:rFonts w:asciiTheme="minorHAnsi" w:eastAsiaTheme="minorEastAsia" w:hAnsiTheme="minorHAnsi" w:cstheme="minorBidi"/>
          <w:b w:val="0"/>
          <w:bCs w:val="0"/>
          <w:caps w:val="0"/>
          <w:color w:val="auto"/>
          <w:sz w:val="22"/>
          <w:szCs w:val="22"/>
          <w:lang w:val="en-US" w:eastAsia="en-US"/>
        </w:rPr>
      </w:pPr>
      <w:hyperlink w:anchor="_Toc412756078" w:history="1">
        <w:r w:rsidRPr="00950440">
          <w:rPr>
            <w:rStyle w:val="Hyperlink"/>
          </w:rPr>
          <w:t>6.</w:t>
        </w:r>
        <w:r>
          <w:rPr>
            <w:rFonts w:asciiTheme="minorHAnsi" w:eastAsiaTheme="minorEastAsia" w:hAnsiTheme="minorHAnsi" w:cstheme="minorBidi"/>
            <w:b w:val="0"/>
            <w:bCs w:val="0"/>
            <w:caps w:val="0"/>
            <w:color w:val="auto"/>
            <w:sz w:val="22"/>
            <w:szCs w:val="22"/>
            <w:lang w:val="en-US" w:eastAsia="en-US"/>
          </w:rPr>
          <w:tab/>
        </w:r>
        <w:r w:rsidRPr="00950440">
          <w:rPr>
            <w:rStyle w:val="Hyperlink"/>
          </w:rPr>
          <w:t>Реализация, тестване/експерименти</w:t>
        </w:r>
        <w:r>
          <w:rPr>
            <w:webHidden/>
          </w:rPr>
          <w:tab/>
        </w:r>
        <w:r>
          <w:rPr>
            <w:webHidden/>
          </w:rPr>
          <w:fldChar w:fldCharType="begin"/>
        </w:r>
        <w:r>
          <w:rPr>
            <w:webHidden/>
          </w:rPr>
          <w:instrText xml:space="preserve"> PAGEREF _Toc412756078 \h </w:instrText>
        </w:r>
        <w:r>
          <w:rPr>
            <w:webHidden/>
          </w:rPr>
        </w:r>
        <w:r>
          <w:rPr>
            <w:webHidden/>
          </w:rPr>
          <w:fldChar w:fldCharType="separate"/>
        </w:r>
        <w:r>
          <w:rPr>
            <w:webHidden/>
          </w:rPr>
          <w:t>91</w:t>
        </w:r>
        <w:r>
          <w:rPr>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79" w:history="1">
        <w:r w:rsidRPr="00950440">
          <w:rPr>
            <w:rStyle w:val="Hyperlink"/>
            <w:noProof/>
          </w:rPr>
          <w:t>6.1</w:t>
        </w:r>
        <w:r>
          <w:rPr>
            <w:rFonts w:asciiTheme="minorHAnsi" w:eastAsiaTheme="minorEastAsia" w:hAnsiTheme="minorHAnsi" w:cstheme="minorBidi"/>
            <w:smallCaps w:val="0"/>
            <w:noProof/>
            <w:color w:val="auto"/>
            <w:sz w:val="22"/>
            <w:szCs w:val="22"/>
            <w:lang w:val="en-US" w:eastAsia="en-US"/>
          </w:rPr>
          <w:tab/>
        </w:r>
        <w:r w:rsidRPr="00950440">
          <w:rPr>
            <w:rStyle w:val="Hyperlink"/>
            <w:noProof/>
            <w:lang w:val="ru-RU"/>
          </w:rPr>
          <w:t>Реализация на</w:t>
        </w:r>
        <w:r w:rsidRPr="00950440">
          <w:rPr>
            <w:rStyle w:val="Hyperlink"/>
            <w:noProof/>
          </w:rPr>
          <w:t xml:space="preserve"> модулите</w:t>
        </w:r>
        <w:r>
          <w:rPr>
            <w:noProof/>
            <w:webHidden/>
          </w:rPr>
          <w:tab/>
        </w:r>
        <w:r>
          <w:rPr>
            <w:noProof/>
            <w:webHidden/>
          </w:rPr>
          <w:fldChar w:fldCharType="begin"/>
        </w:r>
        <w:r>
          <w:rPr>
            <w:noProof/>
            <w:webHidden/>
          </w:rPr>
          <w:instrText xml:space="preserve"> PAGEREF _Toc412756079 \h </w:instrText>
        </w:r>
        <w:r>
          <w:rPr>
            <w:noProof/>
            <w:webHidden/>
          </w:rPr>
        </w:r>
        <w:r>
          <w:rPr>
            <w:noProof/>
            <w:webHidden/>
          </w:rPr>
          <w:fldChar w:fldCharType="separate"/>
        </w:r>
        <w:r>
          <w:rPr>
            <w:noProof/>
            <w:webHidden/>
          </w:rPr>
          <w:t>91</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80" w:history="1">
        <w:r w:rsidRPr="00950440">
          <w:rPr>
            <w:rStyle w:val="Hyperlink"/>
            <w:noProof/>
          </w:rPr>
          <w:t>6.1.1</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Анализатор (диаграма на внедряване)</w:t>
        </w:r>
        <w:r>
          <w:rPr>
            <w:noProof/>
            <w:webHidden/>
          </w:rPr>
          <w:tab/>
        </w:r>
        <w:r>
          <w:rPr>
            <w:noProof/>
            <w:webHidden/>
          </w:rPr>
          <w:fldChar w:fldCharType="begin"/>
        </w:r>
        <w:r>
          <w:rPr>
            <w:noProof/>
            <w:webHidden/>
          </w:rPr>
          <w:instrText xml:space="preserve"> PAGEREF _Toc412756080 \h </w:instrText>
        </w:r>
        <w:r>
          <w:rPr>
            <w:noProof/>
            <w:webHidden/>
          </w:rPr>
        </w:r>
        <w:r>
          <w:rPr>
            <w:noProof/>
            <w:webHidden/>
          </w:rPr>
          <w:fldChar w:fldCharType="separate"/>
        </w:r>
        <w:r>
          <w:rPr>
            <w:noProof/>
            <w:webHidden/>
          </w:rPr>
          <w:t>91</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81" w:history="1">
        <w:r w:rsidRPr="00950440">
          <w:rPr>
            <w:rStyle w:val="Hyperlink"/>
            <w:noProof/>
          </w:rPr>
          <w:t>6.1.2</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Скенер</w:t>
        </w:r>
        <w:r>
          <w:rPr>
            <w:noProof/>
            <w:webHidden/>
          </w:rPr>
          <w:tab/>
        </w:r>
        <w:r>
          <w:rPr>
            <w:noProof/>
            <w:webHidden/>
          </w:rPr>
          <w:fldChar w:fldCharType="begin"/>
        </w:r>
        <w:r>
          <w:rPr>
            <w:noProof/>
            <w:webHidden/>
          </w:rPr>
          <w:instrText xml:space="preserve"> PAGEREF _Toc412756081 \h </w:instrText>
        </w:r>
        <w:r>
          <w:rPr>
            <w:noProof/>
            <w:webHidden/>
          </w:rPr>
        </w:r>
        <w:r>
          <w:rPr>
            <w:noProof/>
            <w:webHidden/>
          </w:rPr>
          <w:fldChar w:fldCharType="separate"/>
        </w:r>
        <w:r>
          <w:rPr>
            <w:noProof/>
            <w:webHidden/>
          </w:rPr>
          <w:t>92</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82" w:history="1">
        <w:r w:rsidRPr="00950440">
          <w:rPr>
            <w:rStyle w:val="Hyperlink"/>
            <w:noProof/>
          </w:rPr>
          <w:t>6.1.3</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Мета-модел</w:t>
        </w:r>
        <w:r>
          <w:rPr>
            <w:noProof/>
            <w:webHidden/>
          </w:rPr>
          <w:tab/>
        </w:r>
        <w:r>
          <w:rPr>
            <w:noProof/>
            <w:webHidden/>
          </w:rPr>
          <w:fldChar w:fldCharType="begin"/>
        </w:r>
        <w:r>
          <w:rPr>
            <w:noProof/>
            <w:webHidden/>
          </w:rPr>
          <w:instrText xml:space="preserve"> PAGEREF _Toc412756082 \h </w:instrText>
        </w:r>
        <w:r>
          <w:rPr>
            <w:noProof/>
            <w:webHidden/>
          </w:rPr>
        </w:r>
        <w:r>
          <w:rPr>
            <w:noProof/>
            <w:webHidden/>
          </w:rPr>
          <w:fldChar w:fldCharType="separate"/>
        </w:r>
        <w:r>
          <w:rPr>
            <w:noProof/>
            <w:webHidden/>
          </w:rPr>
          <w:t>92</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83" w:history="1">
        <w:r w:rsidRPr="00950440">
          <w:rPr>
            <w:rStyle w:val="Hyperlink"/>
            <w:noProof/>
          </w:rPr>
          <w:t>6.1.4</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Сериализатор (диаграма на внедряване)</w:t>
        </w:r>
        <w:r>
          <w:rPr>
            <w:noProof/>
            <w:webHidden/>
          </w:rPr>
          <w:tab/>
        </w:r>
        <w:r>
          <w:rPr>
            <w:noProof/>
            <w:webHidden/>
          </w:rPr>
          <w:fldChar w:fldCharType="begin"/>
        </w:r>
        <w:r>
          <w:rPr>
            <w:noProof/>
            <w:webHidden/>
          </w:rPr>
          <w:instrText xml:space="preserve"> PAGEREF _Toc412756083 \h </w:instrText>
        </w:r>
        <w:r>
          <w:rPr>
            <w:noProof/>
            <w:webHidden/>
          </w:rPr>
        </w:r>
        <w:r>
          <w:rPr>
            <w:noProof/>
            <w:webHidden/>
          </w:rPr>
          <w:fldChar w:fldCharType="separate"/>
        </w:r>
        <w:r>
          <w:rPr>
            <w:noProof/>
            <w:webHidden/>
          </w:rPr>
          <w:t>93</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84" w:history="1">
        <w:r w:rsidRPr="00950440">
          <w:rPr>
            <w:rStyle w:val="Hyperlink"/>
            <w:noProof/>
          </w:rPr>
          <w:t>6.1.5</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Спомагателни модули (диаграма на внедряване)</w:t>
        </w:r>
        <w:r>
          <w:rPr>
            <w:noProof/>
            <w:webHidden/>
          </w:rPr>
          <w:tab/>
        </w:r>
        <w:r>
          <w:rPr>
            <w:noProof/>
            <w:webHidden/>
          </w:rPr>
          <w:fldChar w:fldCharType="begin"/>
        </w:r>
        <w:r>
          <w:rPr>
            <w:noProof/>
            <w:webHidden/>
          </w:rPr>
          <w:instrText xml:space="preserve"> PAGEREF _Toc412756084 \h </w:instrText>
        </w:r>
        <w:r>
          <w:rPr>
            <w:noProof/>
            <w:webHidden/>
          </w:rPr>
        </w:r>
        <w:r>
          <w:rPr>
            <w:noProof/>
            <w:webHidden/>
          </w:rPr>
          <w:fldChar w:fldCharType="separate"/>
        </w:r>
        <w:r>
          <w:rPr>
            <w:noProof/>
            <w:webHidden/>
          </w:rPr>
          <w:t>94</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85" w:history="1">
        <w:r w:rsidRPr="00950440">
          <w:rPr>
            <w:rStyle w:val="Hyperlink"/>
            <w:noProof/>
          </w:rPr>
          <w:t>6.1.6</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Специфични критерии за стандартна архитектура (диаграма на внедряване)</w:t>
        </w:r>
        <w:r>
          <w:rPr>
            <w:noProof/>
            <w:webHidden/>
          </w:rPr>
          <w:tab/>
        </w:r>
        <w:r>
          <w:rPr>
            <w:noProof/>
            <w:webHidden/>
          </w:rPr>
          <w:fldChar w:fldCharType="begin"/>
        </w:r>
        <w:r>
          <w:rPr>
            <w:noProof/>
            <w:webHidden/>
          </w:rPr>
          <w:instrText xml:space="preserve"> PAGEREF _Toc412756085 \h </w:instrText>
        </w:r>
        <w:r>
          <w:rPr>
            <w:noProof/>
            <w:webHidden/>
          </w:rPr>
        </w:r>
        <w:r>
          <w:rPr>
            <w:noProof/>
            <w:webHidden/>
          </w:rPr>
          <w:fldChar w:fldCharType="separate"/>
        </w:r>
        <w:r>
          <w:rPr>
            <w:noProof/>
            <w:webHidden/>
          </w:rPr>
          <w:t>95</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86" w:history="1">
        <w:r w:rsidRPr="00950440">
          <w:rPr>
            <w:rStyle w:val="Hyperlink"/>
            <w:noProof/>
          </w:rPr>
          <w:t>6.1.7</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Генерация на базов код (реализация)</w:t>
        </w:r>
        <w:r>
          <w:rPr>
            <w:noProof/>
            <w:webHidden/>
          </w:rPr>
          <w:tab/>
        </w:r>
        <w:r>
          <w:rPr>
            <w:noProof/>
            <w:webHidden/>
          </w:rPr>
          <w:fldChar w:fldCharType="begin"/>
        </w:r>
        <w:r>
          <w:rPr>
            <w:noProof/>
            <w:webHidden/>
          </w:rPr>
          <w:instrText xml:space="preserve"> PAGEREF _Toc412756086 \h </w:instrText>
        </w:r>
        <w:r>
          <w:rPr>
            <w:noProof/>
            <w:webHidden/>
          </w:rPr>
        </w:r>
        <w:r>
          <w:rPr>
            <w:noProof/>
            <w:webHidden/>
          </w:rPr>
          <w:fldChar w:fldCharType="separate"/>
        </w:r>
        <w:r>
          <w:rPr>
            <w:noProof/>
            <w:webHidden/>
          </w:rPr>
          <w:t>95</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87" w:history="1">
        <w:r w:rsidRPr="00950440">
          <w:rPr>
            <w:rStyle w:val="Hyperlink"/>
            <w:noProof/>
          </w:rPr>
          <w:t>6.2</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Планиране</w:t>
        </w:r>
        <w:r w:rsidRPr="00950440">
          <w:rPr>
            <w:rStyle w:val="Hyperlink"/>
            <w:noProof/>
            <w:lang w:val="ru-RU"/>
          </w:rPr>
          <w:t xml:space="preserve"> на</w:t>
        </w:r>
        <w:r w:rsidRPr="00950440">
          <w:rPr>
            <w:rStyle w:val="Hyperlink"/>
            <w:noProof/>
          </w:rPr>
          <w:t xml:space="preserve"> тестването</w:t>
        </w:r>
        <w:r>
          <w:rPr>
            <w:noProof/>
            <w:webHidden/>
          </w:rPr>
          <w:tab/>
        </w:r>
        <w:r>
          <w:rPr>
            <w:noProof/>
            <w:webHidden/>
          </w:rPr>
          <w:fldChar w:fldCharType="begin"/>
        </w:r>
        <w:r>
          <w:rPr>
            <w:noProof/>
            <w:webHidden/>
          </w:rPr>
          <w:instrText xml:space="preserve"> PAGEREF _Toc412756087 \h </w:instrText>
        </w:r>
        <w:r>
          <w:rPr>
            <w:noProof/>
            <w:webHidden/>
          </w:rPr>
        </w:r>
        <w:r>
          <w:rPr>
            <w:noProof/>
            <w:webHidden/>
          </w:rPr>
          <w:fldChar w:fldCharType="separate"/>
        </w:r>
        <w:r>
          <w:rPr>
            <w:noProof/>
            <w:webHidden/>
          </w:rPr>
          <w:t>95</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88" w:history="1">
        <w:r w:rsidRPr="00950440">
          <w:rPr>
            <w:rStyle w:val="Hyperlink"/>
            <w:noProof/>
          </w:rPr>
          <w:t>6.2.1</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Цели</w:t>
        </w:r>
        <w:r>
          <w:rPr>
            <w:noProof/>
            <w:webHidden/>
          </w:rPr>
          <w:tab/>
        </w:r>
        <w:r>
          <w:rPr>
            <w:noProof/>
            <w:webHidden/>
          </w:rPr>
          <w:fldChar w:fldCharType="begin"/>
        </w:r>
        <w:r>
          <w:rPr>
            <w:noProof/>
            <w:webHidden/>
          </w:rPr>
          <w:instrText xml:space="preserve"> PAGEREF _Toc412756088 \h </w:instrText>
        </w:r>
        <w:r>
          <w:rPr>
            <w:noProof/>
            <w:webHidden/>
          </w:rPr>
        </w:r>
        <w:r>
          <w:rPr>
            <w:noProof/>
            <w:webHidden/>
          </w:rPr>
          <w:fldChar w:fldCharType="separate"/>
        </w:r>
        <w:r>
          <w:rPr>
            <w:noProof/>
            <w:webHidden/>
          </w:rPr>
          <w:t>95</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89" w:history="1">
        <w:r w:rsidRPr="00950440">
          <w:rPr>
            <w:rStyle w:val="Hyperlink"/>
            <w:noProof/>
          </w:rPr>
          <w:t>6.2.2</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Модулни тестове</w:t>
        </w:r>
        <w:r>
          <w:rPr>
            <w:noProof/>
            <w:webHidden/>
          </w:rPr>
          <w:tab/>
        </w:r>
        <w:r>
          <w:rPr>
            <w:noProof/>
            <w:webHidden/>
          </w:rPr>
          <w:fldChar w:fldCharType="begin"/>
        </w:r>
        <w:r>
          <w:rPr>
            <w:noProof/>
            <w:webHidden/>
          </w:rPr>
          <w:instrText xml:space="preserve"> PAGEREF _Toc412756089 \h </w:instrText>
        </w:r>
        <w:r>
          <w:rPr>
            <w:noProof/>
            <w:webHidden/>
          </w:rPr>
        </w:r>
        <w:r>
          <w:rPr>
            <w:noProof/>
            <w:webHidden/>
          </w:rPr>
          <w:fldChar w:fldCharType="separate"/>
        </w:r>
        <w:r>
          <w:rPr>
            <w:noProof/>
            <w:webHidden/>
          </w:rPr>
          <w:t>96</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90" w:history="1">
        <w:r w:rsidRPr="00950440">
          <w:rPr>
            <w:rStyle w:val="Hyperlink"/>
            <w:noProof/>
          </w:rPr>
          <w:t>6.2.3</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Функционални тестове</w:t>
        </w:r>
        <w:r>
          <w:rPr>
            <w:noProof/>
            <w:webHidden/>
          </w:rPr>
          <w:tab/>
        </w:r>
        <w:r>
          <w:rPr>
            <w:noProof/>
            <w:webHidden/>
          </w:rPr>
          <w:fldChar w:fldCharType="begin"/>
        </w:r>
        <w:r>
          <w:rPr>
            <w:noProof/>
            <w:webHidden/>
          </w:rPr>
          <w:instrText xml:space="preserve"> PAGEREF _Toc412756090 \h </w:instrText>
        </w:r>
        <w:r>
          <w:rPr>
            <w:noProof/>
            <w:webHidden/>
          </w:rPr>
        </w:r>
        <w:r>
          <w:rPr>
            <w:noProof/>
            <w:webHidden/>
          </w:rPr>
          <w:fldChar w:fldCharType="separate"/>
        </w:r>
        <w:r>
          <w:rPr>
            <w:noProof/>
            <w:webHidden/>
          </w:rPr>
          <w:t>96</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91" w:history="1">
        <w:r w:rsidRPr="00950440">
          <w:rPr>
            <w:rStyle w:val="Hyperlink"/>
            <w:noProof/>
          </w:rPr>
          <w:t>6.2.4</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Нефункционални тестове</w:t>
        </w:r>
        <w:r>
          <w:rPr>
            <w:noProof/>
            <w:webHidden/>
          </w:rPr>
          <w:tab/>
        </w:r>
        <w:r>
          <w:rPr>
            <w:noProof/>
            <w:webHidden/>
          </w:rPr>
          <w:fldChar w:fldCharType="begin"/>
        </w:r>
        <w:r>
          <w:rPr>
            <w:noProof/>
            <w:webHidden/>
          </w:rPr>
          <w:instrText xml:space="preserve"> PAGEREF _Toc412756091 \h </w:instrText>
        </w:r>
        <w:r>
          <w:rPr>
            <w:noProof/>
            <w:webHidden/>
          </w:rPr>
        </w:r>
        <w:r>
          <w:rPr>
            <w:noProof/>
            <w:webHidden/>
          </w:rPr>
          <w:fldChar w:fldCharType="separate"/>
        </w:r>
        <w:r>
          <w:rPr>
            <w:noProof/>
            <w:webHidden/>
          </w:rPr>
          <w:t>96</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92" w:history="1">
        <w:r w:rsidRPr="00950440">
          <w:rPr>
            <w:rStyle w:val="Hyperlink"/>
            <w:noProof/>
          </w:rPr>
          <w:t>6.3</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Модулно</w:t>
        </w:r>
        <w:r w:rsidRPr="00950440">
          <w:rPr>
            <w:rStyle w:val="Hyperlink"/>
            <w:noProof/>
            <w:lang w:val="ru-RU"/>
          </w:rPr>
          <w:t xml:space="preserve"> и системно</w:t>
        </w:r>
        <w:r w:rsidRPr="00950440">
          <w:rPr>
            <w:rStyle w:val="Hyperlink"/>
            <w:noProof/>
          </w:rPr>
          <w:t xml:space="preserve"> тестване</w:t>
        </w:r>
        <w:r>
          <w:rPr>
            <w:noProof/>
            <w:webHidden/>
          </w:rPr>
          <w:tab/>
        </w:r>
        <w:r>
          <w:rPr>
            <w:noProof/>
            <w:webHidden/>
          </w:rPr>
          <w:fldChar w:fldCharType="begin"/>
        </w:r>
        <w:r>
          <w:rPr>
            <w:noProof/>
            <w:webHidden/>
          </w:rPr>
          <w:instrText xml:space="preserve"> PAGEREF _Toc412756092 \h </w:instrText>
        </w:r>
        <w:r>
          <w:rPr>
            <w:noProof/>
            <w:webHidden/>
          </w:rPr>
        </w:r>
        <w:r>
          <w:rPr>
            <w:noProof/>
            <w:webHidden/>
          </w:rPr>
          <w:fldChar w:fldCharType="separate"/>
        </w:r>
        <w:r>
          <w:rPr>
            <w:noProof/>
            <w:webHidden/>
          </w:rPr>
          <w:t>96</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093" w:history="1">
        <w:r w:rsidRPr="00950440">
          <w:rPr>
            <w:rStyle w:val="Hyperlink"/>
            <w:noProof/>
          </w:rPr>
          <w:t>6.4</w:t>
        </w:r>
        <w:r>
          <w:rPr>
            <w:rFonts w:asciiTheme="minorHAnsi" w:eastAsiaTheme="minorEastAsia" w:hAnsiTheme="minorHAnsi" w:cstheme="minorBidi"/>
            <w:smallCaps w:val="0"/>
            <w:noProof/>
            <w:color w:val="auto"/>
            <w:sz w:val="22"/>
            <w:szCs w:val="22"/>
            <w:lang w:val="en-US" w:eastAsia="en-US"/>
          </w:rPr>
          <w:tab/>
        </w:r>
        <w:r w:rsidRPr="00950440">
          <w:rPr>
            <w:rStyle w:val="Hyperlink"/>
            <w:noProof/>
            <w:lang w:val="ru-RU"/>
          </w:rPr>
          <w:t>Анализ на</w:t>
        </w:r>
        <w:r w:rsidRPr="00950440">
          <w:rPr>
            <w:rStyle w:val="Hyperlink"/>
            <w:noProof/>
          </w:rPr>
          <w:t xml:space="preserve"> резултатите</w:t>
        </w:r>
        <w:r w:rsidRPr="00950440">
          <w:rPr>
            <w:rStyle w:val="Hyperlink"/>
            <w:noProof/>
            <w:lang w:val="ru-RU"/>
          </w:rPr>
          <w:t xml:space="preserve"> от</w:t>
        </w:r>
        <w:r w:rsidRPr="00950440">
          <w:rPr>
            <w:rStyle w:val="Hyperlink"/>
            <w:noProof/>
          </w:rPr>
          <w:t xml:space="preserve"> тестването</w:t>
        </w:r>
        <w:r>
          <w:rPr>
            <w:noProof/>
            <w:webHidden/>
          </w:rPr>
          <w:tab/>
        </w:r>
        <w:r>
          <w:rPr>
            <w:noProof/>
            <w:webHidden/>
          </w:rPr>
          <w:fldChar w:fldCharType="begin"/>
        </w:r>
        <w:r>
          <w:rPr>
            <w:noProof/>
            <w:webHidden/>
          </w:rPr>
          <w:instrText xml:space="preserve"> PAGEREF _Toc412756093 \h </w:instrText>
        </w:r>
        <w:r>
          <w:rPr>
            <w:noProof/>
            <w:webHidden/>
          </w:rPr>
        </w:r>
        <w:r>
          <w:rPr>
            <w:noProof/>
            <w:webHidden/>
          </w:rPr>
          <w:fldChar w:fldCharType="separate"/>
        </w:r>
        <w:r>
          <w:rPr>
            <w:noProof/>
            <w:webHidden/>
          </w:rPr>
          <w:t>97</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94" w:history="1">
        <w:r w:rsidRPr="00950440">
          <w:rPr>
            <w:rStyle w:val="Hyperlink"/>
            <w:noProof/>
          </w:rPr>
          <w:t>6.4.1</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Резултати от модулно тестване</w:t>
        </w:r>
        <w:r>
          <w:rPr>
            <w:noProof/>
            <w:webHidden/>
          </w:rPr>
          <w:tab/>
        </w:r>
        <w:r>
          <w:rPr>
            <w:noProof/>
            <w:webHidden/>
          </w:rPr>
          <w:fldChar w:fldCharType="begin"/>
        </w:r>
        <w:r>
          <w:rPr>
            <w:noProof/>
            <w:webHidden/>
          </w:rPr>
          <w:instrText xml:space="preserve"> PAGEREF _Toc412756094 \h </w:instrText>
        </w:r>
        <w:r>
          <w:rPr>
            <w:noProof/>
            <w:webHidden/>
          </w:rPr>
        </w:r>
        <w:r>
          <w:rPr>
            <w:noProof/>
            <w:webHidden/>
          </w:rPr>
          <w:fldChar w:fldCharType="separate"/>
        </w:r>
        <w:r>
          <w:rPr>
            <w:noProof/>
            <w:webHidden/>
          </w:rPr>
          <w:t>97</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95" w:history="1">
        <w:r w:rsidRPr="00950440">
          <w:rPr>
            <w:rStyle w:val="Hyperlink"/>
            <w:noProof/>
          </w:rPr>
          <w:t>6.4.2</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Резултати от функционално тестване</w:t>
        </w:r>
        <w:r>
          <w:rPr>
            <w:noProof/>
            <w:webHidden/>
          </w:rPr>
          <w:tab/>
        </w:r>
        <w:r>
          <w:rPr>
            <w:noProof/>
            <w:webHidden/>
          </w:rPr>
          <w:fldChar w:fldCharType="begin"/>
        </w:r>
        <w:r>
          <w:rPr>
            <w:noProof/>
            <w:webHidden/>
          </w:rPr>
          <w:instrText xml:space="preserve"> PAGEREF _Toc412756095 \h </w:instrText>
        </w:r>
        <w:r>
          <w:rPr>
            <w:noProof/>
            <w:webHidden/>
          </w:rPr>
        </w:r>
        <w:r>
          <w:rPr>
            <w:noProof/>
            <w:webHidden/>
          </w:rPr>
          <w:fldChar w:fldCharType="separate"/>
        </w:r>
        <w:r>
          <w:rPr>
            <w:noProof/>
            <w:webHidden/>
          </w:rPr>
          <w:t>99</w:t>
        </w:r>
        <w:r>
          <w:rPr>
            <w:noProof/>
            <w:webHidden/>
          </w:rPr>
          <w:fldChar w:fldCharType="end"/>
        </w:r>
      </w:hyperlink>
    </w:p>
    <w:p w:rsidR="000E6575" w:rsidRDefault="000E6575">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096" w:history="1">
        <w:r w:rsidRPr="00950440">
          <w:rPr>
            <w:rStyle w:val="Hyperlink"/>
            <w:noProof/>
          </w:rPr>
          <w:t>6.4.3</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Спазване на нефункционалните изисквания</w:t>
        </w:r>
        <w:r>
          <w:rPr>
            <w:noProof/>
            <w:webHidden/>
          </w:rPr>
          <w:tab/>
        </w:r>
        <w:r>
          <w:rPr>
            <w:noProof/>
            <w:webHidden/>
          </w:rPr>
          <w:fldChar w:fldCharType="begin"/>
        </w:r>
        <w:r>
          <w:rPr>
            <w:noProof/>
            <w:webHidden/>
          </w:rPr>
          <w:instrText xml:space="preserve"> PAGEREF _Toc412756096 \h </w:instrText>
        </w:r>
        <w:r>
          <w:rPr>
            <w:noProof/>
            <w:webHidden/>
          </w:rPr>
        </w:r>
        <w:r>
          <w:rPr>
            <w:noProof/>
            <w:webHidden/>
          </w:rPr>
          <w:fldChar w:fldCharType="separate"/>
        </w:r>
        <w:r>
          <w:rPr>
            <w:noProof/>
            <w:webHidden/>
          </w:rPr>
          <w:t>104</w:t>
        </w:r>
        <w:r>
          <w:rPr>
            <w:noProof/>
            <w:webHidden/>
          </w:rPr>
          <w:fldChar w:fldCharType="end"/>
        </w:r>
      </w:hyperlink>
    </w:p>
    <w:p w:rsidR="000E6575" w:rsidRDefault="000E6575">
      <w:pPr>
        <w:pStyle w:val="TOC1"/>
        <w:rPr>
          <w:rFonts w:asciiTheme="minorHAnsi" w:eastAsiaTheme="minorEastAsia" w:hAnsiTheme="minorHAnsi" w:cstheme="minorBidi"/>
          <w:b w:val="0"/>
          <w:bCs w:val="0"/>
          <w:caps w:val="0"/>
          <w:color w:val="auto"/>
          <w:sz w:val="22"/>
          <w:szCs w:val="22"/>
          <w:lang w:val="en-US" w:eastAsia="en-US"/>
        </w:rPr>
      </w:pPr>
      <w:hyperlink w:anchor="_Toc412756097" w:history="1">
        <w:r w:rsidRPr="00950440">
          <w:rPr>
            <w:rStyle w:val="Hyperlink"/>
          </w:rPr>
          <w:t>7.</w:t>
        </w:r>
        <w:r>
          <w:rPr>
            <w:rFonts w:asciiTheme="minorHAnsi" w:eastAsiaTheme="minorEastAsia" w:hAnsiTheme="minorHAnsi" w:cstheme="minorBidi"/>
            <w:b w:val="0"/>
            <w:bCs w:val="0"/>
            <w:caps w:val="0"/>
            <w:color w:val="auto"/>
            <w:sz w:val="22"/>
            <w:szCs w:val="22"/>
            <w:lang w:val="en-US" w:eastAsia="en-US"/>
          </w:rPr>
          <w:tab/>
        </w:r>
        <w:r w:rsidRPr="00950440">
          <w:rPr>
            <w:rStyle w:val="Hyperlink"/>
          </w:rPr>
          <w:t>Заключение</w:t>
        </w:r>
        <w:r>
          <w:rPr>
            <w:webHidden/>
          </w:rPr>
          <w:tab/>
        </w:r>
        <w:r>
          <w:rPr>
            <w:webHidden/>
          </w:rPr>
          <w:fldChar w:fldCharType="begin"/>
        </w:r>
        <w:r>
          <w:rPr>
            <w:webHidden/>
          </w:rPr>
          <w:instrText xml:space="preserve"> PAGEREF _Toc412756097 \h </w:instrText>
        </w:r>
        <w:r>
          <w:rPr>
            <w:webHidden/>
          </w:rPr>
        </w:r>
        <w:r>
          <w:rPr>
            <w:webHidden/>
          </w:rPr>
          <w:fldChar w:fldCharType="separate"/>
        </w:r>
        <w:r>
          <w:rPr>
            <w:webHidden/>
          </w:rPr>
          <w:t>106</w:t>
        </w:r>
        <w:r>
          <w:rPr>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100" w:history="1">
        <w:r w:rsidRPr="00950440">
          <w:rPr>
            <w:rStyle w:val="Hyperlink"/>
            <w:noProof/>
          </w:rPr>
          <w:t>7.1</w:t>
        </w:r>
        <w:r>
          <w:rPr>
            <w:rFonts w:asciiTheme="minorHAnsi" w:eastAsiaTheme="minorEastAsia" w:hAnsiTheme="minorHAnsi" w:cstheme="minorBidi"/>
            <w:smallCaps w:val="0"/>
            <w:noProof/>
            <w:color w:val="auto"/>
            <w:sz w:val="22"/>
            <w:szCs w:val="22"/>
            <w:lang w:val="en-US" w:eastAsia="en-US"/>
          </w:rPr>
          <w:tab/>
        </w:r>
        <w:r w:rsidRPr="00950440">
          <w:rPr>
            <w:rStyle w:val="Hyperlink"/>
            <w:noProof/>
            <w:lang w:val="ru-RU"/>
          </w:rPr>
          <w:t>Обобщение на</w:t>
        </w:r>
        <w:r w:rsidRPr="00950440">
          <w:rPr>
            <w:rStyle w:val="Hyperlink"/>
            <w:noProof/>
          </w:rPr>
          <w:t xml:space="preserve"> изпълнението</w:t>
        </w:r>
        <w:r w:rsidRPr="00950440">
          <w:rPr>
            <w:rStyle w:val="Hyperlink"/>
            <w:noProof/>
            <w:lang w:val="ru-RU"/>
          </w:rPr>
          <w:t xml:space="preserve"> на</w:t>
        </w:r>
        <w:r w:rsidRPr="00950440">
          <w:rPr>
            <w:rStyle w:val="Hyperlink"/>
            <w:noProof/>
          </w:rPr>
          <w:t xml:space="preserve"> началните</w:t>
        </w:r>
        <w:r w:rsidRPr="00950440">
          <w:rPr>
            <w:rStyle w:val="Hyperlink"/>
            <w:noProof/>
            <w:lang w:val="ru-RU"/>
          </w:rPr>
          <w:t xml:space="preserve"> цели</w:t>
        </w:r>
        <w:r>
          <w:rPr>
            <w:noProof/>
            <w:webHidden/>
          </w:rPr>
          <w:tab/>
        </w:r>
        <w:r>
          <w:rPr>
            <w:noProof/>
            <w:webHidden/>
          </w:rPr>
          <w:fldChar w:fldCharType="begin"/>
        </w:r>
        <w:r>
          <w:rPr>
            <w:noProof/>
            <w:webHidden/>
          </w:rPr>
          <w:instrText xml:space="preserve"> PAGEREF _Toc412756100 \h </w:instrText>
        </w:r>
        <w:r>
          <w:rPr>
            <w:noProof/>
            <w:webHidden/>
          </w:rPr>
        </w:r>
        <w:r>
          <w:rPr>
            <w:noProof/>
            <w:webHidden/>
          </w:rPr>
          <w:fldChar w:fldCharType="separate"/>
        </w:r>
        <w:r>
          <w:rPr>
            <w:noProof/>
            <w:webHidden/>
          </w:rPr>
          <w:t>106</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101" w:history="1">
        <w:r w:rsidRPr="00950440">
          <w:rPr>
            <w:rStyle w:val="Hyperlink"/>
            <w:noProof/>
          </w:rPr>
          <w:t>7.2</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Насоки</w:t>
        </w:r>
        <w:r w:rsidRPr="00950440">
          <w:rPr>
            <w:rStyle w:val="Hyperlink"/>
            <w:noProof/>
            <w:lang w:val="ru-RU"/>
          </w:rPr>
          <w:t xml:space="preserve"> за</w:t>
        </w:r>
        <w:r w:rsidRPr="00950440">
          <w:rPr>
            <w:rStyle w:val="Hyperlink"/>
            <w:noProof/>
          </w:rPr>
          <w:t xml:space="preserve"> бъдещо</w:t>
        </w:r>
        <w:r w:rsidRPr="00950440">
          <w:rPr>
            <w:rStyle w:val="Hyperlink"/>
            <w:noProof/>
            <w:lang w:val="ru-RU"/>
          </w:rPr>
          <w:t xml:space="preserve"> развитие и</w:t>
        </w:r>
        <w:r w:rsidRPr="00950440">
          <w:rPr>
            <w:rStyle w:val="Hyperlink"/>
            <w:noProof/>
          </w:rPr>
          <w:t xml:space="preserve"> усъвършенстване</w:t>
        </w:r>
        <w:r>
          <w:rPr>
            <w:noProof/>
            <w:webHidden/>
          </w:rPr>
          <w:tab/>
        </w:r>
        <w:r>
          <w:rPr>
            <w:noProof/>
            <w:webHidden/>
          </w:rPr>
          <w:fldChar w:fldCharType="begin"/>
        </w:r>
        <w:r>
          <w:rPr>
            <w:noProof/>
            <w:webHidden/>
          </w:rPr>
          <w:instrText xml:space="preserve"> PAGEREF _Toc412756101 \h </w:instrText>
        </w:r>
        <w:r>
          <w:rPr>
            <w:noProof/>
            <w:webHidden/>
          </w:rPr>
        </w:r>
        <w:r>
          <w:rPr>
            <w:noProof/>
            <w:webHidden/>
          </w:rPr>
          <w:fldChar w:fldCharType="separate"/>
        </w:r>
        <w:r>
          <w:rPr>
            <w:noProof/>
            <w:webHidden/>
          </w:rPr>
          <w:t>106</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102" w:history="1">
        <w:r w:rsidRPr="00950440">
          <w:rPr>
            <w:rStyle w:val="Hyperlink"/>
            <w:noProof/>
            <w:lang w:val="ru-RU"/>
          </w:rPr>
          <w:t>7.3</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Отвъд вградения софтуер и езика “C”</w:t>
        </w:r>
        <w:r>
          <w:rPr>
            <w:noProof/>
            <w:webHidden/>
          </w:rPr>
          <w:tab/>
        </w:r>
        <w:r>
          <w:rPr>
            <w:noProof/>
            <w:webHidden/>
          </w:rPr>
          <w:fldChar w:fldCharType="begin"/>
        </w:r>
        <w:r>
          <w:rPr>
            <w:noProof/>
            <w:webHidden/>
          </w:rPr>
          <w:instrText xml:space="preserve"> PAGEREF _Toc412756102 \h </w:instrText>
        </w:r>
        <w:r>
          <w:rPr>
            <w:noProof/>
            <w:webHidden/>
          </w:rPr>
        </w:r>
        <w:r>
          <w:rPr>
            <w:noProof/>
            <w:webHidden/>
          </w:rPr>
          <w:fldChar w:fldCharType="separate"/>
        </w:r>
        <w:r>
          <w:rPr>
            <w:noProof/>
            <w:webHidden/>
          </w:rPr>
          <w:t>106</w:t>
        </w:r>
        <w:r>
          <w:rPr>
            <w:noProof/>
            <w:webHidden/>
          </w:rPr>
          <w:fldChar w:fldCharType="end"/>
        </w:r>
      </w:hyperlink>
    </w:p>
    <w:p w:rsidR="000E6575" w:rsidRDefault="000E6575">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756103" w:history="1">
        <w:r w:rsidRPr="00950440">
          <w:rPr>
            <w:rStyle w:val="Hyperlink"/>
            <w:noProof/>
          </w:rPr>
          <w:t>7.4</w:t>
        </w:r>
        <w:r>
          <w:rPr>
            <w:rFonts w:asciiTheme="minorHAnsi" w:eastAsiaTheme="minorEastAsia" w:hAnsiTheme="minorHAnsi" w:cstheme="minorBidi"/>
            <w:smallCaps w:val="0"/>
            <w:noProof/>
            <w:color w:val="auto"/>
            <w:sz w:val="22"/>
            <w:szCs w:val="22"/>
            <w:lang w:val="en-US" w:eastAsia="en-US"/>
          </w:rPr>
          <w:tab/>
        </w:r>
        <w:r w:rsidRPr="00950440">
          <w:rPr>
            <w:rStyle w:val="Hyperlink"/>
            <w:noProof/>
          </w:rPr>
          <w:t>Използвана</w:t>
        </w:r>
        <w:r w:rsidRPr="00950440">
          <w:rPr>
            <w:rStyle w:val="Hyperlink"/>
            <w:noProof/>
            <w:lang w:val="ru-RU"/>
          </w:rPr>
          <w:t xml:space="preserve"> литература</w:t>
        </w:r>
        <w:r>
          <w:rPr>
            <w:noProof/>
            <w:webHidden/>
          </w:rPr>
          <w:tab/>
        </w:r>
        <w:r>
          <w:rPr>
            <w:noProof/>
            <w:webHidden/>
          </w:rPr>
          <w:fldChar w:fldCharType="begin"/>
        </w:r>
        <w:r>
          <w:rPr>
            <w:noProof/>
            <w:webHidden/>
          </w:rPr>
          <w:instrText xml:space="preserve"> PAGEREF _Toc412756103 \h </w:instrText>
        </w:r>
        <w:r>
          <w:rPr>
            <w:noProof/>
            <w:webHidden/>
          </w:rPr>
        </w:r>
        <w:r>
          <w:rPr>
            <w:noProof/>
            <w:webHidden/>
          </w:rPr>
          <w:fldChar w:fldCharType="separate"/>
        </w:r>
        <w:r>
          <w:rPr>
            <w:noProof/>
            <w:webHidden/>
          </w:rPr>
          <w:t>107</w:t>
        </w:r>
        <w:r>
          <w:rPr>
            <w:noProof/>
            <w:webHidden/>
          </w:rPr>
          <w:fldChar w:fldCharType="end"/>
        </w:r>
      </w:hyperlink>
    </w:p>
    <w:p w:rsidR="000E6575" w:rsidRDefault="000E6575">
      <w:pPr>
        <w:pStyle w:val="TOC1"/>
        <w:rPr>
          <w:rFonts w:asciiTheme="minorHAnsi" w:eastAsiaTheme="minorEastAsia" w:hAnsiTheme="minorHAnsi" w:cstheme="minorBidi"/>
          <w:b w:val="0"/>
          <w:bCs w:val="0"/>
          <w:caps w:val="0"/>
          <w:color w:val="auto"/>
          <w:sz w:val="22"/>
          <w:szCs w:val="22"/>
          <w:lang w:val="en-US" w:eastAsia="en-US"/>
        </w:rPr>
      </w:pPr>
      <w:hyperlink w:anchor="_Toc412756104" w:history="1">
        <w:r w:rsidRPr="00950440">
          <w:rPr>
            <w:rStyle w:val="Hyperlink"/>
          </w:rPr>
          <w:t>8.</w:t>
        </w:r>
        <w:r>
          <w:rPr>
            <w:rFonts w:asciiTheme="minorHAnsi" w:eastAsiaTheme="minorEastAsia" w:hAnsiTheme="minorHAnsi" w:cstheme="minorBidi"/>
            <w:b w:val="0"/>
            <w:bCs w:val="0"/>
            <w:caps w:val="0"/>
            <w:color w:val="auto"/>
            <w:sz w:val="22"/>
            <w:szCs w:val="22"/>
            <w:lang w:val="en-US" w:eastAsia="en-US"/>
          </w:rPr>
          <w:tab/>
        </w:r>
        <w:r w:rsidRPr="00950440">
          <w:rPr>
            <w:rStyle w:val="Hyperlink"/>
            <w:lang w:val="ru-RU"/>
          </w:rPr>
          <w:t>Приложения</w:t>
        </w:r>
        <w:r>
          <w:rPr>
            <w:webHidden/>
          </w:rPr>
          <w:tab/>
        </w:r>
        <w:r>
          <w:rPr>
            <w:webHidden/>
          </w:rPr>
          <w:fldChar w:fldCharType="begin"/>
        </w:r>
        <w:r>
          <w:rPr>
            <w:webHidden/>
          </w:rPr>
          <w:instrText xml:space="preserve"> PAGEREF _Toc412756104 \h </w:instrText>
        </w:r>
        <w:r>
          <w:rPr>
            <w:webHidden/>
          </w:rPr>
        </w:r>
        <w:r>
          <w:rPr>
            <w:webHidden/>
          </w:rPr>
          <w:fldChar w:fldCharType="separate"/>
        </w:r>
        <w:r>
          <w:rPr>
            <w:webHidden/>
          </w:rPr>
          <w:t>110</w:t>
        </w:r>
        <w:r>
          <w:rPr>
            <w:webHidden/>
          </w:rPr>
          <w:fldChar w:fldCharType="end"/>
        </w:r>
      </w:hyperlink>
    </w:p>
    <w:p w:rsidR="000E6575" w:rsidRDefault="000E6575">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105" w:history="1">
        <w:r w:rsidRPr="00950440">
          <w:rPr>
            <w:rStyle w:val="Hyperlink"/>
            <w:noProof/>
          </w:rPr>
          <w:t>Приложение 1</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Терминологичен речник</w:t>
        </w:r>
        <w:r>
          <w:rPr>
            <w:noProof/>
            <w:webHidden/>
          </w:rPr>
          <w:tab/>
        </w:r>
        <w:r>
          <w:rPr>
            <w:noProof/>
            <w:webHidden/>
          </w:rPr>
          <w:fldChar w:fldCharType="begin"/>
        </w:r>
        <w:r>
          <w:rPr>
            <w:noProof/>
            <w:webHidden/>
          </w:rPr>
          <w:instrText xml:space="preserve"> PAGEREF _Toc412756105 \h </w:instrText>
        </w:r>
        <w:r>
          <w:rPr>
            <w:noProof/>
            <w:webHidden/>
          </w:rPr>
        </w:r>
        <w:r>
          <w:rPr>
            <w:noProof/>
            <w:webHidden/>
          </w:rPr>
          <w:fldChar w:fldCharType="separate"/>
        </w:r>
        <w:r>
          <w:rPr>
            <w:noProof/>
            <w:webHidden/>
          </w:rPr>
          <w:t>110</w:t>
        </w:r>
        <w:r>
          <w:rPr>
            <w:noProof/>
            <w:webHidden/>
          </w:rPr>
          <w:fldChar w:fldCharType="end"/>
        </w:r>
      </w:hyperlink>
    </w:p>
    <w:p w:rsidR="000E6575" w:rsidRDefault="000E6575">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106" w:history="1">
        <w:r w:rsidRPr="00950440">
          <w:rPr>
            <w:rStyle w:val="Hyperlink"/>
            <w:noProof/>
          </w:rPr>
          <w:t>Приложение 2</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Реализирани документи</w:t>
        </w:r>
        <w:r>
          <w:rPr>
            <w:noProof/>
            <w:webHidden/>
          </w:rPr>
          <w:tab/>
        </w:r>
        <w:r>
          <w:rPr>
            <w:noProof/>
            <w:webHidden/>
          </w:rPr>
          <w:fldChar w:fldCharType="begin"/>
        </w:r>
        <w:r>
          <w:rPr>
            <w:noProof/>
            <w:webHidden/>
          </w:rPr>
          <w:instrText xml:space="preserve"> PAGEREF _Toc412756106 \h </w:instrText>
        </w:r>
        <w:r>
          <w:rPr>
            <w:noProof/>
            <w:webHidden/>
          </w:rPr>
        </w:r>
        <w:r>
          <w:rPr>
            <w:noProof/>
            <w:webHidden/>
          </w:rPr>
          <w:fldChar w:fldCharType="separate"/>
        </w:r>
        <w:r>
          <w:rPr>
            <w:noProof/>
            <w:webHidden/>
          </w:rPr>
          <w:t>111</w:t>
        </w:r>
        <w:r>
          <w:rPr>
            <w:noProof/>
            <w:webHidden/>
          </w:rPr>
          <w:fldChar w:fldCharType="end"/>
        </w:r>
      </w:hyperlink>
    </w:p>
    <w:p w:rsidR="000E6575" w:rsidRDefault="000E6575">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107" w:history="1">
        <w:r w:rsidRPr="00950440">
          <w:rPr>
            <w:rStyle w:val="Hyperlink"/>
            <w:noProof/>
          </w:rPr>
          <w:t>Приложение 3</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Степен на изразителност на езиците за програмиране</w:t>
        </w:r>
        <w:r>
          <w:rPr>
            <w:noProof/>
            <w:webHidden/>
          </w:rPr>
          <w:tab/>
        </w:r>
        <w:r>
          <w:rPr>
            <w:noProof/>
            <w:webHidden/>
          </w:rPr>
          <w:fldChar w:fldCharType="begin"/>
        </w:r>
        <w:r>
          <w:rPr>
            <w:noProof/>
            <w:webHidden/>
          </w:rPr>
          <w:instrText xml:space="preserve"> PAGEREF _Toc412756107 \h </w:instrText>
        </w:r>
        <w:r>
          <w:rPr>
            <w:noProof/>
            <w:webHidden/>
          </w:rPr>
        </w:r>
        <w:r>
          <w:rPr>
            <w:noProof/>
            <w:webHidden/>
          </w:rPr>
          <w:fldChar w:fldCharType="separate"/>
        </w:r>
        <w:r>
          <w:rPr>
            <w:noProof/>
            <w:webHidden/>
          </w:rPr>
          <w:t>112</w:t>
        </w:r>
        <w:r>
          <w:rPr>
            <w:noProof/>
            <w:webHidden/>
          </w:rPr>
          <w:fldChar w:fldCharType="end"/>
        </w:r>
      </w:hyperlink>
    </w:p>
    <w:p w:rsidR="000E6575" w:rsidRDefault="000E6575">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108" w:history="1">
        <w:r w:rsidRPr="00950440">
          <w:rPr>
            <w:rStyle w:val="Hyperlink"/>
            <w:noProof/>
          </w:rPr>
          <w:t>Приложение 4</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Шаблони за генериране на базов код</w:t>
        </w:r>
        <w:r>
          <w:rPr>
            <w:noProof/>
            <w:webHidden/>
          </w:rPr>
          <w:tab/>
        </w:r>
        <w:r>
          <w:rPr>
            <w:noProof/>
            <w:webHidden/>
          </w:rPr>
          <w:fldChar w:fldCharType="begin"/>
        </w:r>
        <w:r>
          <w:rPr>
            <w:noProof/>
            <w:webHidden/>
          </w:rPr>
          <w:instrText xml:space="preserve"> PAGEREF _Toc412756108 \h </w:instrText>
        </w:r>
        <w:r>
          <w:rPr>
            <w:noProof/>
            <w:webHidden/>
          </w:rPr>
        </w:r>
        <w:r>
          <w:rPr>
            <w:noProof/>
            <w:webHidden/>
          </w:rPr>
          <w:fldChar w:fldCharType="separate"/>
        </w:r>
        <w:r>
          <w:rPr>
            <w:noProof/>
            <w:webHidden/>
          </w:rPr>
          <w:t>112</w:t>
        </w:r>
        <w:r>
          <w:rPr>
            <w:noProof/>
            <w:webHidden/>
          </w:rPr>
          <w:fldChar w:fldCharType="end"/>
        </w:r>
      </w:hyperlink>
    </w:p>
    <w:p w:rsidR="000E6575" w:rsidRDefault="000E6575">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109" w:history="1">
        <w:r w:rsidRPr="00950440">
          <w:rPr>
            <w:rStyle w:val="Hyperlink"/>
            <w:noProof/>
          </w:rPr>
          <w:t>Приложение 5</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Легенда на диаграмите за работни процеси</w:t>
        </w:r>
        <w:r>
          <w:rPr>
            <w:noProof/>
            <w:webHidden/>
          </w:rPr>
          <w:tab/>
        </w:r>
        <w:r>
          <w:rPr>
            <w:noProof/>
            <w:webHidden/>
          </w:rPr>
          <w:fldChar w:fldCharType="begin"/>
        </w:r>
        <w:r>
          <w:rPr>
            <w:noProof/>
            <w:webHidden/>
          </w:rPr>
          <w:instrText xml:space="preserve"> PAGEREF _Toc412756109 \h </w:instrText>
        </w:r>
        <w:r>
          <w:rPr>
            <w:noProof/>
            <w:webHidden/>
          </w:rPr>
        </w:r>
        <w:r>
          <w:rPr>
            <w:noProof/>
            <w:webHidden/>
          </w:rPr>
          <w:fldChar w:fldCharType="separate"/>
        </w:r>
        <w:r>
          <w:rPr>
            <w:noProof/>
            <w:webHidden/>
          </w:rPr>
          <w:t>116</w:t>
        </w:r>
        <w:r>
          <w:rPr>
            <w:noProof/>
            <w:webHidden/>
          </w:rPr>
          <w:fldChar w:fldCharType="end"/>
        </w:r>
      </w:hyperlink>
    </w:p>
    <w:p w:rsidR="000E6575" w:rsidRDefault="000E6575">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110" w:history="1">
        <w:r w:rsidRPr="00950440">
          <w:rPr>
            <w:rStyle w:val="Hyperlink"/>
            <w:noProof/>
          </w:rPr>
          <w:t>Приложение 6</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Карта на работните процеси</w:t>
        </w:r>
        <w:r>
          <w:rPr>
            <w:noProof/>
            <w:webHidden/>
          </w:rPr>
          <w:tab/>
        </w:r>
        <w:r>
          <w:rPr>
            <w:noProof/>
            <w:webHidden/>
          </w:rPr>
          <w:fldChar w:fldCharType="begin"/>
        </w:r>
        <w:r>
          <w:rPr>
            <w:noProof/>
            <w:webHidden/>
          </w:rPr>
          <w:instrText xml:space="preserve"> PAGEREF _Toc412756110 \h </w:instrText>
        </w:r>
        <w:r>
          <w:rPr>
            <w:noProof/>
            <w:webHidden/>
          </w:rPr>
        </w:r>
        <w:r>
          <w:rPr>
            <w:noProof/>
            <w:webHidden/>
          </w:rPr>
          <w:fldChar w:fldCharType="separate"/>
        </w:r>
        <w:r>
          <w:rPr>
            <w:noProof/>
            <w:webHidden/>
          </w:rPr>
          <w:t>117</w:t>
        </w:r>
        <w:r>
          <w:rPr>
            <w:noProof/>
            <w:webHidden/>
          </w:rPr>
          <w:fldChar w:fldCharType="end"/>
        </w:r>
      </w:hyperlink>
    </w:p>
    <w:p w:rsidR="000E6575" w:rsidRDefault="000E6575">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756111" w:history="1">
        <w:r w:rsidRPr="00950440">
          <w:rPr>
            <w:rStyle w:val="Hyperlink"/>
            <w:noProof/>
          </w:rPr>
          <w:t>Приложение 7</w:t>
        </w:r>
        <w:r>
          <w:rPr>
            <w:rFonts w:asciiTheme="minorHAnsi" w:eastAsiaTheme="minorEastAsia" w:hAnsiTheme="minorHAnsi" w:cstheme="minorBidi"/>
            <w:i w:val="0"/>
            <w:iCs w:val="0"/>
            <w:noProof/>
            <w:color w:val="auto"/>
            <w:sz w:val="22"/>
            <w:szCs w:val="22"/>
            <w:lang w:val="en-US" w:eastAsia="en-US"/>
          </w:rPr>
          <w:tab/>
        </w:r>
        <w:r w:rsidRPr="00950440">
          <w:rPr>
            <w:rStyle w:val="Hyperlink"/>
            <w:noProof/>
          </w:rPr>
          <w:t>Резултати от изпълнението на модулните тестове</w:t>
        </w:r>
        <w:r>
          <w:rPr>
            <w:noProof/>
            <w:webHidden/>
          </w:rPr>
          <w:tab/>
        </w:r>
        <w:r>
          <w:rPr>
            <w:noProof/>
            <w:webHidden/>
          </w:rPr>
          <w:fldChar w:fldCharType="begin"/>
        </w:r>
        <w:r>
          <w:rPr>
            <w:noProof/>
            <w:webHidden/>
          </w:rPr>
          <w:instrText xml:space="preserve"> PAGEREF _Toc412756111 \h </w:instrText>
        </w:r>
        <w:r>
          <w:rPr>
            <w:noProof/>
            <w:webHidden/>
          </w:rPr>
        </w:r>
        <w:r>
          <w:rPr>
            <w:noProof/>
            <w:webHidden/>
          </w:rPr>
          <w:fldChar w:fldCharType="separate"/>
        </w:r>
        <w:r>
          <w:rPr>
            <w:noProof/>
            <w:webHidden/>
          </w:rPr>
          <w:t>118</w:t>
        </w:r>
        <w:r>
          <w:rPr>
            <w:noProof/>
            <w:webHidden/>
          </w:rPr>
          <w:fldChar w:fldCharType="end"/>
        </w:r>
      </w:hyperlink>
    </w:p>
    <w:p w:rsidR="00726BC6" w:rsidRDefault="00C1729F" w:rsidP="00726BC6">
      <w:pPr>
        <w:pStyle w:val="Heading1"/>
        <w:rPr>
          <w:color w:val="auto"/>
          <w:lang w:val="en-US"/>
        </w:rPr>
      </w:pPr>
      <w:r w:rsidRPr="00726BC6">
        <w:rPr>
          <w:szCs w:val="40"/>
        </w:rPr>
        <w:lastRenderedPageBreak/>
        <w:fldChar w:fldCharType="end"/>
      </w:r>
      <w:bookmarkStart w:id="3" w:name="_Toc397092983"/>
      <w:bookmarkStart w:id="4" w:name="_Toc412756006"/>
      <w:r w:rsidR="00B65B9D" w:rsidRPr="00726BC6">
        <w:rPr>
          <w:color w:val="auto"/>
        </w:rPr>
        <w:t>Увод</w:t>
      </w:r>
      <w:bookmarkStart w:id="5" w:name="_Toc397092984"/>
      <w:bookmarkEnd w:id="3"/>
      <w:bookmarkEnd w:id="4"/>
    </w:p>
    <w:p w:rsidR="00405D1F" w:rsidRPr="00405D1F" w:rsidRDefault="00405D1F" w:rsidP="00405D1F">
      <w:pPr>
        <w:rPr>
          <w:lang w:val="en-US"/>
        </w:rPr>
      </w:pPr>
    </w:p>
    <w:p w:rsidR="001A2210" w:rsidRPr="002D3879" w:rsidRDefault="001A2210" w:rsidP="001A2210">
      <w:pPr>
        <w:pStyle w:val="ListParagraph"/>
        <w:ind w:left="2340"/>
        <w:jc w:val="left"/>
        <w:rPr>
          <w:sz w:val="20"/>
        </w:rPr>
      </w:pPr>
      <w:r w:rsidRPr="002D3879">
        <w:rPr>
          <w:b/>
          <w:sz w:val="20"/>
        </w:rPr>
        <w:t>“(1) Закон за непрекъснатост на промяната:</w:t>
      </w:r>
      <w:r w:rsidRPr="002D3879">
        <w:rPr>
          <w:sz w:val="20"/>
        </w:rPr>
        <w:t xml:space="preserve"> Програма, която се използва в естествена среда задължително трябва да се променя или прогресивно ще става все повече и повече неизползваема.</w:t>
      </w:r>
    </w:p>
    <w:p w:rsidR="001A2210" w:rsidRPr="002D3879" w:rsidRDefault="001A2210" w:rsidP="001A2210">
      <w:pPr>
        <w:pStyle w:val="ListParagraph"/>
        <w:ind w:left="2340"/>
        <w:jc w:val="left"/>
        <w:rPr>
          <w:sz w:val="20"/>
        </w:rPr>
      </w:pPr>
      <w:r w:rsidRPr="002D3879">
        <w:rPr>
          <w:b/>
          <w:sz w:val="20"/>
        </w:rPr>
        <w:t>(2) Закон за нарастващата сложност:</w:t>
      </w:r>
      <w:r w:rsidRPr="002D3879">
        <w:rPr>
          <w:sz w:val="20"/>
        </w:rPr>
        <w:t xml:space="preserve"> С развитието на една програма нейната структура става все по-сложна. Все повече ресурси са необходими за да се спазва и опростява нейната структура.”</w:t>
      </w:r>
    </w:p>
    <w:p w:rsidR="001A2210" w:rsidRDefault="00C420F1" w:rsidP="001A2210">
      <w:pPr>
        <w:pStyle w:val="ListParagraph"/>
        <w:jc w:val="right"/>
        <w:rPr>
          <w:sz w:val="20"/>
        </w:rPr>
      </w:pPr>
      <w:r w:rsidRPr="00C420F1">
        <w:rPr>
          <w:sz w:val="20"/>
        </w:rPr>
        <w:t>Първите два от осемте закона на Лехман</w:t>
      </w:r>
      <w:r w:rsidR="001A2210" w:rsidRPr="00C420F1">
        <w:rPr>
          <w:sz w:val="20"/>
        </w:rPr>
        <w:t xml:space="preserve"> и </w:t>
      </w:r>
      <w:r w:rsidRPr="00C420F1">
        <w:rPr>
          <w:sz w:val="20"/>
        </w:rPr>
        <w:t>Белади</w:t>
      </w:r>
      <w:r w:rsidR="001A2210" w:rsidRPr="00C420F1">
        <w:rPr>
          <w:sz w:val="20"/>
        </w:rPr>
        <w:t>, 1985</w:t>
      </w:r>
    </w:p>
    <w:p w:rsidR="00BD7AD0" w:rsidRDefault="00BD7AD0" w:rsidP="001A2210">
      <w:pPr>
        <w:pStyle w:val="ListParagraph"/>
        <w:jc w:val="right"/>
        <w:rPr>
          <w:sz w:val="20"/>
          <w:lang w:val="en-US"/>
        </w:rPr>
      </w:pPr>
    </w:p>
    <w:p w:rsidR="00307FA9" w:rsidRPr="00307FA9" w:rsidRDefault="00307FA9" w:rsidP="001A2210">
      <w:pPr>
        <w:pStyle w:val="ListParagraph"/>
        <w:jc w:val="right"/>
        <w:rPr>
          <w:sz w:val="20"/>
          <w:lang w:val="en-US"/>
        </w:rPr>
      </w:pPr>
    </w:p>
    <w:p w:rsidR="00BD7AD0" w:rsidRPr="004D1E35" w:rsidRDefault="00BD7AD0" w:rsidP="00BD7AD0">
      <w:pPr>
        <w:pStyle w:val="ListParagraph"/>
        <w:ind w:left="0"/>
        <w:jc w:val="left"/>
        <w:rPr>
          <w:b/>
        </w:rPr>
      </w:pPr>
      <w:r w:rsidRPr="004D1E35">
        <w:rPr>
          <w:b/>
        </w:rPr>
        <w:t>Абстракт:</w:t>
      </w:r>
    </w:p>
    <w:p w:rsidR="00BD7AD0" w:rsidRPr="004D1E35" w:rsidRDefault="00B85EBF" w:rsidP="00355CC5">
      <w:pPr>
        <w:pStyle w:val="ListParagraph"/>
        <w:ind w:left="0"/>
      </w:pPr>
      <w:r w:rsidRPr="004D1E35">
        <w:t>Разработката</w:t>
      </w:r>
      <w:r w:rsidRPr="004D1E35">
        <w:rPr>
          <w:rFonts w:ascii="Cambria Math" w:hAnsi="Cambria Math"/>
        </w:rPr>
        <w:t xml:space="preserve"> </w:t>
      </w:r>
      <w:r w:rsidR="00F82411" w:rsidRPr="004D1E35">
        <w:t xml:space="preserve">на софтуер заема все по-голям дял във </w:t>
      </w:r>
      <w:r w:rsidR="00727156" w:rsidRPr="004D1E35">
        <w:t xml:space="preserve">все повече и повече индустрии. </w:t>
      </w:r>
      <w:r w:rsidR="00162688" w:rsidRPr="004D1E35">
        <w:t>Съответно</w:t>
      </w:r>
      <w:r w:rsidR="00727156" w:rsidRPr="004D1E35">
        <w:t xml:space="preserve"> </w:t>
      </w:r>
      <w:r w:rsidR="00162688" w:rsidRPr="004D1E35">
        <w:t>софтуерът за вградени системи навлиза все повече и повече в живота ни, като растежа на разпространението му е огромен. Тъй като най-често езика за разр</w:t>
      </w:r>
      <w:r w:rsidR="00DF360C">
        <w:t>аботка на такива системи е “C”,</w:t>
      </w:r>
      <w:r w:rsidR="00162688" w:rsidRPr="004D1E35">
        <w:t xml:space="preserve"> възможностите да се използват готови инструменти за моделиране и компонент</w:t>
      </w:r>
      <w:ins w:id="6" w:author="aldi" w:date="2015-02-16T14:52:00Z">
        <w:r w:rsidR="00ED2C69">
          <w:t>н</w:t>
        </w:r>
      </w:ins>
      <w:r w:rsidR="00162688" w:rsidRPr="004D1E35">
        <w:t>и модели са минимални</w:t>
      </w:r>
      <w:r w:rsidR="00355CC5" w:rsidRPr="004D1E35">
        <w:t>. Използвайки основни дефиниции от софтуерната архитектура, предложеното решение се фокусира върху</w:t>
      </w:r>
      <w:r w:rsidR="002E7BB8" w:rsidRPr="004D1E35">
        <w:t>: 1)</w:t>
      </w:r>
      <w:r w:rsidR="00355CC5" w:rsidRPr="004D1E35">
        <w:t xml:space="preserve"> възможността да се извлича архитектурна </w:t>
      </w:r>
      <w:r w:rsidR="005345B6" w:rsidRPr="004D1E35">
        <w:t>информация</w:t>
      </w:r>
      <w:r w:rsidR="00355CC5" w:rsidRPr="004D1E35">
        <w:t xml:space="preserve"> в стандартен унифициран модел (UML) от вече съществуваща вградена система писана на езика “C”</w:t>
      </w:r>
      <w:r w:rsidR="002E7BB8" w:rsidRPr="004D1E35">
        <w:t xml:space="preserve"> и</w:t>
      </w:r>
      <w:r w:rsidR="00355CC5" w:rsidRPr="004D1E35">
        <w:t xml:space="preserve"> </w:t>
      </w:r>
      <w:r w:rsidR="002E7BB8" w:rsidRPr="004D1E35">
        <w:t xml:space="preserve">2) </w:t>
      </w:r>
      <w:r w:rsidR="00355CC5" w:rsidRPr="004D1E35">
        <w:t>възможност</w:t>
      </w:r>
      <w:r w:rsidR="002E7BB8" w:rsidRPr="004D1E35">
        <w:t>та</w:t>
      </w:r>
      <w:r w:rsidR="00355CC5" w:rsidRPr="004D1E35">
        <w:t xml:space="preserve"> от вече извлечения модел да се генерира базов код за разработване на подобна система. Описани са основните цели на решението както и очакваните ползи от него.</w:t>
      </w:r>
    </w:p>
    <w:p w:rsidR="00040D81" w:rsidRPr="00A2033E" w:rsidRDefault="00040D81" w:rsidP="00EF7B41">
      <w:pPr>
        <w:pStyle w:val="Heading2"/>
      </w:pPr>
      <w:bookmarkStart w:id="7" w:name="_Toc397092987"/>
      <w:bookmarkStart w:id="8" w:name="_Toc412756007"/>
      <w:bookmarkEnd w:id="5"/>
      <w:r w:rsidRPr="00A2033E">
        <w:t>Състояние на индустрията</w:t>
      </w:r>
      <w:bookmarkEnd w:id="7"/>
      <w:bookmarkEnd w:id="8"/>
    </w:p>
    <w:p w:rsidR="00DD6762" w:rsidRPr="00405D1F" w:rsidRDefault="00040D81" w:rsidP="00040D81">
      <w:pPr>
        <w:rPr>
          <w:lang w:val="en-US"/>
        </w:rPr>
      </w:pPr>
      <w:r w:rsidRPr="00D90D1B">
        <w:t>Софтуер</w:t>
      </w:r>
      <w:ins w:id="9" w:author="aldi" w:date="2015-02-16T14:54:00Z">
        <w:r w:rsidR="00ED2C69">
          <w:t>ът</w:t>
        </w:r>
      </w:ins>
      <w:del w:id="10" w:author="aldi" w:date="2015-02-16T14:54:00Z">
        <w:r w:rsidRPr="00D90D1B" w:rsidDel="00ED2C69">
          <w:delText>а</w:delText>
        </w:r>
      </w:del>
      <w:r w:rsidRPr="00D90D1B">
        <w:t xml:space="preserve"> е фактор с нарастваща важност за разходите и печалбите на пазарните продукти, не само в рамките на традиционните „софтуерно доминирани” домейни като телекомуникации и информационни системи, но също така и в други технологично ориентирани отрасли като механика, авиация, астронавтика или развлекателна индустрия, чиито дял на разходи за разработка </w:t>
      </w:r>
      <w:r w:rsidR="00405D1F">
        <w:t>на софтуер е от 30-50 процента.</w:t>
      </w:r>
    </w:p>
    <w:p w:rsidR="00405D1F" w:rsidRDefault="00040D81" w:rsidP="00040D81">
      <w:r w:rsidRPr="00D90D1B">
        <w:t xml:space="preserve">Изучаването на различни случаи показва, че 60-80% разходите по софтуерен продукт произлизат от еволюции на програмите </w:t>
      </w:r>
      <w:r w:rsidR="00F37512">
        <w:t>[R20, стр</w:t>
      </w:r>
      <w:r w:rsidR="006B50BD">
        <w:t>.</w:t>
      </w:r>
      <w:r w:rsidR="00F37512">
        <w:t xml:space="preserve"> 157-174]</w:t>
      </w:r>
      <w:r w:rsidRPr="00D90D1B">
        <w:t xml:space="preserve">. Повече от 50% от времето за еволюция на програма се изкарва в разучаване на програмата, преди въпросната промяна да бъде проектирана и реализирана, което е показано в няколко различни случая </w:t>
      </w:r>
      <w:r w:rsidR="00384769" w:rsidRPr="007A708F">
        <w:t xml:space="preserve">[R21, </w:t>
      </w:r>
      <w:r w:rsidR="00E43046">
        <w:t>ръководство</w:t>
      </w:r>
      <w:r w:rsidR="00384769" w:rsidRPr="007A708F">
        <w:t xml:space="preserve"> 48]</w:t>
      </w:r>
      <w:r w:rsidRPr="007A708F">
        <w:t>.</w:t>
      </w:r>
      <w:r w:rsidRPr="00D90D1B">
        <w:t xml:space="preserve"> Това се налага тъй като необходимата информация за задачата е често непълна и некоректно документирана и за това трябва да се извлече от изходния код. Отговорните за поддръжката, зле информирани и притиснати от сроковете на проекта, често коригират проблема локално, предимно в под-системите, с които са запознати най-добре. Тези локални промени често пренебрегват оригиналния дизайн и тъй като не са истински решения, а само третират проблема симптоматично, предизвикват проблеми в други части на системата и усложняват бъдещата работа по системата. Това е един порочен кръг, който завършва с докарването на една система до състояние, в което тя вече не може да се поддържа освен ако не се взимат превантивни мерки.</w:t>
      </w:r>
    </w:p>
    <w:p w:rsidR="00405D1F" w:rsidRDefault="00405D1F">
      <w:pPr>
        <w:spacing w:after="0"/>
        <w:jc w:val="left"/>
      </w:pPr>
      <w:r>
        <w:br w:type="page"/>
      </w:r>
    </w:p>
    <w:p w:rsidR="00040D81" w:rsidRDefault="00A32908" w:rsidP="00EF7B41">
      <w:pPr>
        <w:pStyle w:val="Heading2"/>
      </w:pPr>
      <w:bookmarkStart w:id="11" w:name="_Toc412756008"/>
      <w:r>
        <w:lastRenderedPageBreak/>
        <w:t>Софтуер за в</w:t>
      </w:r>
      <w:r w:rsidR="00A2033E" w:rsidRPr="00A2033E">
        <w:t>градени системи</w:t>
      </w:r>
      <w:bookmarkEnd w:id="11"/>
    </w:p>
    <w:p w:rsidR="00042C96" w:rsidRPr="00042C96" w:rsidRDefault="00042C96" w:rsidP="00042C96">
      <w:r w:rsidRPr="00042C96">
        <w:rPr>
          <w:i/>
        </w:rPr>
        <w:t>Софтуерът за вградени системи</w:t>
      </w:r>
      <w:r>
        <w:t xml:space="preserve"> или накратко казано </w:t>
      </w:r>
      <w:r w:rsidRPr="00042C96">
        <w:rPr>
          <w:i/>
        </w:rPr>
        <w:t>вграден софтуер</w:t>
      </w:r>
      <w:r>
        <w:t xml:space="preserve">, е компютърен софтуер, който управлява машини или устройства, които </w:t>
      </w:r>
      <w:r w:rsidR="005345B6">
        <w:t>обикновено</w:t>
      </w:r>
      <w:r>
        <w:t xml:space="preserve"> не се считат за компютри. Специализиран е за конкретен хардуер, върху който се изпълнява.</w:t>
      </w:r>
      <w:r w:rsidR="00EF7B41">
        <w:t xml:space="preserve"> Въведение за вградения софтуер може да се намери в [R22].</w:t>
      </w:r>
    </w:p>
    <w:p w:rsidR="00726BC6" w:rsidRDefault="00726BC6" w:rsidP="00653306">
      <w:r>
        <w:t xml:space="preserve">Вградените системи продължават да навлизат все повече и повече в нашия живот, като растежа на разпространението им е огромен. Тези системи трябва да отговарят на нарастващ брой изисквания за функционалност, време за реагиране, ограничения към процесорно време и памет, консумация на енергия, цена и т.н. Същевременно стандартните подходи за компонентно базирана разработка на софтуерното инженерство като </w:t>
      </w:r>
      <w:ins w:id="12" w:author="aldi" w:date="2015-02-16T14:55:00Z">
        <w:r w:rsidR="00ED2C69">
          <w:rPr>
            <w:lang w:val="en-US"/>
          </w:rPr>
          <w:t xml:space="preserve">SOA, </w:t>
        </w:r>
      </w:ins>
      <w:r>
        <w:t>CORBA, DCOM/COM, Enterprise JavaBeans и т.н. не са подходящи за вградените системи, тъй като компонентите създадени от тях, не отговарят на голяма част от гореспоменатите изисквания</w:t>
      </w:r>
      <w:r w:rsidR="003967C5">
        <w:t>.</w:t>
      </w:r>
      <w:r>
        <w:t xml:space="preserve"> </w:t>
      </w:r>
      <w:r w:rsidR="005345B6">
        <w:t>Освен</w:t>
      </w:r>
      <w:r>
        <w:t xml:space="preserve"> това тъй като най-често езика за разработка е „C” става почти невъзможно да се прилагат и </w:t>
      </w:r>
      <w:r w:rsidR="00EF7B41">
        <w:t>способностите</w:t>
      </w:r>
      <w:r>
        <w:t xml:space="preserve"> на инструментите за моделиране, особено </w:t>
      </w:r>
      <w:r w:rsidRPr="00E46303">
        <w:rPr>
          <w:b/>
        </w:rPr>
        <w:t>извличане на моделна информация</w:t>
      </w:r>
      <w:r>
        <w:t xml:space="preserve"> и </w:t>
      </w:r>
      <w:r w:rsidRPr="00E46303">
        <w:rPr>
          <w:b/>
        </w:rPr>
        <w:t>генериране на код</w:t>
      </w:r>
      <w:r w:rsidR="00CD610D">
        <w:t>, тъй като езика не разполага със силни механизми за изграждане на значими абстракции</w:t>
      </w:r>
      <w:r>
        <w:t>.</w:t>
      </w:r>
      <w:r w:rsidR="00CD610D">
        <w:t xml:space="preserve"> </w:t>
      </w:r>
      <w:r>
        <w:t>За да могат да бъдат конкурентно</w:t>
      </w:r>
      <w:del w:id="13" w:author="aldi" w:date="2015-02-16T14:56:00Z">
        <w:r w:rsidDel="00ED2C69">
          <w:delText xml:space="preserve"> </w:delText>
        </w:r>
      </w:del>
      <w:r>
        <w:t xml:space="preserve">способни тези системи трябва да могат лесно да се </w:t>
      </w:r>
      <w:r w:rsidR="00BB128C">
        <w:t>променят</w:t>
      </w:r>
      <w:r>
        <w:t>. Това налага разширяване на средата за дизайн</w:t>
      </w:r>
      <w:r w:rsidR="0018579A">
        <w:t xml:space="preserve"> и имплементация</w:t>
      </w:r>
      <w:r>
        <w:t xml:space="preserve"> на </w:t>
      </w:r>
      <w:r w:rsidR="00EF7B41">
        <w:t>тези</w:t>
      </w:r>
      <w:r w:rsidR="00CC0FEB">
        <w:t xml:space="preserve"> системи</w:t>
      </w:r>
      <w:r>
        <w:t xml:space="preserve"> с нови автоматизирани инструменти даващи възможност голям брой от изискванията към системата да бъдат проверени в ранен етап на разработката. Решение за това е използването на специфични компоненти за областта на приложение в съчетание със специфичен модел на разработваната система. </w:t>
      </w:r>
    </w:p>
    <w:p w:rsidR="00F84CF3" w:rsidRDefault="00F957BA" w:rsidP="00F84CF3">
      <w:pPr>
        <w:pStyle w:val="Heading2"/>
      </w:pPr>
      <w:bookmarkStart w:id="14" w:name="_Ref411201272"/>
      <w:bookmarkStart w:id="15" w:name="_Toc412756009"/>
      <w:r>
        <w:t>С</w:t>
      </w:r>
      <w:r w:rsidR="00F84CF3">
        <w:t>офтуерна архитектура</w:t>
      </w:r>
      <w:bookmarkEnd w:id="14"/>
      <w:bookmarkEnd w:id="15"/>
    </w:p>
    <w:p w:rsidR="00F957BA" w:rsidRDefault="00F957BA" w:rsidP="00F957BA">
      <w:r>
        <w:t>В този документ ще се придържаме към дефиницията</w:t>
      </w:r>
      <w:r w:rsidR="0072387E">
        <w:t xml:space="preserve"> на Бас, Клементс и Казман [R23</w:t>
      </w:r>
      <w:r w:rsidR="003C5E4B">
        <w:t>, глава “</w:t>
      </w:r>
      <w:r w:rsidR="003C5E4B" w:rsidRPr="003C5E4B">
        <w:rPr>
          <w:i/>
        </w:rPr>
        <w:t>Архитектурни структури и изгледи</w:t>
      </w:r>
      <w:r w:rsidR="003C5E4B">
        <w:t>”</w:t>
      </w:r>
      <w:r w:rsidR="0072387E">
        <w:t>]</w:t>
      </w:r>
      <w:r>
        <w:t xml:space="preserve"> </w:t>
      </w:r>
      <w:r w:rsidR="006A0008">
        <w:t xml:space="preserve">за архитектурни структури описващи софтуерна система </w:t>
      </w:r>
      <w:r w:rsidR="0072387E">
        <w:t xml:space="preserve">със </w:t>
      </w:r>
      <w:r>
        <w:t>следните 3 групи</w:t>
      </w:r>
      <w:r w:rsidR="0072387E">
        <w:t xml:space="preserve">, зависещи от </w:t>
      </w:r>
      <w:r w:rsidR="00A5453C">
        <w:t>типа</w:t>
      </w:r>
      <w:r w:rsidR="0072387E">
        <w:t xml:space="preserve"> на елементите, които </w:t>
      </w:r>
      <w:r w:rsidR="00332004">
        <w:t>представят</w:t>
      </w:r>
      <w:r>
        <w:t>:</w:t>
      </w:r>
    </w:p>
    <w:p w:rsidR="003C5E4B" w:rsidRDefault="003C5E4B" w:rsidP="00A930EA">
      <w:pPr>
        <w:pStyle w:val="ListParagraph"/>
        <w:numPr>
          <w:ilvl w:val="0"/>
          <w:numId w:val="29"/>
        </w:numPr>
      </w:pPr>
      <w:r w:rsidRPr="003C5E4B">
        <w:rPr>
          <w:i/>
        </w:rPr>
        <w:t>Модулни структури</w:t>
      </w:r>
      <w:r>
        <w:t xml:space="preserve"> – Тук елементите са модули, които представляват единици за имплементация. Те разглеждат системата от гледна точка на формиране на изходния код. Отговарят за различни функционалности. С по-малко описание за това как въпросния код се държи по време на изпълнение.</w:t>
      </w:r>
    </w:p>
    <w:p w:rsidR="003C5E4B" w:rsidRDefault="003C5E4B" w:rsidP="00A930EA">
      <w:pPr>
        <w:pStyle w:val="ListParagraph"/>
        <w:numPr>
          <w:ilvl w:val="0"/>
          <w:numId w:val="29"/>
        </w:numPr>
      </w:pPr>
      <w:r>
        <w:rPr>
          <w:i/>
        </w:rPr>
        <w:t>Структури от компоненти</w:t>
      </w:r>
      <w:r w:rsidRPr="003C5E4B">
        <w:rPr>
          <w:i/>
        </w:rPr>
        <w:t>-и-конектори</w:t>
      </w:r>
      <w:r>
        <w:t xml:space="preserve"> – Тук елементите са компоненти </w:t>
      </w:r>
      <w:r w:rsidR="00CD2C95">
        <w:t xml:space="preserve">действащи в реално време (единици за изчисление) и конектори (средствата за комуникация между компонентите). </w:t>
      </w:r>
    </w:p>
    <w:p w:rsidR="001A77ED" w:rsidRDefault="001A77ED" w:rsidP="00A930EA">
      <w:pPr>
        <w:pStyle w:val="ListParagraph"/>
        <w:numPr>
          <w:ilvl w:val="0"/>
          <w:numId w:val="29"/>
        </w:numPr>
      </w:pPr>
      <w:r>
        <w:rPr>
          <w:i/>
        </w:rPr>
        <w:t>Структури на разпределение</w:t>
      </w:r>
      <w:r>
        <w:t xml:space="preserve"> – Показват връзката между софтуерните елементи и елементи в една или повече вън</w:t>
      </w:r>
      <w:r w:rsidR="006B66F5">
        <w:t>ш</w:t>
      </w:r>
      <w:r>
        <w:t>ни среди, върху които софтуера се създава и изпълнява.</w:t>
      </w:r>
      <w:r w:rsidR="006B66F5">
        <w:t xml:space="preserve"> </w:t>
      </w:r>
      <w:r w:rsidR="0024019B">
        <w:t>Т.е. дава отговор на въпроси като: На кой процесор се изпълнява даден софтуерен елемент</w:t>
      </w:r>
      <w:r w:rsidR="007633FB">
        <w:t>?</w:t>
      </w:r>
      <w:r w:rsidR="0024019B">
        <w:t xml:space="preserve"> Къде се съхранява даден</w:t>
      </w:r>
      <w:r w:rsidR="007633FB">
        <w:t xml:space="preserve"> елемент по време на разработка, тестване и изграждане на системата? Какво е разпределението на софтуерните компоненти по различните екипи.</w:t>
      </w:r>
    </w:p>
    <w:p w:rsidR="00CB259C" w:rsidRDefault="001A2210" w:rsidP="00CB259C">
      <w:r>
        <w:lastRenderedPageBreak/>
        <w:t>П</w:t>
      </w:r>
      <w:r w:rsidR="00CB259C">
        <w:t xml:space="preserve">редложеното решение </w:t>
      </w:r>
      <w:r>
        <w:t xml:space="preserve">в този документ </w:t>
      </w:r>
      <w:r w:rsidR="00CB259C">
        <w:t xml:space="preserve">се концентрира в </w:t>
      </w:r>
      <w:r w:rsidR="00B5568E">
        <w:t>автоматизирано извличане</w:t>
      </w:r>
      <w:r w:rsidR="00CB259C">
        <w:t xml:space="preserve"> на изглед, който предлага </w:t>
      </w:r>
      <w:r w:rsidR="00CB259C" w:rsidRPr="00CB259C">
        <w:rPr>
          <w:i/>
        </w:rPr>
        <w:t>структура от компоненти-и-конектори</w:t>
      </w:r>
      <w:r w:rsidR="00CB259C">
        <w:t xml:space="preserve"> отговарящи на горното описание.</w:t>
      </w:r>
    </w:p>
    <w:p w:rsidR="00EF7B41" w:rsidRPr="00EF7B41" w:rsidRDefault="00EF7B41" w:rsidP="00EF7B41">
      <w:pPr>
        <w:pStyle w:val="Heading2"/>
      </w:pPr>
      <w:bookmarkStart w:id="16" w:name="_Toc412756010"/>
      <w:r>
        <w:t>Мотивация за решението</w:t>
      </w:r>
      <w:bookmarkEnd w:id="16"/>
      <w:r w:rsidR="009F1856">
        <w:t xml:space="preserve"> </w:t>
      </w:r>
    </w:p>
    <w:p w:rsidR="00405D1F" w:rsidRDefault="00726BC6" w:rsidP="00CB259C">
      <w:pPr>
        <w:rPr>
          <w:lang w:val="en-US"/>
        </w:rPr>
      </w:pPr>
      <w:r>
        <w:t>Възможността за извличането на архитектурна информация от изходния код на вградени системи ще даде възможност за автоматизиран анализ на свойствата на тази система, нещо което най-често се прави на ръка и дава възможност за пропуски, съответно и до дефекти на самата система. От друга страна реконструирането на архитектура от модел извлечен от вече валидирана и успешно посрещнала качествените си изисквания система, допринася до значително намаляване на</w:t>
      </w:r>
      <w:r w:rsidR="00405D1F">
        <w:t xml:space="preserve"> дефектите на бъдещата система.</w:t>
      </w:r>
    </w:p>
    <w:p w:rsidR="006B7D48" w:rsidRDefault="00726BC6" w:rsidP="00CB259C">
      <w:r>
        <w:t xml:space="preserve">Удобно би било да се създаде приложение за анализиране на вече съществуващи </w:t>
      </w:r>
      <w:r w:rsidR="008D1BDD">
        <w:rPr>
          <w:lang w:val="en-US"/>
        </w:rPr>
        <w:t xml:space="preserve">софтуерни </w:t>
      </w:r>
      <w:r>
        <w:t xml:space="preserve">системи, което изготвя модел отговарящ на компонентите и интерфейса, по който си комуникират един с друг както и информация за системата в динамичен вид. По този начин се извлича информация за архитектурата на вече създадени </w:t>
      </w:r>
      <w:r w:rsidR="008D1BDD">
        <w:rPr>
          <w:lang w:val="en-US"/>
        </w:rPr>
        <w:t xml:space="preserve">софтуерни </w:t>
      </w:r>
      <w:r>
        <w:t xml:space="preserve">системи, което значително улеснява дизайна на нови системи с подобни изисквания. Тъй като в момента  UML (Unified Modeling Language) е стандартния за индустрията език за моделиране, за който съществуват множество инструменти и формати за представяне, удачно е той да бъде избран за представяне на архитектурните модели. Както и възползвайки се от предимствата на UML, ще се ускори разработката на нови системи и ще се подобри документацията и поддръжката както на системите в разработка, така и на тези, които са вече в продукция. Предизвикателството на създаването на такъв инструмент, е че повечето вградени приложения са разработени и продължават да се разработват на </w:t>
      </w:r>
      <w:r w:rsidR="005345B6">
        <w:t>езика</w:t>
      </w:r>
      <w:r>
        <w:t xml:space="preserve"> за програмиране „C”. </w:t>
      </w:r>
      <w:commentRangeStart w:id="17"/>
      <w:r>
        <w:t>Това налага нестандартен подход към анализа на тези системи, тъй като за разлика от съвременните обектни езици за програмиране</w:t>
      </w:r>
      <w:r w:rsidR="009F1856">
        <w:t xml:space="preserve"> </w:t>
      </w:r>
      <w:r>
        <w:t xml:space="preserve">(като C++, C#, JAVA и т.н), </w:t>
      </w:r>
      <w:del w:id="18" w:author="aldi" w:date="2015-02-16T15:16:00Z">
        <w:r w:rsidDel="005A7174">
          <w:delText xml:space="preserve">езика </w:delText>
        </w:r>
      </w:del>
      <w:ins w:id="19" w:author="aldi" w:date="2015-02-16T15:16:00Z">
        <w:r w:rsidR="005A7174">
          <w:t xml:space="preserve">езикът </w:t>
        </w:r>
      </w:ins>
      <w:r>
        <w:t xml:space="preserve">„C” е слабо поддържан от </w:t>
      </w:r>
      <w:r w:rsidR="009F1856">
        <w:t>инструментите</w:t>
      </w:r>
      <w:r>
        <w:t xml:space="preserve"> за UML обработка и дизайн.</w:t>
      </w:r>
      <w:commentRangeEnd w:id="17"/>
      <w:r w:rsidR="005A7174">
        <w:rPr>
          <w:rStyle w:val="CommentReference"/>
        </w:rPr>
        <w:commentReference w:id="17"/>
      </w:r>
    </w:p>
    <w:p w:rsidR="00726BC6" w:rsidRPr="00653306" w:rsidRDefault="00C3793A" w:rsidP="00653306">
      <w:pPr>
        <w:pStyle w:val="Heading2"/>
        <w:rPr>
          <w:szCs w:val="24"/>
        </w:rPr>
      </w:pPr>
      <w:bookmarkStart w:id="20" w:name="_Toc397092985"/>
      <w:bookmarkStart w:id="21" w:name="_Ref397600358"/>
      <w:bookmarkStart w:id="22" w:name="_Ref409644656"/>
      <w:bookmarkStart w:id="23" w:name="_Ref410247405"/>
      <w:bookmarkStart w:id="24" w:name="_Ref412314653"/>
      <w:bookmarkStart w:id="25" w:name="_Toc412756011"/>
      <w:r w:rsidRPr="00AC428D">
        <w:t>Цел и задачи на дипломната работа</w:t>
      </w:r>
      <w:bookmarkEnd w:id="20"/>
      <w:bookmarkEnd w:id="21"/>
      <w:bookmarkEnd w:id="22"/>
      <w:bookmarkEnd w:id="23"/>
      <w:bookmarkEnd w:id="24"/>
      <w:bookmarkEnd w:id="25"/>
    </w:p>
    <w:p w:rsidR="00726BC6" w:rsidRPr="007C536F" w:rsidRDefault="00726BC6" w:rsidP="00726BC6">
      <w:pPr>
        <w:pStyle w:val="Abstract"/>
        <w:rPr>
          <w:b/>
          <w:sz w:val="24"/>
        </w:rPr>
      </w:pPr>
      <w:r w:rsidRPr="007C536F">
        <w:rPr>
          <w:b/>
          <w:sz w:val="24"/>
        </w:rPr>
        <w:t>Цел на дипломната работа:</w:t>
      </w:r>
    </w:p>
    <w:p w:rsidR="00726BC6" w:rsidRDefault="00726BC6" w:rsidP="008E5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Да се разработи архитектурен инструмент, който извлича информация за интерфейсите на компонентите от техния  код и представя еквивалентен UML модел със следните артефакти: класове, компоненти(зависимости м/у компоненти). Инструментът трябва да може да генерира базов код за нова система по даден модел.</w:t>
      </w:r>
    </w:p>
    <w:p w:rsidR="00726BC6" w:rsidRDefault="00726BC6" w:rsidP="00726BC6">
      <w:pPr>
        <w:pStyle w:val="BodyText"/>
      </w:pPr>
    </w:p>
    <w:p w:rsidR="00726BC6" w:rsidRDefault="00726BC6" w:rsidP="00726BC6">
      <w:pPr>
        <w:rPr>
          <w:b/>
        </w:rPr>
      </w:pPr>
      <w:r>
        <w:rPr>
          <w:b/>
        </w:rPr>
        <w:t>Задачи, произтичащи от целта:</w:t>
      </w:r>
    </w:p>
    <w:p w:rsidR="00726BC6" w:rsidRDefault="00726BC6" w:rsidP="00A930EA">
      <w:pPr>
        <w:numPr>
          <w:ilvl w:val="0"/>
          <w:numId w:val="28"/>
        </w:numPr>
        <w:tabs>
          <w:tab w:val="left" w:pos="720"/>
        </w:tabs>
        <w:suppressAutoHyphens/>
        <w:spacing w:after="0"/>
        <w:jc w:val="left"/>
        <w:rPr>
          <w:bCs/>
        </w:rPr>
      </w:pPr>
      <w:bookmarkStart w:id="26" w:name="_Ref412314696"/>
      <w:r>
        <w:t>Да се направи проучване и анализ на други подобни инструменти и подходи</w:t>
      </w:r>
      <w:bookmarkEnd w:id="26"/>
      <w:r>
        <w:t xml:space="preserve"> </w:t>
      </w:r>
    </w:p>
    <w:p w:rsidR="00726BC6" w:rsidRDefault="00726BC6" w:rsidP="00A930EA">
      <w:pPr>
        <w:numPr>
          <w:ilvl w:val="0"/>
          <w:numId w:val="28"/>
        </w:numPr>
        <w:tabs>
          <w:tab w:val="left" w:pos="720"/>
        </w:tabs>
        <w:suppressAutoHyphens/>
        <w:spacing w:after="0"/>
        <w:jc w:val="left"/>
        <w:rPr>
          <w:bCs/>
        </w:rPr>
      </w:pPr>
      <w:r>
        <w:rPr>
          <w:bCs/>
        </w:rPr>
        <w:t>Да се изследват отворени формати за представяне на UML модели и да се избере най-подходящия за извършване на задачата.</w:t>
      </w:r>
    </w:p>
    <w:p w:rsidR="00726BC6" w:rsidRDefault="00726BC6" w:rsidP="00A930EA">
      <w:pPr>
        <w:numPr>
          <w:ilvl w:val="0"/>
          <w:numId w:val="28"/>
        </w:numPr>
        <w:tabs>
          <w:tab w:val="left" w:pos="720"/>
        </w:tabs>
        <w:suppressAutoHyphens/>
        <w:spacing w:after="0"/>
        <w:jc w:val="left"/>
        <w:rPr>
          <w:bCs/>
        </w:rPr>
      </w:pPr>
      <w:r>
        <w:rPr>
          <w:bCs/>
        </w:rPr>
        <w:lastRenderedPageBreak/>
        <w:t>Да се създаде проект на софтуерния инструмент за генерация на базов код на системата, които съдържа три основни модула: модул за генериране на UML, анализатор на софтуерен код, генератор на код.</w:t>
      </w:r>
    </w:p>
    <w:p w:rsidR="00726BC6" w:rsidRDefault="00726BC6" w:rsidP="00A930EA">
      <w:pPr>
        <w:numPr>
          <w:ilvl w:val="0"/>
          <w:numId w:val="28"/>
        </w:numPr>
        <w:tabs>
          <w:tab w:val="left" w:pos="720"/>
        </w:tabs>
        <w:suppressAutoHyphens/>
        <w:spacing w:after="0"/>
        <w:jc w:val="left"/>
        <w:rPr>
          <w:bCs/>
        </w:rPr>
      </w:pPr>
      <w:r>
        <w:rPr>
          <w:bCs/>
        </w:rPr>
        <w:t>Да се разработи модул за генериране на UML модели.</w:t>
      </w:r>
    </w:p>
    <w:p w:rsidR="00726BC6" w:rsidRDefault="00726BC6" w:rsidP="00A930EA">
      <w:pPr>
        <w:numPr>
          <w:ilvl w:val="0"/>
          <w:numId w:val="28"/>
        </w:numPr>
        <w:tabs>
          <w:tab w:val="left" w:pos="720"/>
        </w:tabs>
        <w:suppressAutoHyphens/>
        <w:spacing w:after="0"/>
        <w:jc w:val="left"/>
        <w:rPr>
          <w:bCs/>
        </w:rPr>
      </w:pPr>
      <w:r>
        <w:rPr>
          <w:bCs/>
        </w:rPr>
        <w:t>Да се разработи анализатор на софтуерен код.</w:t>
      </w:r>
    </w:p>
    <w:p w:rsidR="00726BC6" w:rsidRDefault="00726BC6" w:rsidP="00A930EA">
      <w:pPr>
        <w:numPr>
          <w:ilvl w:val="0"/>
          <w:numId w:val="28"/>
        </w:numPr>
        <w:tabs>
          <w:tab w:val="left" w:pos="720"/>
        </w:tabs>
        <w:suppressAutoHyphens/>
        <w:spacing w:after="0"/>
        <w:jc w:val="left"/>
        <w:rPr>
          <w:bCs/>
        </w:rPr>
      </w:pPr>
      <w:r>
        <w:rPr>
          <w:bCs/>
        </w:rPr>
        <w:t>Да се разработи генератор на базов код на системата по даден модел.</w:t>
      </w:r>
    </w:p>
    <w:p w:rsidR="00393D78" w:rsidRDefault="00393D78" w:rsidP="00393D78">
      <w:pPr>
        <w:suppressAutoHyphens/>
        <w:spacing w:after="0"/>
        <w:jc w:val="left"/>
        <w:rPr>
          <w:bCs/>
        </w:rPr>
      </w:pPr>
    </w:p>
    <w:p w:rsidR="00393D78" w:rsidRDefault="00393D78" w:rsidP="00393D78">
      <w:pPr>
        <w:suppressAutoHyphens/>
        <w:spacing w:after="0"/>
        <w:jc w:val="left"/>
        <w:rPr>
          <w:bCs/>
        </w:rPr>
      </w:pPr>
      <w:r>
        <w:rPr>
          <w:bCs/>
        </w:rPr>
        <w:t>Горе</w:t>
      </w:r>
      <w:r w:rsidR="00061EEA">
        <w:rPr>
          <w:bCs/>
        </w:rPr>
        <w:t>-</w:t>
      </w:r>
      <w:r>
        <w:rPr>
          <w:bCs/>
        </w:rPr>
        <w:t xml:space="preserve">описаните задачи са развити посредством концептуален модел в точка </w:t>
      </w:r>
      <w:r w:rsidRPr="00393D78">
        <w:rPr>
          <w:bCs/>
          <w:i/>
        </w:rPr>
        <w:fldChar w:fldCharType="begin"/>
      </w:r>
      <w:r w:rsidRPr="00393D78">
        <w:rPr>
          <w:bCs/>
          <w:i/>
        </w:rPr>
        <w:instrText xml:space="preserve"> REF _Ref408855430 \r \h </w:instrText>
      </w:r>
      <w:r>
        <w:rPr>
          <w:bCs/>
          <w:i/>
        </w:rPr>
        <w:instrText xml:space="preserve"> \* MERGEFORMAT </w:instrText>
      </w:r>
      <w:r w:rsidRPr="00393D78">
        <w:rPr>
          <w:bCs/>
          <w:i/>
        </w:rPr>
      </w:r>
      <w:r w:rsidRPr="00393D78">
        <w:rPr>
          <w:bCs/>
          <w:i/>
        </w:rPr>
        <w:fldChar w:fldCharType="separate"/>
      </w:r>
      <w:r w:rsidR="000E6575">
        <w:rPr>
          <w:bCs/>
          <w:i/>
        </w:rPr>
        <w:t>3.1</w:t>
      </w:r>
      <w:r w:rsidRPr="00393D78">
        <w:rPr>
          <w:bCs/>
          <w:i/>
        </w:rPr>
        <w:fldChar w:fldCharType="end"/>
      </w:r>
      <w:r>
        <w:rPr>
          <w:bCs/>
        </w:rPr>
        <w:t xml:space="preserve"> и в последствие са декомпозирани на потребителски изисквания в точка </w:t>
      </w:r>
      <w:r w:rsidRPr="00393D78">
        <w:rPr>
          <w:bCs/>
          <w:i/>
        </w:rPr>
        <w:fldChar w:fldCharType="begin"/>
      </w:r>
      <w:r w:rsidRPr="00393D78">
        <w:rPr>
          <w:bCs/>
          <w:i/>
        </w:rPr>
        <w:instrText xml:space="preserve"> REF _Ref408855494 \r \h </w:instrText>
      </w:r>
      <w:r>
        <w:rPr>
          <w:bCs/>
          <w:i/>
        </w:rPr>
        <w:instrText xml:space="preserve"> \* MERGEFORMAT </w:instrText>
      </w:r>
      <w:r w:rsidRPr="00393D78">
        <w:rPr>
          <w:bCs/>
          <w:i/>
        </w:rPr>
      </w:r>
      <w:r w:rsidRPr="00393D78">
        <w:rPr>
          <w:bCs/>
          <w:i/>
        </w:rPr>
        <w:fldChar w:fldCharType="separate"/>
      </w:r>
      <w:r w:rsidR="000E6575">
        <w:rPr>
          <w:bCs/>
          <w:i/>
        </w:rPr>
        <w:t>3.3</w:t>
      </w:r>
      <w:r w:rsidRPr="00393D78">
        <w:rPr>
          <w:bCs/>
          <w:i/>
        </w:rPr>
        <w:fldChar w:fldCharType="end"/>
      </w:r>
      <w:r>
        <w:rPr>
          <w:bCs/>
        </w:rPr>
        <w:t>.</w:t>
      </w:r>
    </w:p>
    <w:p w:rsidR="00C3793A" w:rsidRPr="00C42DFD" w:rsidRDefault="00ED1159" w:rsidP="00AC428D">
      <w:pPr>
        <w:pStyle w:val="Heading2"/>
      </w:pPr>
      <w:bookmarkStart w:id="27" w:name="_Toc397092986"/>
      <w:bookmarkStart w:id="28" w:name="_Ref410250726"/>
      <w:bookmarkStart w:id="29" w:name="_Toc412756012"/>
      <w:r w:rsidRPr="00AC428D">
        <w:t>О</w:t>
      </w:r>
      <w:r w:rsidR="00C3793A" w:rsidRPr="00AC428D">
        <w:t>чаквани ползи от реализацията</w:t>
      </w:r>
      <w:bookmarkEnd w:id="27"/>
      <w:bookmarkEnd w:id="28"/>
      <w:bookmarkEnd w:id="29"/>
    </w:p>
    <w:p w:rsidR="00C420F1" w:rsidRDefault="00D90D1B" w:rsidP="00C420F1">
      <w:r w:rsidRPr="00D90D1B">
        <w:t xml:space="preserve">Целта на този документ е да предостави метод и решение за придържане към оригиналната структура на дадена система и опростяването </w:t>
      </w:r>
      <w:r w:rsidR="00F34106" w:rsidRPr="00F34106">
        <w:rPr>
          <w:rFonts w:ascii="Cambria Math" w:hAnsi="Cambria Math"/>
          <w:b/>
        </w:rPr>
        <w:t>ѝ</w:t>
      </w:r>
      <w:r w:rsidRPr="00D90D1B">
        <w:t xml:space="preserve">, което допринася възможността за </w:t>
      </w:r>
      <w:r w:rsidRPr="00E3202A">
        <w:rPr>
          <w:b/>
        </w:rPr>
        <w:t xml:space="preserve">еволюирането на </w:t>
      </w:r>
      <w:commentRangeStart w:id="30"/>
      <w:r w:rsidRPr="00E3202A">
        <w:rPr>
          <w:b/>
        </w:rPr>
        <w:t>програмата</w:t>
      </w:r>
      <w:r w:rsidR="001E0720">
        <w:rPr>
          <w:b/>
        </w:rPr>
        <w:t xml:space="preserve"> </w:t>
      </w:r>
      <w:commentRangeEnd w:id="30"/>
      <w:r w:rsidR="00007962">
        <w:rPr>
          <w:rStyle w:val="CommentReference"/>
        </w:rPr>
        <w:commentReference w:id="30"/>
      </w:r>
      <w:r w:rsidR="001E0720">
        <w:t>с помощта на по-малко ресурси</w:t>
      </w:r>
      <w:r w:rsidRPr="00D90D1B">
        <w:t xml:space="preserve">. Еволюция на програмата може да бъде корекция на грешки, подобряване на производителността или други атрибути, адаптиране на продукта към </w:t>
      </w:r>
      <w:r w:rsidR="00C420F1">
        <w:t>нова</w:t>
      </w:r>
      <w:r w:rsidRPr="00D90D1B">
        <w:t xml:space="preserve"> среда или добавяне на функционалност.</w:t>
      </w:r>
      <w:r w:rsidR="00C420F1">
        <w:t xml:space="preserve"> </w:t>
      </w:r>
    </w:p>
    <w:p w:rsidR="001E0720" w:rsidRDefault="001E0720" w:rsidP="00C420F1"/>
    <w:p w:rsidR="007A3B09" w:rsidRDefault="00567D56" w:rsidP="00C420F1">
      <w:commentRangeStart w:id="31"/>
      <w:r>
        <w:t>Предложеното решение</w:t>
      </w:r>
      <w:r w:rsidR="007A3B09">
        <w:t xml:space="preserve"> </w:t>
      </w:r>
      <w:r>
        <w:t>д</w:t>
      </w:r>
      <w:r w:rsidR="007A3B09">
        <w:t>ава възможност</w:t>
      </w:r>
      <w:r w:rsidR="000E2B4B">
        <w:t>и</w:t>
      </w:r>
      <w:r w:rsidR="007A3B09">
        <w:t xml:space="preserve"> за:</w:t>
      </w:r>
    </w:p>
    <w:p w:rsidR="001B312B" w:rsidRDefault="001B312B" w:rsidP="00A930EA">
      <w:pPr>
        <w:pStyle w:val="ListParagraph"/>
        <w:numPr>
          <w:ilvl w:val="0"/>
          <w:numId w:val="29"/>
        </w:numPr>
      </w:pPr>
      <w:r>
        <w:t>Поддържане на компонентен модел на софтуерна система (вкл. Вграден софтуер) писана на езика за програмиране “C”</w:t>
      </w:r>
      <w:r w:rsidR="00357DC9">
        <w:t>. Т.е. позволява внедряването на готови инструменти за моделиране и същевременно:</w:t>
      </w:r>
    </w:p>
    <w:p w:rsidR="008F531D" w:rsidRDefault="008F531D" w:rsidP="00A930EA">
      <w:pPr>
        <w:pStyle w:val="ListParagraph"/>
        <w:numPr>
          <w:ilvl w:val="1"/>
          <w:numId w:val="29"/>
        </w:numPr>
      </w:pPr>
      <w:r>
        <w:t xml:space="preserve">създава условия за </w:t>
      </w:r>
      <w:r w:rsidR="00433F70">
        <w:rPr>
          <w:lang w:val="en-US"/>
        </w:rPr>
        <w:t>интегриране</w:t>
      </w:r>
      <w:r>
        <w:t xml:space="preserve"> на верига от стандартни инструменти работещи с </w:t>
      </w:r>
      <w:r w:rsidR="005345B6">
        <w:t>компонентния</w:t>
      </w:r>
      <w:r>
        <w:t xml:space="preserve"> модел като например: </w:t>
      </w:r>
      <w:r w:rsidRPr="008F531D">
        <w:rPr>
          <w:i/>
        </w:rPr>
        <w:t>код генерация</w:t>
      </w:r>
      <w:r>
        <w:rPr>
          <w:i/>
        </w:rPr>
        <w:t xml:space="preserve"> </w:t>
      </w:r>
      <w:r w:rsidRPr="008F531D">
        <w:t>(</w:t>
      </w:r>
      <w:r>
        <w:t>част от заданието</w:t>
      </w:r>
      <w:r w:rsidRPr="008F531D">
        <w:t>)</w:t>
      </w:r>
      <w:r>
        <w:t xml:space="preserve">, </w:t>
      </w:r>
      <w:r>
        <w:rPr>
          <w:i/>
        </w:rPr>
        <w:t xml:space="preserve">инструменти за анализ </w:t>
      </w:r>
      <w:r w:rsidRPr="008F531D">
        <w:t>(</w:t>
      </w:r>
      <w:r w:rsidR="00892172">
        <w:t xml:space="preserve">спазване на </w:t>
      </w:r>
      <w:r>
        <w:t>времеви</w:t>
      </w:r>
      <w:r w:rsidR="00892172">
        <w:t xml:space="preserve"> изисквания</w:t>
      </w:r>
      <w:r>
        <w:t>, използвана памет</w:t>
      </w:r>
      <w:r w:rsidRPr="008F531D">
        <w:t>)</w:t>
      </w:r>
      <w:r>
        <w:t xml:space="preserve">, </w:t>
      </w:r>
      <w:r w:rsidRPr="008F531D">
        <w:rPr>
          <w:i/>
        </w:rPr>
        <w:t>инструменти за преструктуриран</w:t>
      </w:r>
      <w:r w:rsidR="00892172">
        <w:rPr>
          <w:i/>
        </w:rPr>
        <w:t>е, инструменти за симулация (стимулиране на входовете на системата с</w:t>
      </w:r>
      <w:r w:rsidR="0071172E">
        <w:rPr>
          <w:i/>
        </w:rPr>
        <w:t xml:space="preserve"> тестова платформа, както и </w:t>
      </w:r>
      <w:r w:rsidR="00790485">
        <w:rPr>
          <w:i/>
        </w:rPr>
        <w:t xml:space="preserve">софтуерна </w:t>
      </w:r>
      <w:r w:rsidR="0071172E">
        <w:rPr>
          <w:i/>
        </w:rPr>
        <w:t>симулация на средата</w:t>
      </w:r>
      <w:r w:rsidR="00892172">
        <w:rPr>
          <w:i/>
        </w:rPr>
        <w:t>)</w:t>
      </w:r>
    </w:p>
    <w:p w:rsidR="007A3B09" w:rsidRDefault="007A3B09" w:rsidP="00A930EA">
      <w:pPr>
        <w:pStyle w:val="ListParagraph"/>
        <w:numPr>
          <w:ilvl w:val="0"/>
          <w:numId w:val="29"/>
        </w:numPr>
      </w:pPr>
      <w:r>
        <w:t xml:space="preserve">Бързо навлизане в </w:t>
      </w:r>
      <w:r w:rsidR="006829C1">
        <w:t>софтуерната система</w:t>
      </w:r>
      <w:r>
        <w:t xml:space="preserve"> посредством модел представящ </w:t>
      </w:r>
      <w:r w:rsidR="006829C1">
        <w:t>я с високо ниво на абстракция</w:t>
      </w:r>
    </w:p>
    <w:p w:rsidR="00892172" w:rsidRDefault="00892172" w:rsidP="00A930EA">
      <w:pPr>
        <w:pStyle w:val="ListParagraph"/>
        <w:numPr>
          <w:ilvl w:val="1"/>
          <w:numId w:val="29"/>
        </w:numPr>
      </w:pPr>
      <w:r>
        <w:t>Чрез визуализация на модела разработчикът може лесно да проследи веригата на възникване на проблема и да се насочи към проблемния компонент и интерфейс.</w:t>
      </w:r>
    </w:p>
    <w:p w:rsidR="00357DC9" w:rsidRDefault="00357DC9" w:rsidP="00A930EA">
      <w:pPr>
        <w:pStyle w:val="ListParagraph"/>
        <w:numPr>
          <w:ilvl w:val="1"/>
          <w:numId w:val="29"/>
        </w:numPr>
      </w:pPr>
      <w:r>
        <w:t xml:space="preserve">Дава възможност за </w:t>
      </w:r>
      <w:r w:rsidR="00061EEA">
        <w:t xml:space="preserve">автоматизирано, </w:t>
      </w:r>
      <w:r>
        <w:t>бързо и структурирано търсене в модела</w:t>
      </w:r>
      <w:r w:rsidR="00061EEA">
        <w:t>.</w:t>
      </w:r>
    </w:p>
    <w:p w:rsidR="006829C1" w:rsidRDefault="006829C1" w:rsidP="00A930EA">
      <w:pPr>
        <w:pStyle w:val="ListParagraph"/>
        <w:numPr>
          <w:ilvl w:val="0"/>
          <w:numId w:val="29"/>
        </w:numPr>
      </w:pPr>
      <w:r>
        <w:t xml:space="preserve">Възможност за модификация в самия модел и отразяване на промяната директно в кода чрез генерация </w:t>
      </w:r>
      <w:r w:rsidR="00D722CB">
        <w:t xml:space="preserve">на </w:t>
      </w:r>
      <w:r>
        <w:t>изходен код</w:t>
      </w:r>
      <w:r w:rsidR="00E56144">
        <w:t>. Като както модификацията може да бъде отстраняване на даден дефект, така тя може да бъде добавяне или премахване на дадена функционалност.</w:t>
      </w:r>
    </w:p>
    <w:p w:rsidR="00D722CB" w:rsidRDefault="00D722CB" w:rsidP="00A930EA">
      <w:pPr>
        <w:pStyle w:val="ListParagraph"/>
        <w:numPr>
          <w:ilvl w:val="0"/>
          <w:numId w:val="29"/>
        </w:numPr>
      </w:pPr>
      <w:r>
        <w:t>В комбинация горните 2 точки дават възможност за бърза, точна и сигурна промяна на софтуерната система с минимален риск.</w:t>
      </w:r>
    </w:p>
    <w:p w:rsidR="000019CE" w:rsidRDefault="008F531D" w:rsidP="00A930EA">
      <w:pPr>
        <w:pStyle w:val="ListParagraph"/>
        <w:numPr>
          <w:ilvl w:val="0"/>
          <w:numId w:val="29"/>
        </w:numPr>
      </w:pPr>
      <w:r>
        <w:t>Възможност за лесна миграция на бизнес логиката, чрез трансформация на модела и код генерация към по съвременна (или различна) платформа.</w:t>
      </w:r>
      <w:commentRangeEnd w:id="31"/>
      <w:r w:rsidR="00007962">
        <w:rPr>
          <w:rStyle w:val="CommentReference"/>
        </w:rPr>
        <w:commentReference w:id="31"/>
      </w:r>
    </w:p>
    <w:p w:rsidR="000019CE" w:rsidRDefault="000019CE">
      <w:pPr>
        <w:spacing w:after="0"/>
        <w:jc w:val="left"/>
      </w:pPr>
      <w:r>
        <w:br w:type="page"/>
      </w:r>
    </w:p>
    <w:p w:rsidR="00C3793A" w:rsidRPr="00F93A5D" w:rsidRDefault="00C3793A" w:rsidP="00791698">
      <w:pPr>
        <w:pStyle w:val="Heading2"/>
      </w:pPr>
      <w:bookmarkStart w:id="32" w:name="_Toc397092990"/>
      <w:bookmarkStart w:id="33" w:name="_Toc412756013"/>
      <w:r w:rsidRPr="00F93A5D">
        <w:lastRenderedPageBreak/>
        <w:t>Структура на дипломната работа</w:t>
      </w:r>
      <w:bookmarkEnd w:id="32"/>
      <w:bookmarkEnd w:id="33"/>
    </w:p>
    <w:p w:rsidR="00294382" w:rsidRPr="00BF4A9A" w:rsidRDefault="00B52624" w:rsidP="00294382">
      <w:r>
        <w:t xml:space="preserve">Тази дипломна </w:t>
      </w:r>
      <w:r w:rsidR="00405D1F">
        <w:rPr>
          <w:lang w:val="en-US"/>
        </w:rPr>
        <w:t xml:space="preserve">се състои </w:t>
      </w:r>
      <w:r>
        <w:t xml:space="preserve">основно от </w:t>
      </w:r>
      <w:r w:rsidR="002206CA">
        <w:t>три</w:t>
      </w:r>
      <w:r>
        <w:t xml:space="preserve"> части</w:t>
      </w:r>
      <w:r w:rsidR="002206CA">
        <w:t>.</w:t>
      </w:r>
      <w:r>
        <w:t xml:space="preserve"> </w:t>
      </w:r>
      <w:r w:rsidR="002206CA">
        <w:t>П</w:t>
      </w:r>
      <w:r>
        <w:t xml:space="preserve">ървата част дава теоретичната </w:t>
      </w:r>
      <w:r w:rsidR="002206CA">
        <w:t>основа на разглежданата тема, следвана от концептуално решение и изисквания към реализацията, в последната част е представено решението на проблема.</w:t>
      </w:r>
      <w:r w:rsidR="004652D0">
        <w:t xml:space="preserve"> В </w:t>
      </w:r>
      <w:r w:rsidR="00A277D2">
        <w:rPr>
          <w:i/>
        </w:rPr>
        <w:t>г</w:t>
      </w:r>
      <w:r w:rsidR="004652D0" w:rsidRPr="004652D0">
        <w:rPr>
          <w:i/>
        </w:rPr>
        <w:t xml:space="preserve">лава </w:t>
      </w:r>
      <w:r w:rsidR="004652D0" w:rsidRPr="004652D0">
        <w:rPr>
          <w:i/>
        </w:rPr>
        <w:fldChar w:fldCharType="begin"/>
      </w:r>
      <w:r w:rsidR="004652D0" w:rsidRPr="004652D0">
        <w:rPr>
          <w:i/>
        </w:rPr>
        <w:instrText xml:space="preserve"> REF _Ref411171126 \r \h </w:instrText>
      </w:r>
      <w:r w:rsidR="004652D0">
        <w:rPr>
          <w:i/>
        </w:rPr>
        <w:instrText xml:space="preserve"> \* MERGEFORMAT </w:instrText>
      </w:r>
      <w:r w:rsidR="004652D0" w:rsidRPr="004652D0">
        <w:rPr>
          <w:i/>
        </w:rPr>
      </w:r>
      <w:r w:rsidR="004652D0" w:rsidRPr="004652D0">
        <w:rPr>
          <w:i/>
        </w:rPr>
        <w:fldChar w:fldCharType="separate"/>
      </w:r>
      <w:r w:rsidR="000E6575">
        <w:rPr>
          <w:i/>
        </w:rPr>
        <w:t>2</w:t>
      </w:r>
      <w:r w:rsidR="004652D0" w:rsidRPr="004652D0">
        <w:rPr>
          <w:i/>
        </w:rPr>
        <w:fldChar w:fldCharType="end"/>
      </w:r>
      <w:r w:rsidR="004652D0">
        <w:t xml:space="preserve"> даваме основна терминология и </w:t>
      </w:r>
      <w:r w:rsidR="004E5110">
        <w:t>сравняваме</w:t>
      </w:r>
      <w:r w:rsidR="004652D0">
        <w:t xml:space="preserve"> подобни решения на </w:t>
      </w:r>
      <w:r w:rsidR="004E5110">
        <w:t>разглеждания проблем</w:t>
      </w:r>
      <w:r w:rsidR="004652D0">
        <w:t>.</w:t>
      </w:r>
      <w:r w:rsidR="00BF4A9A">
        <w:t xml:space="preserve"> </w:t>
      </w:r>
      <w:r w:rsidR="00BF4A9A" w:rsidRPr="00BF4A9A">
        <w:rPr>
          <w:i/>
        </w:rPr>
        <w:t xml:space="preserve">Глава </w:t>
      </w:r>
      <w:r w:rsidR="00BF4A9A" w:rsidRPr="00BF4A9A">
        <w:rPr>
          <w:i/>
        </w:rPr>
        <w:fldChar w:fldCharType="begin"/>
      </w:r>
      <w:r w:rsidR="00BF4A9A" w:rsidRPr="00BF4A9A">
        <w:rPr>
          <w:i/>
        </w:rPr>
        <w:instrText xml:space="preserve"> REF _Ref411171407 \r \h </w:instrText>
      </w:r>
      <w:r w:rsidR="00BF4A9A">
        <w:rPr>
          <w:i/>
        </w:rPr>
        <w:instrText xml:space="preserve"> \* MERGEFORMAT </w:instrText>
      </w:r>
      <w:r w:rsidR="00BF4A9A" w:rsidRPr="00BF4A9A">
        <w:rPr>
          <w:i/>
        </w:rPr>
      </w:r>
      <w:r w:rsidR="00BF4A9A" w:rsidRPr="00BF4A9A">
        <w:rPr>
          <w:i/>
        </w:rPr>
        <w:fldChar w:fldCharType="separate"/>
      </w:r>
      <w:r w:rsidR="000E6575">
        <w:rPr>
          <w:i/>
        </w:rPr>
        <w:t>3</w:t>
      </w:r>
      <w:r w:rsidR="00BF4A9A" w:rsidRPr="00BF4A9A">
        <w:rPr>
          <w:i/>
        </w:rPr>
        <w:fldChar w:fldCharType="end"/>
      </w:r>
      <w:r w:rsidR="00BF4A9A">
        <w:t xml:space="preserve"> излага </w:t>
      </w:r>
      <w:r w:rsidR="0025272A">
        <w:t>концептуален модел на решението, също така</w:t>
      </w:r>
      <w:r w:rsidR="00BF4A9A">
        <w:t xml:space="preserve"> функционални и нефункционални изисквания. </w:t>
      </w:r>
      <w:r w:rsidR="00BF4A9A" w:rsidRPr="00BF4A9A">
        <w:rPr>
          <w:i/>
        </w:rPr>
        <w:t xml:space="preserve">Глава </w:t>
      </w:r>
      <w:r w:rsidR="00BF4A9A" w:rsidRPr="00BF4A9A">
        <w:rPr>
          <w:i/>
        </w:rPr>
        <w:fldChar w:fldCharType="begin"/>
      </w:r>
      <w:r w:rsidR="00BF4A9A" w:rsidRPr="00BF4A9A">
        <w:rPr>
          <w:i/>
        </w:rPr>
        <w:instrText xml:space="preserve"> REF _Ref411171600 \r \h </w:instrText>
      </w:r>
      <w:r w:rsidR="00BF4A9A">
        <w:rPr>
          <w:i/>
        </w:rPr>
        <w:instrText xml:space="preserve"> \* MERGEFORMAT </w:instrText>
      </w:r>
      <w:r w:rsidR="00BF4A9A" w:rsidRPr="00BF4A9A">
        <w:rPr>
          <w:i/>
        </w:rPr>
      </w:r>
      <w:r w:rsidR="00BF4A9A" w:rsidRPr="00BF4A9A">
        <w:rPr>
          <w:i/>
        </w:rPr>
        <w:fldChar w:fldCharType="separate"/>
      </w:r>
      <w:r w:rsidR="000E6575">
        <w:rPr>
          <w:i/>
        </w:rPr>
        <w:t>4</w:t>
      </w:r>
      <w:r w:rsidR="00BF4A9A" w:rsidRPr="00BF4A9A">
        <w:rPr>
          <w:i/>
        </w:rPr>
        <w:fldChar w:fldCharType="end"/>
      </w:r>
      <w:r w:rsidR="00BF4A9A">
        <w:t xml:space="preserve"> представя варианти и избор на използ</w:t>
      </w:r>
      <w:r w:rsidR="004150BB">
        <w:t>ваните технологии при решението</w:t>
      </w:r>
      <w:r w:rsidR="004150BB">
        <w:rPr>
          <w:lang w:val="en-US"/>
        </w:rPr>
        <w:t>,</w:t>
      </w:r>
      <w:r w:rsidR="00BF4A9A">
        <w:t xml:space="preserve"> </w:t>
      </w:r>
      <w:r w:rsidR="004150BB">
        <w:rPr>
          <w:lang w:val="en-US"/>
        </w:rPr>
        <w:t>п</w:t>
      </w:r>
      <w:r w:rsidR="00BF4A9A">
        <w:t xml:space="preserve">роектирането, реализацията и тестването, на което са представени в </w:t>
      </w:r>
      <w:r w:rsidR="00BF4A9A" w:rsidRPr="00BF4A9A">
        <w:rPr>
          <w:i/>
        </w:rPr>
        <w:t xml:space="preserve">глава </w:t>
      </w:r>
      <w:r w:rsidR="00BF4A9A" w:rsidRPr="00BF4A9A">
        <w:rPr>
          <w:i/>
        </w:rPr>
        <w:fldChar w:fldCharType="begin"/>
      </w:r>
      <w:r w:rsidR="00BF4A9A" w:rsidRPr="00BF4A9A">
        <w:rPr>
          <w:i/>
        </w:rPr>
        <w:instrText xml:space="preserve"> REF _Ref411171799 \r \h </w:instrText>
      </w:r>
      <w:r w:rsidR="00BF4A9A">
        <w:rPr>
          <w:i/>
        </w:rPr>
        <w:instrText xml:space="preserve"> \* MERGEFORMAT </w:instrText>
      </w:r>
      <w:r w:rsidR="00BF4A9A" w:rsidRPr="00BF4A9A">
        <w:rPr>
          <w:i/>
        </w:rPr>
      </w:r>
      <w:r w:rsidR="00BF4A9A" w:rsidRPr="00BF4A9A">
        <w:rPr>
          <w:i/>
        </w:rPr>
        <w:fldChar w:fldCharType="separate"/>
      </w:r>
      <w:r w:rsidR="000E6575">
        <w:rPr>
          <w:i/>
        </w:rPr>
        <w:t>5</w:t>
      </w:r>
      <w:r w:rsidR="00BF4A9A" w:rsidRPr="00BF4A9A">
        <w:rPr>
          <w:i/>
        </w:rPr>
        <w:fldChar w:fldCharType="end"/>
      </w:r>
      <w:r w:rsidR="00BF4A9A">
        <w:t xml:space="preserve"> и </w:t>
      </w:r>
      <w:r w:rsidR="00BF4A9A" w:rsidRPr="00BF4A9A">
        <w:rPr>
          <w:i/>
        </w:rPr>
        <w:fldChar w:fldCharType="begin"/>
      </w:r>
      <w:r w:rsidR="00BF4A9A" w:rsidRPr="00BF4A9A">
        <w:rPr>
          <w:i/>
        </w:rPr>
        <w:instrText xml:space="preserve"> REF _Ref411171807 \r \h </w:instrText>
      </w:r>
      <w:r w:rsidR="00BF4A9A">
        <w:rPr>
          <w:i/>
        </w:rPr>
        <w:instrText xml:space="preserve"> \* MERGEFORMAT </w:instrText>
      </w:r>
      <w:r w:rsidR="00BF4A9A" w:rsidRPr="00BF4A9A">
        <w:rPr>
          <w:i/>
        </w:rPr>
      </w:r>
      <w:r w:rsidR="00BF4A9A" w:rsidRPr="00BF4A9A">
        <w:rPr>
          <w:i/>
        </w:rPr>
        <w:fldChar w:fldCharType="separate"/>
      </w:r>
      <w:r w:rsidR="000E6575">
        <w:rPr>
          <w:i/>
        </w:rPr>
        <w:t>6</w:t>
      </w:r>
      <w:r w:rsidR="00BF4A9A" w:rsidRPr="00BF4A9A">
        <w:rPr>
          <w:i/>
        </w:rPr>
        <w:fldChar w:fldCharType="end"/>
      </w:r>
      <w:r w:rsidR="00BF4A9A">
        <w:rPr>
          <w:i/>
        </w:rPr>
        <w:t>.</w:t>
      </w:r>
      <w:r w:rsidR="00BF4A9A">
        <w:t xml:space="preserve"> Обобщение и бъдещи насоки </w:t>
      </w:r>
      <w:r w:rsidR="00F93A5D">
        <w:t xml:space="preserve">за развитие и усъвършенстване се намират в </w:t>
      </w:r>
      <w:r w:rsidR="00F93A5D" w:rsidRPr="00F93A5D">
        <w:rPr>
          <w:i/>
        </w:rPr>
        <w:t xml:space="preserve">глава </w:t>
      </w:r>
      <w:r w:rsidR="00F93A5D" w:rsidRPr="00F93A5D">
        <w:rPr>
          <w:i/>
        </w:rPr>
        <w:fldChar w:fldCharType="begin"/>
      </w:r>
      <w:r w:rsidR="00F93A5D" w:rsidRPr="00F93A5D">
        <w:rPr>
          <w:i/>
        </w:rPr>
        <w:instrText xml:space="preserve"> REF _Ref411171955 \r \h </w:instrText>
      </w:r>
      <w:r w:rsidR="00F93A5D">
        <w:rPr>
          <w:i/>
        </w:rPr>
        <w:instrText xml:space="preserve"> \* MERGEFORMAT </w:instrText>
      </w:r>
      <w:r w:rsidR="00F93A5D" w:rsidRPr="00F93A5D">
        <w:rPr>
          <w:i/>
        </w:rPr>
      </w:r>
      <w:r w:rsidR="00F93A5D" w:rsidRPr="00F93A5D">
        <w:rPr>
          <w:i/>
        </w:rPr>
        <w:fldChar w:fldCharType="separate"/>
      </w:r>
      <w:r w:rsidR="000E6575">
        <w:rPr>
          <w:i/>
        </w:rPr>
        <w:t>7</w:t>
      </w:r>
      <w:r w:rsidR="00F93A5D" w:rsidRPr="00F93A5D">
        <w:rPr>
          <w:i/>
        </w:rPr>
        <w:fldChar w:fldCharType="end"/>
      </w:r>
      <w:r w:rsidR="00F93A5D">
        <w:t>.</w:t>
      </w:r>
    </w:p>
    <w:p w:rsidR="00152C5E" w:rsidRDefault="006F375A" w:rsidP="003A5D66">
      <w:pPr>
        <w:pStyle w:val="Heading1"/>
      </w:pPr>
      <w:bookmarkStart w:id="34" w:name="_Ref411171126"/>
      <w:bookmarkStart w:id="35" w:name="_Ref411178609"/>
      <w:bookmarkStart w:id="36" w:name="_Toc412756014"/>
      <w:r>
        <w:lastRenderedPageBreak/>
        <w:t>Реверсивен инж</w:t>
      </w:r>
      <w:r w:rsidR="00803DE5">
        <w:rPr>
          <w:lang w:val="en-US"/>
        </w:rPr>
        <w:t>е</w:t>
      </w:r>
      <w:r>
        <w:t>неринг</w:t>
      </w:r>
      <w:bookmarkEnd w:id="34"/>
      <w:bookmarkEnd w:id="35"/>
      <w:bookmarkEnd w:id="36"/>
    </w:p>
    <w:p w:rsidR="00041C56" w:rsidRPr="004D1E35" w:rsidRDefault="00041C56" w:rsidP="00041C56">
      <w:pPr>
        <w:rPr>
          <w:b/>
        </w:rPr>
      </w:pPr>
      <w:bookmarkStart w:id="37" w:name="_Toc397092992"/>
      <w:r w:rsidRPr="004D1E35">
        <w:rPr>
          <w:b/>
        </w:rPr>
        <w:t>Абстракт:</w:t>
      </w:r>
    </w:p>
    <w:p w:rsidR="00041C56" w:rsidRPr="007176A5" w:rsidRDefault="0051264E" w:rsidP="00041C56">
      <w:r w:rsidRPr="007176A5">
        <w:t xml:space="preserve">В тази глава задаваме основните предпоставки за възникване и дефиниция на реверсивния </w:t>
      </w:r>
      <w:r w:rsidR="005345B6" w:rsidRPr="007176A5">
        <w:t>инженеринг</w:t>
      </w:r>
      <w:r w:rsidRPr="007176A5">
        <w:t>. След</w:t>
      </w:r>
      <w:r w:rsidR="00001EDC" w:rsidRPr="007176A5">
        <w:t>ва</w:t>
      </w:r>
      <w:r w:rsidRPr="007176A5">
        <w:t xml:space="preserve"> </w:t>
      </w:r>
      <w:r w:rsidR="00001EDC" w:rsidRPr="007176A5">
        <w:t xml:space="preserve">представяне на </w:t>
      </w:r>
      <w:r w:rsidRPr="007176A5">
        <w:t xml:space="preserve">терминология </w:t>
      </w:r>
      <w:r w:rsidR="00001EDC" w:rsidRPr="007176A5">
        <w:t>от</w:t>
      </w:r>
      <w:r w:rsidRPr="007176A5">
        <w:t xml:space="preserve"> софтуерната архитектура </w:t>
      </w:r>
      <w:r w:rsidR="00001EDC" w:rsidRPr="007176A5">
        <w:t>във връзка с</w:t>
      </w:r>
      <w:r w:rsidRPr="007176A5">
        <w:t xml:space="preserve"> въз</w:t>
      </w:r>
      <w:r w:rsidR="00001EDC" w:rsidRPr="007176A5">
        <w:t>с</w:t>
      </w:r>
      <w:r w:rsidRPr="007176A5">
        <w:t xml:space="preserve">тановяването </w:t>
      </w:r>
      <w:r w:rsidR="00001EDC" w:rsidRPr="007176A5">
        <w:rPr>
          <w:rFonts w:ascii="Cambria Math" w:hAnsi="Cambria Math"/>
          <w:b/>
        </w:rPr>
        <w:t>ѝ</w:t>
      </w:r>
      <w:r w:rsidRPr="007176A5">
        <w:t>.</w:t>
      </w:r>
      <w:r w:rsidR="00001EDC" w:rsidRPr="007176A5">
        <w:t xml:space="preserve"> След като сме изложили предходните две можем да продължим с комбиниран</w:t>
      </w:r>
      <w:r w:rsidR="005C362D">
        <w:t>ето им и прилагането им в реинже</w:t>
      </w:r>
      <w:r w:rsidR="00001EDC" w:rsidRPr="007176A5">
        <w:t xml:space="preserve">неринг на компонентно-базиран софтуер, който се крие в основата на заданието на дипломната работа, и как този подход подпомага съзряването и еволюцията на разработваните </w:t>
      </w:r>
      <w:r w:rsidR="004D1E35" w:rsidRPr="007176A5">
        <w:t xml:space="preserve">софтуерни </w:t>
      </w:r>
      <w:r w:rsidR="007103C4">
        <w:t>системи. За да прилагаме то</w:t>
      </w:r>
      <w:r w:rsidR="00001EDC" w:rsidRPr="007176A5">
        <w:t xml:space="preserve">зи подход обаче ни е необходима среда, която да спомага извършването му, затова </w:t>
      </w:r>
      <w:r w:rsidR="004D1E35" w:rsidRPr="007176A5">
        <w:t xml:space="preserve">формализираме вече изложената теория във изграждащи блокове на система, която извършва архитектурна реконструкция. Всички горе-описани са изграждащи блокове </w:t>
      </w:r>
      <w:r w:rsidRPr="007176A5">
        <w:t>за обособяване концепция</w:t>
      </w:r>
      <w:r w:rsidR="004D1E35" w:rsidRPr="007176A5">
        <w:t>та (</w:t>
      </w:r>
      <w:r w:rsidR="004D1E35" w:rsidRPr="007176A5">
        <w:rPr>
          <w:i/>
        </w:rPr>
        <w:fldChar w:fldCharType="begin"/>
      </w:r>
      <w:r w:rsidR="004D1E35" w:rsidRPr="007176A5">
        <w:rPr>
          <w:i/>
        </w:rPr>
        <w:instrText xml:space="preserve"> REF _Ref409559519 \r \h  \* MERGEFORMAT </w:instrText>
      </w:r>
      <w:r w:rsidR="004D1E35" w:rsidRPr="007176A5">
        <w:rPr>
          <w:i/>
        </w:rPr>
      </w:r>
      <w:r w:rsidR="004D1E35" w:rsidRPr="007176A5">
        <w:rPr>
          <w:i/>
        </w:rPr>
        <w:fldChar w:fldCharType="separate"/>
      </w:r>
      <w:r w:rsidR="000E6575">
        <w:rPr>
          <w:i/>
        </w:rPr>
        <w:t>3.1</w:t>
      </w:r>
      <w:r w:rsidR="004D1E35" w:rsidRPr="007176A5">
        <w:rPr>
          <w:i/>
        </w:rPr>
        <w:fldChar w:fldCharType="end"/>
      </w:r>
      <w:r w:rsidR="004D1E35" w:rsidRPr="007176A5">
        <w:t>)</w:t>
      </w:r>
      <w:r w:rsidRPr="007176A5">
        <w:t xml:space="preserve"> на решението</w:t>
      </w:r>
      <w:r w:rsidR="004D1E35" w:rsidRPr="007176A5">
        <w:t xml:space="preserve"> в тази дипломна работа, като допълнително съм използвал насоки от вече съществуващи подобни решения, които също са описани и анализирани в тази глава.</w:t>
      </w:r>
    </w:p>
    <w:p w:rsidR="007F13AB" w:rsidRDefault="00505D85" w:rsidP="00E64EF4">
      <w:pPr>
        <w:pStyle w:val="Heading2"/>
      </w:pPr>
      <w:bookmarkStart w:id="38" w:name="_Toc412756015"/>
      <w:r w:rsidRPr="00E64EF4">
        <w:t>Основни д</w:t>
      </w:r>
      <w:r w:rsidR="005C02D5" w:rsidRPr="00E64EF4">
        <w:t>ефиниции</w:t>
      </w:r>
      <w:bookmarkEnd w:id="37"/>
      <w:bookmarkEnd w:id="38"/>
    </w:p>
    <w:p w:rsidR="007176A5" w:rsidRPr="007176A5" w:rsidRDefault="007176A5" w:rsidP="007176A5">
      <w:r>
        <w:t xml:space="preserve">Секцията дава дефиниция на </w:t>
      </w:r>
      <w:r w:rsidR="005C362D">
        <w:t>реинже</w:t>
      </w:r>
      <w:r>
        <w:t xml:space="preserve">неринга и дава връзката му с традиционното софтуерно инженерство. Излага също необходима терминология от софтуерните </w:t>
      </w:r>
      <w:r w:rsidR="005345B6">
        <w:t>архитектури</w:t>
      </w:r>
      <w:r>
        <w:t xml:space="preserve">, която е необходима за прилагането </w:t>
      </w:r>
      <w:r w:rsidR="005C362D">
        <w:t>реинже</w:t>
      </w:r>
      <w:r>
        <w:t>неринга.</w:t>
      </w:r>
    </w:p>
    <w:p w:rsidR="00295372" w:rsidRPr="00E64EF4" w:rsidRDefault="005C362D" w:rsidP="00E64EF4">
      <w:pPr>
        <w:pStyle w:val="Heading3"/>
      </w:pPr>
      <w:bookmarkStart w:id="39" w:name="_Toc412756016"/>
      <w:r>
        <w:t>Терминология на реинже</w:t>
      </w:r>
      <w:r w:rsidR="003F7598">
        <w:t xml:space="preserve">неринга и софтуерната </w:t>
      </w:r>
      <w:r w:rsidR="005345B6">
        <w:t>поддръжка</w:t>
      </w:r>
      <w:bookmarkEnd w:id="39"/>
    </w:p>
    <w:p w:rsidR="00295372" w:rsidRDefault="00295372" w:rsidP="00295372">
      <w:pPr>
        <w:tabs>
          <w:tab w:val="left" w:pos="8102"/>
        </w:tabs>
      </w:pPr>
      <w:r>
        <w:t>Следващите</w:t>
      </w:r>
      <w:r w:rsidR="00803B8E">
        <w:t xml:space="preserve"> </w:t>
      </w:r>
      <w:r w:rsidR="005345B6">
        <w:t>четири</w:t>
      </w:r>
      <w:r>
        <w:t xml:space="preserve"> раздела съдържат стандартна терминология на реинженеринга. Определенията за реверсивен инженеринг, преструктуриране и реинженеринг са предложени от </w:t>
      </w:r>
      <w:r w:rsidR="00E27749">
        <w:t>[R19]</w:t>
      </w:r>
      <w:r>
        <w:t xml:space="preserve">. </w:t>
      </w:r>
      <w:r w:rsidR="00D06916" w:rsidRPr="00310CEE">
        <w:rPr>
          <w:i/>
        </w:rPr>
        <w:fldChar w:fldCharType="begin"/>
      </w:r>
      <w:r w:rsidR="00D06916" w:rsidRPr="00310CEE">
        <w:rPr>
          <w:i/>
        </w:rPr>
        <w:instrText xml:space="preserve"> REF _Ref397536025 \h </w:instrText>
      </w:r>
      <w:r w:rsidR="00310CEE">
        <w:rPr>
          <w:i/>
        </w:rPr>
        <w:instrText xml:space="preserve"> \* MERGEFORMAT </w:instrText>
      </w:r>
      <w:r w:rsidR="00D06916" w:rsidRPr="00310CEE">
        <w:rPr>
          <w:i/>
        </w:rPr>
      </w:r>
      <w:r w:rsidR="00D06916" w:rsidRPr="00310CEE">
        <w:rPr>
          <w:i/>
        </w:rPr>
        <w:fldChar w:fldCharType="separate"/>
      </w:r>
      <w:r w:rsidR="000E6575" w:rsidRPr="000E6575">
        <w:rPr>
          <w:i/>
        </w:rPr>
        <w:t xml:space="preserve">Фигура </w:t>
      </w:r>
      <w:r w:rsidR="000E6575" w:rsidRPr="000E6575">
        <w:rPr>
          <w:i/>
          <w:noProof/>
        </w:rPr>
        <w:t>1</w:t>
      </w:r>
      <w:r w:rsidR="00D06916" w:rsidRPr="00310CEE">
        <w:rPr>
          <w:i/>
        </w:rPr>
        <w:fldChar w:fldCharType="end"/>
      </w:r>
      <w:r w:rsidR="00F5698C">
        <w:t xml:space="preserve"> </w:t>
      </w:r>
      <w:r>
        <w:t xml:space="preserve">изобразява връзките между тези термини. </w:t>
      </w:r>
    </w:p>
    <w:p w:rsidR="007176A5" w:rsidRDefault="007176A5" w:rsidP="00295372">
      <w:pPr>
        <w:tabs>
          <w:tab w:val="left" w:pos="8102"/>
        </w:tabs>
      </w:pPr>
      <w:r w:rsidRPr="007176A5">
        <w:rPr>
          <w:noProof/>
          <w:lang w:val="en-US" w:eastAsia="en-US"/>
        </w:rPr>
        <w:drawing>
          <wp:inline distT="0" distB="0" distL="0" distR="0" wp14:anchorId="0201AA83" wp14:editId="14F7162B">
            <wp:extent cx="5274310" cy="1736127"/>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1736127"/>
                    </a:xfrm>
                    <a:prstGeom prst="rect">
                      <a:avLst/>
                    </a:prstGeom>
                  </pic:spPr>
                </pic:pic>
              </a:graphicData>
            </a:graphic>
          </wp:inline>
        </w:drawing>
      </w:r>
    </w:p>
    <w:p w:rsidR="00295372" w:rsidRDefault="00295372" w:rsidP="00295372">
      <w:pPr>
        <w:tabs>
          <w:tab w:val="left" w:pos="8102"/>
        </w:tabs>
      </w:pPr>
    </w:p>
    <w:p w:rsidR="009B40BB" w:rsidRDefault="00F5698C" w:rsidP="00F5698C">
      <w:pPr>
        <w:pStyle w:val="Caption"/>
        <w:jc w:val="center"/>
      </w:pPr>
      <w:bookmarkStart w:id="40" w:name="_Ref397536025"/>
      <w:bookmarkStart w:id="41" w:name="_Ref397097887"/>
      <w:r>
        <w:t xml:space="preserve">Фигура </w:t>
      </w:r>
      <w:r w:rsidR="00E73236">
        <w:fldChar w:fldCharType="begin"/>
      </w:r>
      <w:r w:rsidR="00E73236">
        <w:instrText xml:space="preserve"> SEQ Фигура \* ARABIC </w:instrText>
      </w:r>
      <w:r w:rsidR="00E73236">
        <w:fldChar w:fldCharType="separate"/>
      </w:r>
      <w:r w:rsidR="000E6575">
        <w:rPr>
          <w:noProof/>
        </w:rPr>
        <w:t>1</w:t>
      </w:r>
      <w:r w:rsidR="00E73236">
        <w:rPr>
          <w:noProof/>
        </w:rPr>
        <w:fldChar w:fldCharType="end"/>
      </w:r>
      <w:bookmarkEnd w:id="40"/>
      <w:r>
        <w:t xml:space="preserve"> (Връзка между термините)</w:t>
      </w:r>
      <w:bookmarkEnd w:id="41"/>
    </w:p>
    <w:p w:rsidR="009B40BB" w:rsidRDefault="009B40BB">
      <w:pPr>
        <w:spacing w:after="0"/>
        <w:jc w:val="left"/>
        <w:rPr>
          <w:rFonts w:ascii="Cambria" w:hAnsi="Cambria"/>
          <w:i/>
          <w:iCs/>
          <w:lang w:eastAsia="en-US"/>
        </w:rPr>
      </w:pPr>
      <w:r>
        <w:br w:type="page"/>
      </w:r>
    </w:p>
    <w:p w:rsidR="00295372" w:rsidRPr="00E64EF4" w:rsidRDefault="00295372" w:rsidP="00E64EF4">
      <w:pPr>
        <w:pStyle w:val="Heading4"/>
      </w:pPr>
      <w:r w:rsidRPr="00E64EF4">
        <w:lastRenderedPageBreak/>
        <w:t>Традиционен инженеринг (forward engineering)</w:t>
      </w:r>
    </w:p>
    <w:p w:rsidR="00295372" w:rsidRDefault="00295372" w:rsidP="00295372">
      <w:pPr>
        <w:tabs>
          <w:tab w:val="left" w:pos="8102"/>
        </w:tabs>
      </w:pPr>
      <w:r>
        <w:t xml:space="preserve">Софтуерното инженерство първоначално е смятано за стремящо се към развиването на нови системи, въпреки че включва </w:t>
      </w:r>
      <w:r w:rsidR="005345B6">
        <w:t>реверсивния</w:t>
      </w:r>
      <w:r>
        <w:t xml:space="preserve"> инженеринг и реинженеринга. За да се избегнат </w:t>
      </w:r>
      <w:r w:rsidR="005345B6">
        <w:t>под</w:t>
      </w:r>
      <w:r w:rsidR="005345B6">
        <w:rPr>
          <w:lang w:val="en-US"/>
        </w:rPr>
        <w:t>-</w:t>
      </w:r>
      <w:r w:rsidR="005345B6">
        <w:t>значенията</w:t>
      </w:r>
      <w:r>
        <w:t xml:space="preserve"> на термина софтуерен инженеринг, се въвежда терминът </w:t>
      </w:r>
      <w:r>
        <w:rPr>
          <w:i/>
        </w:rPr>
        <w:t>традиционен инженеринг</w:t>
      </w:r>
      <w:r>
        <w:t>. Това е процесът на преминаване от абстракции на високо ниво и логически, неимплементирани проекти към физическата имплементация на една система.</w:t>
      </w:r>
    </w:p>
    <w:p w:rsidR="00295372" w:rsidRPr="00E64EF4" w:rsidRDefault="00295372" w:rsidP="00E64EF4">
      <w:pPr>
        <w:pStyle w:val="Heading4"/>
      </w:pPr>
      <w:bookmarkStart w:id="42" w:name="_Ref411178814"/>
      <w:r w:rsidRPr="00E64EF4">
        <w:t>Реверсивен инженеринг</w:t>
      </w:r>
      <w:bookmarkEnd w:id="42"/>
    </w:p>
    <w:p w:rsidR="00295372" w:rsidRDefault="00295372" w:rsidP="00295372">
      <w:pPr>
        <w:tabs>
          <w:tab w:val="left" w:pos="8102"/>
        </w:tabs>
      </w:pPr>
      <w:r>
        <w:t xml:space="preserve">Реверсивният инженеринг има точно обратната цел на традиционния инженеринг. </w:t>
      </w:r>
      <w:r>
        <w:rPr>
          <w:i/>
        </w:rPr>
        <w:t>Реверсивният инженеринг</w:t>
      </w:r>
      <w:r>
        <w:t xml:space="preserve"> е процес на анализ на една субектна система за</w:t>
      </w:r>
    </w:p>
    <w:p w:rsidR="00295372" w:rsidRDefault="00295372" w:rsidP="006D285E">
      <w:pPr>
        <w:numPr>
          <w:ilvl w:val="0"/>
          <w:numId w:val="2"/>
        </w:numPr>
        <w:tabs>
          <w:tab w:val="left" w:pos="720"/>
          <w:tab w:val="left" w:pos="8102"/>
        </w:tabs>
        <w:autoSpaceDE w:val="0"/>
        <w:autoSpaceDN w:val="0"/>
        <w:adjustRightInd w:val="0"/>
        <w:spacing w:after="200" w:line="276" w:lineRule="auto"/>
      </w:pPr>
      <w:r>
        <w:t>идентификация на системните компоненти и техните взаимовръзки и</w:t>
      </w:r>
    </w:p>
    <w:p w:rsidR="00295372" w:rsidRDefault="00295372" w:rsidP="006D285E">
      <w:pPr>
        <w:numPr>
          <w:ilvl w:val="0"/>
          <w:numId w:val="2"/>
        </w:numPr>
        <w:tabs>
          <w:tab w:val="left" w:pos="720"/>
          <w:tab w:val="left" w:pos="8102"/>
        </w:tabs>
        <w:autoSpaceDE w:val="0"/>
        <w:autoSpaceDN w:val="0"/>
        <w:adjustRightInd w:val="0"/>
        <w:spacing w:after="200" w:line="276" w:lineRule="auto"/>
      </w:pPr>
      <w:r>
        <w:t>създаване на репрезентации на системата под друга форма или на по-високо ниво на абстракция.</w:t>
      </w:r>
    </w:p>
    <w:p w:rsidR="00295372" w:rsidRDefault="00295372" w:rsidP="00295372">
      <w:pPr>
        <w:tabs>
          <w:tab w:val="left" w:pos="8102"/>
        </w:tabs>
      </w:pPr>
      <w:r>
        <w:t xml:space="preserve">Важно е да се отбележи, че </w:t>
      </w:r>
      <w:r w:rsidR="005345B6">
        <w:t>реверсивния</w:t>
      </w:r>
      <w:r>
        <w:t xml:space="preserve"> инженеринг не включва промяна на субектната система, или създаване на нова, базирана на реверсивно-инженерната система. Това е процес на изследване, а не на промяна или копиране.</w:t>
      </w:r>
    </w:p>
    <w:p w:rsidR="00295372" w:rsidRPr="00E64EF4" w:rsidRDefault="00295372" w:rsidP="00E64EF4">
      <w:pPr>
        <w:pStyle w:val="Heading4"/>
      </w:pPr>
      <w:bookmarkStart w:id="43" w:name="_Ref409385520"/>
      <w:r w:rsidRPr="00E64EF4">
        <w:t>Преструктуриране</w:t>
      </w:r>
      <w:r w:rsidR="004E5075">
        <w:t xml:space="preserve"> (моделна трансформация)</w:t>
      </w:r>
      <w:bookmarkEnd w:id="43"/>
    </w:p>
    <w:p w:rsidR="00295372" w:rsidRDefault="00295372" w:rsidP="00295372">
      <w:pPr>
        <w:tabs>
          <w:tab w:val="left" w:pos="8102"/>
        </w:tabs>
      </w:pPr>
      <w:r>
        <w:t>Това е трансформацията от една репрезентативна форма към друга на същото ниво на абстракция, запазвайки външното поведение на системата (</w:t>
      </w:r>
      <w:r w:rsidR="005345B6">
        <w:t>функционалност</w:t>
      </w:r>
      <w:r>
        <w:t xml:space="preserve"> и семантика). </w:t>
      </w:r>
      <w:r>
        <w:rPr>
          <w:i/>
        </w:rPr>
        <w:t>Преструктурирането</w:t>
      </w:r>
      <w:r>
        <w:t xml:space="preserve"> често се използва като форма на прев</w:t>
      </w:r>
      <w:r w:rsidR="00A07E06">
        <w:t xml:space="preserve">антивна мярка за подобряване </w:t>
      </w:r>
      <w:r>
        <w:t>състояние</w:t>
      </w:r>
      <w:r w:rsidR="004E5075">
        <w:t>то</w:t>
      </w:r>
      <w:r>
        <w:t xml:space="preserve"> на системата </w:t>
      </w:r>
      <w:r w:rsidR="004E5075">
        <w:t>следвайки</w:t>
      </w:r>
      <w:r>
        <w:t xml:space="preserve"> даден предпочитан стандарт.</w:t>
      </w:r>
    </w:p>
    <w:p w:rsidR="00295372" w:rsidRPr="00E64EF4" w:rsidRDefault="00295372" w:rsidP="00E64EF4">
      <w:pPr>
        <w:pStyle w:val="Heading4"/>
      </w:pPr>
      <w:r w:rsidRPr="00E64EF4">
        <w:t>Реинженеринг</w:t>
      </w:r>
    </w:p>
    <w:p w:rsidR="00295372" w:rsidRDefault="00295372" w:rsidP="00295372">
      <w:pPr>
        <w:tabs>
          <w:tab w:val="left" w:pos="8102"/>
        </w:tabs>
      </w:pPr>
      <w:r>
        <w:rPr>
          <w:i/>
        </w:rPr>
        <w:t>Реинженеринг</w:t>
      </w:r>
      <w:r>
        <w:t xml:space="preserve">, познат още като реновация и регенериране, е изследването и промяната на една система, за да се реконструира в нова форма и в следващата имплементация на новата форма. Реинженерингът по принцип включва някаква форма на реверсивен инженеринг (за да постигне по-абстрактно описание), следвана от форма на традиционен инженеринг или преструктуриране. </w:t>
      </w:r>
    </w:p>
    <w:p w:rsidR="00295372" w:rsidRPr="0078094B" w:rsidRDefault="00295372" w:rsidP="00107728">
      <w:pPr>
        <w:pStyle w:val="Heading3"/>
      </w:pPr>
      <w:bookmarkStart w:id="44" w:name="__RefHeading__1581_2042850511"/>
      <w:bookmarkStart w:id="45" w:name="_Toc397092994"/>
      <w:bookmarkStart w:id="46" w:name="_Toc412756017"/>
      <w:bookmarkEnd w:id="44"/>
      <w:r w:rsidRPr="00107728">
        <w:t>Терминология</w:t>
      </w:r>
      <w:r w:rsidRPr="00E64EF4">
        <w:t xml:space="preserve"> в софтуерната архитектура</w:t>
      </w:r>
      <w:bookmarkEnd w:id="45"/>
      <w:bookmarkEnd w:id="46"/>
    </w:p>
    <w:p w:rsidR="00295372" w:rsidRDefault="00295372" w:rsidP="00295372">
      <w:pPr>
        <w:tabs>
          <w:tab w:val="left" w:pos="8102"/>
        </w:tabs>
      </w:pPr>
      <w:r>
        <w:t xml:space="preserve">Все още има спорове относно определението за софтуерна архитектура, но повечето специалисти са на едно мнение, че тя трябва да включва поне </w:t>
      </w:r>
      <w:r>
        <w:rPr>
          <w:i/>
        </w:rPr>
        <w:t>компоненти</w:t>
      </w:r>
      <w:r>
        <w:t xml:space="preserve"> и </w:t>
      </w:r>
      <w:r>
        <w:rPr>
          <w:i/>
        </w:rPr>
        <w:t>съединителни звена</w:t>
      </w:r>
      <w:r>
        <w:t>, както и тяхната йерархична декомпозиция</w:t>
      </w:r>
      <w:r w:rsidR="00874E58">
        <w:t xml:space="preserve"> [R24]</w:t>
      </w:r>
      <w:r>
        <w:t>. Компонентите са изчислителните части и съединители, които описват връзките между тези компоненти (</w:t>
      </w:r>
      <w:r w:rsidR="00523020">
        <w:t>[R17] стр. 5</w:t>
      </w:r>
      <w:r>
        <w:t xml:space="preserve">; </w:t>
      </w:r>
      <w:r w:rsidR="00C241A0">
        <w:t>[R18] стр. 5</w:t>
      </w:r>
      <w:r>
        <w:t>). Основни примери за компоненти са абстрактни типове данни</w:t>
      </w:r>
      <w:r w:rsidR="005073B6">
        <w:t>,</w:t>
      </w:r>
      <w:r>
        <w:t xml:space="preserve"> задачи за „</w:t>
      </w:r>
      <w:r w:rsidR="005073B6">
        <w:t>клиент</w:t>
      </w:r>
      <w:r>
        <w:t>-</w:t>
      </w:r>
      <w:r w:rsidR="005073B6">
        <w:t>сървър</w:t>
      </w:r>
      <w:r>
        <w:t xml:space="preserve">“ или </w:t>
      </w:r>
      <w:r w:rsidR="00A307D4">
        <w:lastRenderedPageBreak/>
        <w:t>интерфейси</w:t>
      </w:r>
      <w:r w:rsidR="005073B6">
        <w:t xml:space="preserve"> и </w:t>
      </w:r>
      <w:r w:rsidR="00A307D4">
        <w:t>услуги</w:t>
      </w:r>
      <w:r>
        <w:t xml:space="preserve">; примери за конектори са </w:t>
      </w:r>
      <w:r w:rsidR="00C70D92" w:rsidRPr="00C70D92">
        <w:rPr>
          <w:color w:val="auto"/>
        </w:rPr>
        <w:t>процедурните извиквания</w:t>
      </w:r>
      <w:r>
        <w:t>, споделени глобални променливи, канали или Unix контакти</w:t>
      </w:r>
      <w:r w:rsidR="005D38C0">
        <w:t xml:space="preserve"> (sockets)</w:t>
      </w:r>
      <w:r>
        <w:t>.</w:t>
      </w:r>
    </w:p>
    <w:p w:rsidR="00295372" w:rsidRPr="00E64EF4" w:rsidRDefault="00295372" w:rsidP="00E64EF4">
      <w:pPr>
        <w:pStyle w:val="Heading4"/>
      </w:pPr>
      <w:r w:rsidRPr="00E64EF4">
        <w:t>Възстановяване (recovery) на архитектурата</w:t>
      </w:r>
    </w:p>
    <w:p w:rsidR="00295372" w:rsidRDefault="00295372" w:rsidP="00295372">
      <w:pPr>
        <w:tabs>
          <w:tab w:val="left" w:pos="8102"/>
        </w:tabs>
      </w:pPr>
      <w:r>
        <w:t xml:space="preserve">Това е дисциплина от реверсивния инженеринг, която има за цел възстановяване на софтуерната архитектура на дадена система. </w:t>
      </w:r>
    </w:p>
    <w:p w:rsidR="00295372" w:rsidRDefault="00295372" w:rsidP="00295372">
      <w:pPr>
        <w:pStyle w:val="Heading4"/>
        <w:tabs>
          <w:tab w:val="left" w:pos="8102"/>
        </w:tabs>
      </w:pPr>
      <w:r w:rsidRPr="00E64EF4">
        <w:t>Компоненти</w:t>
      </w:r>
      <w:r w:rsidR="003941ED">
        <w:t xml:space="preserve"> и модули</w:t>
      </w:r>
    </w:p>
    <w:p w:rsidR="00295372" w:rsidRDefault="00295372" w:rsidP="00295372">
      <w:pPr>
        <w:tabs>
          <w:tab w:val="left" w:pos="8102"/>
        </w:tabs>
      </w:pPr>
      <w:r>
        <w:t xml:space="preserve">Големите системи са съставени от подсистеми, които могат да се управляват поотделно. Тези подсистеми от своя страна са разделени на по-малки подсистеми. Най-малката декомпозиция е </w:t>
      </w:r>
      <w:r>
        <w:rPr>
          <w:b/>
        </w:rPr>
        <w:t>модул</w:t>
      </w:r>
      <w:r w:rsidR="00664042">
        <w:rPr>
          <w:lang w:val="en-US"/>
        </w:rPr>
        <w:t xml:space="preserve"> (или </w:t>
      </w:r>
      <w:r w:rsidR="00664042" w:rsidRPr="00664042">
        <w:rPr>
          <w:i/>
          <w:lang w:val="en-US"/>
        </w:rPr>
        <w:t>модулна структура</w:t>
      </w:r>
      <w:r w:rsidR="00664042">
        <w:rPr>
          <w:lang w:val="en-US"/>
        </w:rPr>
        <w:t xml:space="preserve">, виж точка </w:t>
      </w:r>
      <w:r w:rsidR="00664042" w:rsidRPr="00664042">
        <w:rPr>
          <w:i/>
          <w:lang w:val="en-US"/>
        </w:rPr>
        <w:fldChar w:fldCharType="begin"/>
      </w:r>
      <w:r w:rsidR="00664042" w:rsidRPr="00664042">
        <w:rPr>
          <w:i/>
          <w:lang w:val="en-US"/>
        </w:rPr>
        <w:instrText xml:space="preserve"> REF _Ref411201272 \r \h </w:instrText>
      </w:r>
      <w:r w:rsidR="00664042">
        <w:rPr>
          <w:i/>
          <w:lang w:val="en-US"/>
        </w:rPr>
        <w:instrText xml:space="preserve"> \* MERGEFORMAT </w:instrText>
      </w:r>
      <w:r w:rsidR="00664042" w:rsidRPr="00664042">
        <w:rPr>
          <w:i/>
          <w:lang w:val="en-US"/>
        </w:rPr>
      </w:r>
      <w:r w:rsidR="00664042" w:rsidRPr="00664042">
        <w:rPr>
          <w:i/>
          <w:lang w:val="en-US"/>
        </w:rPr>
        <w:fldChar w:fldCharType="separate"/>
      </w:r>
      <w:r w:rsidR="000E6575">
        <w:rPr>
          <w:i/>
          <w:lang w:val="en-US"/>
        </w:rPr>
        <w:t>1.3</w:t>
      </w:r>
      <w:r w:rsidR="00664042" w:rsidRPr="00664042">
        <w:rPr>
          <w:i/>
          <w:lang w:val="en-US"/>
        </w:rPr>
        <w:fldChar w:fldCharType="end"/>
      </w:r>
      <w:r w:rsidR="00664042">
        <w:rPr>
          <w:lang w:val="en-US"/>
        </w:rPr>
        <w:t>)</w:t>
      </w:r>
      <w:r>
        <w:t xml:space="preserve">, който може да съдържа само функции, подпрограми и типови декларации, докато една </w:t>
      </w:r>
      <w:r>
        <w:rPr>
          <w:b/>
        </w:rPr>
        <w:t>подсистема</w:t>
      </w:r>
      <w:r>
        <w:t xml:space="preserve"> е груп</w:t>
      </w:r>
      <w:r w:rsidR="00027097">
        <w:t>ир</w:t>
      </w:r>
      <w:r>
        <w:t xml:space="preserve">ане на модули или подсистеми на по-ниско ниво. Подсистемите и модулите са </w:t>
      </w:r>
      <w:r>
        <w:rPr>
          <w:b/>
        </w:rPr>
        <w:t>статични архитектурни компоненти</w:t>
      </w:r>
      <w:r>
        <w:t xml:space="preserve">, които се различават по състав. </w:t>
      </w:r>
      <w:r>
        <w:rPr>
          <w:b/>
        </w:rPr>
        <w:t>Динамичните архитектурни компоненти</w:t>
      </w:r>
      <w:r>
        <w:t xml:space="preserve"> са примери за изчислителни единици, създадени по време на работа; напр. съгласуващи се задачи или опашки. Тази теза се отнася единствено за статичните компоненти. И все пак разпознаването на статични компоненти често е предпоставка за откриване на динамични, тъй като последните често са само примери на статичните компоненти, като опашка Х, създадена в работен режим, която е пример за абстрактна </w:t>
      </w:r>
      <w:r>
        <w:rPr>
          <w:i/>
        </w:rPr>
        <w:t>Опашка</w:t>
      </w:r>
      <w:r>
        <w:t>, имплементирана от статичен компонент.</w:t>
      </w:r>
    </w:p>
    <w:p w:rsidR="00295372" w:rsidRDefault="00295372" w:rsidP="00295372">
      <w:pPr>
        <w:tabs>
          <w:tab w:val="left" w:pos="8102"/>
        </w:tabs>
      </w:pPr>
      <w:r>
        <w:t>Добрият дизайн стига до декомпозиция, в която модулите, както и подсистемите получават висока свързаност на отговорностите (</w:t>
      </w:r>
      <w:r w:rsidRPr="00F3069F">
        <w:rPr>
          <w:i/>
        </w:rPr>
        <w:t>cohesion</w:t>
      </w:r>
      <w:r>
        <w:t>) и ниско функционално обвързване (</w:t>
      </w:r>
      <w:r w:rsidRPr="00F3069F">
        <w:rPr>
          <w:i/>
        </w:rPr>
        <w:t>coupling</w:t>
      </w:r>
      <w:r>
        <w:t xml:space="preserve">). </w:t>
      </w:r>
      <w:r>
        <w:rPr>
          <w:b/>
        </w:rPr>
        <w:t xml:space="preserve">Свързаността на отговорностите </w:t>
      </w:r>
      <w:r>
        <w:t xml:space="preserve">на модул е степента, която трябва да достигнат индивидуалните му компоненти, за да извършат </w:t>
      </w:r>
      <w:r w:rsidR="00141AEB">
        <w:t>дадена</w:t>
      </w:r>
      <w:r>
        <w:t xml:space="preserve"> задача </w:t>
      </w:r>
      <w:r w:rsidR="002C0F18">
        <w:t>(</w:t>
      </w:r>
      <w:r w:rsidR="00580887" w:rsidRPr="00580887">
        <w:rPr>
          <w:i/>
        </w:rPr>
        <w:fldChar w:fldCharType="begin"/>
      </w:r>
      <w:r w:rsidR="00580887" w:rsidRPr="00580887">
        <w:rPr>
          <w:i/>
        </w:rPr>
        <w:instrText xml:space="preserve"> REF _Ref409386999 \r \h </w:instrText>
      </w:r>
      <w:r w:rsidR="00580887">
        <w:rPr>
          <w:i/>
        </w:rPr>
        <w:instrText xml:space="preserve"> \* MERGEFORMAT </w:instrText>
      </w:r>
      <w:r w:rsidR="00580887" w:rsidRPr="00580887">
        <w:rPr>
          <w:i/>
        </w:rPr>
      </w:r>
      <w:r w:rsidR="00580887" w:rsidRPr="00580887">
        <w:rPr>
          <w:i/>
        </w:rPr>
        <w:fldChar w:fldCharType="separate"/>
      </w:r>
      <w:r w:rsidR="000E6575">
        <w:rPr>
          <w:i/>
        </w:rPr>
        <w:t>2.1.2.3</w:t>
      </w:r>
      <w:r w:rsidR="00580887" w:rsidRPr="00580887">
        <w:rPr>
          <w:i/>
        </w:rPr>
        <w:fldChar w:fldCharType="end"/>
      </w:r>
      <w:r w:rsidR="00580887">
        <w:t xml:space="preserve"> и </w:t>
      </w:r>
      <w:r w:rsidR="002E4C85">
        <w:t>[R15</w:t>
      </w:r>
      <w:r w:rsidR="002C0F18">
        <w:t>]</w:t>
      </w:r>
      <w:r w:rsidR="0002040C">
        <w:t>, стр.</w:t>
      </w:r>
      <w:r w:rsidR="002E4C85">
        <w:t>325</w:t>
      </w:r>
      <w:r w:rsidR="002C0F18">
        <w:t>)</w:t>
      </w:r>
      <w:r>
        <w:t xml:space="preserve">. </w:t>
      </w:r>
      <w:r>
        <w:rPr>
          <w:b/>
        </w:rPr>
        <w:t>Функционалното обвързване</w:t>
      </w:r>
      <w:r>
        <w:t xml:space="preserve"> (</w:t>
      </w:r>
      <w:r>
        <w:rPr>
          <w:b/>
          <w:i/>
        </w:rPr>
        <w:t>coupling</w:t>
      </w:r>
      <w:r>
        <w:t>)</w:t>
      </w:r>
      <w:r>
        <w:rPr>
          <w:b/>
        </w:rPr>
        <w:t xml:space="preserve"> </w:t>
      </w:r>
      <w:r>
        <w:t>е степента на взаимна зависимост между модулите (</w:t>
      </w:r>
      <w:r w:rsidR="0008438F">
        <w:t>[R16]</w:t>
      </w:r>
      <w:r w:rsidR="00D81613">
        <w:t>, стр.85</w:t>
      </w:r>
      <w:r>
        <w:t>).</w:t>
      </w:r>
    </w:p>
    <w:p w:rsidR="00295372" w:rsidRDefault="00297722" w:rsidP="00295372">
      <w:pPr>
        <w:tabs>
          <w:tab w:val="left" w:pos="8102"/>
        </w:tabs>
      </w:pPr>
      <w:commentRangeStart w:id="47"/>
      <w:r>
        <w:t xml:space="preserve">Сзиперски </w:t>
      </w:r>
      <w:r w:rsidR="00D9633E">
        <w:t>([R</w:t>
      </w:r>
      <w:r>
        <w:t>25</w:t>
      </w:r>
      <w:r w:rsidR="00D9633E">
        <w:t>], стр.</w:t>
      </w:r>
      <w:r>
        <w:t>548</w:t>
      </w:r>
      <w:r w:rsidR="00BE6144">
        <w:t>)</w:t>
      </w:r>
      <w:r w:rsidR="00295372">
        <w:t xml:space="preserve"> например, предлага следната дефиниция</w:t>
      </w:r>
      <w:r w:rsidR="00AF1D7C">
        <w:t xml:space="preserve"> за компонент</w:t>
      </w:r>
      <w:r w:rsidR="00295372">
        <w:t>:</w:t>
      </w:r>
      <w:r w:rsidR="00BE6144">
        <w:t xml:space="preserve"> </w:t>
      </w:r>
    </w:p>
    <w:p w:rsidR="00295372" w:rsidRPr="00BE6144" w:rsidRDefault="00BE6144" w:rsidP="00295372">
      <w:pPr>
        <w:tabs>
          <w:tab w:val="left" w:pos="8102"/>
        </w:tabs>
      </w:pPr>
      <w:r w:rsidRPr="00BE6144">
        <w:rPr>
          <w:b/>
          <w:i/>
        </w:rPr>
        <w:t>Софтуер</w:t>
      </w:r>
      <w:r w:rsidR="00722B45">
        <w:rPr>
          <w:b/>
          <w:i/>
        </w:rPr>
        <w:t>ен</w:t>
      </w:r>
      <w:r w:rsidRPr="00BE6144">
        <w:rPr>
          <w:b/>
          <w:i/>
        </w:rPr>
        <w:t xml:space="preserve"> компонент</w:t>
      </w:r>
      <w:r>
        <w:rPr>
          <w:i/>
        </w:rPr>
        <w:t xml:space="preserve"> </w:t>
      </w:r>
      <w:r w:rsidR="00722B45">
        <w:rPr>
          <w:i/>
        </w:rPr>
        <w:t xml:space="preserve">е </w:t>
      </w:r>
      <w:r>
        <w:rPr>
          <w:i/>
        </w:rPr>
        <w:t xml:space="preserve">композираща се единица </w:t>
      </w:r>
      <w:r w:rsidR="00722B45">
        <w:rPr>
          <w:i/>
        </w:rPr>
        <w:t xml:space="preserve">договорено специфичен интерфейс и експлицитни зависимости към средата. Софтуерен компонент може да се разположи независимо и би могъл да </w:t>
      </w:r>
      <w:r w:rsidR="005345B6">
        <w:rPr>
          <w:i/>
        </w:rPr>
        <w:t>участва</w:t>
      </w:r>
      <w:r w:rsidR="00722B45">
        <w:rPr>
          <w:i/>
        </w:rPr>
        <w:t xml:space="preserve"> в композиция по инициатива от трета страна</w:t>
      </w:r>
      <w:r w:rsidR="00295372">
        <w:rPr>
          <w:i/>
        </w:rPr>
        <w:t>.</w:t>
      </w:r>
      <w:commentRangeEnd w:id="47"/>
      <w:r w:rsidR="00722B45">
        <w:rPr>
          <w:i/>
        </w:rPr>
        <w:t xml:space="preserve">  </w:t>
      </w:r>
      <w:r w:rsidR="0056453D">
        <w:rPr>
          <w:rStyle w:val="CommentReference"/>
        </w:rPr>
        <w:commentReference w:id="47"/>
      </w:r>
    </w:p>
    <w:p w:rsidR="00295372" w:rsidRDefault="00295372" w:rsidP="00295372">
      <w:pPr>
        <w:tabs>
          <w:tab w:val="left" w:pos="8102"/>
        </w:tabs>
      </w:pPr>
      <w:r>
        <w:t xml:space="preserve">Модулът в съвременните програмни езици е синтактична единица, която поддържа капсулирането. Съставена е от интерфейс на </w:t>
      </w:r>
      <w:r w:rsidR="006A055F">
        <w:t>предоставените</w:t>
      </w:r>
      <w:r>
        <w:t xml:space="preserve"> части и незадължителна скрита имплементация. </w:t>
      </w:r>
      <w:r w:rsidR="001F3212">
        <w:t>Предоставените</w:t>
      </w:r>
      <w:r>
        <w:t xml:space="preserve"> елементи са общи константи, променливи, подпрограми, потребителски типове и понякога – вложени модули.</w:t>
      </w:r>
    </w:p>
    <w:p w:rsidR="00295372" w:rsidRDefault="00295372" w:rsidP="00295372">
      <w:pPr>
        <w:tabs>
          <w:tab w:val="left" w:pos="8102"/>
        </w:tabs>
      </w:pPr>
      <w:r>
        <w:t xml:space="preserve">При първия си дизайн е възможно модулите на една системна декомпозиция да покажат ниско ниво на свързване и висока кохезия, но по време на продължителна поддръжка, първоначалната декомпозиция може да се влоши. Например, функция F, която може да принадлежи на модул А, се слага в модул В. Така кохезията на модул В намалява, а свързването между A и В се повишава, тъй като F има нужда от подробности за имплементацията на А. </w:t>
      </w:r>
      <w:r>
        <w:lastRenderedPageBreak/>
        <w:t>Също така концепцията на А е делокализирана, защото отчасти е реализирана от В. Високото свързване и ниската кохезия затрудняват осъществяването на промени. Реинженерингът трябва да преструктурира системата така че съществената концепция на А да се имплементира единствено от модул А, за да се улесни бъдещата поддръжка.</w:t>
      </w:r>
    </w:p>
    <w:p w:rsidR="00295372" w:rsidRDefault="00295372" w:rsidP="00295372">
      <w:pPr>
        <w:tabs>
          <w:tab w:val="left" w:pos="8102"/>
        </w:tabs>
      </w:pPr>
      <w:r>
        <w:t xml:space="preserve">Дискусията показва, че един реален модул невинаги съвпада с основната си концепция. Съществува отклонение между синтактичната и логическата единица. За да разграничим тези два типа единици, ще наречем последната </w:t>
      </w:r>
      <w:r>
        <w:rPr>
          <w:b/>
        </w:rPr>
        <w:t>атом</w:t>
      </w:r>
      <w:r w:rsidR="00E22C6F">
        <w:rPr>
          <w:b/>
        </w:rPr>
        <w:t>арен</w:t>
      </w:r>
      <w:r>
        <w:rPr>
          <w:b/>
        </w:rPr>
        <w:t xml:space="preserve"> компонент</w:t>
      </w:r>
      <w:r>
        <w:t>. Под „модул“ разбираме единствено синтактичната единица и така следваме типичната терминология на програмния език.</w:t>
      </w:r>
    </w:p>
    <w:p w:rsidR="00295372" w:rsidRDefault="00295372" w:rsidP="00295372">
      <w:pPr>
        <w:tabs>
          <w:tab w:val="left" w:pos="8102"/>
        </w:tabs>
      </w:pPr>
      <w:r>
        <w:rPr>
          <w:b/>
        </w:rPr>
        <w:t>Модулът</w:t>
      </w:r>
      <w:r>
        <w:t xml:space="preserve"> е синтактична единица, която се използва за групиране на обекти. Той е съставен от интерфейс и незадължителна имплементация. Обектите в интерфейса са достъпни за други модули; имплементацията е тайната на модула.</w:t>
      </w:r>
    </w:p>
    <w:p w:rsidR="00295372" w:rsidRDefault="00295372" w:rsidP="00295372">
      <w:pPr>
        <w:tabs>
          <w:tab w:val="left" w:pos="8102"/>
        </w:tabs>
      </w:pPr>
      <w:r>
        <w:rPr>
          <w:b/>
        </w:rPr>
        <w:t>Компонентът</w:t>
      </w:r>
      <w:r>
        <w:t xml:space="preserve"> е група свързани елементи с една обща цел, или концепция, важащи на архитектурно ниво. </w:t>
      </w:r>
      <w:r>
        <w:rPr>
          <w:b/>
        </w:rPr>
        <w:t>А</w:t>
      </w:r>
      <w:r w:rsidR="00E22C6F">
        <w:rPr>
          <w:b/>
        </w:rPr>
        <w:t>томарен</w:t>
      </w:r>
      <w:r>
        <w:rPr>
          <w:b/>
        </w:rPr>
        <w:t xml:space="preserve"> компонент</w:t>
      </w:r>
      <w:r>
        <w:t xml:space="preserve"> наричаме не-йерархически компонент, съставен от свързани общи константи, променливи, подпрограми и/или потребителски типове. За разлика от атом</w:t>
      </w:r>
      <w:r w:rsidR="0062526A">
        <w:t>арн</w:t>
      </w:r>
      <w:r>
        <w:t xml:space="preserve">ия компонент, една </w:t>
      </w:r>
      <w:r>
        <w:rPr>
          <w:b/>
        </w:rPr>
        <w:t xml:space="preserve">подсистема </w:t>
      </w:r>
      <w:r>
        <w:t xml:space="preserve">е йерархичен компонент, съставен от свързани </w:t>
      </w:r>
      <w:r w:rsidR="0062526A">
        <w:t>атомарни</w:t>
      </w:r>
      <w:r>
        <w:t xml:space="preserve"> компоненти и/или подсистеми от по-ниско ниво.</w:t>
      </w:r>
    </w:p>
    <w:p w:rsidR="00295372" w:rsidRDefault="00A55972" w:rsidP="00295372">
      <w:pPr>
        <w:tabs>
          <w:tab w:val="left" w:pos="8102"/>
        </w:tabs>
      </w:pPr>
      <w:r>
        <w:t>Идеята</w:t>
      </w:r>
      <w:r w:rsidR="00295372">
        <w:t xml:space="preserve"> </w:t>
      </w:r>
      <w:r>
        <w:t>за</w:t>
      </w:r>
      <w:r w:rsidR="00295372">
        <w:t xml:space="preserve"> преструктуриране</w:t>
      </w:r>
      <w:r w:rsidR="00827F3B">
        <w:rPr>
          <w:lang w:val="en-US"/>
        </w:rPr>
        <w:t xml:space="preserve"> </w:t>
      </w:r>
      <w:r>
        <w:t>(</w:t>
      </w:r>
      <w:ins w:id="48" w:author="aldi" w:date="2015-02-16T15:29:00Z">
        <w:r w:rsidR="00E1563C">
          <w:t xml:space="preserve">виж секция </w:t>
        </w:r>
      </w:ins>
      <w:r w:rsidRPr="00A55972">
        <w:rPr>
          <w:i/>
        </w:rPr>
        <w:fldChar w:fldCharType="begin"/>
      </w:r>
      <w:r w:rsidRPr="00A55972">
        <w:rPr>
          <w:i/>
        </w:rPr>
        <w:instrText xml:space="preserve"> REF _Ref409385520 \r \h </w:instrText>
      </w:r>
      <w:r>
        <w:rPr>
          <w:i/>
        </w:rPr>
        <w:instrText xml:space="preserve"> \* MERGEFORMAT </w:instrText>
      </w:r>
      <w:r w:rsidRPr="00A55972">
        <w:rPr>
          <w:i/>
        </w:rPr>
      </w:r>
      <w:r w:rsidRPr="00A55972">
        <w:rPr>
          <w:i/>
        </w:rPr>
        <w:fldChar w:fldCharType="separate"/>
      </w:r>
      <w:r w:rsidR="000E6575">
        <w:rPr>
          <w:i/>
        </w:rPr>
        <w:t>2.1.1.3</w:t>
      </w:r>
      <w:r w:rsidRPr="00A55972">
        <w:rPr>
          <w:i/>
        </w:rPr>
        <w:fldChar w:fldCharType="end"/>
      </w:r>
      <w:r>
        <w:t>)</w:t>
      </w:r>
      <w:r w:rsidR="00295372">
        <w:t xml:space="preserve"> на една система е да се реализира атом</w:t>
      </w:r>
      <w:r w:rsidR="00BE13DD">
        <w:t>арен</w:t>
      </w:r>
      <w:r w:rsidR="00295372">
        <w:t xml:space="preserve"> компонент от един модул. Един модул имплементира само един атом</w:t>
      </w:r>
      <w:r w:rsidR="00BE13DD">
        <w:t>арен</w:t>
      </w:r>
      <w:r w:rsidR="00295372">
        <w:t xml:space="preserve"> компонент за постигане на максимална кохезия и минимално функционално обвързване. На практика, степента на свързаност на отговорностите в един модул е различна. Следващият раздел описва това с подробности.</w:t>
      </w:r>
    </w:p>
    <w:p w:rsidR="00295372" w:rsidRPr="00E64EF4" w:rsidRDefault="00295372" w:rsidP="00E64EF4">
      <w:pPr>
        <w:pStyle w:val="Heading4"/>
      </w:pPr>
      <w:bookmarkStart w:id="49" w:name="_Ref409386999"/>
      <w:r w:rsidRPr="00E64EF4">
        <w:t>Свързаност на отговорностите</w:t>
      </w:r>
      <w:r w:rsidR="006E73A2">
        <w:t xml:space="preserve"> </w:t>
      </w:r>
      <w:r w:rsidR="00AB7F3A">
        <w:t>(Кохезия)</w:t>
      </w:r>
      <w:r w:rsidRPr="00E64EF4">
        <w:t xml:space="preserve"> на модули</w:t>
      </w:r>
      <w:bookmarkEnd w:id="49"/>
    </w:p>
    <w:p w:rsidR="00295372" w:rsidRDefault="00295372" w:rsidP="00295372">
      <w:pPr>
        <w:tabs>
          <w:tab w:val="left" w:pos="8102"/>
        </w:tabs>
      </w:pPr>
      <w:r w:rsidRPr="00855324">
        <w:rPr>
          <w:color w:val="auto"/>
        </w:rPr>
        <w:t>Йордън и Константин (</w:t>
      </w:r>
      <w:r w:rsidR="002A2123" w:rsidRPr="00855324">
        <w:rPr>
          <w:color w:val="auto"/>
        </w:rPr>
        <w:t>[R16], стр. 108</w:t>
      </w:r>
      <w:r w:rsidRPr="00855324">
        <w:rPr>
          <w:color w:val="auto"/>
        </w:rPr>
        <w:t>)</w:t>
      </w:r>
      <w:r w:rsidRPr="00260A5E">
        <w:rPr>
          <w:color w:val="FF0000"/>
        </w:rPr>
        <w:t xml:space="preserve"> </w:t>
      </w:r>
      <w:r>
        <w:t>изброяват следните степени на свързаност на отговорностите:</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 xml:space="preserve">Функционални: </w:t>
      </w:r>
      <w:r>
        <w:t>модулът извършва само една определена функция.</w:t>
      </w:r>
    </w:p>
    <w:p w:rsidR="00295372" w:rsidRDefault="006C604A" w:rsidP="006D285E">
      <w:pPr>
        <w:numPr>
          <w:ilvl w:val="0"/>
          <w:numId w:val="3"/>
        </w:numPr>
        <w:tabs>
          <w:tab w:val="left" w:pos="2160"/>
          <w:tab w:val="left" w:pos="9182"/>
        </w:tabs>
        <w:autoSpaceDE w:val="0"/>
        <w:autoSpaceDN w:val="0"/>
        <w:adjustRightInd w:val="0"/>
        <w:spacing w:after="200" w:line="276" w:lineRule="auto"/>
        <w:ind w:hanging="360"/>
      </w:pPr>
      <w:r>
        <w:rPr>
          <w:b/>
        </w:rPr>
        <w:t>Последователни</w:t>
      </w:r>
      <w:r w:rsidR="00295372">
        <w:rPr>
          <w:b/>
        </w:rPr>
        <w:t>:</w:t>
      </w:r>
      <w:r w:rsidR="00295372">
        <w:t xml:space="preserve"> модулът извършва повече от една функция, но те се появяват в ред, определен от спецификацията.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Комуникационни:</w:t>
      </w:r>
      <w:r>
        <w:t xml:space="preserve"> модулът извършва няколко функции, но върху едно изложение на данни (неорганизирано като един тип или структура).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Процедурни:</w:t>
      </w:r>
      <w:r>
        <w:t xml:space="preserve"> модулът извършва няколко функции и те са свързани само с основна процедура, засегната от софтуера.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Време</w:t>
      </w:r>
      <w:r w:rsidR="006C604A">
        <w:rPr>
          <w:b/>
        </w:rPr>
        <w:t>в</w:t>
      </w:r>
      <w:r>
        <w:rPr>
          <w:b/>
        </w:rPr>
        <w:t>и:</w:t>
      </w:r>
      <w:r>
        <w:t xml:space="preserve"> модулът извършва повече от една функции и те са свързани само от факта, че трябва да се извършат в един период от време.</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lastRenderedPageBreak/>
        <w:t>Логически:</w:t>
      </w:r>
      <w:r>
        <w:t xml:space="preserve"> модулът извършва повече от една функции и те са свързани само логически.</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Случайни:</w:t>
      </w:r>
      <w:r>
        <w:t xml:space="preserve"> модулът извършва няколко функции, които не са свързани помежду си.</w:t>
      </w:r>
    </w:p>
    <w:p w:rsidR="00295372" w:rsidRPr="00295372" w:rsidRDefault="00295372" w:rsidP="002736C5">
      <w:pPr>
        <w:tabs>
          <w:tab w:val="left" w:pos="8102"/>
        </w:tabs>
      </w:pPr>
      <w:r>
        <w:t>Тези категории са изброени от най-желателни (функционални) до най-малко желателни. Класификацията е установена в края на 70-те, когато преобладава функционалната парадигма, а структурният дизайн е най-честият такъв метод. Скорошните тенденции към обектно-ориентираната парадигма – и оттук към езиците и методите, които подкрепят абстрактни данни от модули – на пръв поглед сякаш си противоречи с традиционните представи. Един модул, базиран на абстрактни данни може да има няколко различни функции; но всички те са свързани в смисъла, че характеризират типа абстрактни данни, или по-общо казано: атом</w:t>
      </w:r>
      <w:r w:rsidR="00FF3B0F">
        <w:t>ар</w:t>
      </w:r>
      <w:r>
        <w:t>ният компонент.</w:t>
      </w:r>
    </w:p>
    <w:p w:rsidR="00C3793A" w:rsidRDefault="00133CC4" w:rsidP="00272928">
      <w:pPr>
        <w:pStyle w:val="Heading2"/>
      </w:pPr>
      <w:bookmarkStart w:id="50" w:name="_Toc412756018"/>
      <w:r>
        <w:t>Реинж</w:t>
      </w:r>
      <w:r w:rsidR="005C362D">
        <w:t>е</w:t>
      </w:r>
      <w:r>
        <w:t xml:space="preserve">неринг на компонентно-базиран софтуер и среда за </w:t>
      </w:r>
      <w:r w:rsidR="0029350F">
        <w:t>изпълнението му</w:t>
      </w:r>
      <w:bookmarkEnd w:id="50"/>
    </w:p>
    <w:p w:rsidR="007176A5" w:rsidRPr="007176A5" w:rsidRDefault="007176A5" w:rsidP="007176A5">
      <w:r>
        <w:t xml:space="preserve">След </w:t>
      </w:r>
      <w:r w:rsidR="005C362D">
        <w:t>изложените</w:t>
      </w:r>
      <w:r>
        <w:t xml:space="preserve"> </w:t>
      </w:r>
      <w:r w:rsidR="005C362D">
        <w:t>терминология на реинженеринга и софтуерните архитектури е време да съчетаем двете и да разгледаме възможността на прилагането на реинженеринг в компонентно-базиран софтуер. Също така представяме ползите от съчетанието на двата подхода, както и възможността за прилагане на реинженеринг за трансформиране (миграция) на традиционно разработен софтуер към копмонентно-базиран такъв.</w:t>
      </w:r>
      <w:r w:rsidR="007103C4">
        <w:t xml:space="preserve"> </w:t>
      </w:r>
      <w:r w:rsidR="003764E2">
        <w:t>Съчетаването на всички тези подходи</w:t>
      </w:r>
      <w:r w:rsidR="007103C4" w:rsidRPr="007176A5">
        <w:t xml:space="preserve"> обаче </w:t>
      </w:r>
      <w:r w:rsidR="003764E2">
        <w:t xml:space="preserve">е най-добре да стане в </w:t>
      </w:r>
      <w:r w:rsidR="007103C4" w:rsidRPr="007176A5">
        <w:t>среда, която да спомага</w:t>
      </w:r>
      <w:r w:rsidR="003764E2">
        <w:t xml:space="preserve"> (автоматизира в голяма степен)</w:t>
      </w:r>
      <w:r w:rsidR="007103C4" w:rsidRPr="007176A5">
        <w:t xml:space="preserve"> извършването му, затова </w:t>
      </w:r>
      <w:r w:rsidR="003764E2">
        <w:t>предлагаме необходимите</w:t>
      </w:r>
      <w:r w:rsidR="007103C4" w:rsidRPr="007176A5">
        <w:t xml:space="preserve"> изграждащи блокове на система, която извършва архитектурна реконструкция.</w:t>
      </w:r>
    </w:p>
    <w:p w:rsidR="008702DB" w:rsidRDefault="008702DB" w:rsidP="008702DB">
      <w:pPr>
        <w:pStyle w:val="Heading3"/>
      </w:pPr>
      <w:bookmarkStart w:id="51" w:name="_Toc412756019"/>
      <w:r>
        <w:t>Реинженеринг и компонентно-базиран софтуер</w:t>
      </w:r>
      <w:bookmarkEnd w:id="51"/>
    </w:p>
    <w:p w:rsidR="008A6B99" w:rsidRPr="008A6B99" w:rsidRDefault="00453E37" w:rsidP="008A6B99">
      <w:pPr>
        <w:rPr>
          <w:rFonts w:ascii="Cambria" w:hAnsi="WenQuanYi Micro Hei"/>
          <w:sz w:val="22"/>
          <w:szCs w:val="22"/>
          <w:lang w:eastAsia="en-US"/>
        </w:rPr>
      </w:pPr>
      <w:r w:rsidRPr="008A6B99">
        <w:rPr>
          <w:lang w:eastAsia="en-US"/>
        </w:rPr>
        <w:t>Компонентната технология</w:t>
      </w:r>
      <w:r w:rsidR="008A6B99" w:rsidRPr="008A6B99">
        <w:rPr>
          <w:lang w:eastAsia="en-US"/>
        </w:rPr>
        <w:t xml:space="preserve"> осигурява известна гъвкавост, която не може да бъде постигната от която и да е друга традиционна технология. Някои големи компании вече са разработили големи и успешни компонентно-базирани софтуерни продукти. Много други са в процес на усвояване на тази технология.</w:t>
      </w:r>
    </w:p>
    <w:p w:rsidR="00B8746E" w:rsidRDefault="00B8746E" w:rsidP="00B8746E">
      <w:pPr>
        <w:pStyle w:val="Heading4"/>
      </w:pPr>
      <w:r>
        <w:t>RE като помощник в съзряването и еволюцията на CB софтуера</w:t>
      </w:r>
    </w:p>
    <w:p w:rsidR="00B8746E" w:rsidRPr="00B8746E" w:rsidRDefault="00B8746E" w:rsidP="00B8746E">
      <w:pPr>
        <w:rPr>
          <w:rFonts w:ascii="Cambria" w:hAnsi="WenQuanYi Micro Hei"/>
          <w:sz w:val="22"/>
          <w:szCs w:val="22"/>
          <w:lang w:eastAsia="en-US"/>
        </w:rPr>
      </w:pPr>
      <w:r w:rsidRPr="00B8746E">
        <w:rPr>
          <w:lang w:eastAsia="en-US"/>
        </w:rPr>
        <w:t xml:space="preserve">Приемаме, че вече е достъпно едно прилично количество компонентно-базиран (CB) софтуер. Съответните RE трансформации са вътрешни за CB вълната. Например, </w:t>
      </w:r>
      <w:r w:rsidR="005345B6" w:rsidRPr="00B8746E">
        <w:rPr>
          <w:lang w:eastAsia="en-US"/>
        </w:rPr>
        <w:t>реверсивния</w:t>
      </w:r>
      <w:r w:rsidRPr="00B8746E">
        <w:rPr>
          <w:lang w:eastAsia="en-US"/>
        </w:rPr>
        <w:t xml:space="preserve"> инженеринг започва с имплементацията на компонентно-базиран софтуерен продукт и опитва да възстанови компонентно-базираните концепции. Приложимостта и сложността на всички реверсивно-инженерни </w:t>
      </w:r>
      <w:r w:rsidR="005345B6" w:rsidRPr="00B8746E">
        <w:rPr>
          <w:lang w:eastAsia="en-US"/>
        </w:rPr>
        <w:t>трансформации</w:t>
      </w:r>
      <w:r w:rsidRPr="00B8746E">
        <w:rPr>
          <w:lang w:eastAsia="en-US"/>
        </w:rPr>
        <w:t xml:space="preserve"> до голяма степен зависят от (1) въпросния компонентен модел и (2) информацията, която ще бъде извлечена.</w:t>
      </w:r>
    </w:p>
    <w:p w:rsidR="00B8746E" w:rsidRPr="00B8746E" w:rsidRDefault="00B8746E" w:rsidP="00B8746E">
      <w:pPr>
        <w:rPr>
          <w:rFonts w:ascii="Cambria" w:hAnsi="WenQuanYi Micro Hei" w:cs="Times New Roman"/>
          <w:sz w:val="22"/>
          <w:lang w:eastAsia="en-US"/>
        </w:rPr>
      </w:pPr>
      <w:r w:rsidRPr="00B8746E">
        <w:rPr>
          <w:rFonts w:cs="Times New Roman"/>
          <w:lang w:eastAsia="en-US"/>
        </w:rPr>
        <w:t>Някои факти са тривиални за извличане, когато компонентната инфраструктура осигурява съоръжения за самонаблюдение. Други факти са много по-сложни и изискват RE техники. Нашият опит говори, че възстановяването на информация за компонентната вътрешна структура обикновено е възможно.</w:t>
      </w:r>
    </w:p>
    <w:p w:rsidR="00B8746E" w:rsidRPr="00B8746E" w:rsidRDefault="00B8746E" w:rsidP="00B8746E">
      <w:pPr>
        <w:rPr>
          <w:rFonts w:ascii="Cambria" w:hAnsi="WenQuanYi Micro Hei" w:cs="Times New Roman"/>
          <w:sz w:val="22"/>
          <w:lang w:eastAsia="en-US"/>
        </w:rPr>
      </w:pPr>
      <w:r w:rsidRPr="00B8746E">
        <w:rPr>
          <w:rFonts w:cs="Times New Roman"/>
          <w:lang w:eastAsia="en-US"/>
        </w:rPr>
        <w:lastRenderedPageBreak/>
        <w:t>Възстановяването на връзки и следователно на цялостната топология, би могло да бъде тривиална задача, ако връзките се материализират (externalized), или сложна задача, ако връзките се поставят дълбоко в кода (напр. COM, JavaBeans, EJB). Заради полиморфизма и други късн</w:t>
      </w:r>
      <w:r w:rsidR="00827F3B">
        <w:rPr>
          <w:rFonts w:cs="Times New Roman"/>
          <w:lang w:val="en-US" w:eastAsia="en-US"/>
        </w:rPr>
        <w:t>о</w:t>
      </w:r>
      <w:r w:rsidRPr="00B8746E">
        <w:rPr>
          <w:rFonts w:cs="Times New Roman"/>
          <w:lang w:eastAsia="en-US"/>
        </w:rPr>
        <w:t xml:space="preserve">  свързващи механизми, това не може да бъде постигнато само с анализ на изходния код. Често архитектурата става известна едва след като се зареди. Още повече, че архит ектурата може да се развие динамично по време на изпълнението. Във всички случаи е ясно, че за да са полезни RE техниките за CB софтуера, трябва да се базират и на стати чна, и на динамична ин формация. Статичната информация трябва да бъде извлечена от широк кръг източници, включително изходен код, но и конфигурационни файлове, дескриптори и т.н. Добрата  новина е, че получаването на информация по време на работа на компонентно ниво може да е лесна задача, когато се осигурят съоръжения за наблюдение на компонентната  активност.</w:t>
      </w:r>
    </w:p>
    <w:p w:rsidR="00B8746E" w:rsidRPr="00B8746E" w:rsidRDefault="00B8746E" w:rsidP="00B8746E">
      <w:pPr>
        <w:rPr>
          <w:rFonts w:ascii="Cambria" w:hAnsi="WenQuanYi Micro Hei" w:cs="Times New Roman"/>
          <w:sz w:val="22"/>
          <w:lang w:eastAsia="en-US"/>
        </w:rPr>
      </w:pPr>
      <w:r w:rsidRPr="00B8746E">
        <w:rPr>
          <w:rFonts w:cs="Times New Roman"/>
          <w:lang w:eastAsia="en-US"/>
        </w:rPr>
        <w:t>Когато проблемът с извличането на информация се реши, почти всички техники в RE могат да бъдат разгледани и адаптирани към контекста на компонентно-базирания софтуер. Преструктурираните компоненти скоро ще се превърнат в проблем, тъй като днес няма ясна представа за това какво е „добър“ компонент. Компонентно-базираните метрики трябва да бъдат определени, оценени и т.н.</w:t>
      </w:r>
    </w:p>
    <w:p w:rsidR="00B8746E" w:rsidRPr="00B8746E" w:rsidRDefault="00B8746E" w:rsidP="00B8746E">
      <w:pPr>
        <w:rPr>
          <w:rFonts w:ascii="Cambria" w:hAnsi="WenQuanYi Micro Hei" w:cs="Times New Roman"/>
          <w:sz w:val="22"/>
          <w:lang w:eastAsia="en-US"/>
        </w:rPr>
      </w:pPr>
      <w:r w:rsidRPr="00B8746E">
        <w:rPr>
          <w:rFonts w:cs="Times New Roman"/>
          <w:lang w:eastAsia="en-US"/>
        </w:rPr>
        <w:t xml:space="preserve"> Друга интересна гледна точка е, че не е нужен само заради еволюцията на софтуера, но и за еволюцията на „езика“ (компонентния модел), използван за написването му. Сл ед известно време един голям компонентно-базиран софтуер може да съдържа части от код, написан с различни версии на компонентния модел. </w:t>
      </w:r>
      <w:r w:rsidR="005345B6">
        <w:rPr>
          <w:rFonts w:cs="Times New Roman"/>
          <w:lang w:eastAsia="en-US"/>
        </w:rPr>
        <w:t>Поддръжката</w:t>
      </w:r>
      <w:r w:rsidRPr="00B8746E">
        <w:rPr>
          <w:rFonts w:cs="Times New Roman"/>
          <w:lang w:eastAsia="en-US"/>
        </w:rPr>
        <w:t xml:space="preserve"> </w:t>
      </w:r>
      <w:r w:rsidR="00F72D18">
        <w:rPr>
          <w:rFonts w:cs="Times New Roman"/>
          <w:lang w:eastAsia="en-US"/>
        </w:rPr>
        <w:t>и</w:t>
      </w:r>
      <w:r w:rsidRPr="00B8746E">
        <w:rPr>
          <w:rFonts w:cs="Times New Roman"/>
          <w:lang w:eastAsia="en-US"/>
        </w:rPr>
        <w:t xml:space="preserve">  локализацията на </w:t>
      </w:r>
      <w:r w:rsidR="005345B6" w:rsidRPr="00B8746E">
        <w:rPr>
          <w:rFonts w:cs="Times New Roman"/>
          <w:lang w:eastAsia="en-US"/>
        </w:rPr>
        <w:t>остарелите</w:t>
      </w:r>
      <w:r w:rsidRPr="00B8746E">
        <w:rPr>
          <w:rFonts w:cs="Times New Roman"/>
          <w:lang w:eastAsia="en-US"/>
        </w:rPr>
        <w:t xml:space="preserve">  конструкции и смяната им с по-нови, може да се окаже много </w:t>
      </w:r>
      <w:del w:id="52" w:author="mitko" w:date="2015-02-16T21:24:00Z">
        <w:r w:rsidRPr="00B8746E" w:rsidDel="000500EB">
          <w:rPr>
            <w:rFonts w:cs="Times New Roman"/>
            <w:lang w:eastAsia="en-US"/>
          </w:rPr>
          <w:delText>важно</w:delText>
        </w:r>
      </w:del>
      <w:ins w:id="53" w:author="mitko" w:date="2015-02-16T21:24:00Z">
        <w:r w:rsidR="000500EB" w:rsidRPr="00B8746E">
          <w:rPr>
            <w:rFonts w:cs="Times New Roman"/>
            <w:lang w:eastAsia="en-US"/>
          </w:rPr>
          <w:t>важн</w:t>
        </w:r>
        <w:r w:rsidR="000500EB">
          <w:rPr>
            <w:rFonts w:cs="Times New Roman"/>
            <w:lang w:val="en-US" w:eastAsia="en-US"/>
          </w:rPr>
          <w:t>а</w:t>
        </w:r>
      </w:ins>
      <w:del w:id="54" w:author="mitko" w:date="2015-02-16T21:31:00Z">
        <w:r w:rsidRPr="00B8746E" w:rsidDel="000500EB">
          <w:rPr>
            <w:rFonts w:cs="Times New Roman"/>
            <w:lang w:eastAsia="en-US"/>
          </w:rPr>
          <w:delText xml:space="preserve">,  особено когато големите </w:delText>
        </w:r>
        <w:commentRangeStart w:id="55"/>
        <w:r w:rsidRPr="00B8746E" w:rsidDel="000500EB">
          <w:rPr>
            <w:rFonts w:cs="Times New Roman"/>
            <w:lang w:eastAsia="en-US"/>
          </w:rPr>
          <w:delText xml:space="preserve"> издания </w:delText>
        </w:r>
        <w:commentRangeEnd w:id="55"/>
        <w:r w:rsidR="00E1563C" w:rsidDel="000500EB">
          <w:rPr>
            <w:rStyle w:val="CommentReference"/>
          </w:rPr>
          <w:commentReference w:id="55"/>
        </w:r>
        <w:r w:rsidRPr="00B8746E" w:rsidDel="000500EB">
          <w:rPr>
            <w:rFonts w:cs="Times New Roman"/>
            <w:lang w:eastAsia="en-US"/>
          </w:rPr>
          <w:delText>покажат несъвместимост</w:delText>
        </w:r>
      </w:del>
      <w:r w:rsidRPr="00B8746E">
        <w:rPr>
          <w:rFonts w:cs="Times New Roman"/>
          <w:lang w:eastAsia="en-US"/>
        </w:rPr>
        <w:t>.</w:t>
      </w:r>
    </w:p>
    <w:p w:rsidR="005F3D92" w:rsidRDefault="005F3D92" w:rsidP="005F3D92">
      <w:pPr>
        <w:pStyle w:val="Heading4"/>
      </w:pPr>
      <w:r>
        <w:t>RE като помощник за миграцията към компонентно-базирана технология и интеграция с традиционните технологии</w:t>
      </w:r>
    </w:p>
    <w:p w:rsidR="00FC0A1B" w:rsidRPr="00FC0A1B" w:rsidRDefault="00FC0A1B" w:rsidP="00FC0A1B">
      <w:pPr>
        <w:rPr>
          <w:rFonts w:ascii="Cambria" w:hAnsi="WenQuanYi Micro Hei"/>
          <w:sz w:val="22"/>
          <w:szCs w:val="22"/>
          <w:lang w:eastAsia="en-US"/>
        </w:rPr>
      </w:pPr>
      <w:r w:rsidRPr="00FC0A1B">
        <w:rPr>
          <w:lang w:eastAsia="en-US"/>
        </w:rPr>
        <w:t>Трансформациите, описани по-горе, имат смисъл само за компании, които вече разполагат с компонентно-базиран софтуер. Други възможни RE трансформации започват от традиционен софтуер и създават компонентно-базиран</w:t>
      </w:r>
      <w:del w:id="56" w:author="aldi" w:date="2015-02-16T15:32:00Z">
        <w:r w:rsidRPr="00FC0A1B" w:rsidDel="00E1563C">
          <w:rPr>
            <w:lang w:eastAsia="en-US"/>
          </w:rPr>
          <w:delText>и</w:delText>
        </w:r>
      </w:del>
      <w:r w:rsidRPr="00FC0A1B">
        <w:rPr>
          <w:lang w:eastAsia="en-US"/>
        </w:rPr>
        <w:t xml:space="preserve"> </w:t>
      </w:r>
      <w:r w:rsidR="00A64958">
        <w:rPr>
          <w:lang w:eastAsia="en-US"/>
        </w:rPr>
        <w:t>такъв</w:t>
      </w:r>
      <w:r w:rsidRPr="00FC0A1B">
        <w:rPr>
          <w:lang w:eastAsia="en-US"/>
        </w:rPr>
        <w:t xml:space="preserve">.  В този случай, голяма част от извършената работа по традиционния софтуер може да бъде използвана отново след известни настройки, тъй като се променя единствено цел та на трансформацията. Например в последните години се работи мн ого усилено в посока откриване/възстановяване на „компоненти“. Терминът „компонент“ тук се използва в широкия си смисъл, но тези функционални единици могат да се  застъпят от компоненти, както е определено от компонентните модели.  </w:t>
      </w:r>
    </w:p>
    <w:p w:rsidR="00FC0A1B" w:rsidRDefault="00FC0A1B" w:rsidP="00FC0A1B">
      <w:pPr>
        <w:rPr>
          <w:rFonts w:cs="Times New Roman"/>
          <w:lang w:eastAsia="en-US"/>
        </w:rPr>
      </w:pPr>
      <w:r w:rsidRPr="00FC0A1B">
        <w:rPr>
          <w:rFonts w:cs="Times New Roman"/>
          <w:lang w:eastAsia="en-US"/>
        </w:rPr>
        <w:t>Добрата новина е, че някои компонентни технологии като CCM</w:t>
      </w:r>
      <w:r w:rsidR="00C343A9">
        <w:rPr>
          <w:rFonts w:cs="Times New Roman"/>
          <w:lang w:val="en-US" w:eastAsia="en-US"/>
        </w:rPr>
        <w:t xml:space="preserve"> (CORBA Component Model,  виж [R3])</w:t>
      </w:r>
      <w:r w:rsidRPr="00FC0A1B">
        <w:rPr>
          <w:rFonts w:cs="Times New Roman"/>
          <w:lang w:eastAsia="en-US"/>
        </w:rPr>
        <w:t xml:space="preserve">  директно осигурява съоръжения за обвиване на наследен код. Например един CCM компонент може да бъде разделен на много различни „сегменти“ и „изпълнители“, които м огат да бъдат приложени в използваните езици. Всъщност не става ясно дали компонентът, открит по този начин ще съставлява „добър“ компонент от гледна точка на комп онентно базирания модел. Във всеки случай, ще бъдат нужни допълнителни усилия, за да се оползотвори пълния потенциал на компонентната технология. От една страна,  компонентният модел осигурява по-богати комуникационни протоколи, например събитийна комуникация. От друга страна, подобни компонентни </w:t>
      </w:r>
      <w:r w:rsidRPr="00FC0A1B">
        <w:rPr>
          <w:rFonts w:cs="Times New Roman"/>
          <w:lang w:eastAsia="en-US"/>
        </w:rPr>
        <w:lastRenderedPageBreak/>
        <w:t>инфраструктури от EJB</w:t>
      </w:r>
      <w:r w:rsidR="00750085">
        <w:rPr>
          <w:rFonts w:cs="Times New Roman"/>
          <w:lang w:val="en-US" w:eastAsia="en-US"/>
        </w:rPr>
        <w:t xml:space="preserve"> (Enterprise Java Beans</w:t>
      </w:r>
      <w:r w:rsidR="003E4724">
        <w:rPr>
          <w:rFonts w:cs="Times New Roman"/>
          <w:lang w:val="en-US" w:eastAsia="en-US"/>
        </w:rPr>
        <w:t>,</w:t>
      </w:r>
      <w:r w:rsidR="00750085">
        <w:rPr>
          <w:rFonts w:cs="Times New Roman"/>
          <w:lang w:val="en-US" w:eastAsia="en-US"/>
        </w:rPr>
        <w:t xml:space="preserve"> [R6])</w:t>
      </w:r>
      <w:r w:rsidRPr="00FC0A1B">
        <w:rPr>
          <w:rFonts w:cs="Times New Roman"/>
          <w:lang w:eastAsia="en-US"/>
        </w:rPr>
        <w:t xml:space="preserve">  и CCM осигуряват услуги като управление на транзакции, </w:t>
      </w:r>
      <w:r w:rsidR="00B35257">
        <w:rPr>
          <w:rFonts w:cs="Times New Roman"/>
          <w:lang w:val="en-US" w:eastAsia="en-US"/>
        </w:rPr>
        <w:t>запазване на състоянието (persistence)</w:t>
      </w:r>
      <w:r w:rsidRPr="00FC0A1B">
        <w:rPr>
          <w:rFonts w:cs="Times New Roman"/>
          <w:lang w:eastAsia="en-US"/>
        </w:rPr>
        <w:t xml:space="preserve">  и др.</w:t>
      </w:r>
    </w:p>
    <w:p w:rsidR="00A11FB5" w:rsidRDefault="00A11FB5" w:rsidP="00A11FB5">
      <w:pPr>
        <w:pStyle w:val="Heading3"/>
      </w:pPr>
      <w:bookmarkStart w:id="57" w:name="_Ref411179218"/>
      <w:bookmarkStart w:id="58" w:name="_Toc412756020"/>
      <w:r>
        <w:t>Среда за архитектурна реконструкция</w:t>
      </w:r>
      <w:bookmarkEnd w:id="57"/>
      <w:bookmarkEnd w:id="58"/>
    </w:p>
    <w:p w:rsidR="00E11AA0" w:rsidRPr="00E11AA0" w:rsidRDefault="00E11AA0" w:rsidP="00E11AA0">
      <w:pPr>
        <w:rPr>
          <w:lang w:eastAsia="en-US"/>
        </w:rPr>
      </w:pPr>
      <w:r w:rsidRPr="00E11AA0">
        <w:rPr>
          <w:lang w:eastAsia="en-US"/>
        </w:rPr>
        <w:t xml:space="preserve"> Описанието на софтуерна архитектура трябва да предаде основни решения, взети по време на разработването на дизайна на системата. </w:t>
      </w:r>
      <w:r w:rsidR="005345B6" w:rsidRPr="00E11AA0">
        <w:rPr>
          <w:lang w:eastAsia="en-US"/>
        </w:rPr>
        <w:t xml:space="preserve"> Ран </w:t>
      </w:r>
      <w:r w:rsidR="005345B6" w:rsidRPr="00E11AA0">
        <w:rPr>
          <w:b/>
          <w:lang w:eastAsia="en-US"/>
        </w:rPr>
        <w:t>[R9]</w:t>
      </w:r>
      <w:r w:rsidR="005345B6" w:rsidRPr="00E11AA0">
        <w:rPr>
          <w:lang w:eastAsia="en-US"/>
        </w:rPr>
        <w:t xml:space="preserve">  ни насочва че основните решения</w:t>
      </w:r>
      <w:r w:rsidR="005345B6">
        <w:rPr>
          <w:lang w:eastAsia="en-US"/>
        </w:rPr>
        <w:t xml:space="preserve">  за дизайна са тези, които</w:t>
      </w:r>
      <w:r w:rsidR="005345B6" w:rsidRPr="00E11AA0">
        <w:rPr>
          <w:lang w:eastAsia="en-US"/>
        </w:rPr>
        <w:t xml:space="preserve">  ще е скъпо да променим, следователно </w:t>
      </w:r>
      <w:ins w:id="59" w:author="aldi" w:date="2015-02-16T15:33:00Z">
        <w:r w:rsidR="00E1563C">
          <w:rPr>
            <w:lang w:eastAsia="en-US"/>
          </w:rPr>
          <w:t xml:space="preserve"> са </w:t>
        </w:r>
      </w:ins>
      <w:r w:rsidR="005345B6" w:rsidRPr="00E11AA0">
        <w:rPr>
          <w:lang w:eastAsia="en-US"/>
        </w:rPr>
        <w:t xml:space="preserve"> и най-критични за разработката и поддръжката на системата. </w:t>
      </w:r>
      <w:r w:rsidRPr="00E11AA0">
        <w:rPr>
          <w:lang w:eastAsia="en-US"/>
        </w:rPr>
        <w:t xml:space="preserve"> Има </w:t>
      </w:r>
      <w:r w:rsidR="005345B6" w:rsidRPr="00E11AA0">
        <w:rPr>
          <w:lang w:eastAsia="en-US"/>
        </w:rPr>
        <w:t>четири</w:t>
      </w:r>
      <w:r w:rsidRPr="00E11AA0">
        <w:rPr>
          <w:lang w:eastAsia="en-US"/>
        </w:rPr>
        <w:t xml:space="preserve">  категории дизайнерски решения: </w:t>
      </w:r>
      <w:r w:rsidRPr="00E11AA0">
        <w:rPr>
          <w:i/>
          <w:lang w:eastAsia="en-US"/>
        </w:rPr>
        <w:t>концепции, архитектурно значими изисквания, структура и текстура</w:t>
      </w:r>
      <w:r w:rsidRPr="00E11AA0">
        <w:rPr>
          <w:lang w:eastAsia="en-US"/>
        </w:rPr>
        <w:t xml:space="preserve">.  Концепциите се отнасят до начина, по който мислим за системата (напр. </w:t>
      </w:r>
      <w:r w:rsidR="008B517D">
        <w:rPr>
          <w:lang w:eastAsia="en-US"/>
        </w:rPr>
        <w:t>в</w:t>
      </w:r>
      <w:r w:rsidRPr="00E11AA0">
        <w:rPr>
          <w:lang w:eastAsia="en-US"/>
        </w:rPr>
        <w:t xml:space="preserve">  операционна система могат да се </w:t>
      </w:r>
      <w:r w:rsidR="00627822">
        <w:rPr>
          <w:lang w:eastAsia="en-US"/>
        </w:rPr>
        <w:t>използват концепции като задачи</w:t>
      </w:r>
      <w:r w:rsidRPr="00E11AA0">
        <w:rPr>
          <w:lang w:eastAsia="en-US"/>
        </w:rPr>
        <w:t xml:space="preserve">,  процеси, опашки и т.н.). Решенията за </w:t>
      </w:r>
      <w:r w:rsidR="005345B6" w:rsidRPr="00E11AA0">
        <w:rPr>
          <w:lang w:eastAsia="en-US"/>
        </w:rPr>
        <w:t>системните</w:t>
      </w:r>
      <w:r w:rsidRPr="00E11AA0">
        <w:rPr>
          <w:lang w:eastAsia="en-US"/>
        </w:rPr>
        <w:t xml:space="preserve">  концепции са вероятно най-важните и трудно могат да се променят в следващите стадии на разработка. Архитектурно важни изисквания са основните проблеми, които трябв а да се адресират с подходяща софтуерната архитектура. Те трябва да се фокусират върху критичните характеристики, които искаме да постигнем със системата. Структур ата описва декомпозицията на системата в взаимозависими компоненти и техните зависимости на правилно ниво на абстракция. Текстурата се отнася до дизайнерските ре шения, които </w:t>
      </w:r>
      <w:r w:rsidR="005345B6" w:rsidRPr="00E11AA0">
        <w:rPr>
          <w:lang w:eastAsia="en-US"/>
        </w:rPr>
        <w:t>влияят</w:t>
      </w:r>
      <w:r w:rsidRPr="00E11AA0">
        <w:rPr>
          <w:lang w:eastAsia="en-US"/>
        </w:rPr>
        <w:t xml:space="preserve"> </w:t>
      </w:r>
      <w:r w:rsidR="00D12B51">
        <w:rPr>
          <w:lang w:val="en-US" w:eastAsia="en-US"/>
        </w:rPr>
        <w:t xml:space="preserve"> на </w:t>
      </w:r>
      <w:r w:rsidRPr="00E11AA0">
        <w:rPr>
          <w:lang w:eastAsia="en-US"/>
        </w:rPr>
        <w:t xml:space="preserve"> имплементационно ниво и са архитектурно зависими (дизайнерски шаблони, политики). Според </w:t>
      </w:r>
      <w:r w:rsidRPr="00E11AA0">
        <w:rPr>
          <w:b/>
          <w:lang w:eastAsia="en-US"/>
        </w:rPr>
        <w:t>[R9]</w:t>
      </w:r>
      <w:r w:rsidRPr="00E11AA0">
        <w:rPr>
          <w:lang w:eastAsia="en-US"/>
        </w:rPr>
        <w:t xml:space="preserve">  дефинираме софтуерната архитектура като </w:t>
      </w:r>
      <w:r w:rsidRPr="00E11AA0">
        <w:rPr>
          <w:i/>
          <w:lang w:eastAsia="en-US"/>
        </w:rPr>
        <w:t xml:space="preserve"> „множество от концепции и </w:t>
      </w:r>
      <w:r w:rsidR="005345B6" w:rsidRPr="00E11AA0">
        <w:rPr>
          <w:i/>
          <w:lang w:eastAsia="en-US"/>
        </w:rPr>
        <w:t>дизайнерски</w:t>
      </w:r>
      <w:r w:rsidRPr="00E11AA0">
        <w:rPr>
          <w:i/>
          <w:lang w:eastAsia="en-US"/>
        </w:rPr>
        <w:t xml:space="preserve">  решения за структурата и текстурата на софтуера, които трябва да направим преди съответната разработка за да позволим ефективно задоволяване на архитектурно знач ими, експлицитни функционални и качествени изисквания, както и имплицитни такива на даден проблем и конкретните домейни на приложение“.</w:t>
      </w:r>
    </w:p>
    <w:p w:rsidR="006A50B4" w:rsidRDefault="00E11AA0" w:rsidP="00C13967">
      <w:pPr>
        <w:rPr>
          <w:lang w:eastAsia="en-US"/>
        </w:rPr>
      </w:pPr>
      <w:r w:rsidRPr="00E11AA0">
        <w:rPr>
          <w:lang w:eastAsia="en-US"/>
        </w:rPr>
        <w:t xml:space="preserve"> Архитектурната реконструкция (или реверсивна архитектура) засяга задачата за възстановяване на дизайнерски решения, които са били взети по време на разработване н а системата. Те се състоят от решения, които са били изгубени (тъй като не са били документирани или разработчика е напуснал) или са непознати (например, допускания, к оито не са били взети в предвид първоначално). Целта е да се хвърли светлина във всички категории на дизайнерските решения, които са свързани с описанието на софтуер ната архитектура. Реконструкцията се изпълнява на базат а на изучаване на наличните артефакти (документация, изходен код, експерти) и посредством извличане нова архитектурна информация, която не е била очевидна първонач ално. Подхода може да се обобщи със следния четери-стъпков итеративен процес </w:t>
      </w:r>
      <w:r w:rsidRPr="00E11AA0">
        <w:rPr>
          <w:b/>
          <w:lang w:eastAsia="en-US"/>
        </w:rPr>
        <w:t>[R10]</w:t>
      </w:r>
      <w:r w:rsidRPr="00E11AA0">
        <w:rPr>
          <w:lang w:eastAsia="en-US"/>
        </w:rPr>
        <w:t>:</w:t>
      </w:r>
    </w:p>
    <w:p w:rsidR="003E34D9" w:rsidRDefault="003E34D9" w:rsidP="003E34D9">
      <w:pPr>
        <w:pStyle w:val="Heading4"/>
      </w:pPr>
      <w:r>
        <w:t>Дефиниране на архитектурните концепции:</w:t>
      </w:r>
    </w:p>
    <w:p w:rsidR="0024043A" w:rsidRDefault="0024043A" w:rsidP="0024043A">
      <w:pPr>
        <w:rPr>
          <w:lang w:eastAsia="en-US"/>
        </w:rPr>
      </w:pPr>
      <w:r w:rsidRPr="0024043A">
        <w:rPr>
          <w:lang w:eastAsia="en-US"/>
        </w:rPr>
        <w:t>Целта на тази фаза е да се възстанови и изясни</w:t>
      </w:r>
      <w:r w:rsidR="00881597">
        <w:rPr>
          <w:lang w:eastAsia="en-US"/>
        </w:rPr>
        <w:t xml:space="preserve"> </w:t>
      </w:r>
      <w:r w:rsidRPr="0024043A">
        <w:rPr>
          <w:lang w:eastAsia="en-US"/>
        </w:rPr>
        <w:t xml:space="preserve"> архитектурно значимите концепции, които изграждат системата. Тези </w:t>
      </w:r>
      <w:r w:rsidR="005345B6" w:rsidRPr="0024043A">
        <w:rPr>
          <w:lang w:eastAsia="en-US"/>
        </w:rPr>
        <w:t>концепции</w:t>
      </w:r>
      <w:r w:rsidRPr="0024043A">
        <w:rPr>
          <w:lang w:eastAsia="en-US"/>
        </w:rPr>
        <w:t xml:space="preserve"> представят начина, по който разработчиците мислят за системата и те трябва да станат терминология на процеса по реконструкция. Те представляват изграждащите блокове на системата и комуникационната инфраструктура, която позволява на компонентите да комуникират по време на изпълнение. Тези концепции би трябвало да са видими в </w:t>
      </w:r>
      <w:r w:rsidR="005345B6" w:rsidRPr="0024043A">
        <w:rPr>
          <w:lang w:eastAsia="en-US"/>
        </w:rPr>
        <w:t>референтния</w:t>
      </w:r>
      <w:r w:rsidRPr="0024043A">
        <w:rPr>
          <w:lang w:eastAsia="en-US"/>
        </w:rPr>
        <w:t xml:space="preserve"> архитектурен документ в противен случай трябва да се извлекат посредством реверсивен инженеринг. Стъпката също </w:t>
      </w:r>
      <w:r w:rsidRPr="0024043A">
        <w:rPr>
          <w:lang w:eastAsia="en-US"/>
        </w:rPr>
        <w:lastRenderedPageBreak/>
        <w:t>трябва да идентифицира начина, по който архитектурните концепции са свързани с имплементацията. В разпределените системи, архитектурните концепции могат да бъдат апликации, сървъри, софтуерни транспортни среди, докато в операционните системи могат да бъдат задачи, процеси, опашки, споделени памети и т.н. Текстурите също биха могли да се причислят към тази фаза. Например дизайнерски шаблон може да крие модел на взаимодействие, който е архитектурно значим.</w:t>
      </w:r>
    </w:p>
    <w:p w:rsidR="00444B11" w:rsidRPr="00052462" w:rsidRDefault="003E3D23" w:rsidP="00444B11">
      <w:pPr>
        <w:pStyle w:val="Heading4"/>
      </w:pPr>
      <w:r w:rsidRPr="00052462">
        <w:t>Събиране на данни</w:t>
      </w:r>
    </w:p>
    <w:p w:rsidR="003E3D23" w:rsidRPr="00444B11" w:rsidRDefault="003E3D23" w:rsidP="00444B11">
      <w:pPr>
        <w:shd w:val="clear" w:color="auto" w:fill="FFFFFF" w:themeFill="background1"/>
        <w:rPr>
          <w:lang w:eastAsia="en-US"/>
        </w:rPr>
      </w:pPr>
      <w:r w:rsidRPr="00444B11">
        <w:rPr>
          <w:lang w:eastAsia="en-US"/>
        </w:rPr>
        <w:t>Тази фаза събира информация описваща софтуерната архитектура на системата. Създаваме мо</w:t>
      </w:r>
      <w:r w:rsidR="00D852A0" w:rsidRPr="00444B11">
        <w:rPr>
          <w:lang w:eastAsia="en-US"/>
        </w:rPr>
        <w:t>д</w:t>
      </w:r>
      <w:r w:rsidRPr="00444B11">
        <w:rPr>
          <w:lang w:eastAsia="en-US"/>
        </w:rPr>
        <w:t xml:space="preserve">ел на системата, чиито части са инстанции на концепциите идентифицирани във фаза 1. Правилен избор на концепции ще подсигури, че моделът e съставен от единици на правилното ниво на абстракция. Тази фаза основно се грижи за събирането на информация от колкото за обосноваване на архитектурата. Така, че тази задача може лесно да се автоматизира с подходящи </w:t>
      </w:r>
      <w:r w:rsidR="005345B6" w:rsidRPr="00444B11">
        <w:rPr>
          <w:lang w:eastAsia="en-US"/>
        </w:rPr>
        <w:t>инструменти</w:t>
      </w:r>
    </w:p>
    <w:p w:rsidR="003E3D23" w:rsidRPr="003E3D23" w:rsidRDefault="003E3D23" w:rsidP="002B78F9">
      <w:pPr>
        <w:rPr>
          <w:lang w:eastAsia="en-US"/>
        </w:rPr>
      </w:pPr>
      <w:r w:rsidRPr="003E3D23">
        <w:rPr>
          <w:lang w:eastAsia="en-US"/>
        </w:rPr>
        <w:t>Различни източници на информация са въвлечени в този процес. Изходния код от една страна за статичен анализ и симулация за динамичен анализ</w:t>
      </w:r>
      <w:ins w:id="60" w:author="aldi" w:date="2015-02-16T15:35:00Z">
        <w:r w:rsidR="00E1563C">
          <w:rPr>
            <w:lang w:eastAsia="en-US"/>
          </w:rPr>
          <w:t xml:space="preserve"> – от друга</w:t>
        </w:r>
      </w:ins>
      <w:r w:rsidRPr="003E3D23">
        <w:rPr>
          <w:lang w:eastAsia="en-US"/>
        </w:rPr>
        <w:t xml:space="preserve">. Освен </w:t>
      </w:r>
      <w:r w:rsidR="005345B6" w:rsidRPr="003E3D23">
        <w:rPr>
          <w:lang w:eastAsia="en-US"/>
        </w:rPr>
        <w:t>това</w:t>
      </w:r>
      <w:r w:rsidRPr="003E3D23">
        <w:rPr>
          <w:lang w:eastAsia="en-US"/>
        </w:rPr>
        <w:t xml:space="preserve"> документация, софтуерни диаграми (например съхранени в CASE инструменти), експерти също могат да допринесат за създаване и допълване на модела.</w:t>
      </w:r>
    </w:p>
    <w:p w:rsidR="00FD199E" w:rsidRDefault="00FD199E" w:rsidP="00FD199E">
      <w:pPr>
        <w:pStyle w:val="Heading4"/>
      </w:pPr>
      <w:r>
        <w:t>Абстракция</w:t>
      </w:r>
    </w:p>
    <w:p w:rsidR="00834E3F" w:rsidRDefault="009E7B9D" w:rsidP="00B14F51">
      <w:pPr>
        <w:rPr>
          <w:lang w:eastAsia="en-US"/>
        </w:rPr>
      </w:pPr>
      <w:r w:rsidRPr="009E7B9D">
        <w:rPr>
          <w:lang w:eastAsia="en-US"/>
        </w:rPr>
        <w:t>Модел</w:t>
      </w:r>
      <w:ins w:id="61" w:author="aldi" w:date="2015-02-16T15:35:00Z">
        <w:r w:rsidR="00E1563C">
          <w:rPr>
            <w:lang w:eastAsia="en-US"/>
          </w:rPr>
          <w:t>ът</w:t>
        </w:r>
      </w:ins>
      <w:del w:id="62" w:author="aldi" w:date="2015-02-16T15:35:00Z">
        <w:r w:rsidRPr="009E7B9D" w:rsidDel="00E1563C">
          <w:rPr>
            <w:lang w:eastAsia="en-US"/>
          </w:rPr>
          <w:delText>а</w:delText>
        </w:r>
      </w:del>
      <w:r w:rsidRPr="009E7B9D">
        <w:rPr>
          <w:lang w:eastAsia="en-US"/>
        </w:rPr>
        <w:t xml:space="preserve"> от предходната фаза е </w:t>
      </w:r>
      <w:r w:rsidR="005345B6" w:rsidRPr="009E7B9D">
        <w:rPr>
          <w:lang w:eastAsia="en-US"/>
        </w:rPr>
        <w:t>обикновено</w:t>
      </w:r>
      <w:r w:rsidRPr="009E7B9D">
        <w:rPr>
          <w:lang w:eastAsia="en-US"/>
        </w:rPr>
        <w:t xml:space="preserve"> с много ниско ниво на абстракция. Целта на тази фаза е да обогати модела с абстракция подхождаща на дадения домейн, което ще допринесе за по високо ниво на изглед на системата. Познати абстракции могат лесно да се добавят към системата. Непознатите абстракции трябва да  бъдат идентифицирани от архитект, категоризирани, </w:t>
      </w:r>
      <w:r w:rsidR="005345B6" w:rsidRPr="009E7B9D">
        <w:rPr>
          <w:lang w:eastAsia="en-US"/>
        </w:rPr>
        <w:t>наименувани</w:t>
      </w:r>
      <w:r w:rsidRPr="009E7B9D">
        <w:rPr>
          <w:lang w:eastAsia="en-US"/>
        </w:rPr>
        <w:t xml:space="preserve"> и след това нанесени в модела. Тази дейност се извършва ръчно от архитект и след това се фиксира в правила за абстракция. Процеса на абстракция трябва също така да произведе архитектурни изгледи, които ще се представят в последната фаза.</w:t>
      </w:r>
    </w:p>
    <w:p w:rsidR="00C77613" w:rsidRDefault="00C77613" w:rsidP="00834E3F">
      <w:pPr>
        <w:pStyle w:val="Heading4"/>
      </w:pPr>
      <w:r>
        <w:t>Презентация</w:t>
      </w:r>
    </w:p>
    <w:p w:rsidR="008702DB" w:rsidRPr="008702DB" w:rsidRDefault="00834E3F" w:rsidP="008702DB">
      <w:r w:rsidRPr="00834E3F">
        <w:rPr>
          <w:lang w:eastAsia="en-US"/>
        </w:rPr>
        <w:t xml:space="preserve">Архитектите трябва да </w:t>
      </w:r>
      <w:r w:rsidR="005345B6">
        <w:rPr>
          <w:lang w:eastAsia="en-US"/>
        </w:rPr>
        <w:t>представят</w:t>
      </w:r>
      <w:r w:rsidRPr="00834E3F">
        <w:rPr>
          <w:lang w:eastAsia="en-US"/>
        </w:rPr>
        <w:t xml:space="preserve"> реконструираната архитектура в различни изгледи. Тези  изгледи </w:t>
      </w:r>
      <w:r w:rsidR="005345B6" w:rsidRPr="00834E3F">
        <w:rPr>
          <w:lang w:eastAsia="en-US"/>
        </w:rPr>
        <w:t>могат</w:t>
      </w:r>
      <w:r w:rsidR="005345B6">
        <w:rPr>
          <w:lang w:eastAsia="en-US"/>
        </w:rPr>
        <w:t xml:space="preserve"> </w:t>
      </w:r>
      <w:r w:rsidR="005345B6" w:rsidRPr="00834E3F">
        <w:rPr>
          <w:lang w:eastAsia="en-US"/>
        </w:rPr>
        <w:t>да</w:t>
      </w:r>
      <w:r w:rsidRPr="00834E3F">
        <w:rPr>
          <w:lang w:eastAsia="en-US"/>
        </w:rPr>
        <w:t xml:space="preserve"> бъдат: логически, процесни, физически и свързани с разработката, като форматите могат да бъдат различни.</w:t>
      </w:r>
    </w:p>
    <w:p w:rsidR="00C3793A" w:rsidRDefault="0060013E" w:rsidP="007F13AB">
      <w:pPr>
        <w:pStyle w:val="Heading2"/>
      </w:pPr>
      <w:bookmarkStart w:id="63" w:name="_Ref412314800"/>
      <w:bookmarkStart w:id="64" w:name="_Toc412756021"/>
      <w:r>
        <w:t>Съществуващи</w:t>
      </w:r>
      <w:r w:rsidR="00595A85">
        <w:t xml:space="preserve"> инструменти за </w:t>
      </w:r>
      <w:commentRangeStart w:id="65"/>
      <w:r w:rsidR="005C362D">
        <w:t>реинже</w:t>
      </w:r>
      <w:r w:rsidR="00595A85">
        <w:t>неринг</w:t>
      </w:r>
      <w:commentRangeEnd w:id="65"/>
      <w:r w:rsidR="00E1563C">
        <w:rPr>
          <w:rStyle w:val="CommentReference"/>
          <w:b w:val="0"/>
          <w:bCs w:val="0"/>
        </w:rPr>
        <w:commentReference w:id="65"/>
      </w:r>
      <w:bookmarkEnd w:id="63"/>
      <w:bookmarkEnd w:id="64"/>
    </w:p>
    <w:p w:rsidR="001F0C40" w:rsidRPr="001F0C40" w:rsidRDefault="001F0C40" w:rsidP="001F0C40">
      <w:r>
        <w:t xml:space="preserve">Следват две предложения за инструменти, които изпълняват повечето от изискванията на заданието на тази дипломна работа. Първото предложение си поставя за цел да </w:t>
      </w:r>
      <w:r w:rsidR="005345B6">
        <w:t>извлече</w:t>
      </w:r>
      <w:r>
        <w:t xml:space="preserve"> архитектурна информация за анализираното приложение на базата на домейна на употреба и съществуваща документация, включително тестови сценарии. Докато втория инструмент е базиран на използването на мета-модел, описва</w:t>
      </w:r>
      <w:r w:rsidR="001244EA">
        <w:t>щ</w:t>
      </w:r>
      <w:r>
        <w:t xml:space="preserve"> компонентен модел за разработка </w:t>
      </w:r>
      <w:r w:rsidR="001244EA">
        <w:t xml:space="preserve">на </w:t>
      </w:r>
      <w:r w:rsidR="001244EA">
        <w:lastRenderedPageBreak/>
        <w:t>софтуер. Въпросният инструмент може реверсивно да анализира единствено и само софтуер създаден с въпросния компонентен модел, но пък с много голяма точност, освен това използването на мета-модела дава възможност за лесно и евтино разработване редица инструменти за визуализация, анализ и преструктуриране.</w:t>
      </w:r>
    </w:p>
    <w:p w:rsidR="005A6A79" w:rsidRDefault="002C73F3" w:rsidP="005A6A79">
      <w:pPr>
        <w:pStyle w:val="Heading3"/>
      </w:pPr>
      <w:bookmarkStart w:id="66" w:name="_Ref399593490"/>
      <w:bookmarkStart w:id="67" w:name="_Ref399773104"/>
      <w:bookmarkStart w:id="68" w:name="_Ref412057216"/>
      <w:bookmarkStart w:id="69" w:name="_Toc412756022"/>
      <w:r>
        <w:t>Оркестрирана много-изгледна среда за софтуерно архитектурна реконструкция</w:t>
      </w:r>
      <w:bookmarkEnd w:id="66"/>
      <w:bookmarkEnd w:id="67"/>
      <w:r w:rsidR="00250AC5">
        <w:t xml:space="preserve"> [R14]</w:t>
      </w:r>
      <w:bookmarkEnd w:id="68"/>
      <w:bookmarkEnd w:id="69"/>
    </w:p>
    <w:p w:rsidR="009B5E69" w:rsidRDefault="009B5E69" w:rsidP="009B5E69">
      <w:pPr>
        <w:pStyle w:val="Heading4"/>
      </w:pPr>
      <w:bookmarkStart w:id="70" w:name="_Ref399442792"/>
      <w:r>
        <w:t xml:space="preserve">Предложения за </w:t>
      </w:r>
      <w:r w:rsidR="00975EF7">
        <w:t>много-изгледен</w:t>
      </w:r>
      <w:r>
        <w:t xml:space="preserve"> </w:t>
      </w:r>
      <w:r w:rsidR="006D43F5">
        <w:t>анализ</w:t>
      </w:r>
      <w:bookmarkEnd w:id="70"/>
    </w:p>
    <w:p w:rsidR="0035776A" w:rsidRDefault="00FF7CB3" w:rsidP="005A6A79">
      <w:pPr>
        <w:sectPr w:rsidR="0035776A">
          <w:footerReference w:type="default" r:id="rId15"/>
          <w:pgSz w:w="11906" w:h="16838"/>
          <w:pgMar w:top="1440" w:right="1800" w:bottom="1440" w:left="1800" w:header="708" w:footer="708" w:gutter="0"/>
          <w:cols w:space="708"/>
          <w:docGrid w:linePitch="360"/>
        </w:sectPr>
      </w:pPr>
      <w:r w:rsidRPr="00FF7CB3">
        <w:rPr>
          <w:lang w:eastAsia="en-US"/>
        </w:rPr>
        <w:t>Предложен</w:t>
      </w:r>
      <w:r w:rsidR="002A1683">
        <w:rPr>
          <w:lang w:eastAsia="en-US"/>
        </w:rPr>
        <w:t>ото решение</w:t>
      </w:r>
      <w:r w:rsidRPr="00FF7CB3">
        <w:rPr>
          <w:lang w:eastAsia="en-US"/>
        </w:rPr>
        <w:t xml:space="preserve"> се състои от </w:t>
      </w:r>
      <w:r w:rsidR="00975EF7">
        <w:t>много-изгледен</w:t>
      </w:r>
      <w:r w:rsidRPr="00FF7CB3">
        <w:rPr>
          <w:lang w:eastAsia="en-US"/>
        </w:rPr>
        <w:t xml:space="preserve"> модел и </w:t>
      </w:r>
      <w:r w:rsidR="00975EF7">
        <w:t>много-изгледен</w:t>
      </w:r>
      <w:r w:rsidRPr="00FF7CB3">
        <w:rPr>
          <w:lang w:eastAsia="en-US"/>
        </w:rPr>
        <w:t xml:space="preserve"> процес (</w:t>
      </w:r>
      <w:r w:rsidR="00803F9D" w:rsidRPr="00803F9D">
        <w:rPr>
          <w:i/>
          <w:lang w:eastAsia="en-US"/>
        </w:rPr>
        <w:fldChar w:fldCharType="begin"/>
      </w:r>
      <w:r w:rsidR="00803F9D" w:rsidRPr="00803F9D">
        <w:rPr>
          <w:i/>
          <w:lang w:eastAsia="en-US"/>
        </w:rPr>
        <w:instrText xml:space="preserve"> REF _Ref397535919 \h  \* MERGEFORMAT </w:instrText>
      </w:r>
      <w:r w:rsidR="00803F9D" w:rsidRPr="00803F9D">
        <w:rPr>
          <w:i/>
          <w:lang w:eastAsia="en-US"/>
        </w:rPr>
      </w:r>
      <w:r w:rsidR="00803F9D" w:rsidRPr="00803F9D">
        <w:rPr>
          <w:i/>
          <w:lang w:eastAsia="en-US"/>
        </w:rPr>
        <w:fldChar w:fldCharType="separate"/>
      </w:r>
      <w:r w:rsidR="000E6575" w:rsidRPr="000E6575">
        <w:rPr>
          <w:rFonts w:cs="Times New Roman"/>
          <w:i/>
        </w:rPr>
        <w:t xml:space="preserve">Фигура </w:t>
      </w:r>
      <w:r w:rsidR="000E6575" w:rsidRPr="000E6575">
        <w:rPr>
          <w:rFonts w:cs="Times New Roman"/>
          <w:i/>
          <w:noProof/>
        </w:rPr>
        <w:t>2</w:t>
      </w:r>
      <w:r w:rsidR="00803F9D" w:rsidRPr="00803F9D">
        <w:rPr>
          <w:i/>
          <w:lang w:eastAsia="en-US"/>
        </w:rPr>
        <w:fldChar w:fldCharType="end"/>
      </w:r>
      <w:r w:rsidR="00803F9D">
        <w:rPr>
          <w:lang w:eastAsia="en-US"/>
        </w:rPr>
        <w:t xml:space="preserve"> </w:t>
      </w:r>
      <w:r w:rsidRPr="00FF7CB3">
        <w:rPr>
          <w:lang w:eastAsia="en-US"/>
        </w:rPr>
        <w:t>и съответно</w:t>
      </w:r>
      <w:r w:rsidR="00803F9D">
        <w:rPr>
          <w:lang w:eastAsia="en-US"/>
        </w:rPr>
        <w:t xml:space="preserve"> </w:t>
      </w:r>
      <w:r w:rsidR="00803F9D">
        <w:rPr>
          <w:lang w:eastAsia="en-US"/>
        </w:rPr>
        <w:fldChar w:fldCharType="begin"/>
      </w:r>
      <w:r w:rsidR="00803F9D">
        <w:rPr>
          <w:lang w:eastAsia="en-US"/>
        </w:rPr>
        <w:instrText xml:space="preserve"> REF _Ref397535997 \h </w:instrText>
      </w:r>
      <w:r w:rsidR="00803F9D">
        <w:rPr>
          <w:lang w:eastAsia="en-US"/>
        </w:rPr>
      </w:r>
      <w:r w:rsidR="00803F9D">
        <w:rPr>
          <w:lang w:eastAsia="en-US"/>
        </w:rPr>
        <w:fldChar w:fldCharType="separate"/>
      </w:r>
      <w:r w:rsidR="000E6575" w:rsidRPr="00607A43">
        <w:rPr>
          <w:i/>
        </w:rPr>
        <w:t xml:space="preserve">Фигура </w:t>
      </w:r>
      <w:r w:rsidR="000E6575">
        <w:rPr>
          <w:i/>
          <w:noProof/>
        </w:rPr>
        <w:t>3</w:t>
      </w:r>
      <w:r w:rsidR="00803F9D">
        <w:rPr>
          <w:lang w:eastAsia="en-US"/>
        </w:rPr>
        <w:fldChar w:fldCharType="end"/>
      </w:r>
      <w:r w:rsidRPr="00FF7CB3">
        <w:rPr>
          <w:lang w:eastAsia="en-US"/>
        </w:rPr>
        <w:t xml:space="preserve">). </w:t>
      </w:r>
      <w:r w:rsidR="00D24019">
        <w:t>М</w:t>
      </w:r>
      <w:r w:rsidR="00397CE6">
        <w:t>ного-изглед</w:t>
      </w:r>
      <w:r w:rsidR="00D24019">
        <w:t>ният</w:t>
      </w:r>
      <w:r w:rsidRPr="00FF7CB3">
        <w:rPr>
          <w:lang w:eastAsia="en-US"/>
        </w:rPr>
        <w:t xml:space="preserve"> модел пред</w:t>
      </w:r>
      <w:r w:rsidR="00AC4AD0">
        <w:rPr>
          <w:lang w:eastAsia="en-US"/>
        </w:rPr>
        <w:t>с</w:t>
      </w:r>
      <w:r w:rsidRPr="00FF7CB3">
        <w:rPr>
          <w:lang w:eastAsia="en-US"/>
        </w:rPr>
        <w:t>тав</w:t>
      </w:r>
      <w:r w:rsidR="00973CB9">
        <w:rPr>
          <w:lang w:eastAsia="en-US"/>
        </w:rPr>
        <w:t>я</w:t>
      </w:r>
      <w:r w:rsidRPr="00FF7CB3">
        <w:rPr>
          <w:lang w:eastAsia="en-US"/>
        </w:rPr>
        <w:t xml:space="preserve"> връзките между трите изгледа </w:t>
      </w:r>
      <w:r w:rsidRPr="00FF7CB3">
        <w:rPr>
          <w:i/>
          <w:szCs w:val="22"/>
          <w:lang w:eastAsia="en-US"/>
        </w:rPr>
        <w:t xml:space="preserve">дизайн, поведение </w:t>
      </w:r>
      <w:r w:rsidRPr="001846F9">
        <w:rPr>
          <w:szCs w:val="22"/>
          <w:lang w:eastAsia="en-US"/>
        </w:rPr>
        <w:t>и</w:t>
      </w:r>
      <w:r w:rsidRPr="00FF7CB3">
        <w:rPr>
          <w:i/>
          <w:szCs w:val="22"/>
          <w:lang w:eastAsia="en-US"/>
        </w:rPr>
        <w:t xml:space="preserve"> структура</w:t>
      </w:r>
      <w:r w:rsidR="009928B5">
        <w:rPr>
          <w:i/>
          <w:szCs w:val="22"/>
          <w:lang w:eastAsia="en-US"/>
        </w:rPr>
        <w:t xml:space="preserve"> (Design view, Behavior view, Structure View: </w:t>
      </w:r>
      <w:r w:rsidR="009928B5">
        <w:rPr>
          <w:i/>
          <w:szCs w:val="22"/>
          <w:lang w:eastAsia="en-US"/>
        </w:rPr>
        <w:fldChar w:fldCharType="begin"/>
      </w:r>
      <w:r w:rsidR="009928B5">
        <w:rPr>
          <w:i/>
          <w:szCs w:val="22"/>
          <w:lang w:eastAsia="en-US"/>
        </w:rPr>
        <w:instrText xml:space="preserve"> REF _Ref397535919 \h </w:instrText>
      </w:r>
      <w:r w:rsidR="009928B5">
        <w:rPr>
          <w:i/>
          <w:szCs w:val="22"/>
          <w:lang w:eastAsia="en-US"/>
        </w:rPr>
      </w:r>
      <w:r w:rsidR="009928B5">
        <w:rPr>
          <w:i/>
          <w:szCs w:val="22"/>
          <w:lang w:eastAsia="en-US"/>
        </w:rPr>
        <w:fldChar w:fldCharType="separate"/>
      </w:r>
      <w:r w:rsidR="000E6575" w:rsidRPr="0035776A">
        <w:rPr>
          <w:rFonts w:cs="Times New Roman"/>
        </w:rPr>
        <w:t xml:space="preserve">Фигура </w:t>
      </w:r>
      <w:r w:rsidR="000E6575">
        <w:rPr>
          <w:rFonts w:cs="Times New Roman"/>
          <w:noProof/>
        </w:rPr>
        <w:t>2</w:t>
      </w:r>
      <w:r w:rsidR="009928B5">
        <w:rPr>
          <w:i/>
          <w:szCs w:val="22"/>
          <w:lang w:eastAsia="en-US"/>
        </w:rPr>
        <w:fldChar w:fldCharType="end"/>
      </w:r>
      <w:r w:rsidR="009928B5">
        <w:rPr>
          <w:i/>
          <w:szCs w:val="22"/>
          <w:lang w:eastAsia="en-US"/>
        </w:rPr>
        <w:t>)</w:t>
      </w:r>
      <w:r w:rsidRPr="00FF7CB3">
        <w:rPr>
          <w:szCs w:val="22"/>
          <w:lang w:eastAsia="en-US"/>
        </w:rPr>
        <w:t xml:space="preserve"> в една диаграма на класовете, където сценариите са основните елементи за извличане и съвместна работа на трите изгледа. </w:t>
      </w:r>
      <w:r w:rsidR="007401E7">
        <w:rPr>
          <w:szCs w:val="22"/>
          <w:lang w:eastAsia="en-US"/>
        </w:rPr>
        <w:t>Много-изгледният</w:t>
      </w:r>
      <w:r w:rsidRPr="00FF7CB3">
        <w:rPr>
          <w:szCs w:val="22"/>
          <w:lang w:eastAsia="en-US"/>
        </w:rPr>
        <w:t xml:space="preserve"> процес </w:t>
      </w:r>
      <w:r w:rsidR="007401E7">
        <w:rPr>
          <w:szCs w:val="22"/>
          <w:lang w:eastAsia="en-US"/>
        </w:rPr>
        <w:t>на</w:t>
      </w:r>
      <w:r w:rsidRPr="00FF7CB3">
        <w:rPr>
          <w:szCs w:val="22"/>
          <w:lang w:eastAsia="en-US"/>
        </w:rPr>
        <w:t xml:space="preserve"> </w:t>
      </w:r>
      <w:r w:rsidR="004A30FC">
        <w:rPr>
          <w:szCs w:val="22"/>
          <w:lang w:eastAsia="en-US"/>
        </w:rPr>
        <w:fldChar w:fldCharType="begin"/>
      </w:r>
      <w:r w:rsidR="004A30FC">
        <w:rPr>
          <w:szCs w:val="22"/>
          <w:lang w:eastAsia="en-US"/>
        </w:rPr>
        <w:instrText xml:space="preserve"> REF _Ref397535997 \h </w:instrText>
      </w:r>
      <w:r w:rsidR="004A30FC">
        <w:rPr>
          <w:szCs w:val="22"/>
          <w:lang w:eastAsia="en-US"/>
        </w:rPr>
      </w:r>
      <w:r w:rsidR="004A30FC">
        <w:rPr>
          <w:szCs w:val="22"/>
          <w:lang w:eastAsia="en-US"/>
        </w:rPr>
        <w:fldChar w:fldCharType="separate"/>
      </w:r>
      <w:r w:rsidR="000E6575" w:rsidRPr="00607A43">
        <w:rPr>
          <w:i/>
        </w:rPr>
        <w:t xml:space="preserve">Фигура </w:t>
      </w:r>
      <w:r w:rsidR="000E6575">
        <w:rPr>
          <w:i/>
          <w:noProof/>
        </w:rPr>
        <w:t>3</w:t>
      </w:r>
      <w:r w:rsidR="004A30FC">
        <w:rPr>
          <w:szCs w:val="22"/>
          <w:lang w:eastAsia="en-US"/>
        </w:rPr>
        <w:fldChar w:fldCharType="end"/>
      </w:r>
      <w:r w:rsidRPr="00FF7CB3">
        <w:rPr>
          <w:szCs w:val="22"/>
          <w:lang w:eastAsia="en-US"/>
        </w:rPr>
        <w:t xml:space="preserve"> показва цялостния механизъм за извличане на три изгледа на софтуерната система. По време на процеса се генерират сценарии с помощта на доказателства, изведени от знанията на потребителя относно домейна на приложението, взаимодействието между система и потребител, системните документи от високо ниво (които са налице) и потребителските ръководства. Структурата на сценариите трябва да съответства на обикновен синтаксис на израз. Структурираните сценарии се анализират, за да се генерира изглед за проектиране на софтуерната система, представлявана от 2 типа диаграми: </w:t>
      </w:r>
      <w:r w:rsidRPr="00FF7CB3">
        <w:rPr>
          <w:i/>
          <w:szCs w:val="22"/>
          <w:lang w:eastAsia="en-US"/>
        </w:rPr>
        <w:t>диаграма на същ</w:t>
      </w:r>
      <w:r w:rsidR="00E035AF">
        <w:rPr>
          <w:i/>
          <w:szCs w:val="22"/>
          <w:lang w:eastAsia="en-US"/>
        </w:rPr>
        <w:t>н</w:t>
      </w:r>
      <w:r w:rsidRPr="00FF7CB3">
        <w:rPr>
          <w:i/>
          <w:szCs w:val="22"/>
          <w:lang w:eastAsia="en-US"/>
        </w:rPr>
        <w:t>ост-връзка</w:t>
      </w:r>
      <w:r w:rsidRPr="00FF7CB3">
        <w:rPr>
          <w:szCs w:val="22"/>
          <w:lang w:eastAsia="en-US"/>
        </w:rPr>
        <w:t xml:space="preserve"> (E-R) и </w:t>
      </w:r>
      <w:r w:rsidRPr="00FF7CB3">
        <w:rPr>
          <w:i/>
          <w:szCs w:val="22"/>
          <w:lang w:eastAsia="en-US"/>
        </w:rPr>
        <w:t>диаграма на дейностите</w:t>
      </w:r>
      <w:r w:rsidRPr="00FF7CB3">
        <w:rPr>
          <w:szCs w:val="22"/>
          <w:lang w:eastAsia="en-US"/>
        </w:rPr>
        <w:t xml:space="preserve">. Тези диаграми представляват имплементираната функционалност и главната системна информация, които се манипулират от дейностите. За възстановяване на изглед на режима на работа, потребителят изследва изгледа за проектиране и избира определени свойства, които да се използват от възстановителния процес. За всяко специфично свойство се определят сценарии, всеки от които притежава въпросното свойство. Изпълнението на тези сценарии на </w:t>
      </w:r>
      <w:r w:rsidR="00011155">
        <w:rPr>
          <w:szCs w:val="22"/>
          <w:lang w:eastAsia="en-US"/>
        </w:rPr>
        <w:t>инструментирана</w:t>
      </w:r>
      <w:r w:rsidRPr="00FF7CB3">
        <w:rPr>
          <w:szCs w:val="22"/>
          <w:lang w:eastAsia="en-US"/>
        </w:rPr>
        <w:t xml:space="preserve"> софтуерна система </w:t>
      </w:r>
      <w:r w:rsidR="005A27E9">
        <w:rPr>
          <w:szCs w:val="22"/>
          <w:lang w:eastAsia="en-US"/>
        </w:rPr>
        <w:t>генерира отпечатъци</w:t>
      </w:r>
      <w:r w:rsidRPr="00FF7CB3">
        <w:rPr>
          <w:szCs w:val="22"/>
          <w:lang w:eastAsia="en-US"/>
        </w:rPr>
        <w:t xml:space="preserve">, които </w:t>
      </w:r>
      <w:r w:rsidR="00C77A28">
        <w:rPr>
          <w:szCs w:val="22"/>
          <w:lang w:eastAsia="en-US"/>
        </w:rPr>
        <w:t>след обработка ще</w:t>
      </w:r>
      <w:r w:rsidRPr="00FF7CB3">
        <w:rPr>
          <w:szCs w:val="22"/>
          <w:lang w:eastAsia="en-US"/>
        </w:rPr>
        <w:t xml:space="preserve"> </w:t>
      </w:r>
      <w:r w:rsidR="00AC4AD0">
        <w:rPr>
          <w:szCs w:val="22"/>
          <w:lang w:eastAsia="en-US"/>
        </w:rPr>
        <w:t xml:space="preserve">представляват </w:t>
      </w:r>
      <w:r w:rsidRPr="00FF7CB3">
        <w:rPr>
          <w:i/>
          <w:szCs w:val="22"/>
          <w:lang w:eastAsia="en-US"/>
        </w:rPr>
        <w:t>шаблони</w:t>
      </w:r>
      <w:r w:rsidR="00B234DD">
        <w:rPr>
          <w:i/>
          <w:szCs w:val="22"/>
          <w:lang w:eastAsia="en-US"/>
        </w:rPr>
        <w:t xml:space="preserve"> на изпълнение</w:t>
      </w:r>
      <w:r w:rsidRPr="00FF7CB3">
        <w:rPr>
          <w:szCs w:val="22"/>
          <w:lang w:eastAsia="en-US"/>
        </w:rPr>
        <w:t xml:space="preserve">. Всеки такъв шаблон е поредица от </w:t>
      </w:r>
      <w:r w:rsidR="000B29EA">
        <w:rPr>
          <w:szCs w:val="22"/>
          <w:lang w:eastAsia="en-US"/>
        </w:rPr>
        <w:t>изходен код</w:t>
      </w:r>
      <w:r w:rsidRPr="00FF7CB3">
        <w:rPr>
          <w:szCs w:val="22"/>
          <w:lang w:eastAsia="en-US"/>
        </w:rPr>
        <w:t xml:space="preserve"> </w:t>
      </w:r>
      <w:r w:rsidR="000B29EA">
        <w:rPr>
          <w:szCs w:val="22"/>
          <w:lang w:eastAsia="en-US"/>
        </w:rPr>
        <w:t xml:space="preserve">извиквания на </w:t>
      </w:r>
      <w:r w:rsidRPr="00FF7CB3">
        <w:rPr>
          <w:szCs w:val="22"/>
          <w:lang w:eastAsia="en-US"/>
        </w:rPr>
        <w:t>функци</w:t>
      </w:r>
      <w:r w:rsidR="000B29EA">
        <w:rPr>
          <w:szCs w:val="22"/>
          <w:lang w:eastAsia="en-US"/>
        </w:rPr>
        <w:t>и</w:t>
      </w:r>
      <w:r w:rsidRPr="00FF7CB3">
        <w:rPr>
          <w:szCs w:val="22"/>
          <w:lang w:eastAsia="en-US"/>
        </w:rPr>
        <w:t>, които са често срещани във всички сценарии.</w:t>
      </w:r>
    </w:p>
    <w:p w:rsidR="0035776A" w:rsidRDefault="0035776A" w:rsidP="0035776A">
      <w:pPr>
        <w:keepNext/>
      </w:pPr>
      <w:r w:rsidRPr="0035776A">
        <w:rPr>
          <w:noProof/>
          <w:lang w:val="en-US" w:eastAsia="en-US"/>
        </w:rPr>
        <w:lastRenderedPageBreak/>
        <w:drawing>
          <wp:inline distT="0" distB="0" distL="0" distR="0" wp14:anchorId="16A90CC4" wp14:editId="6E5B89A7">
            <wp:extent cx="2399639" cy="2220445"/>
            <wp:effectExtent l="0" t="0" r="127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02417" cy="2223016"/>
                    </a:xfrm>
                    <a:prstGeom prst="rect">
                      <a:avLst/>
                    </a:prstGeom>
                  </pic:spPr>
                </pic:pic>
              </a:graphicData>
            </a:graphic>
          </wp:inline>
        </w:drawing>
      </w:r>
    </w:p>
    <w:p w:rsidR="0035776A" w:rsidRDefault="0035776A" w:rsidP="0035776A">
      <w:pPr>
        <w:pStyle w:val="Caption"/>
        <w:jc w:val="left"/>
        <w:rPr>
          <w:rFonts w:ascii="Times New Roman" w:hAnsi="Times New Roman" w:cs="Times New Roman"/>
        </w:rPr>
      </w:pPr>
      <w:bookmarkStart w:id="71" w:name="_Ref397535919"/>
      <w:bookmarkStart w:id="72" w:name="_Ref397098452"/>
      <w:r w:rsidRPr="0035776A">
        <w:rPr>
          <w:rFonts w:ascii="Times New Roman" w:hAnsi="Times New Roman" w:cs="Times New Roman"/>
        </w:rPr>
        <w:t xml:space="preserve">Фигура </w:t>
      </w:r>
      <w:r w:rsidRPr="0035776A">
        <w:rPr>
          <w:rFonts w:ascii="Times New Roman" w:hAnsi="Times New Roman" w:cs="Times New Roman"/>
        </w:rPr>
        <w:fldChar w:fldCharType="begin"/>
      </w:r>
      <w:r w:rsidRPr="0035776A">
        <w:rPr>
          <w:rFonts w:ascii="Times New Roman" w:hAnsi="Times New Roman" w:cs="Times New Roman"/>
        </w:rPr>
        <w:instrText xml:space="preserve"> SEQ Фигура \* ARABIC </w:instrText>
      </w:r>
      <w:r w:rsidRPr="0035776A">
        <w:rPr>
          <w:rFonts w:ascii="Times New Roman" w:hAnsi="Times New Roman" w:cs="Times New Roman"/>
        </w:rPr>
        <w:fldChar w:fldCharType="separate"/>
      </w:r>
      <w:r w:rsidR="000E6575">
        <w:rPr>
          <w:rFonts w:ascii="Times New Roman" w:hAnsi="Times New Roman" w:cs="Times New Roman"/>
          <w:noProof/>
        </w:rPr>
        <w:t>2</w:t>
      </w:r>
      <w:r w:rsidRPr="0035776A">
        <w:rPr>
          <w:rFonts w:ascii="Times New Roman" w:hAnsi="Times New Roman" w:cs="Times New Roman"/>
        </w:rPr>
        <w:fldChar w:fldCharType="end"/>
      </w:r>
      <w:bookmarkEnd w:id="71"/>
      <w:r w:rsidRPr="0035776A">
        <w:rPr>
          <w:rFonts w:ascii="Times New Roman" w:hAnsi="Times New Roman" w:cs="Times New Roman"/>
        </w:rPr>
        <w:t xml:space="preserve"> </w:t>
      </w:r>
      <w:r>
        <w:t>(</w:t>
      </w:r>
      <w:r w:rsidRPr="0035776A">
        <w:rPr>
          <w:rFonts w:ascii="Times New Roman" w:hAnsi="Times New Roman" w:cs="Times New Roman"/>
        </w:rPr>
        <w:t xml:space="preserve">Примерен </w:t>
      </w:r>
      <w:r w:rsidR="00DE0B11">
        <w:rPr>
          <w:rFonts w:ascii="Times New Roman" w:hAnsi="Times New Roman" w:cs="Times New Roman"/>
        </w:rPr>
        <w:t>много-изгледен</w:t>
      </w:r>
      <w:r w:rsidRPr="0035776A">
        <w:rPr>
          <w:rFonts w:ascii="Times New Roman" w:hAnsi="Times New Roman" w:cs="Times New Roman"/>
        </w:rPr>
        <w:t xml:space="preserve"> модел</w:t>
      </w:r>
      <w:r w:rsidR="00C764C8">
        <w:rPr>
          <w:rFonts w:ascii="Times New Roman" w:hAnsi="Times New Roman" w:cs="Times New Roman"/>
        </w:rPr>
        <w:t xml:space="preserve"> [диаграма на к</w:t>
      </w:r>
      <w:r w:rsidRPr="0035776A">
        <w:rPr>
          <w:rFonts w:ascii="Times New Roman" w:hAnsi="Times New Roman" w:cs="Times New Roman"/>
        </w:rPr>
        <w:t>ласовете],</w:t>
      </w:r>
      <w:r w:rsidR="00C764C8">
        <w:rPr>
          <w:rFonts w:ascii="Times New Roman" w:hAnsi="Times New Roman" w:cs="Times New Roman"/>
        </w:rPr>
        <w:t xml:space="preserve"> </w:t>
      </w:r>
      <w:r w:rsidRPr="0035776A">
        <w:rPr>
          <w:rFonts w:ascii="Times New Roman" w:hAnsi="Times New Roman" w:cs="Times New Roman"/>
        </w:rPr>
        <w:t>представящ връзките между три изгледа</w:t>
      </w:r>
      <w:r w:rsidR="00250AC5">
        <w:rPr>
          <w:rFonts w:ascii="Times New Roman" w:hAnsi="Times New Roman" w:cs="Times New Roman"/>
        </w:rPr>
        <w:t xml:space="preserve"> [R14, стр. 3]</w:t>
      </w:r>
      <w:r w:rsidRPr="0035776A">
        <w:rPr>
          <w:rFonts w:ascii="Times New Roman" w:hAnsi="Times New Roman" w:cs="Times New Roman"/>
        </w:rPr>
        <w:t>)</w:t>
      </w:r>
      <w:bookmarkEnd w:id="72"/>
    </w:p>
    <w:p w:rsidR="00DE0B11" w:rsidRPr="0035776A" w:rsidRDefault="00DE0B11" w:rsidP="0035776A">
      <w:pPr>
        <w:pStyle w:val="Caption"/>
        <w:jc w:val="left"/>
        <w:rPr>
          <w:rFonts w:ascii="Times New Roman" w:hAnsi="Times New Roman" w:cs="Times New Roman"/>
        </w:rPr>
      </w:pPr>
    </w:p>
    <w:p w:rsidR="0035776A" w:rsidRDefault="0035776A" w:rsidP="0035776A">
      <w:pPr>
        <w:keepNext/>
      </w:pPr>
      <w:r w:rsidRPr="0035776A">
        <w:rPr>
          <w:noProof/>
          <w:lang w:val="en-US" w:eastAsia="en-US"/>
        </w:rPr>
        <w:lastRenderedPageBreak/>
        <w:drawing>
          <wp:inline distT="0" distB="0" distL="0" distR="0" wp14:anchorId="48BCAC53" wp14:editId="092BD249">
            <wp:extent cx="2707186" cy="148523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07186" cy="1485239"/>
                    </a:xfrm>
                    <a:prstGeom prst="rect">
                      <a:avLst/>
                    </a:prstGeom>
                  </pic:spPr>
                </pic:pic>
              </a:graphicData>
            </a:graphic>
          </wp:inline>
        </w:drawing>
      </w:r>
    </w:p>
    <w:p w:rsidR="0035776A" w:rsidRPr="00607A43" w:rsidRDefault="0035776A" w:rsidP="0035776A">
      <w:pPr>
        <w:jc w:val="left"/>
        <w:rPr>
          <w:i/>
        </w:rPr>
        <w:sectPr w:rsidR="0035776A" w:rsidRPr="00607A43" w:rsidSect="00DE0B11">
          <w:type w:val="continuous"/>
          <w:pgSz w:w="11906" w:h="16838"/>
          <w:pgMar w:top="1440" w:right="1800" w:bottom="1440" w:left="1800" w:header="708" w:footer="708" w:gutter="0"/>
          <w:cols w:num="2" w:space="26"/>
          <w:docGrid w:linePitch="360"/>
        </w:sectPr>
      </w:pPr>
      <w:bookmarkStart w:id="73" w:name="_Ref397535997"/>
      <w:bookmarkStart w:id="74" w:name="_Ref397098503"/>
      <w:r w:rsidRPr="00607A43">
        <w:rPr>
          <w:i/>
        </w:rPr>
        <w:t xml:space="preserve">Фигура </w:t>
      </w:r>
      <w:r w:rsidRPr="00607A43">
        <w:rPr>
          <w:i/>
        </w:rPr>
        <w:fldChar w:fldCharType="begin"/>
      </w:r>
      <w:r w:rsidRPr="00607A43">
        <w:rPr>
          <w:i/>
        </w:rPr>
        <w:instrText xml:space="preserve"> SEQ Фигура \* ARABIC </w:instrText>
      </w:r>
      <w:r w:rsidRPr="00607A43">
        <w:rPr>
          <w:i/>
        </w:rPr>
        <w:fldChar w:fldCharType="separate"/>
      </w:r>
      <w:r w:rsidR="000E6575">
        <w:rPr>
          <w:i/>
          <w:noProof/>
        </w:rPr>
        <w:t>3</w:t>
      </w:r>
      <w:r w:rsidRPr="00607A43">
        <w:rPr>
          <w:i/>
        </w:rPr>
        <w:fldChar w:fldCharType="end"/>
      </w:r>
      <w:bookmarkEnd w:id="73"/>
      <w:r w:rsidRPr="00607A43">
        <w:rPr>
          <w:i/>
        </w:rPr>
        <w:t xml:space="preserve"> (Примерен </w:t>
      </w:r>
      <w:r w:rsidR="00DE0B11">
        <w:rPr>
          <w:i/>
        </w:rPr>
        <w:t>много-изгледен</w:t>
      </w:r>
      <w:r w:rsidRPr="00607A43">
        <w:rPr>
          <w:i/>
        </w:rPr>
        <w:t xml:space="preserve"> процес за извличане на 3 изгледа от една софтуерна система</w:t>
      </w:r>
      <w:r w:rsidR="00250AC5">
        <w:rPr>
          <w:i/>
        </w:rPr>
        <w:t xml:space="preserve"> </w:t>
      </w:r>
      <w:r w:rsidR="00250AC5" w:rsidRPr="00250AC5">
        <w:rPr>
          <w:rFonts w:cs="Times New Roman"/>
          <w:i/>
        </w:rPr>
        <w:t>[R14, стр. 3]</w:t>
      </w:r>
      <w:r w:rsidRPr="00607A43">
        <w:rPr>
          <w:i/>
        </w:rPr>
        <w:t>)</w:t>
      </w:r>
      <w:bookmarkEnd w:id="74"/>
    </w:p>
    <w:p w:rsidR="00D57BA4" w:rsidRPr="00D57BA4" w:rsidRDefault="00F3075C" w:rsidP="00FD0D24">
      <w:pPr>
        <w:rPr>
          <w:rFonts w:ascii="Cambria" w:hAnsi="WenQuanYi Micro Hei"/>
          <w:sz w:val="22"/>
          <w:szCs w:val="22"/>
          <w:lang w:eastAsia="en-US"/>
        </w:rPr>
      </w:pPr>
      <w:r>
        <w:rPr>
          <w:lang w:eastAsia="en-US"/>
        </w:rPr>
        <w:lastRenderedPageBreak/>
        <w:t>Повтарянето</w:t>
      </w:r>
      <w:r w:rsidR="00D57BA4" w:rsidRPr="00D57BA4">
        <w:rPr>
          <w:lang w:eastAsia="en-US"/>
        </w:rPr>
        <w:t xml:space="preserve"> на този процес за колекция от свойства ни позволява да определим реализацията на софтуерните свойства в изходния код, а именно </w:t>
      </w:r>
      <w:r w:rsidR="00B5425F">
        <w:rPr>
          <w:lang w:eastAsia="en-US"/>
        </w:rPr>
        <w:t>основните</w:t>
      </w:r>
      <w:r w:rsidR="00D57BA4" w:rsidRPr="00D57BA4">
        <w:rPr>
          <w:lang w:eastAsia="en-US"/>
        </w:rPr>
        <w:t xml:space="preserve"> функции. Накрая всяка група </w:t>
      </w:r>
      <w:r w:rsidR="00A946B0">
        <w:rPr>
          <w:lang w:eastAsia="en-US"/>
        </w:rPr>
        <w:t>основни</w:t>
      </w:r>
      <w:r w:rsidR="00D57BA4" w:rsidRPr="00D57BA4">
        <w:rPr>
          <w:lang w:eastAsia="en-US"/>
        </w:rPr>
        <w:t xml:space="preserve"> функции, имплементиращи дадено свойство ще бъдат използвани като ядро на </w:t>
      </w:r>
      <w:r w:rsidR="00A946B0">
        <w:rPr>
          <w:lang w:eastAsia="en-US"/>
        </w:rPr>
        <w:t>клъстер при</w:t>
      </w:r>
      <w:r w:rsidR="00D57BA4" w:rsidRPr="00D57BA4">
        <w:rPr>
          <w:lang w:eastAsia="en-US"/>
        </w:rPr>
        <w:t xml:space="preserve"> възстановяването на структурния изглед, за да </w:t>
      </w:r>
      <w:r w:rsidR="00A946B0">
        <w:rPr>
          <w:lang w:eastAsia="en-US"/>
        </w:rPr>
        <w:t xml:space="preserve">може да </w:t>
      </w:r>
      <w:r w:rsidR="00D57BA4" w:rsidRPr="00D57BA4">
        <w:rPr>
          <w:lang w:eastAsia="en-US"/>
        </w:rPr>
        <w:t xml:space="preserve">се създаде по-голяма група свързани функции. Структурният изглед </w:t>
      </w:r>
      <w:r w:rsidR="008C019E">
        <w:rPr>
          <w:lang w:eastAsia="en-US"/>
        </w:rPr>
        <w:t>използва</w:t>
      </w:r>
      <w:r w:rsidR="00D57BA4" w:rsidRPr="00D57BA4">
        <w:rPr>
          <w:lang w:eastAsia="en-US"/>
        </w:rPr>
        <w:t xml:space="preserve"> връзките между функциите, за да определи близостта </w:t>
      </w:r>
      <w:r w:rsidR="009928B5">
        <w:rPr>
          <w:lang w:eastAsia="en-US"/>
        </w:rPr>
        <w:t xml:space="preserve">на други функции с ядрото на </w:t>
      </w:r>
      <w:r w:rsidR="005345B6">
        <w:rPr>
          <w:lang w:eastAsia="en-US"/>
        </w:rPr>
        <w:t>все</w:t>
      </w:r>
      <w:r w:rsidR="005345B6" w:rsidRPr="00D57BA4">
        <w:rPr>
          <w:lang w:eastAsia="en-US"/>
        </w:rPr>
        <w:t>к</w:t>
      </w:r>
      <w:r w:rsidR="005345B6">
        <w:rPr>
          <w:lang w:eastAsia="en-US"/>
        </w:rPr>
        <w:t>и</w:t>
      </w:r>
      <w:r w:rsidR="00D57BA4" w:rsidRPr="00D57BA4">
        <w:rPr>
          <w:lang w:eastAsia="en-US"/>
        </w:rPr>
        <w:t xml:space="preserve"> </w:t>
      </w:r>
      <w:r w:rsidR="00AF28D2">
        <w:rPr>
          <w:lang w:eastAsia="en-US"/>
        </w:rPr>
        <w:t>клъстер</w:t>
      </w:r>
      <w:r w:rsidR="00D57BA4" w:rsidRPr="00D57BA4">
        <w:rPr>
          <w:lang w:eastAsia="en-US"/>
        </w:rPr>
        <w:t xml:space="preserve">, което в последствие генерира групи, представляващи софтуерните компоненти. </w:t>
      </w:r>
    </w:p>
    <w:p w:rsidR="00D57BA4" w:rsidRPr="009F143D" w:rsidRDefault="00D57BA4" w:rsidP="00D67FFE">
      <w:pPr>
        <w:rPr>
          <w:rFonts w:ascii="Cambria" w:hAnsi="WenQuanYi Micro Hei"/>
          <w:sz w:val="22"/>
          <w:lang w:eastAsia="en-US"/>
        </w:rPr>
      </w:pPr>
      <w:r w:rsidRPr="00D57BA4">
        <w:rPr>
          <w:lang w:eastAsia="en-US"/>
        </w:rPr>
        <w:t xml:space="preserve">Цялостният процес в </w:t>
      </w:r>
      <w:r w:rsidR="00CE603E">
        <w:rPr>
          <w:lang w:eastAsia="en-US"/>
        </w:rPr>
        <w:t>много-изгледна</w:t>
      </w:r>
      <w:ins w:id="75" w:author="aldi" w:date="2015-02-16T15:48:00Z">
        <w:r w:rsidR="008A4223">
          <w:rPr>
            <w:lang w:eastAsia="en-US"/>
          </w:rPr>
          <w:t>та</w:t>
        </w:r>
      </w:ins>
      <w:r w:rsidRPr="00D57BA4">
        <w:rPr>
          <w:lang w:eastAsia="en-US"/>
        </w:rPr>
        <w:t xml:space="preserve"> рамка</w:t>
      </w:r>
      <w:del w:id="76" w:author="aldi" w:date="2015-02-16T15:48:00Z">
        <w:r w:rsidRPr="00D57BA4" w:rsidDel="008A4223">
          <w:rPr>
            <w:lang w:eastAsia="en-US"/>
          </w:rPr>
          <w:delText>та</w:delText>
        </w:r>
      </w:del>
      <w:r w:rsidRPr="00D57BA4">
        <w:rPr>
          <w:lang w:eastAsia="en-US"/>
        </w:rPr>
        <w:t xml:space="preserve"> ни позволява да свързваме диаграми с абстрактен дизайн към конкретната имплементация на функционалните елем</w:t>
      </w:r>
      <w:r w:rsidR="009F143D">
        <w:rPr>
          <w:lang w:eastAsia="en-US"/>
        </w:rPr>
        <w:t>енти на изгледа за проектиране.</w:t>
      </w:r>
    </w:p>
    <w:p w:rsidR="00D57BA4" w:rsidRDefault="00D57BA4" w:rsidP="00D57BA4">
      <w:pPr>
        <w:pStyle w:val="Heading4"/>
      </w:pPr>
      <w:commentRangeStart w:id="77"/>
      <w:r>
        <w:t>Генериране на изглед за проектиран</w:t>
      </w:r>
      <w:r w:rsidR="00CA5B07">
        <w:t>е (Design view</w:t>
      </w:r>
      <w:del w:id="78" w:author="mitko" w:date="2015-02-16T21:50:00Z">
        <w:r w:rsidR="00CA5B07" w:rsidDel="00C80A3B">
          <w:delText xml:space="preserve">, </w:delText>
        </w:r>
        <w:r w:rsidR="00CA5B07" w:rsidRPr="00CA5B07" w:rsidDel="00C80A3B">
          <w:rPr>
            <w:i/>
          </w:rPr>
          <w:fldChar w:fldCharType="begin"/>
        </w:r>
        <w:r w:rsidR="00CA5B07" w:rsidRPr="00CA5B07" w:rsidDel="00C80A3B">
          <w:rPr>
            <w:i/>
          </w:rPr>
          <w:delInstrText xml:space="preserve"> REF _Ref397535919 \h </w:delInstrText>
        </w:r>
        <w:r w:rsidR="00CA5B07" w:rsidDel="00C80A3B">
          <w:rPr>
            <w:i/>
          </w:rPr>
          <w:delInstrText xml:space="preserve"> \* MERGEFORMAT </w:delInstrText>
        </w:r>
        <w:r w:rsidR="00CA5B07" w:rsidRPr="00CA5B07" w:rsidDel="00C80A3B">
          <w:rPr>
            <w:i/>
          </w:rPr>
        </w:r>
        <w:r w:rsidR="00CA5B07" w:rsidRPr="00CA5B07" w:rsidDel="00C80A3B">
          <w:rPr>
            <w:i/>
          </w:rPr>
          <w:fldChar w:fldCharType="separate"/>
        </w:r>
        <w:r w:rsidR="00A34B04" w:rsidRPr="00A34B04" w:rsidDel="00C80A3B">
          <w:rPr>
            <w:rFonts w:cs="Times New Roman"/>
            <w:i/>
          </w:rPr>
          <w:delText xml:space="preserve">Фигура </w:delText>
        </w:r>
        <w:r w:rsidR="00A34B04" w:rsidRPr="00A34B04" w:rsidDel="00C80A3B">
          <w:rPr>
            <w:rFonts w:cs="Times New Roman"/>
            <w:i/>
            <w:noProof/>
          </w:rPr>
          <w:delText>2</w:delText>
        </w:r>
        <w:r w:rsidR="00CA5B07" w:rsidRPr="00CA5B07" w:rsidDel="00C80A3B">
          <w:rPr>
            <w:i/>
          </w:rPr>
          <w:fldChar w:fldCharType="end"/>
        </w:r>
      </w:del>
      <w:r w:rsidR="00CA5B07">
        <w:t>)</w:t>
      </w:r>
      <w:commentRangeEnd w:id="77"/>
      <w:r w:rsidR="001058F0">
        <w:rPr>
          <w:rStyle w:val="CommentReference"/>
          <w:b w:val="0"/>
          <w:bCs w:val="0"/>
        </w:rPr>
        <w:commentReference w:id="77"/>
      </w:r>
    </w:p>
    <w:p w:rsidR="00BF4C6F" w:rsidRDefault="00A731B6" w:rsidP="00525980">
      <w:pPr>
        <w:rPr>
          <w:lang w:eastAsia="en-US"/>
        </w:rPr>
      </w:pPr>
      <w:r w:rsidRPr="00A731B6">
        <w:rPr>
          <w:lang w:eastAsia="en-US"/>
        </w:rPr>
        <w:t xml:space="preserve">В този раздел </w:t>
      </w:r>
      <w:r w:rsidR="009303E3">
        <w:rPr>
          <w:lang w:eastAsia="en-US"/>
        </w:rPr>
        <w:t>се</w:t>
      </w:r>
      <w:r w:rsidRPr="00A731B6">
        <w:rPr>
          <w:lang w:eastAsia="en-US"/>
        </w:rPr>
        <w:t xml:space="preserve"> обсъ</w:t>
      </w:r>
      <w:r w:rsidR="009303E3">
        <w:rPr>
          <w:lang w:eastAsia="en-US"/>
        </w:rPr>
        <w:t>ждат</w:t>
      </w:r>
      <w:r w:rsidRPr="00A731B6">
        <w:rPr>
          <w:lang w:eastAsia="en-US"/>
        </w:rPr>
        <w:t xml:space="preserve"> стъпките за трансформиране на знанията</w:t>
      </w:r>
      <w:ins w:id="79" w:author="mitko" w:date="2015-02-16T21:51:00Z">
        <w:r w:rsidR="00C80A3B">
          <w:rPr>
            <w:lang w:val="en-US" w:eastAsia="en-US"/>
          </w:rPr>
          <w:t xml:space="preserve"> (</w:t>
        </w:r>
        <w:r w:rsidR="00C80A3B" w:rsidRPr="00CA5B07">
          <w:rPr>
            <w:i/>
          </w:rPr>
          <w:fldChar w:fldCharType="begin"/>
        </w:r>
        <w:r w:rsidR="00C80A3B" w:rsidRPr="00CA5B07">
          <w:rPr>
            <w:i/>
          </w:rPr>
          <w:instrText xml:space="preserve"> REF _Ref397535919 \h </w:instrText>
        </w:r>
        <w:r w:rsidR="00C80A3B">
          <w:rPr>
            <w:i/>
          </w:rPr>
          <w:instrText xml:space="preserve"> \* MERGEFORMAT </w:instrText>
        </w:r>
      </w:ins>
      <w:r w:rsidR="00C80A3B" w:rsidRPr="00CA5B07">
        <w:rPr>
          <w:i/>
        </w:rPr>
      </w:r>
      <w:ins w:id="80" w:author="mitko" w:date="2015-02-16T21:51:00Z">
        <w:r w:rsidR="00C80A3B" w:rsidRPr="00CA5B07">
          <w:rPr>
            <w:i/>
          </w:rPr>
          <w:fldChar w:fldCharType="separate"/>
        </w:r>
      </w:ins>
      <w:r w:rsidR="000E6575" w:rsidRPr="000E6575">
        <w:rPr>
          <w:rFonts w:cs="Times New Roman"/>
          <w:i/>
        </w:rPr>
        <w:t xml:space="preserve">Фигура </w:t>
      </w:r>
      <w:r w:rsidR="000E6575" w:rsidRPr="000E6575">
        <w:rPr>
          <w:rFonts w:cs="Times New Roman"/>
          <w:i/>
          <w:noProof/>
        </w:rPr>
        <w:t>2</w:t>
      </w:r>
      <w:ins w:id="81" w:author="mitko" w:date="2015-02-16T21:51:00Z">
        <w:r w:rsidR="00C80A3B" w:rsidRPr="00CA5B07">
          <w:rPr>
            <w:i/>
          </w:rPr>
          <w:fldChar w:fldCharType="end"/>
        </w:r>
        <w:r w:rsidR="00C80A3B">
          <w:rPr>
            <w:lang w:val="en-US" w:eastAsia="en-US"/>
          </w:rPr>
          <w:t>)</w:t>
        </w:r>
      </w:ins>
      <w:r w:rsidRPr="00A731B6">
        <w:rPr>
          <w:lang w:eastAsia="en-US"/>
        </w:rPr>
        <w:t xml:space="preserve"> в текст</w:t>
      </w:r>
      <w:r w:rsidR="004C2F16">
        <w:rPr>
          <w:lang w:eastAsia="en-US"/>
        </w:rPr>
        <w:t>а</w:t>
      </w:r>
      <w:r w:rsidRPr="00A731B6">
        <w:rPr>
          <w:lang w:eastAsia="en-US"/>
        </w:rPr>
        <w:t xml:space="preserve"> на сценариите в информация, свързана с проектирането и представлявана от </w:t>
      </w:r>
      <w:r w:rsidR="00395C22">
        <w:rPr>
          <w:lang w:eastAsia="en-US"/>
        </w:rPr>
        <w:t>два</w:t>
      </w:r>
      <w:r w:rsidRPr="00A731B6">
        <w:rPr>
          <w:lang w:eastAsia="en-US"/>
        </w:rPr>
        <w:t xml:space="preserve"> типа диаграми: </w:t>
      </w:r>
      <w:r w:rsidRPr="007024B8">
        <w:rPr>
          <w:i/>
          <w:lang w:eastAsia="en-US"/>
        </w:rPr>
        <w:t>диаграма „същност-връзка</w:t>
      </w:r>
      <w:r w:rsidRPr="00A731B6">
        <w:rPr>
          <w:lang w:eastAsia="en-US"/>
        </w:rPr>
        <w:t xml:space="preserve">“ и </w:t>
      </w:r>
      <w:r w:rsidRPr="007024B8">
        <w:rPr>
          <w:i/>
          <w:lang w:eastAsia="en-US"/>
        </w:rPr>
        <w:t>диаграма на дейностите</w:t>
      </w:r>
      <w:r w:rsidRPr="00A731B6">
        <w:rPr>
          <w:lang w:eastAsia="en-US"/>
        </w:rPr>
        <w:t>, използвайки процеса, изобразен на</w:t>
      </w:r>
      <w:r w:rsidR="00B1365B">
        <w:rPr>
          <w:lang w:eastAsia="en-US"/>
        </w:rPr>
        <w:t xml:space="preserve"> </w:t>
      </w:r>
      <w:commentRangeStart w:id="82"/>
      <w:r w:rsidR="004A30FC" w:rsidRPr="004A30FC">
        <w:rPr>
          <w:i/>
          <w:lang w:eastAsia="en-US"/>
        </w:rPr>
        <w:fldChar w:fldCharType="begin"/>
      </w:r>
      <w:r w:rsidR="004A30FC" w:rsidRPr="004A30FC">
        <w:rPr>
          <w:i/>
          <w:lang w:eastAsia="en-US"/>
        </w:rPr>
        <w:instrText xml:space="preserve"> REF _Ref397536093 \h </w:instrText>
      </w:r>
      <w:r w:rsidR="004A30FC">
        <w:rPr>
          <w:i/>
          <w:lang w:eastAsia="en-US"/>
        </w:rPr>
        <w:instrText xml:space="preserve"> \* MERGEFORMAT </w:instrText>
      </w:r>
      <w:r w:rsidR="004A30FC" w:rsidRPr="004A30FC">
        <w:rPr>
          <w:i/>
          <w:lang w:eastAsia="en-US"/>
        </w:rPr>
      </w:r>
      <w:r w:rsidR="004A30FC" w:rsidRPr="004A30FC">
        <w:rPr>
          <w:i/>
          <w:lang w:eastAsia="en-US"/>
        </w:rPr>
        <w:fldChar w:fldCharType="separate"/>
      </w:r>
      <w:r w:rsidR="000E6575" w:rsidRPr="000E6575">
        <w:rPr>
          <w:i/>
        </w:rPr>
        <w:t xml:space="preserve">Фигура </w:t>
      </w:r>
      <w:r w:rsidR="000E6575" w:rsidRPr="000E6575">
        <w:rPr>
          <w:i/>
          <w:noProof/>
        </w:rPr>
        <w:t>5</w:t>
      </w:r>
      <w:r w:rsidR="004A30FC" w:rsidRPr="004A30FC">
        <w:rPr>
          <w:i/>
          <w:lang w:eastAsia="en-US"/>
        </w:rPr>
        <w:fldChar w:fldCharType="end"/>
      </w:r>
      <w:commentRangeEnd w:id="82"/>
      <w:r w:rsidR="008A4223">
        <w:rPr>
          <w:rStyle w:val="CommentReference"/>
        </w:rPr>
        <w:commentReference w:id="82"/>
      </w:r>
      <w:r w:rsidRPr="00A731B6">
        <w:rPr>
          <w:lang w:eastAsia="en-US"/>
        </w:rPr>
        <w:t>. Този подход генерира и структурира редица сценарии, след което използва сценариен домейн модел, за да пр</w:t>
      </w:r>
      <w:r w:rsidR="006F6A22">
        <w:rPr>
          <w:lang w:eastAsia="en-US"/>
        </w:rPr>
        <w:t>е</w:t>
      </w:r>
      <w:r w:rsidRPr="00A731B6">
        <w:rPr>
          <w:lang w:eastAsia="en-US"/>
        </w:rPr>
        <w:t xml:space="preserve">върне изградените сценарии в съставки на усвоените проектни диаграми. Този процес се състои от </w:t>
      </w:r>
      <w:r w:rsidR="00C231E1">
        <w:rPr>
          <w:lang w:eastAsia="en-US"/>
        </w:rPr>
        <w:t>три</w:t>
      </w:r>
      <w:r w:rsidRPr="00A731B6">
        <w:rPr>
          <w:lang w:eastAsia="en-US"/>
        </w:rPr>
        <w:t xml:space="preserve"> стъпки: </w:t>
      </w:r>
    </w:p>
    <w:p w:rsidR="00A731B6" w:rsidRPr="00A731B6" w:rsidRDefault="00A731B6" w:rsidP="00A731B6">
      <w:pPr>
        <w:tabs>
          <w:tab w:val="left" w:pos="8102"/>
        </w:tabs>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A731B6">
        <w:rPr>
          <w:rFonts w:cs="Times New Roman"/>
          <w:b/>
          <w:color w:val="auto"/>
          <w:kern w:val="1"/>
          <w:szCs w:val="24"/>
          <w:lang w:eastAsia="en-US"/>
        </w:rPr>
        <w:t>Стъпка 1 (генериране на сценарий)</w:t>
      </w:r>
    </w:p>
    <w:p w:rsidR="00A731B6" w:rsidRPr="00A731B6" w:rsidRDefault="00A731B6" w:rsidP="000562E5">
      <w:pPr>
        <w:rPr>
          <w:rFonts w:ascii="Cambria" w:hAnsi="WenQuanYi Micro Hei"/>
          <w:sz w:val="22"/>
          <w:lang w:eastAsia="en-US"/>
        </w:rPr>
      </w:pPr>
      <w:r w:rsidRPr="00A731B6">
        <w:rPr>
          <w:lang w:eastAsia="en-US"/>
        </w:rPr>
        <w:t>Сценариите са основните елементи, които о</w:t>
      </w:r>
      <w:r w:rsidR="003D6141">
        <w:rPr>
          <w:lang w:eastAsia="en-US"/>
        </w:rPr>
        <w:t>рг</w:t>
      </w:r>
      <w:r w:rsidRPr="00A731B6">
        <w:rPr>
          <w:lang w:eastAsia="en-US"/>
        </w:rPr>
        <w:t xml:space="preserve">анизират предложената </w:t>
      </w:r>
      <w:r w:rsidR="008103A2">
        <w:rPr>
          <w:lang w:eastAsia="en-US"/>
        </w:rPr>
        <w:t>много-изгледна</w:t>
      </w:r>
      <w:r w:rsidRPr="00A731B6">
        <w:rPr>
          <w:lang w:eastAsia="en-US"/>
        </w:rPr>
        <w:t xml:space="preserve"> възстановителна рамка на архитектурата. </w:t>
      </w:r>
      <w:r w:rsidR="00960ED1">
        <w:rPr>
          <w:lang w:eastAsia="en-US"/>
        </w:rPr>
        <w:t>П</w:t>
      </w:r>
      <w:r w:rsidRPr="00A731B6">
        <w:rPr>
          <w:lang w:eastAsia="en-US"/>
        </w:rPr>
        <w:t>риемаме структурирана текстова репрезентация на сценарии, която съответства с обикновения синтаксис на</w:t>
      </w:r>
      <w:r w:rsidR="00F736BD">
        <w:rPr>
          <w:lang w:eastAsia="en-US"/>
        </w:rPr>
        <w:t xml:space="preserve"> </w:t>
      </w:r>
      <w:r w:rsidR="00F2061D" w:rsidRPr="00C07953">
        <w:rPr>
          <w:i/>
          <w:lang w:eastAsia="en-US"/>
        </w:rPr>
        <w:fldChar w:fldCharType="begin"/>
      </w:r>
      <w:r w:rsidR="00F2061D" w:rsidRPr="00C07953">
        <w:rPr>
          <w:i/>
          <w:lang w:eastAsia="en-US"/>
        </w:rPr>
        <w:instrText xml:space="preserve"> REF _Ref397536118 \h </w:instrText>
      </w:r>
      <w:r w:rsidR="00C07953" w:rsidRPr="00C07953">
        <w:rPr>
          <w:i/>
          <w:lang w:eastAsia="en-US"/>
        </w:rPr>
        <w:instrText xml:space="preserve"> \* MERGEFORMAT </w:instrText>
      </w:r>
      <w:r w:rsidR="00F2061D" w:rsidRPr="00C07953">
        <w:rPr>
          <w:i/>
          <w:lang w:eastAsia="en-US"/>
        </w:rPr>
      </w:r>
      <w:r w:rsidR="00F2061D" w:rsidRPr="00C07953">
        <w:rPr>
          <w:i/>
          <w:lang w:eastAsia="en-US"/>
        </w:rPr>
        <w:fldChar w:fldCharType="separate"/>
      </w:r>
      <w:r w:rsidR="000E6575" w:rsidRPr="000E6575">
        <w:rPr>
          <w:i/>
        </w:rPr>
        <w:t xml:space="preserve">Фигура </w:t>
      </w:r>
      <w:r w:rsidR="000E6575" w:rsidRPr="000E6575">
        <w:rPr>
          <w:i/>
          <w:noProof/>
        </w:rPr>
        <w:t>4</w:t>
      </w:r>
      <w:r w:rsidR="00F2061D" w:rsidRPr="00C07953">
        <w:rPr>
          <w:i/>
          <w:lang w:eastAsia="en-US"/>
        </w:rPr>
        <w:fldChar w:fldCharType="end"/>
      </w:r>
      <w:r w:rsidRPr="00A731B6">
        <w:rPr>
          <w:lang w:eastAsia="en-US"/>
        </w:rPr>
        <w:t xml:space="preserve">. В този синтаксис всеки сценарий се състои от поредица от един или повече </w:t>
      </w:r>
      <w:r w:rsidRPr="00A731B6">
        <w:rPr>
          <w:i/>
          <w:lang w:eastAsia="en-US"/>
        </w:rPr>
        <w:t xml:space="preserve">участници (actors), действия </w:t>
      </w:r>
      <w:r w:rsidRPr="00A731B6">
        <w:rPr>
          <w:lang w:eastAsia="en-US"/>
        </w:rPr>
        <w:t xml:space="preserve">и </w:t>
      </w:r>
      <w:r w:rsidRPr="00A731B6">
        <w:rPr>
          <w:i/>
          <w:lang w:eastAsia="en-US"/>
        </w:rPr>
        <w:t>работна информация</w:t>
      </w:r>
      <w:r w:rsidRPr="00A731B6">
        <w:rPr>
          <w:lang w:eastAsia="en-US"/>
        </w:rPr>
        <w:t xml:space="preserve">, всеки от които могат да имат нула или повече ограничения, които ще бъдат определени в </w:t>
      </w:r>
      <w:r w:rsidRPr="00960ED1">
        <w:rPr>
          <w:i/>
          <w:lang w:eastAsia="en-US"/>
        </w:rPr>
        <w:t>стъпка 2</w:t>
      </w:r>
      <w:r w:rsidRPr="00A731B6">
        <w:rPr>
          <w:lang w:eastAsia="en-US"/>
        </w:rPr>
        <w:t xml:space="preserve">. Можем да генерираме синтактично правилни сценарии, </w:t>
      </w:r>
      <w:r w:rsidRPr="00A731B6">
        <w:rPr>
          <w:lang w:eastAsia="en-US"/>
        </w:rPr>
        <w:lastRenderedPageBreak/>
        <w:t>които ще бъдат декомпозирани, с помощта на домейн моделът, за да се запълни базата знания на сценарийни шаблони и да се използват отново бизнес правилата в подобен случай. Източниците за генериране на сценарий са доказателства като: потребителски интерфейс, ръководство за потребители и знанията на потребител-специалист за системата.</w:t>
      </w:r>
    </w:p>
    <w:p w:rsidR="00A731B6" w:rsidRPr="00A731B6" w:rsidRDefault="00A731B6" w:rsidP="000562E5">
      <w:pPr>
        <w:rPr>
          <w:rFonts w:ascii="Cambria" w:hAnsi="WenQuanYi Micro Hei" w:cs="Times New Roman"/>
          <w:color w:val="auto"/>
          <w:kern w:val="1"/>
          <w:sz w:val="22"/>
          <w:szCs w:val="24"/>
          <w:lang w:eastAsia="en-US"/>
        </w:rPr>
      </w:pPr>
      <w:r w:rsidRPr="00A731B6">
        <w:rPr>
          <w:rFonts w:cs="Times New Roman"/>
          <w:b/>
          <w:color w:val="auto"/>
          <w:kern w:val="1"/>
          <w:szCs w:val="24"/>
          <w:lang w:eastAsia="en-US"/>
        </w:rPr>
        <w:t>Стъпка 2 (декомпозиция на сценарий)</w:t>
      </w:r>
      <w:r w:rsidRPr="00A731B6">
        <w:rPr>
          <w:rFonts w:cs="Times New Roman"/>
          <w:color w:val="auto"/>
          <w:kern w:val="1"/>
          <w:szCs w:val="24"/>
          <w:lang w:eastAsia="en-US"/>
        </w:rPr>
        <w:t xml:space="preserve"> </w:t>
      </w:r>
      <w:r w:rsidRPr="000562E5">
        <w:rPr>
          <w:lang w:eastAsia="en-US"/>
        </w:rPr>
        <w:t>Диаграмата на класовете на предложения сценариен модел е представена на</w:t>
      </w:r>
      <w:r w:rsidR="000B4118">
        <w:rPr>
          <w:lang w:eastAsia="en-US"/>
        </w:rPr>
        <w:t xml:space="preserve"> </w:t>
      </w:r>
      <w:r w:rsidR="00F2061D" w:rsidRPr="00F2061D">
        <w:rPr>
          <w:i/>
          <w:lang w:eastAsia="en-US"/>
        </w:rPr>
        <w:fldChar w:fldCharType="begin"/>
      </w:r>
      <w:r w:rsidR="00F2061D" w:rsidRPr="00F2061D">
        <w:rPr>
          <w:i/>
          <w:lang w:eastAsia="en-US"/>
        </w:rPr>
        <w:instrText xml:space="preserve"> REF _Ref397536153 \h </w:instrText>
      </w:r>
      <w:r w:rsidR="00F2061D">
        <w:rPr>
          <w:i/>
          <w:lang w:eastAsia="en-US"/>
        </w:rPr>
        <w:instrText xml:space="preserve"> \* MERGEFORMAT </w:instrText>
      </w:r>
      <w:r w:rsidR="00F2061D" w:rsidRPr="00F2061D">
        <w:rPr>
          <w:i/>
          <w:lang w:eastAsia="en-US"/>
        </w:rPr>
      </w:r>
      <w:r w:rsidR="00F2061D" w:rsidRPr="00F2061D">
        <w:rPr>
          <w:i/>
          <w:lang w:eastAsia="en-US"/>
        </w:rPr>
        <w:fldChar w:fldCharType="separate"/>
      </w:r>
      <w:r w:rsidR="000E6575" w:rsidRPr="000E6575">
        <w:rPr>
          <w:i/>
        </w:rPr>
        <w:t xml:space="preserve">Фигура </w:t>
      </w:r>
      <w:r w:rsidR="000E6575" w:rsidRPr="000E6575">
        <w:rPr>
          <w:i/>
          <w:noProof/>
        </w:rPr>
        <w:t>6</w:t>
      </w:r>
      <w:r w:rsidR="00F2061D" w:rsidRPr="00F2061D">
        <w:rPr>
          <w:i/>
          <w:lang w:eastAsia="en-US"/>
        </w:rPr>
        <w:fldChar w:fldCharType="end"/>
      </w:r>
      <w:r w:rsidRPr="000562E5">
        <w:rPr>
          <w:lang w:eastAsia="en-US"/>
        </w:rPr>
        <w:t>. Този модел трябва да осигури класов</w:t>
      </w:r>
      <w:r w:rsidR="005179E3">
        <w:rPr>
          <w:lang w:eastAsia="en-US"/>
        </w:rPr>
        <w:t>а</w:t>
      </w:r>
      <w:r w:rsidRPr="000562E5">
        <w:rPr>
          <w:lang w:eastAsia="en-US"/>
        </w:rPr>
        <w:t xml:space="preserve"> информация в сценарии от различни области на приложение. </w:t>
      </w:r>
      <w:r w:rsidR="00B5143D">
        <w:rPr>
          <w:lang w:eastAsia="en-US"/>
        </w:rPr>
        <w:t xml:space="preserve">След </w:t>
      </w:r>
      <w:r w:rsidR="00B5143D" w:rsidRPr="00CB24C8">
        <w:rPr>
          <w:color w:val="auto"/>
          <w:lang w:eastAsia="en-US"/>
        </w:rPr>
        <w:t>п</w:t>
      </w:r>
      <w:r w:rsidRPr="00CB24C8">
        <w:rPr>
          <w:color w:val="auto"/>
          <w:lang w:eastAsia="en-US"/>
        </w:rPr>
        <w:t>рил</w:t>
      </w:r>
      <w:r w:rsidR="00B5143D" w:rsidRPr="00CB24C8">
        <w:rPr>
          <w:color w:val="auto"/>
          <w:lang w:eastAsia="en-US"/>
        </w:rPr>
        <w:t>агане</w:t>
      </w:r>
      <w:r w:rsidRPr="00CB24C8">
        <w:rPr>
          <w:color w:val="auto"/>
          <w:lang w:eastAsia="en-US"/>
        </w:rPr>
        <w:t xml:space="preserve"> този модел на</w:t>
      </w:r>
      <w:r w:rsidR="00B5143D" w:rsidRPr="00CB24C8">
        <w:rPr>
          <w:color w:val="auto"/>
          <w:lang w:eastAsia="en-US"/>
        </w:rPr>
        <w:t>д</w:t>
      </w:r>
      <w:r w:rsidRPr="00CB24C8">
        <w:rPr>
          <w:color w:val="auto"/>
          <w:lang w:eastAsia="en-US"/>
        </w:rPr>
        <w:t xml:space="preserve"> </w:t>
      </w:r>
      <w:r w:rsidR="00B5143D" w:rsidRPr="00CB24C8">
        <w:rPr>
          <w:color w:val="auto"/>
          <w:lang w:eastAsia="en-US"/>
        </w:rPr>
        <w:t>три</w:t>
      </w:r>
      <w:r w:rsidRPr="00CB24C8">
        <w:rPr>
          <w:color w:val="auto"/>
          <w:lang w:eastAsia="en-US"/>
        </w:rPr>
        <w:t xml:space="preserve"> системи, включително система </w:t>
      </w:r>
      <w:r w:rsidR="00D63C93" w:rsidRPr="00CB24C8">
        <w:rPr>
          <w:color w:val="auto"/>
          <w:lang w:eastAsia="en-US"/>
        </w:rPr>
        <w:t>обслужваща</w:t>
      </w:r>
      <w:r w:rsidRPr="00CB24C8">
        <w:rPr>
          <w:color w:val="auto"/>
          <w:lang w:eastAsia="en-US"/>
        </w:rPr>
        <w:t xml:space="preserve"> ресторанти за бързо хранене, инструмент за рисуване Xfig и </w:t>
      </w:r>
      <w:r w:rsidR="00D63C93" w:rsidRPr="00CB24C8">
        <w:rPr>
          <w:color w:val="auto"/>
          <w:lang w:eastAsia="en-US"/>
        </w:rPr>
        <w:t xml:space="preserve">софтуер на </w:t>
      </w:r>
      <w:r w:rsidRPr="00CB24C8">
        <w:rPr>
          <w:color w:val="auto"/>
          <w:lang w:eastAsia="en-US"/>
        </w:rPr>
        <w:t xml:space="preserve">банкомат. Текстът на структурираните сценарии се анализира с помощта на този домейн модел и </w:t>
      </w:r>
      <w:r w:rsidR="003B6AF2" w:rsidRPr="00CB24C8">
        <w:rPr>
          <w:color w:val="auto"/>
          <w:lang w:eastAsia="en-US"/>
        </w:rPr>
        <w:t>получените инстанции н</w:t>
      </w:r>
      <w:r w:rsidRPr="00CB24C8">
        <w:rPr>
          <w:color w:val="auto"/>
          <w:lang w:eastAsia="en-US"/>
        </w:rPr>
        <w:t xml:space="preserve">а класове в модела се записват в </w:t>
      </w:r>
      <w:r w:rsidR="001A18FB" w:rsidRPr="00CB24C8">
        <w:rPr>
          <w:color w:val="auto"/>
          <w:lang w:eastAsia="en-US"/>
        </w:rPr>
        <w:t xml:space="preserve">обектната </w:t>
      </w:r>
      <w:r w:rsidRPr="00CB24C8">
        <w:rPr>
          <w:color w:val="auto"/>
          <w:lang w:eastAsia="en-US"/>
        </w:rPr>
        <w:t xml:space="preserve">база. Схемата на тази база има </w:t>
      </w:r>
      <w:r w:rsidR="004D0A29" w:rsidRPr="00CB24C8">
        <w:rPr>
          <w:color w:val="auto"/>
          <w:lang w:eastAsia="en-US"/>
        </w:rPr>
        <w:t>елемент</w:t>
      </w:r>
      <w:r w:rsidRPr="00CB24C8">
        <w:rPr>
          <w:color w:val="auto"/>
          <w:lang w:eastAsia="en-US"/>
        </w:rPr>
        <w:t xml:space="preserve"> за всеки клас на домейн модела, както и индексен запис като основен ключ.</w:t>
      </w:r>
      <w:r w:rsidRPr="00CB24C8">
        <w:rPr>
          <w:rFonts w:cs="Times New Roman"/>
          <w:color w:val="auto"/>
          <w:kern w:val="1"/>
          <w:szCs w:val="24"/>
          <w:lang w:eastAsia="en-US"/>
        </w:rPr>
        <w:t xml:space="preserve"> </w:t>
      </w:r>
    </w:p>
    <w:p w:rsidR="00A731B6" w:rsidRDefault="00A731B6" w:rsidP="00A731B6">
      <w:pPr>
        <w:rPr>
          <w:lang w:eastAsia="en-US"/>
        </w:rPr>
      </w:pPr>
      <w:r w:rsidRPr="00A731B6">
        <w:rPr>
          <w:lang w:eastAsia="en-US"/>
        </w:rPr>
        <w:t xml:space="preserve">Както показва </w:t>
      </w:r>
      <w:r w:rsidR="00A6512D" w:rsidRPr="00A6512D">
        <w:rPr>
          <w:i/>
          <w:lang w:eastAsia="en-US"/>
        </w:rPr>
        <w:fldChar w:fldCharType="begin"/>
      </w:r>
      <w:r w:rsidR="00A6512D" w:rsidRPr="00A6512D">
        <w:rPr>
          <w:i/>
          <w:lang w:eastAsia="en-US"/>
        </w:rPr>
        <w:instrText xml:space="preserve"> REF _Ref397536153 \h </w:instrText>
      </w:r>
      <w:r w:rsidR="00A6512D">
        <w:rPr>
          <w:i/>
          <w:lang w:eastAsia="en-US"/>
        </w:rPr>
        <w:instrText xml:space="preserve"> \* MERGEFORMAT </w:instrText>
      </w:r>
      <w:r w:rsidR="00A6512D" w:rsidRPr="00A6512D">
        <w:rPr>
          <w:i/>
          <w:lang w:eastAsia="en-US"/>
        </w:rPr>
      </w:r>
      <w:r w:rsidR="00A6512D" w:rsidRPr="00A6512D">
        <w:rPr>
          <w:i/>
          <w:lang w:eastAsia="en-US"/>
        </w:rPr>
        <w:fldChar w:fldCharType="separate"/>
      </w:r>
      <w:r w:rsidR="000E6575" w:rsidRPr="000E6575">
        <w:rPr>
          <w:i/>
        </w:rPr>
        <w:t xml:space="preserve">Фигура </w:t>
      </w:r>
      <w:r w:rsidR="000E6575" w:rsidRPr="000E6575">
        <w:rPr>
          <w:i/>
          <w:noProof/>
        </w:rPr>
        <w:t>6</w:t>
      </w:r>
      <w:r w:rsidR="00A6512D" w:rsidRPr="00A6512D">
        <w:rPr>
          <w:i/>
          <w:lang w:eastAsia="en-US"/>
        </w:rPr>
        <w:fldChar w:fldCharType="end"/>
      </w:r>
      <w:r w:rsidRPr="00A731B6">
        <w:rPr>
          <w:lang w:eastAsia="en-US"/>
        </w:rPr>
        <w:t xml:space="preserve">, в този модел всеки пример за сценариен клас се състои от един или повече примери за </w:t>
      </w:r>
      <w:r w:rsidRPr="00A731B6">
        <w:rPr>
          <w:i/>
          <w:lang w:eastAsia="en-US"/>
        </w:rPr>
        <w:t xml:space="preserve">участник, работна информация </w:t>
      </w:r>
      <w:r w:rsidRPr="008F3595">
        <w:rPr>
          <w:lang w:eastAsia="en-US"/>
        </w:rPr>
        <w:t>и</w:t>
      </w:r>
      <w:r w:rsidRPr="00A731B6">
        <w:rPr>
          <w:i/>
          <w:lang w:eastAsia="en-US"/>
        </w:rPr>
        <w:t xml:space="preserve"> класове на изпълнението, </w:t>
      </w:r>
      <w:r w:rsidRPr="00A731B6">
        <w:rPr>
          <w:lang w:eastAsia="en-US"/>
        </w:rPr>
        <w:t xml:space="preserve">както и нула или повече примера за подчинени класове и </w:t>
      </w:r>
      <w:r w:rsidR="00D24360">
        <w:rPr>
          <w:lang w:eastAsia="en-US"/>
        </w:rPr>
        <w:t>ограничителни</w:t>
      </w:r>
      <w:r w:rsidRPr="00A731B6">
        <w:rPr>
          <w:lang w:eastAsia="en-US"/>
        </w:rPr>
        <w:t xml:space="preserve"> класове.</w:t>
      </w:r>
    </w:p>
    <w:p w:rsidR="00617826" w:rsidRDefault="00617826" w:rsidP="00617826">
      <w:pPr>
        <w:keepNext/>
      </w:pPr>
      <w:r w:rsidRPr="00617826">
        <w:rPr>
          <w:noProof/>
          <w:lang w:val="en-US" w:eastAsia="en-US"/>
        </w:rPr>
        <w:drawing>
          <wp:inline distT="0" distB="0" distL="0" distR="0" wp14:anchorId="712EDDBC" wp14:editId="2DFD5D60">
            <wp:extent cx="5274310" cy="42374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748"/>
                    </a:xfrm>
                    <a:prstGeom prst="rect">
                      <a:avLst/>
                    </a:prstGeom>
                  </pic:spPr>
                </pic:pic>
              </a:graphicData>
            </a:graphic>
          </wp:inline>
        </w:drawing>
      </w:r>
    </w:p>
    <w:p w:rsidR="00617826" w:rsidRDefault="00617826" w:rsidP="00153DAA">
      <w:pPr>
        <w:pStyle w:val="Caption"/>
        <w:jc w:val="center"/>
      </w:pPr>
      <w:bookmarkStart w:id="83" w:name="_Ref397536118"/>
      <w:bookmarkStart w:id="84" w:name="_Ref397098860"/>
      <w:r>
        <w:t xml:space="preserve">Фигура </w:t>
      </w:r>
      <w:r w:rsidR="00E73236">
        <w:fldChar w:fldCharType="begin"/>
      </w:r>
      <w:r w:rsidR="00E73236">
        <w:instrText xml:space="preserve"> SEQ Фигура \* ARABIC </w:instrText>
      </w:r>
      <w:r w:rsidR="00E73236">
        <w:fldChar w:fldCharType="separate"/>
      </w:r>
      <w:r w:rsidR="000E6575">
        <w:rPr>
          <w:noProof/>
        </w:rPr>
        <w:t>4</w:t>
      </w:r>
      <w:r w:rsidR="00E73236">
        <w:rPr>
          <w:noProof/>
        </w:rPr>
        <w:fldChar w:fldCharType="end"/>
      </w:r>
      <w:bookmarkEnd w:id="83"/>
      <w:r>
        <w:t xml:space="preserve"> (Синтаксис на регулярен израз за генериране на сценарий, където “+”</w:t>
      </w:r>
      <w:r w:rsidR="003E1A06">
        <w:t xml:space="preserve"> и “0..М” [“1..N”] представляват композиция</w:t>
      </w:r>
      <w:r w:rsidR="003E2103">
        <w:t xml:space="preserve"> </w:t>
      </w:r>
      <w:r w:rsidR="003E2103">
        <w:rPr>
          <w:rFonts w:ascii="Times New Roman" w:hAnsi="Times New Roman" w:cs="Times New Roman"/>
        </w:rPr>
        <w:t>[R14, стр. 4]</w:t>
      </w:r>
      <w:r>
        <w:t>)</w:t>
      </w:r>
      <w:bookmarkEnd w:id="84"/>
    </w:p>
    <w:p w:rsidR="005669A9" w:rsidRDefault="005669A9" w:rsidP="004D71A8">
      <w:pPr>
        <w:keepNext/>
        <w:tabs>
          <w:tab w:val="left" w:pos="8102"/>
        </w:tabs>
        <w:autoSpaceDE w:val="0"/>
        <w:autoSpaceDN w:val="0"/>
        <w:adjustRightInd w:val="0"/>
        <w:spacing w:after="200" w:line="276" w:lineRule="auto"/>
        <w:jc w:val="center"/>
        <w:rPr>
          <w:lang w:val="en-US"/>
        </w:rPr>
      </w:pPr>
    </w:p>
    <w:p w:rsidR="00C34247" w:rsidRDefault="004E7257" w:rsidP="004D71A8">
      <w:pPr>
        <w:keepNext/>
        <w:tabs>
          <w:tab w:val="left" w:pos="8102"/>
        </w:tabs>
        <w:autoSpaceDE w:val="0"/>
        <w:autoSpaceDN w:val="0"/>
        <w:adjustRightInd w:val="0"/>
        <w:spacing w:after="200" w:line="276" w:lineRule="auto"/>
        <w:jc w:val="center"/>
      </w:pPr>
      <w:r w:rsidRPr="004E7257">
        <w:rPr>
          <w:rFonts w:cs="Cambria"/>
          <w:noProof/>
          <w:color w:val="auto"/>
          <w:kern w:val="1"/>
          <w:lang w:val="en-US" w:eastAsia="en-US"/>
        </w:rPr>
        <w:drawing>
          <wp:inline distT="0" distB="0" distL="0" distR="0" wp14:anchorId="6BF3EAE3" wp14:editId="0786FD74">
            <wp:extent cx="2562133" cy="15909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67558" cy="1594320"/>
                    </a:xfrm>
                    <a:prstGeom prst="rect">
                      <a:avLst/>
                    </a:prstGeom>
                  </pic:spPr>
                </pic:pic>
              </a:graphicData>
            </a:graphic>
          </wp:inline>
        </w:drawing>
      </w:r>
    </w:p>
    <w:p w:rsidR="004E7257" w:rsidRDefault="00C34247" w:rsidP="004D71A8">
      <w:pPr>
        <w:pStyle w:val="Caption"/>
        <w:jc w:val="center"/>
      </w:pPr>
      <w:bookmarkStart w:id="85" w:name="_Ref397536093"/>
      <w:bookmarkStart w:id="86" w:name="_Ref397099421"/>
      <w:r>
        <w:t xml:space="preserve">Фигура </w:t>
      </w:r>
      <w:r w:rsidR="00E73236">
        <w:fldChar w:fldCharType="begin"/>
      </w:r>
      <w:r w:rsidR="00E73236">
        <w:instrText xml:space="preserve"> SEQ Фигура \* ARABIC </w:instrText>
      </w:r>
      <w:r w:rsidR="00E73236">
        <w:fldChar w:fldCharType="separate"/>
      </w:r>
      <w:r w:rsidR="000E6575">
        <w:rPr>
          <w:noProof/>
        </w:rPr>
        <w:t>5</w:t>
      </w:r>
      <w:r w:rsidR="00E73236">
        <w:rPr>
          <w:noProof/>
        </w:rPr>
        <w:fldChar w:fldCharType="end"/>
      </w:r>
      <w:bookmarkEnd w:id="85"/>
      <w:r>
        <w:t xml:space="preserve"> (</w:t>
      </w:r>
      <w:r w:rsidR="00BD4D9C">
        <w:t>Генерация на изглед на дизайна базиран на задачния сценарий и сценарий базиран на домейна на модела</w:t>
      </w:r>
      <w:r w:rsidR="003E2103">
        <w:t xml:space="preserve"> </w:t>
      </w:r>
      <w:r w:rsidR="003E2103">
        <w:rPr>
          <w:rFonts w:ascii="Times New Roman" w:hAnsi="Times New Roman" w:cs="Times New Roman"/>
        </w:rPr>
        <w:t>[R14, стр. 4]</w:t>
      </w:r>
      <w:r>
        <w:t>)</w:t>
      </w:r>
      <w:bookmarkEnd w:id="86"/>
    </w:p>
    <w:p w:rsidR="008301E5" w:rsidRDefault="008301E5" w:rsidP="004D71A8">
      <w:pPr>
        <w:pStyle w:val="Caption"/>
        <w:keepNext/>
        <w:jc w:val="center"/>
      </w:pPr>
      <w:r w:rsidRPr="008301E5">
        <w:rPr>
          <w:rFonts w:cs="Cambria"/>
          <w:noProof/>
          <w:color w:val="auto"/>
          <w:kern w:val="1"/>
          <w:lang w:val="en-US"/>
        </w:rPr>
        <w:lastRenderedPageBreak/>
        <w:drawing>
          <wp:inline distT="0" distB="0" distL="0" distR="0" wp14:anchorId="60B60FB3" wp14:editId="43852796">
            <wp:extent cx="3467100" cy="28729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76620" cy="2880883"/>
                    </a:xfrm>
                    <a:prstGeom prst="rect">
                      <a:avLst/>
                    </a:prstGeom>
                  </pic:spPr>
                </pic:pic>
              </a:graphicData>
            </a:graphic>
          </wp:inline>
        </w:drawing>
      </w:r>
    </w:p>
    <w:p w:rsidR="00EB105A" w:rsidRDefault="008301E5" w:rsidP="004D71A8">
      <w:pPr>
        <w:pStyle w:val="Caption"/>
        <w:jc w:val="center"/>
        <w:rPr>
          <w:rFonts w:cs="Cambria"/>
          <w:color w:val="auto"/>
          <w:kern w:val="1"/>
        </w:rPr>
      </w:pPr>
      <w:bookmarkStart w:id="87" w:name="_Ref397536153"/>
      <w:bookmarkStart w:id="88" w:name="_Ref397099464"/>
      <w:r>
        <w:t xml:space="preserve">Фигура </w:t>
      </w:r>
      <w:r w:rsidR="00E73236">
        <w:fldChar w:fldCharType="begin"/>
      </w:r>
      <w:r w:rsidR="00E73236">
        <w:instrText xml:space="preserve"> SEQ Фигура \* ARABIC </w:instrText>
      </w:r>
      <w:r w:rsidR="00E73236">
        <w:fldChar w:fldCharType="separate"/>
      </w:r>
      <w:r w:rsidR="000E6575">
        <w:rPr>
          <w:noProof/>
        </w:rPr>
        <w:t>6</w:t>
      </w:r>
      <w:r w:rsidR="00E73236">
        <w:rPr>
          <w:noProof/>
        </w:rPr>
        <w:fldChar w:fldCharType="end"/>
      </w:r>
      <w:bookmarkEnd w:id="87"/>
      <w:r>
        <w:t xml:space="preserve"> (Сценарий за домейн базиран модел, който се използва за сканиране на сценарий и </w:t>
      </w:r>
      <w:r w:rsidR="00505128">
        <w:t>попълни обектната база</w:t>
      </w:r>
      <w:r w:rsidR="003E2103">
        <w:t xml:space="preserve"> </w:t>
      </w:r>
      <w:r w:rsidR="003E2103">
        <w:rPr>
          <w:rFonts w:ascii="Times New Roman" w:hAnsi="Times New Roman" w:cs="Times New Roman"/>
        </w:rPr>
        <w:t>[R14, стр. 4]</w:t>
      </w:r>
      <w:r>
        <w:t>)</w:t>
      </w:r>
      <w:bookmarkEnd w:id="88"/>
    </w:p>
    <w:p w:rsidR="00A731B6" w:rsidRPr="00A731B6" w:rsidRDefault="00A731B6" w:rsidP="00A731B6">
      <w:pPr>
        <w:tabs>
          <w:tab w:val="left" w:pos="8102"/>
        </w:tabs>
        <w:autoSpaceDE w:val="0"/>
        <w:autoSpaceDN w:val="0"/>
        <w:adjustRightInd w:val="0"/>
        <w:spacing w:after="200" w:line="276" w:lineRule="auto"/>
        <w:jc w:val="left"/>
        <w:rPr>
          <w:rFonts w:ascii="Cambria" w:hAnsi="WenQuanYi Micro Hei" w:cs="Cambria"/>
          <w:color w:val="auto"/>
          <w:kern w:val="1"/>
          <w:sz w:val="22"/>
          <w:szCs w:val="22"/>
          <w:lang w:eastAsia="en-US"/>
        </w:rPr>
      </w:pPr>
      <w:r w:rsidRPr="00A731B6">
        <w:rPr>
          <w:rFonts w:cs="Cambria"/>
          <w:color w:val="auto"/>
          <w:kern w:val="1"/>
          <w:lang w:eastAsia="en-US"/>
        </w:rPr>
        <w:t xml:space="preserve">Отдолу са представени класовете на предложения сценариен модел: </w:t>
      </w:r>
    </w:p>
    <w:p w:rsidR="00A731B6" w:rsidRPr="000562E5" w:rsidRDefault="00A731B6" w:rsidP="006D285E">
      <w:pPr>
        <w:pStyle w:val="ListParagraph"/>
        <w:numPr>
          <w:ilvl w:val="0"/>
          <w:numId w:val="6"/>
        </w:numPr>
        <w:rPr>
          <w:rFonts w:ascii="Cambria" w:hAnsi="WenQuanYi Micro Hei"/>
          <w:sz w:val="22"/>
          <w:lang w:eastAsia="en-US"/>
        </w:rPr>
      </w:pPr>
      <w:r w:rsidRPr="000562E5">
        <w:rPr>
          <w:i/>
          <w:lang w:eastAsia="en-US"/>
        </w:rPr>
        <w:t xml:space="preserve">Тип потребител/участник (актьор): </w:t>
      </w:r>
      <w:r w:rsidRPr="000562E5">
        <w:rPr>
          <w:lang w:eastAsia="en-US"/>
        </w:rPr>
        <w:t>това е „човек“, „система“ или „системен компонент“, който общува с другите потребители по време на изпълнение на сценарии.</w:t>
      </w:r>
    </w:p>
    <w:p w:rsidR="00A731B6" w:rsidRPr="000562E5" w:rsidRDefault="00A731B6" w:rsidP="006D285E">
      <w:pPr>
        <w:pStyle w:val="ListParagraph"/>
        <w:numPr>
          <w:ilvl w:val="0"/>
          <w:numId w:val="6"/>
        </w:numPr>
        <w:rPr>
          <w:rFonts w:ascii="Cambria" w:hAnsi="WenQuanYi Micro Hei"/>
          <w:sz w:val="22"/>
          <w:lang w:eastAsia="en-US"/>
        </w:rPr>
      </w:pPr>
      <w:r w:rsidRPr="000562E5">
        <w:rPr>
          <w:i/>
          <w:lang w:eastAsia="en-US"/>
        </w:rPr>
        <w:t>Действие:</w:t>
      </w:r>
      <w:r w:rsidRPr="000562E5">
        <w:rPr>
          <w:lang w:eastAsia="en-US"/>
        </w:rPr>
        <w:t xml:space="preserve"> действието, извършвано от потребителя по време на изпълнението на сценариите. По принцип действието манипулира пример от Работната информация. Действията могат да бъдат 3 типа: </w:t>
      </w:r>
      <w:r w:rsidRPr="000562E5">
        <w:rPr>
          <w:i/>
          <w:lang w:eastAsia="en-US"/>
        </w:rPr>
        <w:t xml:space="preserve">въвеждане (input), вътрешно действие (internal), извеждане (output), </w:t>
      </w:r>
      <w:r w:rsidRPr="000562E5">
        <w:rPr>
          <w:lang w:eastAsia="en-US"/>
        </w:rPr>
        <w:t>базирани върху обхвата на работната информация.</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A731B6">
        <w:rPr>
          <w:rFonts w:cs="Times New Roman"/>
          <w:i/>
          <w:color w:val="auto"/>
          <w:kern w:val="1"/>
          <w:szCs w:val="24"/>
          <w:lang w:eastAsia="en-US"/>
        </w:rPr>
        <w:t>Работна информация:</w:t>
      </w:r>
      <w:r w:rsidRPr="00A731B6">
        <w:rPr>
          <w:rFonts w:cs="Times New Roman"/>
          <w:color w:val="auto"/>
          <w:kern w:val="1"/>
          <w:szCs w:val="24"/>
          <w:lang w:eastAsia="en-US"/>
        </w:rPr>
        <w:t xml:space="preserve"> това е информацията, която се обработва (разменя, пренася, съобщава, запазва в системата и т.н.) от потребителя по време на изпълнение на сценария.</w:t>
      </w:r>
    </w:p>
    <w:p w:rsidR="00A731B6" w:rsidRPr="000562E5" w:rsidRDefault="00A731B6" w:rsidP="006D285E">
      <w:pPr>
        <w:pStyle w:val="ListParagraph"/>
        <w:numPr>
          <w:ilvl w:val="0"/>
          <w:numId w:val="2"/>
        </w:numPr>
        <w:rPr>
          <w:rFonts w:ascii="Cambria" w:hAnsi="WenQuanYi Micro Hei"/>
          <w:sz w:val="22"/>
          <w:lang w:eastAsia="en-US"/>
        </w:rPr>
      </w:pPr>
      <w:r w:rsidRPr="000562E5">
        <w:rPr>
          <w:i/>
          <w:lang w:eastAsia="en-US"/>
        </w:rPr>
        <w:t>Зависимост:</w:t>
      </w:r>
      <w:r w:rsidRPr="000562E5">
        <w:rPr>
          <w:lang w:eastAsia="en-US"/>
        </w:rPr>
        <w:t xml:space="preserve"> това е връзката между два примерни класа </w:t>
      </w:r>
      <w:r w:rsidRPr="000562E5">
        <w:rPr>
          <w:i/>
          <w:lang w:eastAsia="en-US"/>
        </w:rPr>
        <w:t>Потребител, Действие, Работна информация.</w:t>
      </w:r>
      <w:r w:rsidRPr="000562E5">
        <w:rPr>
          <w:lang w:eastAsia="en-US"/>
        </w:rPr>
        <w:t xml:space="preserve"> По време на реализиране на сценария, зависимостите се установяват между </w:t>
      </w:r>
      <w:r w:rsidR="005345B6" w:rsidRPr="000562E5">
        <w:rPr>
          <w:lang w:eastAsia="en-US"/>
        </w:rPr>
        <w:t>ново</w:t>
      </w:r>
      <w:r w:rsidR="005345B6">
        <w:rPr>
          <w:lang w:eastAsia="en-US"/>
        </w:rPr>
        <w:t>-</w:t>
      </w:r>
      <w:r w:rsidR="005345B6" w:rsidRPr="000562E5">
        <w:rPr>
          <w:lang w:eastAsia="en-US"/>
        </w:rPr>
        <w:t>генерираните</w:t>
      </w:r>
      <w:r w:rsidRPr="000562E5">
        <w:rPr>
          <w:lang w:eastAsia="en-US"/>
        </w:rPr>
        <w:t xml:space="preserve"> примери на домейн модел класове (отговарящи на въпросния сценарий) и между </w:t>
      </w:r>
      <w:r w:rsidR="005345B6" w:rsidRPr="000562E5">
        <w:rPr>
          <w:lang w:eastAsia="en-US"/>
        </w:rPr>
        <w:t>ново</w:t>
      </w:r>
      <w:r w:rsidR="005345B6">
        <w:rPr>
          <w:lang w:eastAsia="en-US"/>
        </w:rPr>
        <w:t>-</w:t>
      </w:r>
      <w:r w:rsidR="005345B6" w:rsidRPr="000562E5">
        <w:rPr>
          <w:lang w:eastAsia="en-US"/>
        </w:rPr>
        <w:t>генерираните</w:t>
      </w:r>
      <w:r w:rsidRPr="000562E5">
        <w:rPr>
          <w:lang w:eastAsia="en-US"/>
        </w:rPr>
        <w:t xml:space="preserve"> и старите примери в базата. Зависимостта може да е </w:t>
      </w:r>
      <w:r w:rsidRPr="000562E5">
        <w:rPr>
          <w:i/>
          <w:lang w:eastAsia="en-US"/>
        </w:rPr>
        <w:t xml:space="preserve">информационна зависимост </w:t>
      </w:r>
      <w:r w:rsidR="00D94E97">
        <w:rPr>
          <w:lang w:eastAsia="en-US"/>
        </w:rPr>
        <w:t>или</w:t>
      </w:r>
      <w:r w:rsidRPr="000562E5">
        <w:rPr>
          <w:i/>
          <w:lang w:eastAsia="en-US"/>
        </w:rPr>
        <w:t xml:space="preserve"> </w:t>
      </w:r>
      <w:r w:rsidR="005345B6" w:rsidRPr="000562E5">
        <w:rPr>
          <w:i/>
          <w:lang w:eastAsia="en-US"/>
        </w:rPr>
        <w:t>зави</w:t>
      </w:r>
      <w:r w:rsidR="005345B6">
        <w:rPr>
          <w:i/>
          <w:lang w:eastAsia="en-US"/>
        </w:rPr>
        <w:t>си</w:t>
      </w:r>
      <w:r w:rsidR="005345B6" w:rsidRPr="000562E5">
        <w:rPr>
          <w:i/>
          <w:lang w:eastAsia="en-US"/>
        </w:rPr>
        <w:t>мост</w:t>
      </w:r>
      <w:r w:rsidRPr="000562E5">
        <w:rPr>
          <w:i/>
          <w:lang w:eastAsia="en-US"/>
        </w:rPr>
        <w:t xml:space="preserve"> на действието. </w:t>
      </w:r>
    </w:p>
    <w:p w:rsidR="00A731B6" w:rsidRDefault="00A731B6" w:rsidP="002E3DDF">
      <w:pPr>
        <w:rPr>
          <w:lang w:eastAsia="en-US"/>
        </w:rPr>
      </w:pPr>
      <w:r w:rsidRPr="00A731B6">
        <w:rPr>
          <w:lang w:eastAsia="en-US"/>
        </w:rPr>
        <w:t xml:space="preserve">Предложеният домейн модел на </w:t>
      </w:r>
      <w:r w:rsidR="00F77CA2" w:rsidRPr="00F77CA2">
        <w:rPr>
          <w:i/>
          <w:lang w:eastAsia="en-US"/>
        </w:rPr>
        <w:fldChar w:fldCharType="begin"/>
      </w:r>
      <w:r w:rsidR="00F77CA2" w:rsidRPr="00F77CA2">
        <w:rPr>
          <w:i/>
          <w:lang w:eastAsia="en-US"/>
        </w:rPr>
        <w:instrText xml:space="preserve"> REF _Ref397536153 \h </w:instrText>
      </w:r>
      <w:r w:rsidR="00F77CA2">
        <w:rPr>
          <w:i/>
          <w:lang w:eastAsia="en-US"/>
        </w:rPr>
        <w:instrText xml:space="preserve"> \* MERGEFORMAT </w:instrText>
      </w:r>
      <w:r w:rsidR="00F77CA2" w:rsidRPr="00F77CA2">
        <w:rPr>
          <w:i/>
          <w:lang w:eastAsia="en-US"/>
        </w:rPr>
      </w:r>
      <w:r w:rsidR="00F77CA2" w:rsidRPr="00F77CA2">
        <w:rPr>
          <w:i/>
          <w:lang w:eastAsia="en-US"/>
        </w:rPr>
        <w:fldChar w:fldCharType="separate"/>
      </w:r>
      <w:r w:rsidR="000E6575" w:rsidRPr="000E6575">
        <w:rPr>
          <w:i/>
        </w:rPr>
        <w:t xml:space="preserve">Фигура </w:t>
      </w:r>
      <w:r w:rsidR="000E6575" w:rsidRPr="000E6575">
        <w:rPr>
          <w:i/>
          <w:noProof/>
        </w:rPr>
        <w:t>6</w:t>
      </w:r>
      <w:r w:rsidR="00F77CA2" w:rsidRPr="00F77CA2">
        <w:rPr>
          <w:i/>
          <w:lang w:eastAsia="en-US"/>
        </w:rPr>
        <w:fldChar w:fldCharType="end"/>
      </w:r>
      <w:r w:rsidR="006A368A">
        <w:rPr>
          <w:lang w:eastAsia="en-US"/>
        </w:rPr>
        <w:t xml:space="preserve"> </w:t>
      </w:r>
      <w:r w:rsidRPr="00A731B6">
        <w:rPr>
          <w:lang w:eastAsia="en-US"/>
        </w:rPr>
        <w:t xml:space="preserve">включва </w:t>
      </w:r>
      <w:r w:rsidRPr="00A731B6">
        <w:rPr>
          <w:i/>
          <w:lang w:eastAsia="en-US"/>
        </w:rPr>
        <w:t xml:space="preserve">класово ограничение. </w:t>
      </w:r>
      <w:r w:rsidRPr="00A731B6">
        <w:rPr>
          <w:lang w:eastAsia="en-US"/>
        </w:rPr>
        <w:t xml:space="preserve">То се състои от информация за ограниченията, които могат да се свържат със случаи от всеки подклас на </w:t>
      </w:r>
      <w:r w:rsidRPr="00A731B6">
        <w:rPr>
          <w:i/>
          <w:lang w:eastAsia="en-US"/>
        </w:rPr>
        <w:t>Информация, Действие, Зависимост.</w:t>
      </w:r>
      <w:r w:rsidRPr="00A731B6">
        <w:rPr>
          <w:lang w:eastAsia="en-US"/>
        </w:rPr>
        <w:t xml:space="preserve"> Примери за тези </w:t>
      </w:r>
      <w:r w:rsidR="008A4FF3">
        <w:rPr>
          <w:lang w:eastAsia="en-US"/>
        </w:rPr>
        <w:t>ограничения</w:t>
      </w:r>
      <w:r w:rsidRPr="00A731B6">
        <w:rPr>
          <w:lang w:eastAsia="en-US"/>
        </w:rPr>
        <w:t xml:space="preserve"> включват:</w:t>
      </w:r>
      <w:r w:rsidRPr="00A731B6">
        <w:rPr>
          <w:i/>
          <w:lang w:eastAsia="en-US"/>
        </w:rPr>
        <w:t xml:space="preserve"> капацитет, обхват на стойност, </w:t>
      </w:r>
      <w:r w:rsidR="00660849">
        <w:rPr>
          <w:i/>
          <w:lang w:eastAsia="en-US"/>
        </w:rPr>
        <w:t>по</w:t>
      </w:r>
      <w:r w:rsidRPr="00A731B6">
        <w:rPr>
          <w:i/>
          <w:lang w:eastAsia="en-US"/>
        </w:rPr>
        <w:t xml:space="preserve">редно число, време, привилегия </w:t>
      </w:r>
      <w:r w:rsidRPr="00A731B6">
        <w:rPr>
          <w:lang w:eastAsia="en-US"/>
        </w:rPr>
        <w:t>и др.</w:t>
      </w:r>
    </w:p>
    <w:p w:rsidR="00A731B6" w:rsidRPr="00A731B6" w:rsidRDefault="00A731B6" w:rsidP="000562E5">
      <w:pPr>
        <w:rPr>
          <w:rFonts w:ascii="Cambria" w:hAnsi="WenQuanYi Micro Hei"/>
          <w:sz w:val="22"/>
          <w:lang w:eastAsia="en-US"/>
        </w:rPr>
      </w:pPr>
      <w:r w:rsidRPr="00A731B6">
        <w:rPr>
          <w:b/>
          <w:lang w:eastAsia="en-US"/>
        </w:rPr>
        <w:t>Стъпка 3 (генериране на дизайн)</w:t>
      </w:r>
      <w:r w:rsidRPr="00A731B6">
        <w:rPr>
          <w:lang w:eastAsia="en-US"/>
        </w:rPr>
        <w:t xml:space="preserve"> В тази стъпка диаграмите „същност-връзка“ и диаграмите на дейностите се генерират със случаите на класовете на домейн модела, запазени в </w:t>
      </w:r>
      <w:r w:rsidR="004B7F96">
        <w:rPr>
          <w:lang w:eastAsia="en-US"/>
        </w:rPr>
        <w:t xml:space="preserve">обектната </w:t>
      </w:r>
      <w:r w:rsidRPr="00A731B6">
        <w:rPr>
          <w:lang w:eastAsia="en-US"/>
        </w:rPr>
        <w:t xml:space="preserve">база. </w:t>
      </w:r>
    </w:p>
    <w:p w:rsidR="00A731B6" w:rsidRPr="00A731B6" w:rsidRDefault="00A731B6" w:rsidP="006D285E">
      <w:pPr>
        <w:numPr>
          <w:ilvl w:val="0"/>
          <w:numId w:val="3"/>
        </w:numPr>
        <w:tabs>
          <w:tab w:val="left" w:pos="1546"/>
          <w:tab w:val="left" w:pos="8875"/>
        </w:tabs>
        <w:autoSpaceDE w:val="0"/>
        <w:autoSpaceDN w:val="0"/>
        <w:adjustRightInd w:val="0"/>
        <w:spacing w:after="200" w:line="276" w:lineRule="auto"/>
        <w:ind w:left="773" w:hanging="360"/>
        <w:rPr>
          <w:rFonts w:ascii="Cambria" w:hAnsi="WenQuanYi Micro Hei" w:cs="Times New Roman"/>
          <w:color w:val="auto"/>
          <w:kern w:val="1"/>
          <w:sz w:val="22"/>
          <w:szCs w:val="24"/>
          <w:lang w:eastAsia="en-US"/>
        </w:rPr>
      </w:pPr>
      <w:r w:rsidRPr="00A731B6">
        <w:rPr>
          <w:rFonts w:cs="Times New Roman"/>
          <w:i/>
          <w:color w:val="auto"/>
          <w:kern w:val="1"/>
          <w:szCs w:val="24"/>
          <w:lang w:eastAsia="en-US"/>
        </w:rPr>
        <w:lastRenderedPageBreak/>
        <w:t>Диаграма „Същност-връзка“.</w:t>
      </w:r>
      <w:r w:rsidRPr="00A731B6">
        <w:rPr>
          <w:rFonts w:cs="Times New Roman"/>
          <w:color w:val="auto"/>
          <w:kern w:val="1"/>
          <w:szCs w:val="24"/>
          <w:lang w:eastAsia="en-US"/>
        </w:rPr>
        <w:t xml:space="preserve"> Примерите на класове </w:t>
      </w:r>
      <w:r w:rsidRPr="00A731B6">
        <w:rPr>
          <w:rFonts w:cs="Times New Roman"/>
          <w:i/>
          <w:color w:val="auto"/>
          <w:kern w:val="1"/>
          <w:szCs w:val="24"/>
          <w:lang w:eastAsia="en-US"/>
        </w:rPr>
        <w:t xml:space="preserve">Потребител </w:t>
      </w:r>
      <w:r w:rsidRPr="00A731B6">
        <w:rPr>
          <w:rFonts w:cs="Times New Roman"/>
          <w:color w:val="auto"/>
          <w:kern w:val="1"/>
          <w:szCs w:val="24"/>
          <w:lang w:eastAsia="en-US"/>
        </w:rPr>
        <w:t>и</w:t>
      </w:r>
      <w:r w:rsidRPr="00A731B6">
        <w:rPr>
          <w:rFonts w:cs="Times New Roman"/>
          <w:i/>
          <w:color w:val="auto"/>
          <w:kern w:val="1"/>
          <w:szCs w:val="24"/>
          <w:lang w:eastAsia="en-US"/>
        </w:rPr>
        <w:t xml:space="preserve"> Работна информация </w:t>
      </w:r>
      <w:r w:rsidRPr="00A731B6">
        <w:rPr>
          <w:rFonts w:cs="Times New Roman"/>
          <w:color w:val="auto"/>
          <w:kern w:val="1"/>
          <w:szCs w:val="24"/>
          <w:lang w:eastAsia="en-US"/>
        </w:rPr>
        <w:t>в базата са кандидат-същности в отговарящите им атрибути в диаграмата „Същност-връзка“. А примерите на различни подкласове на зависимост на данните са кандидат-връзки, свързващи различни същности и определящи атрибути на тези същности.</w:t>
      </w:r>
    </w:p>
    <w:p w:rsidR="00A731B6" w:rsidRPr="00A731B6" w:rsidRDefault="00A731B6" w:rsidP="006D285E">
      <w:pPr>
        <w:numPr>
          <w:ilvl w:val="0"/>
          <w:numId w:val="3"/>
        </w:numPr>
        <w:tabs>
          <w:tab w:val="left" w:pos="1546"/>
          <w:tab w:val="left" w:pos="8875"/>
        </w:tabs>
        <w:autoSpaceDE w:val="0"/>
        <w:autoSpaceDN w:val="0"/>
        <w:adjustRightInd w:val="0"/>
        <w:spacing w:after="200" w:line="276" w:lineRule="auto"/>
        <w:ind w:left="773" w:hanging="360"/>
        <w:rPr>
          <w:rFonts w:ascii="Cambria" w:hAnsi="WenQuanYi Micro Hei" w:cs="Times New Roman"/>
          <w:color w:val="auto"/>
          <w:kern w:val="1"/>
          <w:sz w:val="22"/>
          <w:szCs w:val="24"/>
          <w:lang w:eastAsia="en-US"/>
        </w:rPr>
      </w:pPr>
      <w:r w:rsidRPr="00A731B6">
        <w:rPr>
          <w:rFonts w:cs="Times New Roman"/>
          <w:i/>
          <w:color w:val="auto"/>
          <w:kern w:val="1"/>
          <w:szCs w:val="24"/>
          <w:lang w:eastAsia="en-US"/>
        </w:rPr>
        <w:t xml:space="preserve">Диаграма на дейностите.  </w:t>
      </w:r>
      <w:r w:rsidRPr="00A731B6">
        <w:rPr>
          <w:rFonts w:cs="Times New Roman"/>
          <w:color w:val="auto"/>
          <w:kern w:val="1"/>
          <w:szCs w:val="24"/>
          <w:lang w:eastAsia="en-US"/>
        </w:rPr>
        <w:t xml:space="preserve">Примерите за класове </w:t>
      </w:r>
      <w:r w:rsidRPr="00A731B6">
        <w:rPr>
          <w:rFonts w:cs="Times New Roman"/>
          <w:i/>
          <w:color w:val="auto"/>
          <w:kern w:val="1"/>
          <w:szCs w:val="24"/>
          <w:lang w:eastAsia="en-US"/>
        </w:rPr>
        <w:t>действие</w:t>
      </w:r>
      <w:r w:rsidRPr="00A731B6">
        <w:rPr>
          <w:rFonts w:cs="Times New Roman"/>
          <w:color w:val="auto"/>
          <w:kern w:val="1"/>
          <w:szCs w:val="24"/>
          <w:lang w:eastAsia="en-US"/>
        </w:rPr>
        <w:t xml:space="preserve"> са кандидат-дейности в диаграмата на дейностите. А примерите за различни подкласове на </w:t>
      </w:r>
      <w:r w:rsidRPr="00A731B6">
        <w:rPr>
          <w:rFonts w:cs="Times New Roman"/>
          <w:i/>
          <w:color w:val="auto"/>
          <w:kern w:val="1"/>
          <w:szCs w:val="24"/>
          <w:lang w:eastAsia="en-US"/>
        </w:rPr>
        <w:t>Action dependency</w:t>
      </w:r>
      <w:r w:rsidRPr="00A731B6">
        <w:rPr>
          <w:rFonts w:cs="Times New Roman"/>
          <w:color w:val="auto"/>
          <w:kern w:val="1"/>
          <w:szCs w:val="24"/>
          <w:lang w:eastAsia="en-US"/>
        </w:rPr>
        <w:t xml:space="preserve"> свързват други елементи от диаграмата на дейностите като: периферия, ромб, съединения и разклонения.</w:t>
      </w:r>
    </w:p>
    <w:p w:rsidR="006F1F21" w:rsidRDefault="006F1F21" w:rsidP="00274858">
      <w:pPr>
        <w:keepNext/>
        <w:sectPr w:rsidR="006F1F21" w:rsidSect="0035776A">
          <w:type w:val="continuous"/>
          <w:pgSz w:w="11906" w:h="16838"/>
          <w:pgMar w:top="1440" w:right="1800" w:bottom="1440" w:left="1800" w:header="708" w:footer="708" w:gutter="0"/>
          <w:cols w:space="708"/>
          <w:docGrid w:linePitch="360"/>
        </w:sectPr>
      </w:pPr>
    </w:p>
    <w:p w:rsidR="00274858" w:rsidRDefault="00274858" w:rsidP="00274858">
      <w:pPr>
        <w:keepNext/>
      </w:pPr>
      <w:r w:rsidRPr="00274858">
        <w:rPr>
          <w:noProof/>
          <w:color w:val="FF0000"/>
          <w:lang w:val="en-US" w:eastAsia="en-US"/>
        </w:rPr>
        <w:lastRenderedPageBreak/>
        <w:drawing>
          <wp:inline distT="0" distB="0" distL="0" distR="0" wp14:anchorId="664C6BFF" wp14:editId="1CD812EB">
            <wp:extent cx="2457780" cy="1279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59960" cy="1280855"/>
                    </a:xfrm>
                    <a:prstGeom prst="rect">
                      <a:avLst/>
                    </a:prstGeom>
                  </pic:spPr>
                </pic:pic>
              </a:graphicData>
            </a:graphic>
          </wp:inline>
        </w:drawing>
      </w:r>
    </w:p>
    <w:p w:rsidR="00274858" w:rsidRDefault="00274858" w:rsidP="006F1F21">
      <w:pPr>
        <w:pStyle w:val="Caption"/>
        <w:jc w:val="left"/>
      </w:pPr>
      <w:bookmarkStart w:id="89" w:name="_Ref397536325"/>
      <w:bookmarkStart w:id="90" w:name="_Ref397100522"/>
      <w:r>
        <w:t xml:space="preserve">Фигура </w:t>
      </w:r>
      <w:r w:rsidR="00E73236">
        <w:fldChar w:fldCharType="begin"/>
      </w:r>
      <w:r w:rsidR="00E73236">
        <w:instrText xml:space="preserve"> SEQ Фигура \* ARABIC </w:instrText>
      </w:r>
      <w:r w:rsidR="00E73236">
        <w:fldChar w:fldCharType="separate"/>
      </w:r>
      <w:r w:rsidR="000E6575">
        <w:rPr>
          <w:noProof/>
        </w:rPr>
        <w:t>7</w:t>
      </w:r>
      <w:r w:rsidR="00E73236">
        <w:rPr>
          <w:noProof/>
        </w:rPr>
        <w:fldChar w:fldCharType="end"/>
      </w:r>
      <w:bookmarkEnd w:id="89"/>
      <w:r w:rsidR="006F1F21">
        <w:t xml:space="preserve"> </w:t>
      </w:r>
      <w:r>
        <w:t>(</w:t>
      </w:r>
      <w:r w:rsidR="005345B6">
        <w:t>Възстановка</w:t>
      </w:r>
      <w:r>
        <w:t xml:space="preserve"> на поведенчески изглед базиран на шаблони на изпълнение използван да идентифицира функционалности на дадена част от кода</w:t>
      </w:r>
      <w:r w:rsidR="00C03CCE">
        <w:t xml:space="preserve"> </w:t>
      </w:r>
      <w:r w:rsidR="00C03CCE">
        <w:rPr>
          <w:rFonts w:ascii="Times New Roman" w:hAnsi="Times New Roman" w:cs="Times New Roman"/>
        </w:rPr>
        <w:t>[R14, стр. 5]</w:t>
      </w:r>
      <w:r>
        <w:t>)</w:t>
      </w:r>
      <w:bookmarkEnd w:id="90"/>
    </w:p>
    <w:p w:rsidR="00FB6A5C" w:rsidRDefault="00FB6A5C" w:rsidP="00274858">
      <w:pPr>
        <w:pStyle w:val="Caption"/>
      </w:pPr>
    </w:p>
    <w:p w:rsidR="00FB6A5C" w:rsidRDefault="00FB6A5C" w:rsidP="00FB6A5C">
      <w:pPr>
        <w:pStyle w:val="Caption"/>
        <w:keepNext/>
      </w:pPr>
      <w:r w:rsidRPr="00FB6A5C">
        <w:rPr>
          <w:noProof/>
          <w:color w:val="FF0000"/>
          <w:lang w:val="en-US"/>
        </w:rPr>
        <w:lastRenderedPageBreak/>
        <w:drawing>
          <wp:inline distT="0" distB="0" distL="0" distR="0" wp14:anchorId="285A8FD3" wp14:editId="354C4BF3">
            <wp:extent cx="2367926" cy="10335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372635" cy="1035612"/>
                    </a:xfrm>
                    <a:prstGeom prst="rect">
                      <a:avLst/>
                    </a:prstGeom>
                  </pic:spPr>
                </pic:pic>
              </a:graphicData>
            </a:graphic>
          </wp:inline>
        </w:drawing>
      </w:r>
    </w:p>
    <w:p w:rsidR="00FB6A5C" w:rsidRDefault="00FB6A5C" w:rsidP="006F1F21">
      <w:pPr>
        <w:pStyle w:val="Caption"/>
        <w:jc w:val="left"/>
        <w:rPr>
          <w:color w:val="FF0000"/>
        </w:rPr>
      </w:pPr>
      <w:bookmarkStart w:id="91" w:name="_Ref397536347"/>
      <w:bookmarkStart w:id="92" w:name="_Ref397100581"/>
      <w:r>
        <w:t xml:space="preserve">Фигура </w:t>
      </w:r>
      <w:r w:rsidR="00E73236">
        <w:fldChar w:fldCharType="begin"/>
      </w:r>
      <w:r w:rsidR="00E73236">
        <w:instrText xml:space="preserve"> SEQ Фигура \* ARABIC </w:instrText>
      </w:r>
      <w:r w:rsidR="00E73236">
        <w:fldChar w:fldCharType="separate"/>
      </w:r>
      <w:r w:rsidR="000E6575">
        <w:rPr>
          <w:noProof/>
        </w:rPr>
        <w:t>8</w:t>
      </w:r>
      <w:r w:rsidR="00E73236">
        <w:rPr>
          <w:noProof/>
        </w:rPr>
        <w:fldChar w:fldCharType="end"/>
      </w:r>
      <w:bookmarkEnd w:id="91"/>
      <w:r>
        <w:t xml:space="preserve"> (Колекция от 7 </w:t>
      </w:r>
      <w:r w:rsidR="005345B6">
        <w:t>опитни</w:t>
      </w:r>
      <w:r>
        <w:t xml:space="preserve"> </w:t>
      </w:r>
      <w:r w:rsidR="005345B6">
        <w:t>изпълнения</w:t>
      </w:r>
      <w:r>
        <w:t>. Различните типове оцветени полета отговарят на три различни шаблона на изпълнение</w:t>
      </w:r>
      <w:r w:rsidR="00C03CCE">
        <w:t xml:space="preserve"> </w:t>
      </w:r>
      <w:r w:rsidR="00C03CCE">
        <w:rPr>
          <w:rFonts w:ascii="Times New Roman" w:hAnsi="Times New Roman" w:cs="Times New Roman"/>
        </w:rPr>
        <w:t>[R14, стр. 5]</w:t>
      </w:r>
      <w:r>
        <w:t>)</w:t>
      </w:r>
      <w:bookmarkEnd w:id="92"/>
    </w:p>
    <w:p w:rsidR="006F1F21" w:rsidRDefault="006F1F21" w:rsidP="00F640BF">
      <w:pPr>
        <w:tabs>
          <w:tab w:val="left" w:pos="8102"/>
        </w:tabs>
        <w:autoSpaceDE w:val="0"/>
        <w:autoSpaceDN w:val="0"/>
        <w:adjustRightInd w:val="0"/>
        <w:spacing w:after="200" w:line="276" w:lineRule="auto"/>
        <w:rPr>
          <w:rFonts w:cs="Cambria"/>
          <w:color w:val="auto"/>
          <w:kern w:val="1"/>
          <w:szCs w:val="24"/>
          <w:lang w:eastAsia="en-US"/>
        </w:rPr>
        <w:sectPr w:rsidR="006F1F21" w:rsidSect="006F1F21">
          <w:type w:val="continuous"/>
          <w:pgSz w:w="11906" w:h="16838"/>
          <w:pgMar w:top="1440" w:right="1800" w:bottom="1440" w:left="1800" w:header="708" w:footer="708" w:gutter="0"/>
          <w:cols w:num="2" w:space="708"/>
          <w:docGrid w:linePitch="360"/>
        </w:sectPr>
      </w:pPr>
    </w:p>
    <w:p w:rsidR="00A731B6" w:rsidRPr="00A731B6" w:rsidRDefault="00A731B6" w:rsidP="00F640BF">
      <w:pPr>
        <w:rPr>
          <w:rFonts w:ascii="Cambria" w:hAnsi="WenQuanYi Micro Hei"/>
          <w:sz w:val="22"/>
          <w:lang w:eastAsia="en-US"/>
        </w:rPr>
      </w:pPr>
      <w:r w:rsidRPr="00A731B6">
        <w:rPr>
          <w:lang w:eastAsia="en-US"/>
        </w:rPr>
        <w:lastRenderedPageBreak/>
        <w:t xml:space="preserve"> </w:t>
      </w:r>
      <w:r w:rsidR="005345B6" w:rsidRPr="00A731B6">
        <w:rPr>
          <w:lang w:eastAsia="en-US"/>
        </w:rPr>
        <w:t xml:space="preserve">Предложеното генериране на изгледа за проектиране от сценарии е систематичен подход за превръщане на неформалната информация от сценарии в добре оформени диаграми. </w:t>
      </w:r>
      <w:r w:rsidRPr="00A731B6">
        <w:rPr>
          <w:lang w:eastAsia="en-US"/>
        </w:rPr>
        <w:t xml:space="preserve">В следващия раздел ще </w:t>
      </w:r>
      <w:r w:rsidR="00786EDA">
        <w:rPr>
          <w:lang w:eastAsia="en-US"/>
        </w:rPr>
        <w:t>е показано</w:t>
      </w:r>
      <w:r w:rsidRPr="00A731B6">
        <w:rPr>
          <w:lang w:eastAsia="en-US"/>
        </w:rPr>
        <w:t xml:space="preserve">  как диаграмите за генериране на изгледа за проектиране се прилагат за осигуряване на свойства и сценарии, използвани за възстановяване на работния режим в система та.</w:t>
      </w:r>
    </w:p>
    <w:p w:rsidR="00A731B6" w:rsidRDefault="00A731B6" w:rsidP="00A731B6">
      <w:pPr>
        <w:pStyle w:val="Heading4"/>
      </w:pPr>
      <w:r>
        <w:t>Възстановяване на поведението</w:t>
      </w:r>
      <w:r w:rsidR="00CA5B07">
        <w:t xml:space="preserve"> (Behavior view</w:t>
      </w:r>
      <w:del w:id="93" w:author="mitko" w:date="2015-02-16T21:59:00Z">
        <w:r w:rsidR="00CA5B07" w:rsidDel="003C1C76">
          <w:delText xml:space="preserve">, </w:delText>
        </w:r>
        <w:commentRangeStart w:id="94"/>
        <w:r w:rsidR="00CA5B07" w:rsidRPr="00CA5B07" w:rsidDel="003C1C76">
          <w:rPr>
            <w:i/>
          </w:rPr>
          <w:fldChar w:fldCharType="begin"/>
        </w:r>
        <w:r w:rsidR="00CA5B07" w:rsidRPr="00CA5B07" w:rsidDel="003C1C76">
          <w:rPr>
            <w:i/>
          </w:rPr>
          <w:delInstrText xml:space="preserve"> REF _Ref397535919 \h </w:delInstrText>
        </w:r>
        <w:r w:rsidR="00CA5B07" w:rsidDel="003C1C76">
          <w:rPr>
            <w:i/>
          </w:rPr>
          <w:delInstrText xml:space="preserve"> \* MERGEFORMAT </w:delInstrText>
        </w:r>
        <w:r w:rsidR="00CA5B07" w:rsidRPr="00CA5B07" w:rsidDel="003C1C76">
          <w:rPr>
            <w:i/>
          </w:rPr>
        </w:r>
        <w:r w:rsidR="00CA5B07" w:rsidRPr="00CA5B07" w:rsidDel="003C1C76">
          <w:rPr>
            <w:i/>
          </w:rPr>
          <w:fldChar w:fldCharType="separate"/>
        </w:r>
        <w:r w:rsidR="00A34B04" w:rsidRPr="00A34B04" w:rsidDel="003C1C76">
          <w:rPr>
            <w:rFonts w:cs="Times New Roman"/>
            <w:i/>
          </w:rPr>
          <w:delText>Фигура 2</w:delText>
        </w:r>
        <w:r w:rsidR="00CA5B07" w:rsidRPr="00CA5B07" w:rsidDel="003C1C76">
          <w:rPr>
            <w:i/>
          </w:rPr>
          <w:fldChar w:fldCharType="end"/>
        </w:r>
      </w:del>
      <w:commentRangeEnd w:id="94"/>
      <w:r w:rsidR="008A4223">
        <w:rPr>
          <w:rStyle w:val="CommentReference"/>
          <w:b w:val="0"/>
          <w:bCs w:val="0"/>
        </w:rPr>
        <w:commentReference w:id="94"/>
      </w:r>
      <w:r w:rsidR="00CA5B07">
        <w:t>)</w:t>
      </w:r>
    </w:p>
    <w:p w:rsidR="00A731B6" w:rsidRPr="00A731B6" w:rsidRDefault="00F77CA2" w:rsidP="00F640BF">
      <w:pPr>
        <w:rPr>
          <w:rFonts w:ascii="Cambria" w:hAnsi="WenQuanYi Micro Hei"/>
          <w:sz w:val="22"/>
          <w:szCs w:val="22"/>
          <w:lang w:eastAsia="en-US"/>
        </w:rPr>
      </w:pPr>
      <w:r w:rsidRPr="00F77CA2">
        <w:rPr>
          <w:i/>
          <w:lang w:eastAsia="en-US"/>
        </w:rPr>
        <w:fldChar w:fldCharType="begin"/>
      </w:r>
      <w:r w:rsidRPr="00F77CA2">
        <w:rPr>
          <w:i/>
          <w:lang w:eastAsia="en-US"/>
        </w:rPr>
        <w:instrText xml:space="preserve"> REF _Ref397536325 \h </w:instrText>
      </w:r>
      <w:r>
        <w:rPr>
          <w:i/>
          <w:lang w:eastAsia="en-US"/>
        </w:rPr>
        <w:instrText xml:space="preserve"> \* MERGEFORMAT </w:instrText>
      </w:r>
      <w:r w:rsidRPr="00F77CA2">
        <w:rPr>
          <w:i/>
          <w:lang w:eastAsia="en-US"/>
        </w:rPr>
      </w:r>
      <w:r w:rsidRPr="00F77CA2">
        <w:rPr>
          <w:i/>
          <w:lang w:eastAsia="en-US"/>
        </w:rPr>
        <w:fldChar w:fldCharType="separate"/>
      </w:r>
      <w:r w:rsidR="000E6575" w:rsidRPr="000E6575">
        <w:rPr>
          <w:i/>
        </w:rPr>
        <w:t>Фигура 7</w:t>
      </w:r>
      <w:r w:rsidRPr="00F77CA2">
        <w:rPr>
          <w:i/>
          <w:lang w:eastAsia="en-US"/>
        </w:rPr>
        <w:fldChar w:fldCharType="end"/>
      </w:r>
      <w:r w:rsidR="00A731B6" w:rsidRPr="00A731B6">
        <w:rPr>
          <w:lang w:eastAsia="en-US"/>
        </w:rPr>
        <w:t xml:space="preserve"> показва стъпките за </w:t>
      </w:r>
      <w:r w:rsidR="00FC5C03">
        <w:rPr>
          <w:lang w:eastAsia="en-US"/>
        </w:rPr>
        <w:t>възстановяване</w:t>
      </w:r>
      <w:r w:rsidR="00A731B6" w:rsidRPr="00A731B6">
        <w:rPr>
          <w:lang w:eastAsia="en-US"/>
        </w:rPr>
        <w:t xml:space="preserve"> поведението на една софтуерна система като начин за идентифициране реализацията на софтуерните свойства от функциите на изходния код. Стъпките са:</w:t>
      </w:r>
    </w:p>
    <w:p w:rsidR="00A731B6" w:rsidRPr="00A731B6" w:rsidRDefault="00A731B6" w:rsidP="00F640BF">
      <w:pPr>
        <w:rPr>
          <w:rFonts w:ascii="Cambria" w:hAnsi="WenQuanYi Micro Hei"/>
          <w:sz w:val="22"/>
          <w:lang w:eastAsia="en-US"/>
        </w:rPr>
      </w:pPr>
      <w:r w:rsidRPr="00A731B6">
        <w:rPr>
          <w:b/>
          <w:lang w:eastAsia="en-US"/>
        </w:rPr>
        <w:t xml:space="preserve">Стъпка 1 </w:t>
      </w:r>
      <w:r w:rsidRPr="00A731B6">
        <w:rPr>
          <w:lang w:eastAsia="en-US"/>
        </w:rPr>
        <w:t xml:space="preserve">Както </w:t>
      </w:r>
      <w:r w:rsidR="00F8640E">
        <w:rPr>
          <w:lang w:eastAsia="en-US"/>
        </w:rPr>
        <w:t xml:space="preserve">се </w:t>
      </w:r>
      <w:r w:rsidRPr="00A731B6">
        <w:rPr>
          <w:lang w:eastAsia="en-US"/>
        </w:rPr>
        <w:t>спомена</w:t>
      </w:r>
      <w:r w:rsidR="00F8640E">
        <w:rPr>
          <w:lang w:eastAsia="en-US"/>
        </w:rPr>
        <w:t>ва</w:t>
      </w:r>
      <w:r w:rsidRPr="00A731B6">
        <w:rPr>
          <w:lang w:eastAsia="en-US"/>
        </w:rPr>
        <w:t xml:space="preserve"> в </w:t>
      </w:r>
      <w:r w:rsidR="00F8640E">
        <w:rPr>
          <w:lang w:eastAsia="en-US"/>
        </w:rPr>
        <w:t xml:space="preserve">точка </w:t>
      </w:r>
      <w:r w:rsidR="00F8640E">
        <w:rPr>
          <w:lang w:eastAsia="en-US"/>
        </w:rPr>
        <w:fldChar w:fldCharType="begin"/>
      </w:r>
      <w:r w:rsidR="00F8640E">
        <w:rPr>
          <w:lang w:eastAsia="en-US"/>
        </w:rPr>
        <w:instrText xml:space="preserve"> REF _Ref399442792 \r \h </w:instrText>
      </w:r>
      <w:r w:rsidR="00F8640E">
        <w:rPr>
          <w:lang w:eastAsia="en-US"/>
        </w:rPr>
      </w:r>
      <w:r w:rsidR="00F8640E">
        <w:rPr>
          <w:lang w:eastAsia="en-US"/>
        </w:rPr>
        <w:fldChar w:fldCharType="separate"/>
      </w:r>
      <w:r w:rsidR="000E6575">
        <w:rPr>
          <w:lang w:eastAsia="en-US"/>
        </w:rPr>
        <w:t>2.3.1.1</w:t>
      </w:r>
      <w:r w:rsidR="00F8640E">
        <w:rPr>
          <w:lang w:eastAsia="en-US"/>
        </w:rPr>
        <w:fldChar w:fldCharType="end"/>
      </w:r>
      <w:r w:rsidRPr="00A731B6">
        <w:rPr>
          <w:lang w:eastAsia="en-US"/>
        </w:rPr>
        <w:t xml:space="preserve">, важните </w:t>
      </w:r>
      <w:r w:rsidR="006A4F78">
        <w:rPr>
          <w:lang w:eastAsia="en-US"/>
        </w:rPr>
        <w:t>свойства</w:t>
      </w:r>
      <w:r w:rsidRPr="00A731B6">
        <w:rPr>
          <w:lang w:eastAsia="en-US"/>
        </w:rPr>
        <w:t xml:space="preserve"> на една софтуерна система се идентифицират като резултат от процеса на генериране на дизайна. </w:t>
      </w:r>
      <w:r w:rsidR="005345B6" w:rsidRPr="00A731B6">
        <w:rPr>
          <w:lang w:eastAsia="en-US"/>
        </w:rPr>
        <w:t>Диаграмата на дейностите ни помага да определим редица сценарии, коит</w:t>
      </w:r>
      <w:r w:rsidR="005345B6">
        <w:rPr>
          <w:lang w:eastAsia="en-US"/>
        </w:rPr>
        <w:t>о</w:t>
      </w:r>
      <w:r w:rsidR="005345B6" w:rsidRPr="00A731B6">
        <w:rPr>
          <w:lang w:eastAsia="en-US"/>
        </w:rPr>
        <w:t xml:space="preserve">  изследват едно софтуерно свойство. </w:t>
      </w:r>
      <w:r w:rsidRPr="00A731B6">
        <w:rPr>
          <w:lang w:eastAsia="en-US"/>
        </w:rPr>
        <w:t xml:space="preserve">Наричаме ги поредица от сценарии със специфични свойства. Например, в случая на софтуерна система за </w:t>
      </w:r>
      <w:r w:rsidR="00A6688D">
        <w:rPr>
          <w:lang w:eastAsia="en-US"/>
        </w:rPr>
        <w:t>рисуване</w:t>
      </w:r>
      <w:r w:rsidRPr="00A731B6">
        <w:rPr>
          <w:lang w:eastAsia="en-US"/>
        </w:rPr>
        <w:t>, група сценарии, които споделят операцията „премести“, за да преместят начертана фигура на комп</w:t>
      </w:r>
      <w:r w:rsidR="00037404">
        <w:rPr>
          <w:lang w:eastAsia="en-US"/>
        </w:rPr>
        <w:t>ютърния</w:t>
      </w:r>
      <w:r w:rsidRPr="00A731B6">
        <w:rPr>
          <w:lang w:eastAsia="en-US"/>
        </w:rPr>
        <w:t xml:space="preserve"> екран ще </w:t>
      </w:r>
      <w:r w:rsidR="00037404">
        <w:rPr>
          <w:lang w:eastAsia="en-US"/>
        </w:rPr>
        <w:t>създаде</w:t>
      </w:r>
      <w:r w:rsidRPr="00A731B6">
        <w:rPr>
          <w:lang w:eastAsia="en-US"/>
        </w:rPr>
        <w:t xml:space="preserve"> подобна сценарийна система със специфични свойства. Софтуерната система трябва да изработи </w:t>
      </w:r>
      <w:r w:rsidR="00AF0D14" w:rsidRPr="000834E4">
        <w:rPr>
          <w:i/>
          <w:color w:val="auto"/>
          <w:lang w:eastAsia="en-US"/>
        </w:rPr>
        <w:t>следи на изпълнение</w:t>
      </w:r>
      <w:r w:rsidRPr="00A731B6">
        <w:rPr>
          <w:lang w:eastAsia="en-US"/>
        </w:rPr>
        <w:t xml:space="preserve">, </w:t>
      </w:r>
      <w:r w:rsidR="00AF0D14">
        <w:rPr>
          <w:lang w:eastAsia="en-US"/>
        </w:rPr>
        <w:t>при задействане на</w:t>
      </w:r>
      <w:r w:rsidRPr="00A731B6">
        <w:rPr>
          <w:lang w:eastAsia="en-US"/>
        </w:rPr>
        <w:t xml:space="preserve"> сценарий в системата. Основна пречка в анализа на една система е големият размер на </w:t>
      </w:r>
      <w:r w:rsidR="000834E4" w:rsidRPr="000834E4">
        <w:rPr>
          <w:color w:val="auto"/>
          <w:lang w:eastAsia="en-US"/>
        </w:rPr>
        <w:t xml:space="preserve">следите на </w:t>
      </w:r>
      <w:r w:rsidR="000834E4" w:rsidRPr="000834E4">
        <w:rPr>
          <w:color w:val="auto"/>
          <w:lang w:eastAsia="en-US"/>
        </w:rPr>
        <w:lastRenderedPageBreak/>
        <w:t>изпълнение</w:t>
      </w:r>
      <w:r w:rsidRPr="00A731B6">
        <w:rPr>
          <w:lang w:eastAsia="en-US"/>
        </w:rPr>
        <w:t xml:space="preserve">, които затрудняват анализа. За да може да се работи с големия размер на </w:t>
      </w:r>
      <w:r w:rsidR="0091516F">
        <w:rPr>
          <w:lang w:eastAsia="en-US"/>
        </w:rPr>
        <w:t>следите</w:t>
      </w:r>
      <w:r w:rsidRPr="00A731B6">
        <w:rPr>
          <w:lang w:eastAsia="en-US"/>
        </w:rPr>
        <w:t xml:space="preserve">, </w:t>
      </w:r>
      <w:r w:rsidR="00DD3A43">
        <w:rPr>
          <w:lang w:eastAsia="en-US"/>
        </w:rPr>
        <w:t>филтрираме</w:t>
      </w:r>
      <w:r w:rsidRPr="00A731B6">
        <w:rPr>
          <w:lang w:eastAsia="en-US"/>
        </w:rPr>
        <w:t xml:space="preserve"> всички излишни функции. </w:t>
      </w:r>
    </w:p>
    <w:p w:rsidR="00A731B6" w:rsidRPr="00A731B6" w:rsidRDefault="00A731B6"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A731B6">
        <w:rPr>
          <w:rFonts w:cs="Times New Roman"/>
          <w:color w:val="auto"/>
          <w:kern w:val="1"/>
          <w:szCs w:val="24"/>
          <w:lang w:eastAsia="en-US"/>
        </w:rPr>
        <w:t xml:space="preserve">В останалата част на раздела, ще опишем прилагането на техниката на извличане на последователни шаблони, за да намерим групи функции в </w:t>
      </w:r>
      <w:r w:rsidR="00185935" w:rsidRPr="000834E4">
        <w:rPr>
          <w:i/>
          <w:color w:val="auto"/>
          <w:lang w:eastAsia="en-US"/>
        </w:rPr>
        <w:t>следи на изпълнение</w:t>
      </w:r>
      <w:r w:rsidRPr="00A731B6">
        <w:rPr>
          <w:rFonts w:cs="Times New Roman"/>
          <w:color w:val="auto"/>
          <w:kern w:val="1"/>
          <w:szCs w:val="24"/>
          <w:lang w:eastAsia="en-US"/>
        </w:rPr>
        <w:t xml:space="preserve">, отговарящи на определени системни черти. Въпросната техника се използва за извличане на често срещани шаблони сред поредиците транзакции. </w:t>
      </w:r>
      <w:commentRangeStart w:id="95"/>
      <w:del w:id="96" w:author="mitko" w:date="2015-02-16T22:04:00Z">
        <w:r w:rsidRPr="00A731B6" w:rsidDel="007016EB">
          <w:rPr>
            <w:rFonts w:cs="Times New Roman"/>
            <w:color w:val="auto"/>
            <w:kern w:val="1"/>
            <w:szCs w:val="24"/>
            <w:lang w:eastAsia="en-US"/>
          </w:rPr>
          <w:delText xml:space="preserve">В тази книга </w:delText>
        </w:r>
        <w:commentRangeEnd w:id="95"/>
        <w:r w:rsidR="008A4223" w:rsidDel="007016EB">
          <w:rPr>
            <w:rStyle w:val="CommentReference"/>
          </w:rPr>
          <w:commentReference w:id="95"/>
        </w:r>
        <w:r w:rsidRPr="00A731B6" w:rsidDel="007016EB">
          <w:rPr>
            <w:rFonts w:cs="Times New Roman"/>
            <w:color w:val="auto"/>
            <w:kern w:val="1"/>
            <w:szCs w:val="24"/>
            <w:lang w:eastAsia="en-US"/>
          </w:rPr>
          <w:delText>и</w:delText>
        </w:r>
      </w:del>
      <w:ins w:id="97" w:author="mitko" w:date="2015-02-16T22:04:00Z">
        <w:r w:rsidR="007016EB">
          <w:rPr>
            <w:rFonts w:cs="Times New Roman"/>
            <w:color w:val="auto"/>
            <w:kern w:val="1"/>
            <w:szCs w:val="24"/>
            <w:lang w:val="en-US" w:eastAsia="en-US"/>
          </w:rPr>
          <w:t>И</w:t>
        </w:r>
      </w:ins>
      <w:r w:rsidRPr="00A731B6">
        <w:rPr>
          <w:rFonts w:cs="Times New Roman"/>
          <w:color w:val="auto"/>
          <w:kern w:val="1"/>
          <w:szCs w:val="24"/>
          <w:lang w:eastAsia="en-US"/>
        </w:rPr>
        <w:t xml:space="preserve">зползваме гореспоменатата техника, за да извлечем често появяващи се функции сред </w:t>
      </w:r>
      <w:r w:rsidR="00DD5905" w:rsidRPr="00DD5905">
        <w:rPr>
          <w:rFonts w:cs="Times New Roman"/>
          <w:color w:val="auto"/>
          <w:kern w:val="1"/>
          <w:szCs w:val="24"/>
          <w:lang w:eastAsia="en-US"/>
        </w:rPr>
        <w:t>следите на изпълнение</w:t>
      </w:r>
      <w:r w:rsidRPr="00A731B6">
        <w:rPr>
          <w:rFonts w:cs="Times New Roman"/>
          <w:color w:val="auto"/>
          <w:kern w:val="1"/>
          <w:szCs w:val="24"/>
          <w:lang w:eastAsia="en-US"/>
        </w:rPr>
        <w:t xml:space="preserve"> на програмата. Извлеченият шаблон се състои единствено от прилежащи части на </w:t>
      </w:r>
      <w:r w:rsidR="001A6B5F" w:rsidRPr="00DD5905">
        <w:rPr>
          <w:rFonts w:cs="Times New Roman"/>
          <w:color w:val="auto"/>
          <w:kern w:val="1"/>
          <w:szCs w:val="24"/>
          <w:lang w:eastAsia="en-US"/>
        </w:rPr>
        <w:t>следите на изпълнение</w:t>
      </w:r>
      <w:r w:rsidRPr="00A731B6">
        <w:rPr>
          <w:rFonts w:cs="Times New Roman"/>
          <w:color w:val="auto"/>
          <w:kern w:val="1"/>
          <w:szCs w:val="24"/>
          <w:lang w:eastAsia="en-US"/>
        </w:rPr>
        <w:t>. Тази характеристика създава смислени шаблони</w:t>
      </w:r>
      <w:r w:rsidR="002E0CE6">
        <w:rPr>
          <w:rFonts w:cs="Times New Roman"/>
          <w:color w:val="auto"/>
          <w:kern w:val="1"/>
          <w:szCs w:val="24"/>
          <w:lang w:eastAsia="en-US"/>
        </w:rPr>
        <w:t xml:space="preserve"> на изпълнение</w:t>
      </w:r>
      <w:r w:rsidRPr="00A731B6">
        <w:rPr>
          <w:rFonts w:cs="Times New Roman"/>
          <w:color w:val="auto"/>
          <w:kern w:val="1"/>
          <w:szCs w:val="24"/>
          <w:lang w:eastAsia="en-US"/>
        </w:rPr>
        <w:t xml:space="preserve">, които отговарят на основните функции, имплементиращи специфични </w:t>
      </w:r>
      <w:r w:rsidR="006E18E1">
        <w:rPr>
          <w:rFonts w:cs="Times New Roman"/>
          <w:color w:val="auto"/>
          <w:kern w:val="1"/>
          <w:szCs w:val="24"/>
          <w:lang w:eastAsia="en-US"/>
        </w:rPr>
        <w:t>функционални свойства</w:t>
      </w:r>
      <w:r w:rsidRPr="00A731B6">
        <w:rPr>
          <w:rFonts w:cs="Times New Roman"/>
          <w:color w:val="auto"/>
          <w:kern w:val="1"/>
          <w:szCs w:val="24"/>
          <w:lang w:eastAsia="en-US"/>
        </w:rPr>
        <w:t xml:space="preserve"> на системата. Чрез предложения подход различаваме </w:t>
      </w:r>
      <w:r w:rsidR="00AD048A">
        <w:rPr>
          <w:rFonts w:cs="Times New Roman"/>
          <w:color w:val="auto"/>
          <w:kern w:val="1"/>
          <w:szCs w:val="24"/>
          <w:lang w:eastAsia="en-US"/>
        </w:rPr>
        <w:t>два</w:t>
      </w:r>
      <w:r w:rsidRPr="00A731B6">
        <w:rPr>
          <w:rFonts w:cs="Times New Roman"/>
          <w:color w:val="auto"/>
          <w:kern w:val="1"/>
          <w:szCs w:val="24"/>
          <w:lang w:eastAsia="en-US"/>
        </w:rPr>
        <w:t xml:space="preserve"> типа шаблони: </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del w:id="98" w:author="mitko" w:date="2015-02-18T21:25:00Z">
        <w:r w:rsidRPr="00A731B6" w:rsidDel="001D5846">
          <w:rPr>
            <w:rFonts w:cs="Times New Roman"/>
            <w:i/>
            <w:color w:val="auto"/>
            <w:kern w:val="1"/>
            <w:szCs w:val="24"/>
            <w:lang w:eastAsia="en-US"/>
          </w:rPr>
          <w:delText xml:space="preserve">  </w:delText>
        </w:r>
      </w:del>
      <w:r w:rsidRPr="00A731B6">
        <w:rPr>
          <w:rFonts w:cs="Times New Roman"/>
          <w:i/>
          <w:color w:val="auto"/>
          <w:kern w:val="1"/>
          <w:szCs w:val="24"/>
          <w:lang w:eastAsia="en-US"/>
        </w:rPr>
        <w:t xml:space="preserve">Общи: </w:t>
      </w:r>
      <w:r w:rsidRPr="00A731B6">
        <w:rPr>
          <w:rFonts w:cs="Times New Roman"/>
          <w:color w:val="auto"/>
          <w:kern w:val="1"/>
          <w:szCs w:val="24"/>
          <w:lang w:eastAsia="en-US"/>
        </w:rPr>
        <w:t>Общият шаблон съществува в по-голямата част от отличителните сценарии, изпълнявани в системата. За да извлечем такъв шаблон, трябва да използваме филтриращия механизъм, за да изключим отличителните шаблони от тази група. Пример е шаблонът на функционалните случаи, създаден от инициализиращия компонент от всяко изпълнение на програма.</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A731B6">
        <w:rPr>
          <w:rFonts w:cs="Times New Roman"/>
          <w:i/>
          <w:color w:val="auto"/>
          <w:kern w:val="1"/>
          <w:szCs w:val="24"/>
          <w:lang w:eastAsia="en-US"/>
        </w:rPr>
        <w:t>Отличителни (feature-specific):</w:t>
      </w:r>
      <w:r w:rsidRPr="00A731B6">
        <w:rPr>
          <w:rFonts w:cs="Times New Roman"/>
          <w:color w:val="auto"/>
          <w:kern w:val="1"/>
          <w:szCs w:val="24"/>
          <w:lang w:eastAsia="en-US"/>
        </w:rPr>
        <w:t xml:space="preserve">  Всеки шаблон в тази категория отговаря на основните функции, които имплементират </w:t>
      </w:r>
      <w:r w:rsidR="00AD048A">
        <w:rPr>
          <w:rFonts w:cs="Times New Roman"/>
          <w:color w:val="auto"/>
          <w:kern w:val="1"/>
          <w:szCs w:val="24"/>
          <w:lang w:eastAsia="en-US"/>
        </w:rPr>
        <w:t>дадена</w:t>
      </w:r>
      <w:r w:rsidR="006662E6">
        <w:rPr>
          <w:rFonts w:cs="Times New Roman"/>
          <w:color w:val="auto"/>
          <w:kern w:val="1"/>
          <w:szCs w:val="24"/>
          <w:lang w:eastAsia="en-US"/>
        </w:rPr>
        <w:t xml:space="preserve"> </w:t>
      </w:r>
      <w:del w:id="99" w:author="aldi" w:date="2015-02-16T15:57:00Z">
        <w:r w:rsidR="006662E6" w:rsidDel="008A4223">
          <w:rPr>
            <w:rFonts w:cs="Times New Roman"/>
            <w:color w:val="auto"/>
            <w:kern w:val="1"/>
            <w:szCs w:val="24"/>
            <w:lang w:eastAsia="en-US"/>
          </w:rPr>
          <w:delText xml:space="preserve"> </w:delText>
        </w:r>
      </w:del>
      <w:r w:rsidR="006662E6">
        <w:rPr>
          <w:rFonts w:cs="Times New Roman"/>
          <w:color w:val="auto"/>
          <w:kern w:val="1"/>
          <w:szCs w:val="24"/>
          <w:lang w:eastAsia="en-US"/>
        </w:rPr>
        <w:t>функционалност</w:t>
      </w:r>
      <w:del w:id="100" w:author="aldi" w:date="2015-02-16T15:57:00Z">
        <w:r w:rsidRPr="00A731B6" w:rsidDel="008A4223">
          <w:rPr>
            <w:rFonts w:cs="Times New Roman"/>
            <w:color w:val="auto"/>
            <w:kern w:val="1"/>
            <w:szCs w:val="24"/>
            <w:lang w:eastAsia="en-US"/>
          </w:rPr>
          <w:delText xml:space="preserve"> </w:delText>
        </w:r>
      </w:del>
      <w:r w:rsidRPr="00A731B6">
        <w:rPr>
          <w:rFonts w:cs="Times New Roman"/>
          <w:color w:val="auto"/>
          <w:kern w:val="1"/>
          <w:szCs w:val="24"/>
          <w:lang w:eastAsia="en-US"/>
        </w:rPr>
        <w:t xml:space="preserve"> от отличителния сценарий. Подобен шаблон съществува в повечето части на един отличителен сценарий. Както вече споменахме общите шаблони се  извличат заедно с отличителните шаблони. Отделянето на тези </w:t>
      </w:r>
      <w:r w:rsidR="004F1FD8">
        <w:rPr>
          <w:rFonts w:cs="Times New Roman"/>
          <w:color w:val="auto"/>
          <w:kern w:val="1"/>
          <w:szCs w:val="24"/>
          <w:lang w:eastAsia="en-US"/>
        </w:rPr>
        <w:t>два</w:t>
      </w:r>
      <w:r w:rsidRPr="00A731B6">
        <w:rPr>
          <w:rFonts w:cs="Times New Roman"/>
          <w:color w:val="auto"/>
          <w:kern w:val="1"/>
          <w:szCs w:val="24"/>
          <w:lang w:eastAsia="en-US"/>
        </w:rPr>
        <w:t xml:space="preserve">  типа шаблони се обсъжда по-нататък в раздела.</w:t>
      </w:r>
    </w:p>
    <w:p w:rsidR="00A731B6" w:rsidRPr="00A731B6" w:rsidRDefault="006D3CF6"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2A56E3">
        <w:rPr>
          <w:rFonts w:cs="Times New Roman"/>
          <w:i/>
          <w:color w:val="auto"/>
          <w:kern w:val="1"/>
          <w:szCs w:val="24"/>
          <w:lang w:eastAsia="en-US"/>
        </w:rPr>
        <w:fldChar w:fldCharType="begin"/>
      </w:r>
      <w:r w:rsidRPr="002A56E3">
        <w:rPr>
          <w:rFonts w:cs="Times New Roman"/>
          <w:i/>
          <w:color w:val="auto"/>
          <w:kern w:val="1"/>
          <w:szCs w:val="24"/>
          <w:lang w:eastAsia="en-US"/>
        </w:rPr>
        <w:instrText xml:space="preserve"> REF _Ref397536347 \h </w:instrText>
      </w:r>
      <w:r w:rsidR="002A56E3">
        <w:rPr>
          <w:rFonts w:cs="Times New Roman"/>
          <w:i/>
          <w:color w:val="auto"/>
          <w:kern w:val="1"/>
          <w:szCs w:val="24"/>
          <w:lang w:eastAsia="en-US"/>
        </w:rPr>
        <w:instrText xml:space="preserve"> \* MERGEFORMAT </w:instrText>
      </w:r>
      <w:r w:rsidRPr="002A56E3">
        <w:rPr>
          <w:rFonts w:cs="Times New Roman"/>
          <w:i/>
          <w:color w:val="auto"/>
          <w:kern w:val="1"/>
          <w:szCs w:val="24"/>
          <w:lang w:eastAsia="en-US"/>
        </w:rPr>
      </w:r>
      <w:r w:rsidRPr="002A56E3">
        <w:rPr>
          <w:rFonts w:cs="Times New Roman"/>
          <w:i/>
          <w:color w:val="auto"/>
          <w:kern w:val="1"/>
          <w:szCs w:val="24"/>
          <w:lang w:eastAsia="en-US"/>
        </w:rPr>
        <w:fldChar w:fldCharType="separate"/>
      </w:r>
      <w:r w:rsidR="000E6575" w:rsidRPr="000E6575">
        <w:rPr>
          <w:i/>
        </w:rPr>
        <w:t>Фигура 8</w:t>
      </w:r>
      <w:r w:rsidRPr="002A56E3">
        <w:rPr>
          <w:rFonts w:cs="Times New Roman"/>
          <w:i/>
          <w:color w:val="auto"/>
          <w:kern w:val="1"/>
          <w:szCs w:val="24"/>
          <w:lang w:eastAsia="en-US"/>
        </w:rPr>
        <w:fldChar w:fldCharType="end"/>
      </w:r>
      <w:r w:rsidR="006B7AE0">
        <w:rPr>
          <w:rFonts w:cs="Times New Roman"/>
          <w:color w:val="auto"/>
          <w:kern w:val="1"/>
          <w:szCs w:val="24"/>
          <w:lang w:eastAsia="en-US"/>
        </w:rPr>
        <w:t xml:space="preserve"> </w:t>
      </w:r>
      <w:r w:rsidR="00A731B6" w:rsidRPr="00A731B6">
        <w:rPr>
          <w:rFonts w:cs="Times New Roman"/>
          <w:color w:val="auto"/>
          <w:kern w:val="1"/>
          <w:szCs w:val="24"/>
          <w:lang w:eastAsia="en-US"/>
        </w:rPr>
        <w:t xml:space="preserve"> показва колекция от </w:t>
      </w:r>
      <w:r w:rsidR="00230D3C">
        <w:rPr>
          <w:rFonts w:cs="Times New Roman"/>
          <w:color w:val="auto"/>
          <w:kern w:val="1"/>
          <w:szCs w:val="24"/>
          <w:lang w:eastAsia="en-US"/>
        </w:rPr>
        <w:t>седем</w:t>
      </w:r>
      <w:r w:rsidR="00A731B6" w:rsidRPr="00A731B6">
        <w:rPr>
          <w:rFonts w:cs="Times New Roman"/>
          <w:color w:val="auto"/>
          <w:kern w:val="1"/>
          <w:szCs w:val="24"/>
          <w:lang w:eastAsia="en-US"/>
        </w:rPr>
        <w:t xml:space="preserve"> </w:t>
      </w:r>
      <w:r w:rsidR="005345B6">
        <w:t>опитни</w:t>
      </w:r>
      <w:r w:rsidR="006B7AE0">
        <w:t xml:space="preserve"> </w:t>
      </w:r>
      <w:r w:rsidR="005345B6">
        <w:t>изпълнения</w:t>
      </w:r>
      <w:r w:rsidR="00A731B6" w:rsidRPr="00A731B6">
        <w:rPr>
          <w:rFonts w:cs="Times New Roman"/>
          <w:color w:val="auto"/>
          <w:kern w:val="1"/>
          <w:szCs w:val="24"/>
          <w:lang w:eastAsia="en-US"/>
        </w:rPr>
        <w:t xml:space="preserve">  и отговарящите извлечени изпълнителни шаблони, включващи и отличителни, и общи шаблони.</w:t>
      </w:r>
    </w:p>
    <w:p w:rsidR="00E8738A" w:rsidRDefault="00E8738A" w:rsidP="00E8738A">
      <w:pPr>
        <w:keepNext/>
        <w:tabs>
          <w:tab w:val="left" w:pos="8462"/>
        </w:tabs>
        <w:autoSpaceDE w:val="0"/>
        <w:autoSpaceDN w:val="0"/>
        <w:adjustRightInd w:val="0"/>
        <w:spacing w:after="200" w:line="276" w:lineRule="auto"/>
        <w:ind w:left="360"/>
        <w:jc w:val="center"/>
      </w:pPr>
      <w:r w:rsidRPr="00E8738A">
        <w:rPr>
          <w:rFonts w:ascii="Cambria" w:hAnsi="WenQuanYi Micro Hei" w:cs="Cambria"/>
          <w:noProof/>
          <w:color w:val="auto"/>
          <w:kern w:val="1"/>
          <w:sz w:val="22"/>
          <w:szCs w:val="22"/>
          <w:lang w:val="en-US" w:eastAsia="en-US"/>
        </w:rPr>
        <w:lastRenderedPageBreak/>
        <w:drawing>
          <wp:inline distT="0" distB="0" distL="0" distR="0" wp14:anchorId="4B0A68E4" wp14:editId="6966D4D5">
            <wp:extent cx="3467320" cy="26722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70190" cy="2674439"/>
                    </a:xfrm>
                    <a:prstGeom prst="rect">
                      <a:avLst/>
                    </a:prstGeom>
                  </pic:spPr>
                </pic:pic>
              </a:graphicData>
            </a:graphic>
          </wp:inline>
        </w:drawing>
      </w:r>
    </w:p>
    <w:p w:rsidR="00A731B6" w:rsidRPr="00A731B6" w:rsidRDefault="00E8738A" w:rsidP="00E8738A">
      <w:pPr>
        <w:pStyle w:val="Caption"/>
        <w:jc w:val="center"/>
        <w:rPr>
          <w:rFonts w:hAnsi="WenQuanYi Micro Hei" w:cs="Cambria"/>
          <w:color w:val="auto"/>
          <w:kern w:val="1"/>
          <w:sz w:val="22"/>
          <w:szCs w:val="22"/>
        </w:rPr>
      </w:pPr>
      <w:bookmarkStart w:id="101" w:name="_Ref397536377"/>
      <w:bookmarkStart w:id="102" w:name="_Ref397100776"/>
      <w:r>
        <w:t xml:space="preserve">Фигура </w:t>
      </w:r>
      <w:r w:rsidR="00E73236">
        <w:fldChar w:fldCharType="begin"/>
      </w:r>
      <w:r w:rsidR="00E73236">
        <w:instrText xml:space="preserve"> SEQ Фигура \* ARABIC </w:instrText>
      </w:r>
      <w:r w:rsidR="00E73236">
        <w:fldChar w:fldCharType="separate"/>
      </w:r>
      <w:r w:rsidR="000E6575">
        <w:rPr>
          <w:noProof/>
        </w:rPr>
        <w:t>9</w:t>
      </w:r>
      <w:r w:rsidR="00E73236">
        <w:rPr>
          <w:noProof/>
        </w:rPr>
        <w:fldChar w:fldCharType="end"/>
      </w:r>
      <w:bookmarkEnd w:id="101"/>
      <w:r>
        <w:t xml:space="preserve"> (Извличане на структурен изглед базиран на максимална асоциативност и клъстерна оптимизация</w:t>
      </w:r>
      <w:r w:rsidR="008630F4">
        <w:t xml:space="preserve"> </w:t>
      </w:r>
      <w:r w:rsidR="008630F4">
        <w:rPr>
          <w:rFonts w:ascii="Times New Roman" w:hAnsi="Times New Roman" w:cs="Times New Roman"/>
        </w:rPr>
        <w:t>[R14, стр. 6]</w:t>
      </w:r>
      <w:r>
        <w:t>)</w:t>
      </w:r>
      <w:bookmarkEnd w:id="102"/>
    </w:p>
    <w:p w:rsidR="00A731B6" w:rsidRPr="00A731B6" w:rsidRDefault="00A731B6" w:rsidP="00F640BF">
      <w:pPr>
        <w:tabs>
          <w:tab w:val="left" w:pos="8102"/>
        </w:tabs>
        <w:autoSpaceDE w:val="0"/>
        <w:autoSpaceDN w:val="0"/>
        <w:adjustRightInd w:val="0"/>
        <w:spacing w:after="200" w:line="276" w:lineRule="auto"/>
        <w:rPr>
          <w:rFonts w:ascii="Cambria" w:hAnsi="WenQuanYi Micro Hei" w:cs="Cambria"/>
          <w:color w:val="auto"/>
          <w:kern w:val="1"/>
          <w:sz w:val="22"/>
          <w:szCs w:val="22"/>
          <w:lang w:eastAsia="en-US"/>
        </w:rPr>
      </w:pPr>
      <w:r w:rsidRPr="00A731B6">
        <w:rPr>
          <w:rFonts w:cs="Cambria"/>
          <w:b/>
          <w:bCs/>
          <w:color w:val="auto"/>
          <w:kern w:val="1"/>
          <w:szCs w:val="24"/>
          <w:lang w:eastAsia="en-US"/>
        </w:rPr>
        <w:t>Стъпка 2</w:t>
      </w:r>
      <w:r w:rsidRPr="00A731B6">
        <w:rPr>
          <w:rFonts w:cs="Cambria"/>
          <w:color w:val="auto"/>
          <w:kern w:val="1"/>
          <w:szCs w:val="22"/>
          <w:lang w:eastAsia="en-US"/>
        </w:rPr>
        <w:t xml:space="preserve"> (анализ на шаблон</w:t>
      </w:r>
      <w:r w:rsidR="009B3539">
        <w:rPr>
          <w:rFonts w:cs="Cambria"/>
          <w:color w:val="auto"/>
          <w:kern w:val="1"/>
          <w:szCs w:val="22"/>
          <w:lang w:eastAsia="en-US"/>
        </w:rPr>
        <w:t>и на изпълнение</w:t>
      </w:r>
      <w:r w:rsidRPr="00A731B6">
        <w:rPr>
          <w:rFonts w:cs="Cambria"/>
          <w:color w:val="auto"/>
          <w:kern w:val="1"/>
          <w:szCs w:val="22"/>
          <w:lang w:eastAsia="en-US"/>
        </w:rPr>
        <w:t xml:space="preserve">). </w:t>
      </w:r>
      <w:r w:rsidR="005345B6">
        <w:rPr>
          <w:rFonts w:cs="Cambria"/>
          <w:color w:val="auto"/>
          <w:kern w:val="1"/>
          <w:szCs w:val="22"/>
          <w:lang w:eastAsia="en-US"/>
        </w:rPr>
        <w:t>Ф</w:t>
      </w:r>
      <w:r w:rsidR="005345B6" w:rsidRPr="00A731B6">
        <w:rPr>
          <w:rFonts w:cs="Cambria"/>
          <w:color w:val="auto"/>
          <w:kern w:val="1"/>
          <w:szCs w:val="22"/>
          <w:lang w:eastAsia="en-US"/>
        </w:rPr>
        <w:t xml:space="preserve">окусираме </w:t>
      </w:r>
      <w:r w:rsidR="005345B6">
        <w:rPr>
          <w:rFonts w:cs="Cambria"/>
          <w:color w:val="auto"/>
          <w:kern w:val="1"/>
          <w:szCs w:val="22"/>
          <w:lang w:eastAsia="en-US"/>
        </w:rPr>
        <w:t xml:space="preserve">се </w:t>
      </w:r>
      <w:r w:rsidR="005345B6" w:rsidRPr="00A731B6">
        <w:rPr>
          <w:rFonts w:cs="Cambria"/>
          <w:color w:val="auto"/>
          <w:kern w:val="1"/>
          <w:szCs w:val="22"/>
          <w:lang w:eastAsia="en-US"/>
        </w:rPr>
        <w:t>върху шаблони</w:t>
      </w:r>
      <w:r w:rsidR="005345B6">
        <w:rPr>
          <w:rFonts w:cs="Cambria"/>
          <w:color w:val="auto"/>
          <w:kern w:val="1"/>
          <w:szCs w:val="22"/>
          <w:lang w:eastAsia="en-US"/>
        </w:rPr>
        <w:t>те на изпълнение</w:t>
      </w:r>
      <w:r w:rsidR="005345B6" w:rsidRPr="00A731B6">
        <w:rPr>
          <w:rFonts w:cs="Cambria"/>
          <w:color w:val="auto"/>
          <w:kern w:val="1"/>
          <w:szCs w:val="22"/>
          <w:lang w:eastAsia="en-US"/>
        </w:rPr>
        <w:t xml:space="preserve">, които отговарят на определени черти на сценария. </w:t>
      </w:r>
      <w:r w:rsidRPr="00A731B6">
        <w:rPr>
          <w:rFonts w:cs="Cambria"/>
          <w:color w:val="auto"/>
          <w:kern w:val="1"/>
          <w:szCs w:val="22"/>
          <w:lang w:eastAsia="en-US"/>
        </w:rPr>
        <w:t xml:space="preserve">В този контекст, разработваме структурните характеристики на концептуалната мрежа, за да отделим функциите, характерни за една специфична </w:t>
      </w:r>
      <w:r w:rsidR="00D778E5">
        <w:rPr>
          <w:rFonts w:cs="Cambria"/>
          <w:color w:val="auto"/>
          <w:kern w:val="1"/>
          <w:szCs w:val="22"/>
          <w:lang w:eastAsia="en-US"/>
        </w:rPr>
        <w:t>функционалност</w:t>
      </w:r>
      <w:r w:rsidRPr="00A731B6">
        <w:rPr>
          <w:rFonts w:cs="Cambria"/>
          <w:color w:val="auto"/>
          <w:kern w:val="1"/>
          <w:szCs w:val="22"/>
          <w:lang w:eastAsia="en-US"/>
        </w:rPr>
        <w:t xml:space="preserve"> от групата функции, които имплементират </w:t>
      </w:r>
      <w:r w:rsidR="00D778E5">
        <w:rPr>
          <w:rFonts w:cs="Cambria"/>
          <w:color w:val="auto"/>
          <w:kern w:val="1"/>
          <w:szCs w:val="22"/>
          <w:lang w:eastAsia="en-US"/>
        </w:rPr>
        <w:t>базови функционалности</w:t>
      </w:r>
      <w:r w:rsidRPr="00A731B6">
        <w:rPr>
          <w:rFonts w:cs="Cambria"/>
          <w:color w:val="auto"/>
          <w:kern w:val="1"/>
          <w:szCs w:val="22"/>
          <w:lang w:eastAsia="en-US"/>
        </w:rPr>
        <w:t xml:space="preserve">. В контекста на концептуалната мрежа, атрибутите, които се споделят сред повечето обекти, се появяват в горната част на мрежата и обратно. В нашата концепция за анализ на мрежата обектът е черта от отличителния сценарий, а атрибутът е </w:t>
      </w:r>
      <w:r w:rsidR="005345B6" w:rsidRPr="00A731B6">
        <w:rPr>
          <w:rFonts w:cs="Cambria"/>
          <w:color w:val="auto"/>
          <w:kern w:val="1"/>
          <w:szCs w:val="22"/>
          <w:lang w:eastAsia="en-US"/>
        </w:rPr>
        <w:t>функция</w:t>
      </w:r>
      <w:r w:rsidRPr="00A731B6">
        <w:rPr>
          <w:rFonts w:cs="Cambria"/>
          <w:color w:val="auto"/>
          <w:kern w:val="1"/>
          <w:szCs w:val="22"/>
          <w:lang w:eastAsia="en-US"/>
        </w:rPr>
        <w:t xml:space="preserve">, участваща в изпълнителните шаблони на същия сценарий. Тъй като общите функции се изпълняват почти във всички отличителни сценарии, те се появяват в горната част на мрежата. От друга страна, функциите, които са характерни само за определени черти/свойства на софтуера, се намират в долната част на мрежата. В резултат на това се идентифицират основните функции, които имплементират само някои свойства на системата. </w:t>
      </w:r>
    </w:p>
    <w:p w:rsidR="0029660F" w:rsidRDefault="00A731B6" w:rsidP="008B517D">
      <w:pPr>
        <w:tabs>
          <w:tab w:val="left" w:pos="8102"/>
        </w:tabs>
        <w:autoSpaceDE w:val="0"/>
        <w:autoSpaceDN w:val="0"/>
        <w:adjustRightInd w:val="0"/>
        <w:spacing w:after="200" w:line="276" w:lineRule="auto"/>
        <w:rPr>
          <w:rFonts w:cs="Times New Roman"/>
          <w:color w:val="auto"/>
          <w:kern w:val="1"/>
          <w:szCs w:val="24"/>
          <w:lang w:eastAsia="en-US"/>
        </w:rPr>
      </w:pPr>
      <w:r w:rsidRPr="00A731B6">
        <w:rPr>
          <w:rFonts w:cs="Times New Roman"/>
          <w:color w:val="auto"/>
          <w:kern w:val="1"/>
          <w:szCs w:val="24"/>
          <w:lang w:eastAsia="en-US"/>
        </w:rPr>
        <w:t>В допълнение към основното приложение на примерното възстановяване на поведението, като идентифициране на софтуерната имплементация в изходния код, този подход е използван за: 1</w:t>
      </w:r>
      <w:r w:rsidR="004D535B">
        <w:rPr>
          <w:rFonts w:cs="Times New Roman"/>
          <w:color w:val="auto"/>
          <w:kern w:val="1"/>
          <w:szCs w:val="24"/>
          <w:lang w:eastAsia="en-US"/>
        </w:rPr>
        <w:t>)</w:t>
      </w:r>
      <w:r w:rsidRPr="00A731B6">
        <w:rPr>
          <w:rFonts w:cs="Times New Roman"/>
          <w:color w:val="auto"/>
          <w:kern w:val="1"/>
          <w:szCs w:val="24"/>
          <w:lang w:eastAsia="en-US"/>
        </w:rPr>
        <w:t xml:space="preserve"> измерване</w:t>
      </w:r>
      <w:r w:rsidR="00F86189">
        <w:rPr>
          <w:rFonts w:cs="Times New Roman"/>
          <w:color w:val="auto"/>
          <w:kern w:val="1"/>
          <w:szCs w:val="24"/>
          <w:lang w:eastAsia="en-US"/>
        </w:rPr>
        <w:t xml:space="preserve"> на свързаността на функционалните свойства</w:t>
      </w:r>
      <w:r w:rsidRPr="00A731B6">
        <w:rPr>
          <w:rFonts w:cs="Times New Roman"/>
          <w:color w:val="auto"/>
          <w:kern w:val="1"/>
          <w:szCs w:val="24"/>
          <w:lang w:eastAsia="en-US"/>
        </w:rPr>
        <w:t xml:space="preserve"> сред структурните модули; 2) оценяване на структурната свързаност на софтуерните модули и 3) визуализиране на функционалното разпределение на специфични черти в</w:t>
      </w:r>
      <w:r w:rsidR="001D0564">
        <w:rPr>
          <w:rFonts w:cs="Times New Roman"/>
          <w:color w:val="auto"/>
          <w:kern w:val="1"/>
          <w:szCs w:val="24"/>
          <w:lang w:eastAsia="en-US"/>
        </w:rPr>
        <w:t xml:space="preserve"> </w:t>
      </w:r>
      <w:r w:rsidR="000139C1">
        <w:rPr>
          <w:rFonts w:cs="Times New Roman"/>
          <w:color w:val="auto"/>
          <w:kern w:val="1"/>
          <w:szCs w:val="24"/>
          <w:lang w:eastAsia="en-US"/>
        </w:rPr>
        <w:t xml:space="preserve">графична </w:t>
      </w:r>
      <w:r w:rsidR="001D0564">
        <w:rPr>
          <w:rFonts w:cs="Times New Roman"/>
          <w:color w:val="auto"/>
          <w:kern w:val="1"/>
          <w:szCs w:val="24"/>
          <w:lang w:eastAsia="en-US"/>
        </w:rPr>
        <w:t>решетка</w:t>
      </w:r>
      <w:r w:rsidRPr="00A731B6">
        <w:rPr>
          <w:rFonts w:cs="Times New Roman"/>
          <w:color w:val="auto"/>
          <w:kern w:val="1"/>
          <w:szCs w:val="24"/>
          <w:lang w:eastAsia="en-US"/>
        </w:rPr>
        <w:t>. В следващия раздел ще обсъдим как да използваме резултата от изгледа на поведението, за да осигурим семантика на възстановяването на структурния изглед на системата.</w:t>
      </w:r>
    </w:p>
    <w:p w:rsidR="0029660F" w:rsidRDefault="0029660F">
      <w:pPr>
        <w:spacing w:after="0"/>
        <w:jc w:val="left"/>
        <w:rPr>
          <w:rFonts w:cs="Times New Roman"/>
          <w:color w:val="auto"/>
          <w:kern w:val="1"/>
          <w:szCs w:val="24"/>
          <w:lang w:eastAsia="en-US"/>
        </w:rPr>
      </w:pPr>
      <w:r>
        <w:rPr>
          <w:rFonts w:cs="Times New Roman"/>
          <w:color w:val="auto"/>
          <w:kern w:val="1"/>
          <w:szCs w:val="24"/>
          <w:lang w:eastAsia="en-US"/>
        </w:rPr>
        <w:br w:type="page"/>
      </w:r>
    </w:p>
    <w:p w:rsidR="00CA5B07" w:rsidRDefault="004C059C" w:rsidP="00CA5B07">
      <w:pPr>
        <w:pStyle w:val="Heading4"/>
      </w:pPr>
      <w:r>
        <w:lastRenderedPageBreak/>
        <w:t>Възстановяване на структурен изглед</w:t>
      </w:r>
      <w:r w:rsidR="00CA5B07">
        <w:t xml:space="preserve"> (Structure view, </w:t>
      </w:r>
      <w:r w:rsidR="00CA5B07" w:rsidRPr="00CA5B07">
        <w:rPr>
          <w:i/>
        </w:rPr>
        <w:fldChar w:fldCharType="begin"/>
      </w:r>
      <w:r w:rsidR="00CA5B07" w:rsidRPr="00CA5B07">
        <w:rPr>
          <w:i/>
        </w:rPr>
        <w:instrText xml:space="preserve"> REF _Ref397535919 \h </w:instrText>
      </w:r>
      <w:r w:rsidR="00CA5B07">
        <w:rPr>
          <w:i/>
        </w:rPr>
        <w:instrText xml:space="preserve"> \* MERGEFORMAT </w:instrText>
      </w:r>
      <w:r w:rsidR="00CA5B07" w:rsidRPr="00CA5B07">
        <w:rPr>
          <w:i/>
        </w:rPr>
      </w:r>
      <w:r w:rsidR="00CA5B07" w:rsidRPr="00CA5B07">
        <w:rPr>
          <w:i/>
        </w:rPr>
        <w:fldChar w:fldCharType="separate"/>
      </w:r>
      <w:r w:rsidR="000E6575" w:rsidRPr="000E6575">
        <w:rPr>
          <w:rFonts w:cs="Times New Roman"/>
          <w:i/>
        </w:rPr>
        <w:t>Фигура 2</w:t>
      </w:r>
      <w:r w:rsidR="00CA5B07" w:rsidRPr="00CA5B07">
        <w:rPr>
          <w:i/>
        </w:rPr>
        <w:fldChar w:fldCharType="end"/>
      </w:r>
      <w:r w:rsidR="00CA5B07">
        <w:t>)</w:t>
      </w:r>
    </w:p>
    <w:p w:rsidR="004C059C" w:rsidRPr="004C059C" w:rsidRDefault="001B576A" w:rsidP="00F640BF">
      <w:pPr>
        <w:tabs>
          <w:tab w:val="left" w:pos="8102"/>
        </w:tabs>
        <w:autoSpaceDE w:val="0"/>
        <w:autoSpaceDN w:val="0"/>
        <w:adjustRightInd w:val="0"/>
        <w:spacing w:after="200" w:line="276" w:lineRule="auto"/>
        <w:rPr>
          <w:rFonts w:ascii="Cambria" w:hAnsi="WenQuanYi Micro Hei" w:cs="Cambria"/>
          <w:color w:val="auto"/>
          <w:kern w:val="1"/>
          <w:sz w:val="22"/>
          <w:szCs w:val="22"/>
          <w:lang w:eastAsia="en-US"/>
        </w:rPr>
      </w:pPr>
      <w:r w:rsidRPr="001B576A">
        <w:rPr>
          <w:rFonts w:cs="Cambria"/>
          <w:i/>
          <w:color w:val="auto"/>
          <w:kern w:val="1"/>
          <w:szCs w:val="24"/>
          <w:lang w:eastAsia="en-US"/>
        </w:rPr>
        <w:fldChar w:fldCharType="begin"/>
      </w:r>
      <w:r w:rsidRPr="001B576A">
        <w:rPr>
          <w:rFonts w:cs="Cambria"/>
          <w:i/>
          <w:color w:val="auto"/>
          <w:kern w:val="1"/>
          <w:szCs w:val="24"/>
          <w:lang w:eastAsia="en-US"/>
        </w:rPr>
        <w:instrText xml:space="preserve"> REF _Ref397536377 \h </w:instrText>
      </w:r>
      <w:r>
        <w:rPr>
          <w:rFonts w:cs="Cambria"/>
          <w:i/>
          <w:color w:val="auto"/>
          <w:kern w:val="1"/>
          <w:szCs w:val="24"/>
          <w:lang w:eastAsia="en-US"/>
        </w:rPr>
        <w:instrText xml:space="preserve"> \* MERGEFORMAT </w:instrText>
      </w:r>
      <w:r w:rsidRPr="001B576A">
        <w:rPr>
          <w:rFonts w:cs="Cambria"/>
          <w:i/>
          <w:color w:val="auto"/>
          <w:kern w:val="1"/>
          <w:szCs w:val="24"/>
          <w:lang w:eastAsia="en-US"/>
        </w:rPr>
      </w:r>
      <w:r w:rsidRPr="001B576A">
        <w:rPr>
          <w:rFonts w:cs="Cambria"/>
          <w:i/>
          <w:color w:val="auto"/>
          <w:kern w:val="1"/>
          <w:szCs w:val="24"/>
          <w:lang w:eastAsia="en-US"/>
        </w:rPr>
        <w:fldChar w:fldCharType="separate"/>
      </w:r>
      <w:r w:rsidR="000E6575" w:rsidRPr="000E6575">
        <w:rPr>
          <w:i/>
        </w:rPr>
        <w:t>Фигура 9</w:t>
      </w:r>
      <w:r w:rsidRPr="001B576A">
        <w:rPr>
          <w:rFonts w:cs="Cambria"/>
          <w:i/>
          <w:color w:val="auto"/>
          <w:kern w:val="1"/>
          <w:szCs w:val="24"/>
          <w:lang w:eastAsia="en-US"/>
        </w:rPr>
        <w:fldChar w:fldCharType="end"/>
      </w:r>
      <w:r w:rsidR="00434EC8">
        <w:rPr>
          <w:rFonts w:cs="Cambria"/>
          <w:color w:val="auto"/>
          <w:kern w:val="1"/>
          <w:szCs w:val="24"/>
          <w:lang w:eastAsia="en-US"/>
        </w:rPr>
        <w:t xml:space="preserve"> </w:t>
      </w:r>
      <w:r w:rsidR="004C059C" w:rsidRPr="004C059C">
        <w:rPr>
          <w:rFonts w:cs="Cambria"/>
          <w:color w:val="auto"/>
          <w:kern w:val="1"/>
          <w:szCs w:val="24"/>
          <w:lang w:eastAsia="en-US"/>
        </w:rPr>
        <w:t>показва стъпките за възстановяване на структурния изглед на софтуерната система, който генерира свързани софтуерни модули от функции на изходния код. Процесът се състои от 2 основни стъпки:</w:t>
      </w:r>
      <w:r w:rsidR="004C059C" w:rsidRPr="004C059C">
        <w:rPr>
          <w:rFonts w:cs="Cambria"/>
          <w:i/>
          <w:color w:val="auto"/>
          <w:kern w:val="1"/>
          <w:szCs w:val="22"/>
          <w:lang w:eastAsia="en-US"/>
        </w:rPr>
        <w:t xml:space="preserve"> извличане на факти </w:t>
      </w:r>
      <w:r w:rsidR="004C059C" w:rsidRPr="004C059C">
        <w:rPr>
          <w:rFonts w:cs="Cambria"/>
          <w:color w:val="auto"/>
          <w:kern w:val="1"/>
          <w:szCs w:val="22"/>
          <w:lang w:eastAsia="en-US"/>
        </w:rPr>
        <w:t xml:space="preserve"> и </w:t>
      </w:r>
      <w:r w:rsidR="004C059C" w:rsidRPr="004C059C">
        <w:rPr>
          <w:rFonts w:cs="Cambria"/>
          <w:i/>
          <w:color w:val="auto"/>
          <w:kern w:val="1"/>
          <w:szCs w:val="22"/>
          <w:lang w:eastAsia="en-US"/>
        </w:rPr>
        <w:t xml:space="preserve"> реконструкция на модула.</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b/>
          <w:color w:val="auto"/>
          <w:kern w:val="1"/>
          <w:szCs w:val="24"/>
          <w:lang w:eastAsia="en-US"/>
        </w:rPr>
        <w:t>Стъпка 1</w:t>
      </w:r>
      <w:r w:rsidRPr="004C059C">
        <w:rPr>
          <w:rFonts w:cs="Times New Roman"/>
          <w:color w:val="auto"/>
          <w:kern w:val="1"/>
          <w:szCs w:val="24"/>
          <w:lang w:eastAsia="en-US"/>
        </w:rPr>
        <w:t xml:space="preserve"> (</w:t>
      </w:r>
      <w:r w:rsidRPr="004C059C">
        <w:rPr>
          <w:rFonts w:cs="Times New Roman"/>
          <w:i/>
          <w:color w:val="auto"/>
          <w:kern w:val="1"/>
          <w:szCs w:val="24"/>
          <w:lang w:eastAsia="en-US"/>
        </w:rPr>
        <w:t>извличане на факти</w:t>
      </w:r>
      <w:r w:rsidRPr="00690E83">
        <w:rPr>
          <w:rFonts w:cs="Times New Roman"/>
          <w:color w:val="auto"/>
          <w:kern w:val="1"/>
          <w:szCs w:val="24"/>
          <w:lang w:eastAsia="en-US"/>
        </w:rPr>
        <w:t>)</w:t>
      </w:r>
      <w:r w:rsidRPr="004C059C">
        <w:rPr>
          <w:rFonts w:cs="Times New Roman"/>
          <w:color w:val="auto"/>
          <w:kern w:val="1"/>
          <w:szCs w:val="24"/>
          <w:lang w:eastAsia="en-US"/>
        </w:rPr>
        <w:t xml:space="preserve"> В тази стъпка софтуерната система генерира абстрактно синтактично дърво (AST), което съдържа всички структури, отговарящи на програмния език на софтуерната система. Например използвайки графична схема, която </w:t>
      </w:r>
      <w:r w:rsidR="005C4B3E">
        <w:rPr>
          <w:rFonts w:cs="Times New Roman"/>
          <w:color w:val="auto"/>
          <w:kern w:val="1"/>
          <w:szCs w:val="24"/>
          <w:lang w:eastAsia="en-US"/>
        </w:rPr>
        <w:t xml:space="preserve">дефинира </w:t>
      </w:r>
      <w:r w:rsidR="003F4BE7">
        <w:rPr>
          <w:rFonts w:cs="Times New Roman"/>
          <w:color w:val="auto"/>
          <w:kern w:val="1"/>
          <w:szCs w:val="24"/>
          <w:lang w:eastAsia="en-US"/>
        </w:rPr>
        <w:t>критерии</w:t>
      </w:r>
      <w:r w:rsidR="00FB04C4">
        <w:rPr>
          <w:rFonts w:cs="Times New Roman"/>
          <w:color w:val="auto"/>
          <w:kern w:val="1"/>
          <w:szCs w:val="24"/>
          <w:lang w:eastAsia="en-US"/>
        </w:rPr>
        <w:t xml:space="preserve"> </w:t>
      </w:r>
      <w:r w:rsidR="005C4B3E">
        <w:rPr>
          <w:rFonts w:cs="Times New Roman"/>
          <w:color w:val="auto"/>
          <w:kern w:val="1"/>
          <w:szCs w:val="24"/>
          <w:lang w:eastAsia="en-US"/>
        </w:rPr>
        <w:t>на</w:t>
      </w:r>
      <w:r w:rsidRPr="004C059C">
        <w:rPr>
          <w:rFonts w:cs="Times New Roman"/>
          <w:color w:val="auto"/>
          <w:kern w:val="1"/>
          <w:szCs w:val="24"/>
          <w:lang w:eastAsia="en-US"/>
        </w:rPr>
        <w:t xml:space="preserve"> архитектурното ниво за възстановяване на софтуерни модули и техните връзки, създаваме графична репрезентация на софтуерната система и я запазваме във базата</w:t>
      </w:r>
      <w:r w:rsidR="005C4B3E">
        <w:rPr>
          <w:rFonts w:cs="Times New Roman"/>
          <w:color w:val="auto"/>
          <w:kern w:val="1"/>
          <w:szCs w:val="24"/>
          <w:lang w:eastAsia="en-US"/>
        </w:rPr>
        <w:t xml:space="preserve">  от факти</w:t>
      </w:r>
      <w:r w:rsidRPr="004C059C">
        <w:rPr>
          <w:rFonts w:cs="Times New Roman"/>
          <w:color w:val="auto"/>
          <w:kern w:val="1"/>
          <w:szCs w:val="24"/>
          <w:lang w:eastAsia="en-US"/>
        </w:rPr>
        <w:t xml:space="preserve">. Имайки предвид броя </w:t>
      </w:r>
      <w:r w:rsidR="00615580">
        <w:rPr>
          <w:rFonts w:cs="Times New Roman"/>
          <w:color w:val="auto"/>
          <w:kern w:val="1"/>
          <w:szCs w:val="24"/>
          <w:lang w:eastAsia="en-US"/>
        </w:rPr>
        <w:t>критерии</w:t>
      </w:r>
      <w:r w:rsidRPr="004C059C">
        <w:rPr>
          <w:rFonts w:cs="Times New Roman"/>
          <w:color w:val="auto"/>
          <w:kern w:val="1"/>
          <w:szCs w:val="24"/>
          <w:lang w:eastAsia="en-US"/>
        </w:rPr>
        <w:t xml:space="preserve"> в една средно голяма софтуерна система (обикновено повече от 1000), търсенето на източник на графиката е сериозен проблем. Оттук трябва да </w:t>
      </w:r>
      <w:r w:rsidR="005345B6">
        <w:rPr>
          <w:rFonts w:cs="Times New Roman"/>
          <w:color w:val="auto"/>
          <w:kern w:val="1"/>
          <w:szCs w:val="24"/>
          <w:lang w:eastAsia="en-US"/>
        </w:rPr>
        <w:t>ограничи</w:t>
      </w:r>
      <w:r w:rsidR="005345B6" w:rsidRPr="004C059C">
        <w:rPr>
          <w:rFonts w:cs="Times New Roman"/>
          <w:color w:val="auto"/>
          <w:kern w:val="1"/>
          <w:szCs w:val="24"/>
          <w:lang w:eastAsia="en-US"/>
        </w:rPr>
        <w:t>м</w:t>
      </w:r>
      <w:r w:rsidRPr="004C059C">
        <w:rPr>
          <w:rFonts w:cs="Times New Roman"/>
          <w:color w:val="auto"/>
          <w:kern w:val="1"/>
          <w:szCs w:val="24"/>
          <w:lang w:eastAsia="en-US"/>
        </w:rPr>
        <w:t xml:space="preserve"> търсещия домейн  за всеки модул към група приемливи </w:t>
      </w:r>
      <w:r w:rsidR="00CA410A">
        <w:rPr>
          <w:rFonts w:cs="Times New Roman"/>
          <w:color w:val="auto"/>
          <w:kern w:val="1"/>
          <w:szCs w:val="24"/>
          <w:lang w:eastAsia="en-US"/>
        </w:rPr>
        <w:t>критерии</w:t>
      </w:r>
      <w:r w:rsidRPr="004C059C">
        <w:rPr>
          <w:rFonts w:cs="Times New Roman"/>
          <w:color w:val="auto"/>
          <w:kern w:val="1"/>
          <w:szCs w:val="24"/>
          <w:lang w:eastAsia="en-US"/>
        </w:rPr>
        <w:t xml:space="preserve">. Прилагаме алгоритми за разработване на данни, базирани на асоциации върху графиката в по-малки </w:t>
      </w:r>
      <w:r w:rsidR="00612137">
        <w:rPr>
          <w:rFonts w:cs="Times New Roman"/>
          <w:color w:val="auto"/>
          <w:kern w:val="1"/>
          <w:szCs w:val="24"/>
          <w:lang w:eastAsia="en-US"/>
        </w:rPr>
        <w:t>области</w:t>
      </w:r>
      <w:r w:rsidRPr="004C059C">
        <w:rPr>
          <w:rFonts w:cs="Times New Roman"/>
          <w:color w:val="auto"/>
          <w:kern w:val="1"/>
          <w:szCs w:val="24"/>
          <w:lang w:eastAsia="en-US"/>
        </w:rPr>
        <w:t xml:space="preserve"> ( домейни</w:t>
      </w:r>
      <w:r w:rsidR="002B5DAB">
        <w:rPr>
          <w:rFonts w:cs="Times New Roman"/>
          <w:color w:val="auto"/>
          <w:kern w:val="1"/>
          <w:szCs w:val="24"/>
          <w:lang w:eastAsia="en-US"/>
        </w:rPr>
        <w:t xml:space="preserve"> за изследване</w:t>
      </w:r>
      <w:r w:rsidRPr="004C059C">
        <w:rPr>
          <w:rFonts w:cs="Times New Roman"/>
          <w:color w:val="auto"/>
          <w:kern w:val="1"/>
          <w:szCs w:val="24"/>
          <w:lang w:eastAsia="en-US"/>
        </w:rPr>
        <w:t xml:space="preserve">), където всеки такъв домейн се състои от няколко </w:t>
      </w:r>
      <w:r w:rsidR="00685E3E">
        <w:rPr>
          <w:rFonts w:cs="Times New Roman"/>
          <w:color w:val="auto"/>
          <w:kern w:val="1"/>
          <w:szCs w:val="24"/>
          <w:lang w:eastAsia="en-US"/>
        </w:rPr>
        <w:t>критерия</w:t>
      </w:r>
      <w:r w:rsidRPr="004C059C">
        <w:rPr>
          <w:rFonts w:cs="Times New Roman"/>
          <w:color w:val="auto"/>
          <w:kern w:val="1"/>
          <w:szCs w:val="24"/>
          <w:lang w:eastAsia="en-US"/>
        </w:rPr>
        <w:t xml:space="preserve">, които са свързани със </w:t>
      </w:r>
      <w:r w:rsidR="00685E3E">
        <w:rPr>
          <w:rFonts w:cs="Times New Roman"/>
          <w:color w:val="auto"/>
          <w:kern w:val="1"/>
          <w:szCs w:val="24"/>
          <w:lang w:eastAsia="en-US"/>
        </w:rPr>
        <w:t>критерий</w:t>
      </w:r>
      <w:r w:rsidRPr="004C059C">
        <w:rPr>
          <w:rFonts w:cs="Times New Roman"/>
          <w:color w:val="auto"/>
          <w:kern w:val="1"/>
          <w:szCs w:val="24"/>
          <w:lang w:eastAsia="en-US"/>
        </w:rPr>
        <w:t xml:space="preserve"> от този домейн, </w:t>
      </w:r>
      <w:r w:rsidR="00685E3E">
        <w:rPr>
          <w:rFonts w:cs="Times New Roman"/>
          <w:color w:val="auto"/>
          <w:kern w:val="1"/>
          <w:szCs w:val="24"/>
          <w:lang w:eastAsia="en-US"/>
        </w:rPr>
        <w:t>така наречен</w:t>
      </w:r>
      <w:r w:rsidR="00814905">
        <w:rPr>
          <w:rFonts w:cs="Times New Roman"/>
          <w:color w:val="auto"/>
          <w:kern w:val="1"/>
          <w:szCs w:val="24"/>
          <w:lang w:eastAsia="en-US"/>
        </w:rPr>
        <w:t>ото</w:t>
      </w:r>
      <w:r w:rsidR="00685E3E">
        <w:rPr>
          <w:rFonts w:cs="Times New Roman"/>
          <w:color w:val="auto"/>
          <w:kern w:val="1"/>
          <w:szCs w:val="24"/>
          <w:lang w:eastAsia="en-US"/>
        </w:rPr>
        <w:t xml:space="preserve"> </w:t>
      </w:r>
      <w:r w:rsidR="00814905">
        <w:rPr>
          <w:rFonts w:cs="Times New Roman"/>
          <w:i/>
          <w:color w:val="auto"/>
          <w:kern w:val="1"/>
          <w:szCs w:val="24"/>
          <w:lang w:eastAsia="en-US"/>
        </w:rPr>
        <w:t>основно звено</w:t>
      </w:r>
      <w:r w:rsidRPr="004C059C">
        <w:rPr>
          <w:rFonts w:cs="Times New Roman"/>
          <w:color w:val="auto"/>
          <w:kern w:val="1"/>
          <w:szCs w:val="24"/>
          <w:lang w:eastAsia="en-US"/>
        </w:rPr>
        <w:t xml:space="preserve">. След това ограничаваме търсенето на всеки модул към един или повече от тези </w:t>
      </w:r>
      <w:r w:rsidR="00C30EC6">
        <w:rPr>
          <w:rFonts w:cs="Times New Roman"/>
          <w:color w:val="auto"/>
          <w:kern w:val="1"/>
          <w:szCs w:val="24"/>
          <w:lang w:eastAsia="en-US"/>
        </w:rPr>
        <w:t>области</w:t>
      </w:r>
      <w:r w:rsidRPr="004C059C">
        <w:rPr>
          <w:rFonts w:cs="Times New Roman"/>
          <w:color w:val="auto"/>
          <w:kern w:val="1"/>
          <w:szCs w:val="24"/>
          <w:lang w:eastAsia="en-US"/>
        </w:rPr>
        <w:t>.</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b/>
          <w:color w:val="auto"/>
          <w:kern w:val="1"/>
          <w:szCs w:val="24"/>
          <w:lang w:eastAsia="en-US"/>
        </w:rPr>
        <w:t xml:space="preserve">Стъпка 2 </w:t>
      </w:r>
      <w:r w:rsidRPr="004C059C">
        <w:rPr>
          <w:rFonts w:cs="Times New Roman"/>
          <w:i/>
          <w:color w:val="auto"/>
          <w:kern w:val="1"/>
          <w:szCs w:val="24"/>
          <w:lang w:eastAsia="en-US"/>
        </w:rPr>
        <w:t>(реконструкция на модула)</w:t>
      </w:r>
      <w:r w:rsidRPr="004C059C">
        <w:rPr>
          <w:rFonts w:cs="Times New Roman"/>
          <w:color w:val="auto"/>
          <w:kern w:val="1"/>
          <w:szCs w:val="24"/>
          <w:lang w:eastAsia="en-US"/>
        </w:rPr>
        <w:t xml:space="preserve"> Извършваме </w:t>
      </w:r>
      <w:r w:rsidR="00F436DF">
        <w:rPr>
          <w:rFonts w:cs="Times New Roman"/>
          <w:color w:val="auto"/>
          <w:kern w:val="1"/>
          <w:szCs w:val="24"/>
          <w:lang w:eastAsia="en-US"/>
        </w:rPr>
        <w:t xml:space="preserve">контролирана </w:t>
      </w:r>
      <w:r w:rsidRPr="004C059C">
        <w:rPr>
          <w:rFonts w:cs="Times New Roman"/>
          <w:color w:val="auto"/>
          <w:kern w:val="1"/>
          <w:szCs w:val="24"/>
          <w:lang w:eastAsia="en-US"/>
        </w:rPr>
        <w:t>оптимизация на групирането</w:t>
      </w:r>
      <w:r w:rsidR="00402690">
        <w:rPr>
          <w:rFonts w:cs="Times New Roman"/>
          <w:color w:val="auto"/>
          <w:kern w:val="1"/>
          <w:szCs w:val="24"/>
          <w:lang w:eastAsia="en-US"/>
        </w:rPr>
        <w:t xml:space="preserve"> (клъстерна техника)</w:t>
      </w:r>
      <w:r w:rsidRPr="004C059C">
        <w:rPr>
          <w:rFonts w:cs="Times New Roman"/>
          <w:color w:val="auto"/>
          <w:kern w:val="1"/>
          <w:szCs w:val="24"/>
          <w:lang w:eastAsia="en-US"/>
        </w:rPr>
        <w:t xml:space="preserve">, която </w:t>
      </w:r>
      <w:r w:rsidR="004F327E">
        <w:rPr>
          <w:rFonts w:cs="Times New Roman"/>
          <w:color w:val="auto"/>
          <w:kern w:val="1"/>
          <w:szCs w:val="24"/>
          <w:lang w:eastAsia="en-US"/>
        </w:rPr>
        <w:t>итеративно</w:t>
      </w:r>
      <w:r w:rsidRPr="004C059C">
        <w:rPr>
          <w:rFonts w:cs="Times New Roman"/>
          <w:color w:val="auto"/>
          <w:kern w:val="1"/>
          <w:szCs w:val="24"/>
          <w:lang w:eastAsia="en-US"/>
        </w:rPr>
        <w:t xml:space="preserve"> генерира софтуерни </w:t>
      </w:r>
      <w:r w:rsidR="00F436DF">
        <w:rPr>
          <w:rFonts w:cs="Times New Roman"/>
          <w:color w:val="auto"/>
          <w:kern w:val="1"/>
          <w:szCs w:val="24"/>
          <w:lang w:eastAsia="en-US"/>
        </w:rPr>
        <w:t>клъстери</w:t>
      </w:r>
      <w:r w:rsidRPr="004C059C">
        <w:rPr>
          <w:rFonts w:cs="Times New Roman"/>
          <w:color w:val="auto"/>
          <w:kern w:val="1"/>
          <w:szCs w:val="24"/>
          <w:lang w:eastAsia="en-US"/>
        </w:rPr>
        <w:t xml:space="preserve">, като </w:t>
      </w:r>
      <w:r w:rsidR="00F436DF">
        <w:rPr>
          <w:rFonts w:cs="Times New Roman"/>
          <w:color w:val="auto"/>
          <w:kern w:val="1"/>
          <w:szCs w:val="24"/>
          <w:lang w:eastAsia="en-US"/>
        </w:rPr>
        <w:t xml:space="preserve">свързани </w:t>
      </w:r>
      <w:r w:rsidRPr="004C059C">
        <w:rPr>
          <w:rFonts w:cs="Times New Roman"/>
          <w:color w:val="auto"/>
          <w:kern w:val="1"/>
          <w:szCs w:val="24"/>
          <w:lang w:eastAsia="en-US"/>
        </w:rPr>
        <w:t xml:space="preserve">модули </w:t>
      </w:r>
      <w:r w:rsidR="00F436DF">
        <w:rPr>
          <w:rFonts w:cs="Times New Roman"/>
          <w:color w:val="auto"/>
          <w:kern w:val="1"/>
          <w:szCs w:val="24"/>
          <w:lang w:eastAsia="en-US"/>
        </w:rPr>
        <w:t>от</w:t>
      </w:r>
      <w:r w:rsidRPr="004C059C">
        <w:rPr>
          <w:rFonts w:cs="Times New Roman"/>
          <w:color w:val="auto"/>
          <w:kern w:val="1"/>
          <w:szCs w:val="24"/>
          <w:lang w:eastAsia="en-US"/>
        </w:rPr>
        <w:t xml:space="preserve"> функции, свързани помежду си чрез </w:t>
      </w:r>
      <w:r w:rsidR="00F436DF">
        <w:rPr>
          <w:rFonts w:cs="Times New Roman"/>
          <w:color w:val="auto"/>
          <w:kern w:val="1"/>
          <w:szCs w:val="24"/>
          <w:lang w:eastAsia="en-US"/>
        </w:rPr>
        <w:t>импортирани</w:t>
      </w:r>
      <w:r w:rsidRPr="004C059C">
        <w:rPr>
          <w:rFonts w:cs="Times New Roman"/>
          <w:color w:val="auto"/>
          <w:kern w:val="1"/>
          <w:szCs w:val="24"/>
          <w:lang w:eastAsia="en-US"/>
        </w:rPr>
        <w:t xml:space="preserve"> и </w:t>
      </w:r>
      <w:r w:rsidR="00F436DF">
        <w:rPr>
          <w:rFonts w:cs="Times New Roman"/>
          <w:color w:val="auto"/>
          <w:kern w:val="1"/>
          <w:szCs w:val="24"/>
          <w:lang w:eastAsia="en-US"/>
        </w:rPr>
        <w:t>експортирани</w:t>
      </w:r>
      <w:r w:rsidRPr="004C059C">
        <w:rPr>
          <w:rFonts w:cs="Times New Roman"/>
          <w:color w:val="auto"/>
          <w:kern w:val="1"/>
          <w:szCs w:val="24"/>
          <w:lang w:eastAsia="en-US"/>
        </w:rPr>
        <w:t xml:space="preserve"> функции. Всеки модул се състои от едно или повече </w:t>
      </w:r>
      <w:r w:rsidRPr="00814905">
        <w:rPr>
          <w:rFonts w:cs="Times New Roman"/>
          <w:i/>
          <w:color w:val="auto"/>
          <w:kern w:val="1"/>
          <w:szCs w:val="24"/>
          <w:lang w:eastAsia="en-US"/>
        </w:rPr>
        <w:t>основни</w:t>
      </w:r>
      <w:r w:rsidRPr="004C059C">
        <w:rPr>
          <w:rFonts w:cs="Times New Roman"/>
          <w:color w:val="auto"/>
          <w:kern w:val="1"/>
          <w:szCs w:val="24"/>
          <w:lang w:eastAsia="en-US"/>
        </w:rPr>
        <w:t xml:space="preserve"> </w:t>
      </w:r>
      <w:r w:rsidRPr="00857BD3">
        <w:rPr>
          <w:rFonts w:cs="Times New Roman"/>
          <w:i/>
          <w:color w:val="auto"/>
          <w:kern w:val="1"/>
          <w:szCs w:val="24"/>
          <w:lang w:eastAsia="en-US"/>
        </w:rPr>
        <w:t>звена</w:t>
      </w:r>
      <w:r w:rsidRPr="004C059C">
        <w:rPr>
          <w:rFonts w:cs="Times New Roman"/>
          <w:color w:val="auto"/>
          <w:kern w:val="1"/>
          <w:szCs w:val="24"/>
          <w:lang w:eastAsia="en-US"/>
        </w:rPr>
        <w:t xml:space="preserve">, докато основните функции на модула и </w:t>
      </w:r>
      <w:r w:rsidR="00D80ADD">
        <w:rPr>
          <w:rFonts w:cs="Times New Roman"/>
          <w:color w:val="auto"/>
          <w:kern w:val="1"/>
          <w:szCs w:val="24"/>
          <w:lang w:eastAsia="en-US"/>
        </w:rPr>
        <w:t>под-</w:t>
      </w:r>
      <w:r w:rsidRPr="004C059C">
        <w:rPr>
          <w:rFonts w:cs="Times New Roman"/>
          <w:color w:val="auto"/>
          <w:kern w:val="1"/>
          <w:szCs w:val="24"/>
          <w:lang w:eastAsia="en-US"/>
        </w:rPr>
        <w:t xml:space="preserve"> оптимална версия на A* търсещия алгоритъм се използват за събиране на групата от високо асоциирани функции в един модул. </w:t>
      </w:r>
      <w:r w:rsidR="006E46E2">
        <w:rPr>
          <w:rFonts w:cs="Times New Roman"/>
          <w:color w:val="auto"/>
          <w:kern w:val="1"/>
          <w:szCs w:val="24"/>
          <w:lang w:eastAsia="en-US"/>
        </w:rPr>
        <w:t>Пространството</w:t>
      </w:r>
      <w:r w:rsidRPr="004C059C">
        <w:rPr>
          <w:rFonts w:cs="Times New Roman"/>
          <w:color w:val="auto"/>
          <w:kern w:val="1"/>
          <w:szCs w:val="24"/>
          <w:lang w:eastAsia="en-US"/>
        </w:rPr>
        <w:t xml:space="preserve"> </w:t>
      </w:r>
      <w:r w:rsidR="006E46E2">
        <w:rPr>
          <w:rFonts w:cs="Times New Roman"/>
          <w:color w:val="auto"/>
          <w:kern w:val="1"/>
          <w:szCs w:val="24"/>
          <w:lang w:eastAsia="en-US"/>
        </w:rPr>
        <w:t>на</w:t>
      </w:r>
      <w:r w:rsidRPr="004C059C">
        <w:rPr>
          <w:rFonts w:cs="Times New Roman"/>
          <w:color w:val="auto"/>
          <w:kern w:val="1"/>
          <w:szCs w:val="24"/>
          <w:lang w:eastAsia="en-US"/>
        </w:rPr>
        <w:t xml:space="preserve"> търсене </w:t>
      </w:r>
      <w:r w:rsidR="00256771">
        <w:rPr>
          <w:rFonts w:cs="Times New Roman"/>
          <w:color w:val="auto"/>
          <w:kern w:val="1"/>
          <w:szCs w:val="24"/>
          <w:lang w:eastAsia="en-US"/>
        </w:rPr>
        <w:t>з</w:t>
      </w:r>
      <w:r w:rsidRPr="004C059C">
        <w:rPr>
          <w:rFonts w:cs="Times New Roman"/>
          <w:color w:val="auto"/>
          <w:kern w:val="1"/>
          <w:szCs w:val="24"/>
          <w:lang w:eastAsia="en-US"/>
        </w:rPr>
        <w:t xml:space="preserve"> а модула е ограничено до функциите в </w:t>
      </w:r>
      <w:r w:rsidR="00FE769A" w:rsidRPr="004C059C">
        <w:rPr>
          <w:rFonts w:cs="Times New Roman"/>
          <w:color w:val="auto"/>
          <w:kern w:val="1"/>
          <w:szCs w:val="24"/>
          <w:lang w:eastAsia="en-US"/>
        </w:rPr>
        <w:t>домейни</w:t>
      </w:r>
      <w:r w:rsidR="00FE769A">
        <w:rPr>
          <w:rFonts w:cs="Times New Roman"/>
          <w:color w:val="auto"/>
          <w:kern w:val="1"/>
          <w:szCs w:val="24"/>
          <w:lang w:eastAsia="en-US"/>
        </w:rPr>
        <w:t>те</w:t>
      </w:r>
      <w:r w:rsidR="00FE769A" w:rsidRPr="004C059C">
        <w:rPr>
          <w:rFonts w:cs="Times New Roman"/>
          <w:color w:val="auto"/>
          <w:kern w:val="1"/>
          <w:szCs w:val="24"/>
          <w:lang w:eastAsia="en-US"/>
        </w:rPr>
        <w:t xml:space="preserve"> </w:t>
      </w:r>
      <w:r w:rsidR="00FE769A">
        <w:rPr>
          <w:rFonts w:cs="Times New Roman"/>
          <w:color w:val="auto"/>
          <w:kern w:val="1"/>
          <w:szCs w:val="24"/>
          <w:lang w:eastAsia="en-US"/>
        </w:rPr>
        <w:t xml:space="preserve">на </w:t>
      </w:r>
      <w:r w:rsidRPr="004C059C">
        <w:rPr>
          <w:rFonts w:cs="Times New Roman"/>
          <w:color w:val="auto"/>
          <w:kern w:val="1"/>
          <w:szCs w:val="24"/>
          <w:lang w:eastAsia="en-US"/>
        </w:rPr>
        <w:t>търсе</w:t>
      </w:r>
      <w:r w:rsidR="00FE769A">
        <w:rPr>
          <w:rFonts w:cs="Times New Roman"/>
          <w:color w:val="auto"/>
          <w:kern w:val="1"/>
          <w:szCs w:val="24"/>
          <w:lang w:eastAsia="en-US"/>
        </w:rPr>
        <w:t>не</w:t>
      </w:r>
      <w:r w:rsidRPr="004C059C">
        <w:rPr>
          <w:rFonts w:cs="Times New Roman"/>
          <w:color w:val="auto"/>
          <w:kern w:val="1"/>
          <w:szCs w:val="24"/>
          <w:lang w:eastAsia="en-US"/>
        </w:rPr>
        <w:t xml:space="preserve"> на съответното основно звено. Определяме метрическа система на сходства, базираща се на група същности с максимална асоциация на свойствата. </w:t>
      </w:r>
      <w:r w:rsidR="005345B6" w:rsidRPr="004C059C">
        <w:rPr>
          <w:rFonts w:cs="Times New Roman"/>
          <w:color w:val="auto"/>
          <w:kern w:val="1"/>
          <w:szCs w:val="24"/>
          <w:lang w:eastAsia="en-US"/>
        </w:rPr>
        <w:t xml:space="preserve">Тя се определя във формата на максимална поредица </w:t>
      </w:r>
      <w:r w:rsidR="005345B6">
        <w:rPr>
          <w:rFonts w:cs="Times New Roman"/>
          <w:color w:val="auto"/>
          <w:kern w:val="1"/>
          <w:szCs w:val="24"/>
          <w:lang w:eastAsia="en-US"/>
        </w:rPr>
        <w:t>от критерии</w:t>
      </w:r>
      <w:r w:rsidR="005345B6" w:rsidRPr="004C059C">
        <w:rPr>
          <w:rFonts w:cs="Times New Roman"/>
          <w:color w:val="auto"/>
          <w:kern w:val="1"/>
          <w:szCs w:val="24"/>
          <w:lang w:eastAsia="en-US"/>
        </w:rPr>
        <w:t xml:space="preserve">,  които имат еднакви връзки с всеки член на друга максимална поредица от </w:t>
      </w:r>
      <w:r w:rsidR="005345B6">
        <w:rPr>
          <w:rFonts w:cs="Times New Roman"/>
          <w:color w:val="auto"/>
          <w:kern w:val="1"/>
          <w:szCs w:val="24"/>
          <w:lang w:eastAsia="en-US"/>
        </w:rPr>
        <w:t>критерии</w:t>
      </w:r>
      <w:r w:rsidR="005345B6" w:rsidRPr="004C059C">
        <w:rPr>
          <w:rFonts w:cs="Times New Roman"/>
          <w:color w:val="auto"/>
          <w:kern w:val="1"/>
          <w:szCs w:val="24"/>
          <w:lang w:eastAsia="en-US"/>
        </w:rPr>
        <w:t xml:space="preserve">. </w:t>
      </w:r>
      <w:r w:rsidRPr="004C059C">
        <w:rPr>
          <w:rFonts w:cs="Times New Roman"/>
          <w:color w:val="auto"/>
          <w:kern w:val="1"/>
          <w:szCs w:val="24"/>
          <w:lang w:eastAsia="en-US"/>
        </w:rPr>
        <w:t xml:space="preserve">Оттук тези групи притежават по-голяма свързаност и са подходящи за създаване на </w:t>
      </w:r>
      <w:r w:rsidR="00946340">
        <w:rPr>
          <w:rFonts w:cs="Times New Roman"/>
          <w:color w:val="auto"/>
          <w:kern w:val="1"/>
          <w:szCs w:val="24"/>
          <w:lang w:eastAsia="en-US"/>
        </w:rPr>
        <w:t>клъстери</w:t>
      </w:r>
      <w:r w:rsidRPr="004C059C">
        <w:rPr>
          <w:rFonts w:cs="Times New Roman"/>
          <w:color w:val="auto"/>
          <w:kern w:val="1"/>
          <w:szCs w:val="24"/>
          <w:lang w:eastAsia="en-US"/>
        </w:rPr>
        <w:t xml:space="preserve">, </w:t>
      </w:r>
      <w:r w:rsidRPr="00946340">
        <w:rPr>
          <w:rFonts w:cs="Times New Roman"/>
          <w:color w:val="auto"/>
          <w:kern w:val="1"/>
          <w:szCs w:val="24"/>
          <w:lang w:eastAsia="en-US"/>
        </w:rPr>
        <w:t xml:space="preserve">базирани </w:t>
      </w:r>
      <w:r w:rsidR="00946340" w:rsidRPr="00946340">
        <w:rPr>
          <w:rFonts w:cs="Times New Roman"/>
          <w:color w:val="auto"/>
          <w:kern w:val="1"/>
          <w:szCs w:val="24"/>
          <w:lang w:eastAsia="en-US"/>
        </w:rPr>
        <w:t>на</w:t>
      </w:r>
      <w:r w:rsidRPr="00946340">
        <w:rPr>
          <w:rFonts w:cs="Times New Roman"/>
          <w:color w:val="auto"/>
          <w:kern w:val="1"/>
          <w:szCs w:val="24"/>
          <w:lang w:eastAsia="en-US"/>
        </w:rPr>
        <w:t xml:space="preserve"> </w:t>
      </w:r>
      <w:r w:rsidR="00946340" w:rsidRPr="00946340">
        <w:rPr>
          <w:rFonts w:cs="Times New Roman"/>
          <w:color w:val="auto"/>
          <w:kern w:val="1"/>
          <w:szCs w:val="24"/>
          <w:lang w:eastAsia="en-US"/>
        </w:rPr>
        <w:t>метриката за подобие на свързани критерии</w:t>
      </w:r>
      <w:r w:rsidRPr="004C059C">
        <w:rPr>
          <w:rFonts w:cs="Times New Roman"/>
          <w:color w:val="auto"/>
          <w:kern w:val="1"/>
          <w:szCs w:val="24"/>
          <w:lang w:eastAsia="en-US"/>
        </w:rPr>
        <w:t>. Тя кодира структурното свойство на групите на максимално асоциираните същности.</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color w:val="auto"/>
          <w:kern w:val="1"/>
          <w:szCs w:val="24"/>
          <w:lang w:eastAsia="en-US"/>
        </w:rPr>
        <w:t xml:space="preserve">Структурното възстановяване без съдействието на предложените </w:t>
      </w:r>
      <w:r w:rsidR="00B77C0F">
        <w:rPr>
          <w:rFonts w:cs="Times New Roman"/>
          <w:color w:val="auto"/>
          <w:kern w:val="1"/>
          <w:szCs w:val="24"/>
          <w:lang w:eastAsia="en-US"/>
        </w:rPr>
        <w:t>много-изгледи</w:t>
      </w:r>
      <w:r w:rsidRPr="004C059C">
        <w:rPr>
          <w:rFonts w:cs="Times New Roman"/>
          <w:color w:val="auto"/>
          <w:kern w:val="1"/>
          <w:szCs w:val="24"/>
          <w:lang w:eastAsia="en-US"/>
        </w:rPr>
        <w:t xml:space="preserve">, разчита на улеснения чрез инструменти, които генерират списък с най-високо квалифицираните </w:t>
      </w:r>
      <w:r w:rsidRPr="00946340">
        <w:rPr>
          <w:rFonts w:cs="Times New Roman"/>
          <w:i/>
          <w:color w:val="auto"/>
          <w:kern w:val="1"/>
          <w:szCs w:val="24"/>
          <w:lang w:eastAsia="en-US"/>
        </w:rPr>
        <w:t>основни звена</w:t>
      </w:r>
      <w:r w:rsidRPr="004C059C">
        <w:rPr>
          <w:rFonts w:cs="Times New Roman"/>
          <w:color w:val="auto"/>
          <w:kern w:val="1"/>
          <w:szCs w:val="24"/>
          <w:lang w:eastAsia="en-US"/>
        </w:rPr>
        <w:t xml:space="preserve"> за следващото възстановяване. Докато този метод създава свързани модули </w:t>
      </w:r>
      <w:r w:rsidR="005B1053">
        <w:rPr>
          <w:rFonts w:cs="Times New Roman"/>
          <w:color w:val="auto"/>
          <w:kern w:val="1"/>
          <w:szCs w:val="24"/>
          <w:lang w:eastAsia="en-US"/>
        </w:rPr>
        <w:t>от</w:t>
      </w:r>
      <w:r w:rsidRPr="004C059C">
        <w:rPr>
          <w:rFonts w:cs="Times New Roman"/>
          <w:color w:val="auto"/>
          <w:kern w:val="1"/>
          <w:szCs w:val="24"/>
          <w:lang w:eastAsia="en-US"/>
        </w:rPr>
        <w:t xml:space="preserve"> функции, не може да създаде смислени такива, тъй като основните функции се избират </w:t>
      </w:r>
      <w:r w:rsidR="0075640F">
        <w:rPr>
          <w:rFonts w:cs="Times New Roman"/>
          <w:color w:val="auto"/>
          <w:kern w:val="1"/>
          <w:szCs w:val="24"/>
          <w:lang w:eastAsia="en-US"/>
        </w:rPr>
        <w:t>за</w:t>
      </w:r>
      <w:r w:rsidRPr="004C059C">
        <w:rPr>
          <w:rFonts w:cs="Times New Roman"/>
          <w:color w:val="auto"/>
          <w:kern w:val="1"/>
          <w:szCs w:val="24"/>
          <w:lang w:eastAsia="en-US"/>
        </w:rPr>
        <w:t xml:space="preserve"> основата на статични структурни свойства, а не на функционалността на основните звена. Така предложеният метод осигурява основни функции като модулни основни звена, </w:t>
      </w:r>
      <w:r w:rsidRPr="004C059C">
        <w:rPr>
          <w:rFonts w:cs="Times New Roman"/>
          <w:color w:val="auto"/>
          <w:kern w:val="1"/>
          <w:szCs w:val="24"/>
          <w:lang w:eastAsia="en-US"/>
        </w:rPr>
        <w:lastRenderedPageBreak/>
        <w:t>които имплементират смислени софтуерни черти. Тези софтуерни черти се извличат от диаграми на дизайна, произлизащи от функционалните изисквания на софтуера. На</w:t>
      </w:r>
      <w:r w:rsidR="00A1227C">
        <w:rPr>
          <w:rFonts w:cs="Times New Roman"/>
          <w:color w:val="auto"/>
          <w:kern w:val="1"/>
          <w:szCs w:val="24"/>
          <w:lang w:eastAsia="en-US"/>
        </w:rPr>
        <w:t xml:space="preserve"> </w:t>
      </w:r>
      <w:r w:rsidR="00A1227C" w:rsidRPr="00A1227C">
        <w:rPr>
          <w:rFonts w:cs="Times New Roman"/>
          <w:i/>
          <w:color w:val="auto"/>
          <w:kern w:val="1"/>
          <w:szCs w:val="24"/>
          <w:lang w:eastAsia="en-US"/>
        </w:rPr>
        <w:fldChar w:fldCharType="begin"/>
      </w:r>
      <w:r w:rsidR="00A1227C" w:rsidRPr="00A1227C">
        <w:rPr>
          <w:rFonts w:cs="Times New Roman"/>
          <w:i/>
          <w:color w:val="auto"/>
          <w:kern w:val="1"/>
          <w:szCs w:val="24"/>
          <w:lang w:eastAsia="en-US"/>
        </w:rPr>
        <w:instrText xml:space="preserve"> REF _Ref397536377 \h </w:instrText>
      </w:r>
      <w:r w:rsidR="00A1227C">
        <w:rPr>
          <w:rFonts w:cs="Times New Roman"/>
          <w:i/>
          <w:color w:val="auto"/>
          <w:kern w:val="1"/>
          <w:szCs w:val="24"/>
          <w:lang w:eastAsia="en-US"/>
        </w:rPr>
        <w:instrText xml:space="preserve"> \* MERGEFORMAT </w:instrText>
      </w:r>
      <w:r w:rsidR="00A1227C" w:rsidRPr="00A1227C">
        <w:rPr>
          <w:rFonts w:cs="Times New Roman"/>
          <w:i/>
          <w:color w:val="auto"/>
          <w:kern w:val="1"/>
          <w:szCs w:val="24"/>
          <w:lang w:eastAsia="en-US"/>
        </w:rPr>
      </w:r>
      <w:r w:rsidR="00A1227C" w:rsidRPr="00A1227C">
        <w:rPr>
          <w:rFonts w:cs="Times New Roman"/>
          <w:i/>
          <w:color w:val="auto"/>
          <w:kern w:val="1"/>
          <w:szCs w:val="24"/>
          <w:lang w:eastAsia="en-US"/>
        </w:rPr>
        <w:fldChar w:fldCharType="separate"/>
      </w:r>
      <w:r w:rsidR="000E6575" w:rsidRPr="000E6575">
        <w:rPr>
          <w:i/>
        </w:rPr>
        <w:t xml:space="preserve">Фигура </w:t>
      </w:r>
      <w:r w:rsidR="000E6575" w:rsidRPr="000E6575">
        <w:rPr>
          <w:i/>
          <w:noProof/>
        </w:rPr>
        <w:t>9</w:t>
      </w:r>
      <w:r w:rsidR="00A1227C" w:rsidRPr="00A1227C">
        <w:rPr>
          <w:rFonts w:cs="Times New Roman"/>
          <w:i/>
          <w:color w:val="auto"/>
          <w:kern w:val="1"/>
          <w:szCs w:val="24"/>
          <w:lang w:eastAsia="en-US"/>
        </w:rPr>
        <w:fldChar w:fldCharType="end"/>
      </w:r>
      <w:r w:rsidRPr="004C059C">
        <w:rPr>
          <w:rFonts w:cs="Times New Roman"/>
          <w:color w:val="auto"/>
          <w:kern w:val="1"/>
          <w:szCs w:val="24"/>
          <w:lang w:eastAsia="en-US"/>
        </w:rPr>
        <w:t xml:space="preserve"> основните функции от изгледа на поведение се използват, за да се създадат семантично смислени групи като системни компоненти. </w:t>
      </w:r>
    </w:p>
    <w:p w:rsidR="00F640BF" w:rsidRDefault="00F640BF" w:rsidP="00F640BF">
      <w:pPr>
        <w:pStyle w:val="Heading3"/>
      </w:pPr>
      <w:bookmarkStart w:id="103" w:name="_Ref399773240"/>
      <w:bookmarkStart w:id="104" w:name="_Ref408764557"/>
      <w:bookmarkStart w:id="105" w:name="_Toc412756023"/>
      <w:r>
        <w:t xml:space="preserve">Компонентният модел на </w:t>
      </w:r>
      <w:r w:rsidR="00B36E78">
        <w:rPr>
          <w:rFonts w:ascii="TimesNewRoman,Italic" w:hAnsi="TimesNewRoman,Italic" w:cs="TimesNewRoman,Italic"/>
          <w:color w:val="auto"/>
          <w:szCs w:val="24"/>
          <w:lang w:eastAsia="en-US"/>
        </w:rPr>
        <w:t xml:space="preserve">Dassault Systèmes </w:t>
      </w:r>
      <w:r w:rsidR="00B36E78">
        <w:t>(</w:t>
      </w:r>
      <w:r>
        <w:t>DS</w:t>
      </w:r>
      <w:r w:rsidR="000A323E">
        <w:t>) [R14]</w:t>
      </w:r>
      <w:bookmarkEnd w:id="103"/>
      <w:bookmarkEnd w:id="104"/>
      <w:bookmarkEnd w:id="105"/>
    </w:p>
    <w:p w:rsidR="00031160" w:rsidRDefault="00031160" w:rsidP="00A032A7">
      <w:pPr>
        <w:rPr>
          <w:lang w:eastAsia="en-US"/>
        </w:rPr>
      </w:pPr>
      <w:r>
        <w:rPr>
          <w:lang w:eastAsia="en-US"/>
        </w:rPr>
        <w:t xml:space="preserve">Този компонентен модел накратко отговаря на почти всички условия от заданието. Тези, които не покрива са: че езика, който се анализира и генерира не е “C”, a “C++”, както и това, че е предназначен за разработването на </w:t>
      </w:r>
      <w:r w:rsidR="005345B6">
        <w:rPr>
          <w:lang w:eastAsia="en-US"/>
        </w:rPr>
        <w:t>мулти-платформена</w:t>
      </w:r>
      <w:r>
        <w:rPr>
          <w:lang w:eastAsia="en-US"/>
        </w:rPr>
        <w:t xml:space="preserve"> 3-измерна CAD/CAM</w:t>
      </w:r>
      <w:r w:rsidR="00D51AC9">
        <w:rPr>
          <w:lang w:eastAsia="en-US"/>
        </w:rPr>
        <w:t>/CAE система</w:t>
      </w:r>
      <w:r w:rsidR="007F4081">
        <w:rPr>
          <w:lang w:eastAsia="en-US"/>
        </w:rPr>
        <w:t xml:space="preserve"> (</w:t>
      </w:r>
      <w:r w:rsidR="007F4081" w:rsidRPr="00A032A7">
        <w:rPr>
          <w:lang w:eastAsia="en-US"/>
        </w:rPr>
        <w:t>CATIA</w:t>
      </w:r>
      <w:r w:rsidR="007F4081">
        <w:rPr>
          <w:lang w:eastAsia="en-US"/>
        </w:rPr>
        <w:t>)</w:t>
      </w:r>
      <w:r w:rsidR="00D51AC9">
        <w:rPr>
          <w:lang w:eastAsia="en-US"/>
        </w:rPr>
        <w:t>, а не вграден софтуер. Съответно запознаването с използваните концепции, подходи и инструменти, както и анализирането им би било от ползва при създаването на подобна система със сходни изисквания.</w:t>
      </w:r>
    </w:p>
    <w:p w:rsidR="00A032A7" w:rsidRPr="00A032A7" w:rsidRDefault="00D51AC9" w:rsidP="00A032A7">
      <w:pPr>
        <w:rPr>
          <w:rFonts w:hAnsi="WenQuanYi Micro Hei"/>
          <w:sz w:val="22"/>
          <w:szCs w:val="22"/>
          <w:lang w:eastAsia="en-US"/>
        </w:rPr>
      </w:pPr>
      <w:r>
        <w:rPr>
          <w:lang w:eastAsia="en-US"/>
        </w:rPr>
        <w:t>Разработването</w:t>
      </w:r>
      <w:r w:rsidR="00A032A7" w:rsidRPr="00A032A7">
        <w:rPr>
          <w:lang w:eastAsia="en-US"/>
        </w:rPr>
        <w:t xml:space="preserve"> на CATIA V5</w:t>
      </w:r>
      <w:r>
        <w:rPr>
          <w:lang w:eastAsia="en-US"/>
        </w:rPr>
        <w:t xml:space="preserve"> започва в</w:t>
      </w:r>
      <w:r w:rsidRPr="00A032A7">
        <w:rPr>
          <w:lang w:eastAsia="en-US"/>
        </w:rPr>
        <w:t xml:space="preserve"> средата на 90-те</w:t>
      </w:r>
      <w:r>
        <w:rPr>
          <w:lang w:eastAsia="en-US"/>
        </w:rPr>
        <w:t>.</w:t>
      </w:r>
      <w:r w:rsidRPr="00A032A7">
        <w:rPr>
          <w:lang w:eastAsia="en-US"/>
        </w:rPr>
        <w:t xml:space="preserve"> </w:t>
      </w:r>
      <w:r>
        <w:rPr>
          <w:lang w:eastAsia="en-US"/>
        </w:rPr>
        <w:t>DS установяват</w:t>
      </w:r>
      <w:r w:rsidR="00A032A7" w:rsidRPr="00A032A7">
        <w:rPr>
          <w:lang w:eastAsia="en-US"/>
        </w:rPr>
        <w:t xml:space="preserve">, че </w:t>
      </w:r>
      <w:r w:rsidR="00C03F14">
        <w:rPr>
          <w:lang w:eastAsia="en-US"/>
        </w:rPr>
        <w:t>обектно ориентираната</w:t>
      </w:r>
      <w:r w:rsidR="00A032A7" w:rsidRPr="00A032A7">
        <w:rPr>
          <w:lang w:eastAsia="en-US"/>
        </w:rPr>
        <w:t xml:space="preserve"> технологията има сериозни ограничения и че C++ не отговаря на всички изисквания</w:t>
      </w:r>
      <w:r>
        <w:rPr>
          <w:lang w:eastAsia="en-US"/>
        </w:rPr>
        <w:t xml:space="preserve"> за изграждане на тяхната система</w:t>
      </w:r>
      <w:r w:rsidR="00A032A7" w:rsidRPr="00A032A7">
        <w:rPr>
          <w:lang w:eastAsia="en-US"/>
        </w:rPr>
        <w:t xml:space="preserve">. Двата най-важни аспекта са следните: </w:t>
      </w:r>
    </w:p>
    <w:p w:rsidR="00A032A7" w:rsidRPr="00A032A7" w:rsidRDefault="00B149B8" w:rsidP="006D285E">
      <w:pPr>
        <w:pStyle w:val="ListParagraph"/>
        <w:numPr>
          <w:ilvl w:val="0"/>
          <w:numId w:val="7"/>
        </w:numPr>
        <w:rPr>
          <w:lang w:eastAsia="en-US"/>
        </w:rPr>
      </w:pPr>
      <w:r>
        <w:rPr>
          <w:b/>
          <w:lang w:eastAsia="en-US"/>
        </w:rPr>
        <w:t>паралелно</w:t>
      </w:r>
      <w:r w:rsidR="00A032A7" w:rsidRPr="00A032A7">
        <w:rPr>
          <w:b/>
          <w:lang w:eastAsia="en-US"/>
        </w:rPr>
        <w:t xml:space="preserve"> проектиране.</w:t>
      </w:r>
      <w:r w:rsidR="00A032A7" w:rsidRPr="00A032A7">
        <w:rPr>
          <w:lang w:eastAsia="en-US"/>
        </w:rPr>
        <w:t xml:space="preserve"> </w:t>
      </w:r>
      <w:r w:rsidR="00A032A7" w:rsidRPr="00A22C53">
        <w:rPr>
          <w:color w:val="auto"/>
          <w:lang w:eastAsia="en-US"/>
        </w:rPr>
        <w:t xml:space="preserve">С++ </w:t>
      </w:r>
      <w:r w:rsidR="00A22C53" w:rsidRPr="00A22C53">
        <w:rPr>
          <w:color w:val="auto"/>
          <w:lang w:eastAsia="en-US"/>
        </w:rPr>
        <w:t xml:space="preserve">обектите </w:t>
      </w:r>
      <w:r w:rsidR="00A032A7" w:rsidRPr="00A22C53">
        <w:rPr>
          <w:color w:val="auto"/>
          <w:lang w:eastAsia="en-US"/>
        </w:rPr>
        <w:t xml:space="preserve">са прекалено </w:t>
      </w:r>
      <w:r w:rsidR="00A22C53" w:rsidRPr="00A22C53">
        <w:rPr>
          <w:color w:val="auto"/>
          <w:lang w:eastAsia="en-US"/>
        </w:rPr>
        <w:t>близко свързани</w:t>
      </w:r>
      <w:r w:rsidR="00A032A7" w:rsidRPr="00A22C53">
        <w:rPr>
          <w:color w:val="auto"/>
          <w:lang w:eastAsia="en-US"/>
        </w:rPr>
        <w:t xml:space="preserve">: </w:t>
      </w:r>
      <w:r w:rsidR="00A032A7" w:rsidRPr="00A032A7">
        <w:rPr>
          <w:lang w:eastAsia="en-US"/>
        </w:rPr>
        <w:t xml:space="preserve">дори една минимална промяна може да предизвика голям брой прекомпилирания. За продуктите на големите компании и ограниченията при </w:t>
      </w:r>
      <w:r w:rsidR="001E442E">
        <w:rPr>
          <w:lang w:eastAsia="en-US"/>
        </w:rPr>
        <w:t>паралелното</w:t>
      </w:r>
      <w:r w:rsidR="00A032A7" w:rsidRPr="00A032A7">
        <w:rPr>
          <w:lang w:eastAsia="en-US"/>
        </w:rPr>
        <w:t xml:space="preserve"> проектиране, това е голям проблем.</w:t>
      </w:r>
    </w:p>
    <w:p w:rsidR="00A032A7" w:rsidRPr="00A032A7" w:rsidRDefault="00A032A7" w:rsidP="006D285E">
      <w:pPr>
        <w:pStyle w:val="ListParagraph"/>
        <w:numPr>
          <w:ilvl w:val="0"/>
          <w:numId w:val="7"/>
        </w:numPr>
        <w:rPr>
          <w:lang w:eastAsia="en-US"/>
        </w:rPr>
      </w:pPr>
      <w:r w:rsidRPr="00A032A7">
        <w:rPr>
          <w:b/>
          <w:lang w:eastAsia="en-US"/>
        </w:rPr>
        <w:t>възможности за разширяване.</w:t>
      </w:r>
      <w:r w:rsidRPr="00A032A7">
        <w:rPr>
          <w:lang w:eastAsia="en-US"/>
        </w:rPr>
        <w:t xml:space="preserve"> Основните клиенти и партньори на CATIA  трябва да могат да разширят DS компонентите със собствен код, дори без наличието на изходния код.</w:t>
      </w:r>
    </w:p>
    <w:p w:rsidR="00A032A7" w:rsidRDefault="00A032A7" w:rsidP="00A032A7">
      <w:pPr>
        <w:rPr>
          <w:lang w:eastAsia="en-US"/>
        </w:rPr>
      </w:pPr>
      <w:r w:rsidRPr="00A032A7">
        <w:rPr>
          <w:lang w:eastAsia="en-US"/>
        </w:rPr>
        <w:t xml:space="preserve">За да се решат тези (и други) проблеми, DS създават компонентен модел, заемайки идеи от COM, Corba и Java. Следва кратко и неформално описание на </w:t>
      </w:r>
      <w:r w:rsidRPr="00297D27">
        <w:rPr>
          <w:color w:val="auto"/>
          <w:lang w:eastAsia="en-US"/>
        </w:rPr>
        <w:t>„Обект</w:t>
      </w:r>
      <w:r w:rsidR="00BB000D" w:rsidRPr="00297D27">
        <w:rPr>
          <w:color w:val="auto"/>
          <w:lang w:eastAsia="en-US"/>
        </w:rPr>
        <w:t>ен</w:t>
      </w:r>
      <w:r w:rsidRPr="00297D27">
        <w:rPr>
          <w:color w:val="auto"/>
          <w:lang w:eastAsia="en-US"/>
        </w:rPr>
        <w:t xml:space="preserve"> </w:t>
      </w:r>
      <w:r w:rsidR="00BB000D" w:rsidRPr="00297D27">
        <w:rPr>
          <w:color w:val="auto"/>
          <w:lang w:eastAsia="en-US"/>
        </w:rPr>
        <w:t>редактор</w:t>
      </w:r>
      <w:r w:rsidRPr="00297D27">
        <w:rPr>
          <w:color w:val="auto"/>
          <w:lang w:eastAsia="en-US"/>
        </w:rPr>
        <w:t>“</w:t>
      </w:r>
      <w:r w:rsidRPr="00260A5E">
        <w:rPr>
          <w:color w:val="FF0000"/>
          <w:lang w:eastAsia="en-US"/>
        </w:rPr>
        <w:t xml:space="preserve"> </w:t>
      </w:r>
      <w:r w:rsidRPr="00A032A7">
        <w:rPr>
          <w:lang w:eastAsia="en-US"/>
        </w:rPr>
        <w:t>(</w:t>
      </w:r>
      <w:r w:rsidR="00BB000D">
        <w:rPr>
          <w:lang w:eastAsia="en-US"/>
        </w:rPr>
        <w:t>ОР</w:t>
      </w:r>
      <w:r w:rsidRPr="00A032A7">
        <w:rPr>
          <w:lang w:eastAsia="en-US"/>
        </w:rPr>
        <w:t xml:space="preserve">). Въпреки името си, </w:t>
      </w:r>
      <w:r w:rsidR="00297D27">
        <w:rPr>
          <w:lang w:eastAsia="en-US"/>
        </w:rPr>
        <w:t>ОР</w:t>
      </w:r>
      <w:r w:rsidRPr="00A032A7">
        <w:rPr>
          <w:lang w:eastAsia="en-US"/>
        </w:rPr>
        <w:t xml:space="preserve"> се разглежда най-</w:t>
      </w:r>
      <w:r w:rsidR="00297D27">
        <w:rPr>
          <w:lang w:eastAsia="en-US"/>
        </w:rPr>
        <w:t>успешно като компонентен модел.</w:t>
      </w:r>
    </w:p>
    <w:p w:rsidR="00F722AE" w:rsidRDefault="00F722AE" w:rsidP="00A032A7">
      <w:pPr>
        <w:rPr>
          <w:lang w:eastAsia="en-US"/>
        </w:rPr>
      </w:pPr>
      <w:r>
        <w:rPr>
          <w:lang w:eastAsia="en-US"/>
        </w:rPr>
        <w:t xml:space="preserve">В следващите подточки ще </w:t>
      </w:r>
      <w:r w:rsidR="00EE0CFA">
        <w:rPr>
          <w:lang w:eastAsia="en-US"/>
        </w:rPr>
        <w:t>обърнем внимание</w:t>
      </w:r>
      <w:r>
        <w:rPr>
          <w:lang w:eastAsia="en-US"/>
        </w:rPr>
        <w:t xml:space="preserve"> на:</w:t>
      </w:r>
    </w:p>
    <w:p w:rsidR="00F722AE" w:rsidRDefault="00F722AE" w:rsidP="00A930EA">
      <w:pPr>
        <w:pStyle w:val="ListParagraph"/>
        <w:numPr>
          <w:ilvl w:val="0"/>
          <w:numId w:val="30"/>
        </w:numPr>
        <w:rPr>
          <w:lang w:eastAsia="en-US"/>
        </w:rPr>
      </w:pPr>
      <w:r w:rsidRPr="00D202F2">
        <w:rPr>
          <w:b/>
          <w:lang w:eastAsia="en-US"/>
        </w:rPr>
        <w:t>Концептуално ниво</w:t>
      </w:r>
      <w:r w:rsidR="00EE0CFA">
        <w:rPr>
          <w:lang w:eastAsia="en-US"/>
        </w:rPr>
        <w:t xml:space="preserve"> – обяснява от какви части (</w:t>
      </w:r>
      <w:r w:rsidR="00EE0CFA">
        <w:rPr>
          <w:i/>
          <w:lang w:eastAsia="en-US"/>
        </w:rPr>
        <w:t>интерфейс, имплементация, разширения</w:t>
      </w:r>
      <w:r w:rsidR="00EE0CFA">
        <w:rPr>
          <w:lang w:eastAsia="en-US"/>
        </w:rPr>
        <w:t>) е съставен един компонент от компонентния модел</w:t>
      </w:r>
    </w:p>
    <w:p w:rsidR="00F722AE" w:rsidRDefault="00F722AE" w:rsidP="00A930EA">
      <w:pPr>
        <w:pStyle w:val="ListParagraph"/>
        <w:numPr>
          <w:ilvl w:val="0"/>
          <w:numId w:val="30"/>
        </w:numPr>
        <w:rPr>
          <w:lang w:eastAsia="en-US"/>
        </w:rPr>
      </w:pPr>
      <w:r w:rsidRPr="00D202F2">
        <w:rPr>
          <w:b/>
          <w:lang w:eastAsia="en-US"/>
        </w:rPr>
        <w:t>Ниво на реализация</w:t>
      </w:r>
      <w:r w:rsidR="009916C1">
        <w:rPr>
          <w:lang w:eastAsia="en-US"/>
        </w:rPr>
        <w:t xml:space="preserve"> – начинът, по който DS са избрали да осъществяват имплементационната част от компонентния модел</w:t>
      </w:r>
    </w:p>
    <w:p w:rsidR="00F722AE" w:rsidRDefault="00F722AE" w:rsidP="00A930EA">
      <w:pPr>
        <w:pStyle w:val="ListParagraph"/>
        <w:numPr>
          <w:ilvl w:val="0"/>
          <w:numId w:val="30"/>
        </w:numPr>
        <w:rPr>
          <w:lang w:eastAsia="en-US"/>
        </w:rPr>
      </w:pPr>
      <w:r w:rsidRPr="00D202F2">
        <w:rPr>
          <w:b/>
          <w:lang w:eastAsia="en-US"/>
        </w:rPr>
        <w:t>Често срещани проблеми</w:t>
      </w:r>
      <w:r w:rsidR="00D3075A">
        <w:rPr>
          <w:lang w:eastAsia="en-US"/>
        </w:rPr>
        <w:t xml:space="preserve"> – основните проблеми, с които са се сблъскали DS</w:t>
      </w:r>
      <w:r w:rsidR="00F93CBF">
        <w:rPr>
          <w:lang w:eastAsia="en-US"/>
        </w:rPr>
        <w:t>,</w:t>
      </w:r>
      <w:r w:rsidR="00D3075A">
        <w:rPr>
          <w:lang w:eastAsia="en-US"/>
        </w:rPr>
        <w:t xml:space="preserve"> изграждайки големи софтуерни продукти използвайки този техния компонентен модел</w:t>
      </w:r>
      <w:r w:rsidR="00F93CBF">
        <w:rPr>
          <w:lang w:eastAsia="en-US"/>
        </w:rPr>
        <w:t xml:space="preserve">. Също така и метода, който са използвали за справяне с тези проблеми. </w:t>
      </w:r>
    </w:p>
    <w:p w:rsidR="00CD394F" w:rsidRDefault="00F722AE" w:rsidP="00A930EA">
      <w:pPr>
        <w:pStyle w:val="ListParagraph"/>
        <w:numPr>
          <w:ilvl w:val="0"/>
          <w:numId w:val="30"/>
        </w:numPr>
        <w:rPr>
          <w:lang w:eastAsia="en-US"/>
        </w:rPr>
      </w:pPr>
      <w:r w:rsidRPr="008F1755">
        <w:rPr>
          <w:b/>
          <w:lang w:eastAsia="en-US"/>
        </w:rPr>
        <w:t>Създаване на инструменти за реверсивен инженеринг</w:t>
      </w:r>
      <w:r w:rsidR="00D202F2">
        <w:rPr>
          <w:lang w:eastAsia="en-US"/>
        </w:rPr>
        <w:t xml:space="preserve"> – въвеждането на мета-модел описващ компонентния им модел. Подобен модел е дефиниран (</w:t>
      </w:r>
      <w:r w:rsidR="00D202F2" w:rsidRPr="00D202F2">
        <w:rPr>
          <w:i/>
          <w:lang w:eastAsia="en-US"/>
        </w:rPr>
        <w:fldChar w:fldCharType="begin"/>
      </w:r>
      <w:r w:rsidR="00D202F2" w:rsidRPr="00D202F2">
        <w:rPr>
          <w:i/>
          <w:lang w:eastAsia="en-US"/>
        </w:rPr>
        <w:instrText xml:space="preserve"> REF _Ref397969104 \r \h </w:instrText>
      </w:r>
      <w:r w:rsidR="00D202F2">
        <w:rPr>
          <w:i/>
          <w:lang w:eastAsia="en-US"/>
        </w:rPr>
        <w:instrText xml:space="preserve"> \* MERGEFORMAT </w:instrText>
      </w:r>
      <w:r w:rsidR="00D202F2" w:rsidRPr="00D202F2">
        <w:rPr>
          <w:i/>
          <w:lang w:eastAsia="en-US"/>
        </w:rPr>
      </w:r>
      <w:r w:rsidR="00D202F2" w:rsidRPr="00D202F2">
        <w:rPr>
          <w:i/>
          <w:lang w:eastAsia="en-US"/>
        </w:rPr>
        <w:fldChar w:fldCharType="separate"/>
      </w:r>
      <w:r w:rsidR="000E6575">
        <w:rPr>
          <w:i/>
          <w:lang w:eastAsia="en-US"/>
        </w:rPr>
        <w:t>3.3.2</w:t>
      </w:r>
      <w:r w:rsidR="00D202F2" w:rsidRPr="00D202F2">
        <w:rPr>
          <w:i/>
          <w:lang w:eastAsia="en-US"/>
        </w:rPr>
        <w:fldChar w:fldCharType="end"/>
      </w:r>
      <w:r w:rsidR="00D202F2">
        <w:rPr>
          <w:lang w:eastAsia="en-US"/>
        </w:rPr>
        <w:t>) и използван (</w:t>
      </w:r>
      <w:r w:rsidR="00D202F2" w:rsidRPr="00D202F2">
        <w:rPr>
          <w:i/>
          <w:lang w:eastAsia="en-US"/>
        </w:rPr>
        <w:fldChar w:fldCharType="begin"/>
      </w:r>
      <w:r w:rsidR="00D202F2" w:rsidRPr="00D202F2">
        <w:rPr>
          <w:i/>
          <w:lang w:eastAsia="en-US"/>
        </w:rPr>
        <w:instrText xml:space="preserve"> REF _Ref409474859 \r \h </w:instrText>
      </w:r>
      <w:r w:rsidR="00D202F2">
        <w:rPr>
          <w:i/>
          <w:lang w:eastAsia="en-US"/>
        </w:rPr>
        <w:instrText xml:space="preserve"> \* MERGEFORMAT </w:instrText>
      </w:r>
      <w:r w:rsidR="00D202F2" w:rsidRPr="00D202F2">
        <w:rPr>
          <w:i/>
          <w:lang w:eastAsia="en-US"/>
        </w:rPr>
      </w:r>
      <w:r w:rsidR="00D202F2" w:rsidRPr="00D202F2">
        <w:rPr>
          <w:i/>
          <w:lang w:eastAsia="en-US"/>
        </w:rPr>
        <w:fldChar w:fldCharType="separate"/>
      </w:r>
      <w:r w:rsidR="000E6575">
        <w:rPr>
          <w:i/>
          <w:lang w:eastAsia="en-US"/>
        </w:rPr>
        <w:t>6.1.3</w:t>
      </w:r>
      <w:r w:rsidR="00D202F2" w:rsidRPr="00D202F2">
        <w:rPr>
          <w:i/>
          <w:lang w:eastAsia="en-US"/>
        </w:rPr>
        <w:fldChar w:fldCharType="end"/>
      </w:r>
      <w:r w:rsidR="00D202F2">
        <w:rPr>
          <w:lang w:eastAsia="en-US"/>
        </w:rPr>
        <w:t>) в текущата дипломна работа.</w:t>
      </w:r>
    </w:p>
    <w:p w:rsidR="00CD394F" w:rsidRDefault="00CD394F">
      <w:pPr>
        <w:spacing w:after="0"/>
        <w:jc w:val="left"/>
        <w:rPr>
          <w:lang w:eastAsia="en-US"/>
        </w:rPr>
      </w:pPr>
      <w:r>
        <w:rPr>
          <w:lang w:eastAsia="en-US"/>
        </w:rPr>
        <w:br w:type="page"/>
      </w:r>
    </w:p>
    <w:p w:rsidR="009B41E8" w:rsidRDefault="009B41E8" w:rsidP="009B41E8">
      <w:pPr>
        <w:pStyle w:val="Heading4"/>
      </w:pPr>
      <w:r>
        <w:lastRenderedPageBreak/>
        <w:t>Концептуално ниво</w:t>
      </w:r>
    </w:p>
    <w:p w:rsidR="002001BB" w:rsidRPr="002001BB" w:rsidRDefault="002001BB" w:rsidP="002001BB">
      <w:pPr>
        <w:rPr>
          <w:rFonts w:hAnsi="WenQuanYi Micro Hei"/>
          <w:lang w:eastAsia="en-US"/>
        </w:rPr>
      </w:pPr>
      <w:r w:rsidRPr="002001BB">
        <w:rPr>
          <w:lang w:eastAsia="en-US"/>
        </w:rPr>
        <w:t>О</w:t>
      </w:r>
      <w:r w:rsidR="00EC001A">
        <w:rPr>
          <w:lang w:eastAsia="en-US"/>
        </w:rPr>
        <w:t>Р</w:t>
      </w:r>
      <w:r w:rsidRPr="002001BB">
        <w:rPr>
          <w:lang w:eastAsia="en-US"/>
        </w:rPr>
        <w:t xml:space="preserve"> компонентите са части от код, които могат да бъдат манипулирани чрез използването на интерфейс. Интерфейсите могат да бъдат разгледани като абстрактни </w:t>
      </w:r>
      <w:r w:rsidR="005B13A0">
        <w:rPr>
          <w:lang w:eastAsia="en-US"/>
        </w:rPr>
        <w:t>посредници (</w:t>
      </w:r>
      <w:r w:rsidRPr="002001BB">
        <w:rPr>
          <w:lang w:eastAsia="en-US"/>
        </w:rPr>
        <w:t>проксита</w:t>
      </w:r>
      <w:r w:rsidR="005B13A0">
        <w:rPr>
          <w:lang w:eastAsia="en-US"/>
        </w:rPr>
        <w:t>)</w:t>
      </w:r>
      <w:r w:rsidRPr="002001BB">
        <w:rPr>
          <w:lang w:eastAsia="en-US"/>
        </w:rPr>
        <w:t xml:space="preserve"> за реални обекти, които получават клиентски заяв</w:t>
      </w:r>
      <w:r w:rsidR="00260A5E">
        <w:rPr>
          <w:lang w:eastAsia="en-US"/>
        </w:rPr>
        <w:t>ки</w:t>
      </w:r>
      <w:r w:rsidRPr="002001BB">
        <w:rPr>
          <w:lang w:eastAsia="en-US"/>
        </w:rPr>
        <w:t xml:space="preserve"> и ги препращат към компонента, </w:t>
      </w:r>
      <w:r w:rsidR="00EC1A38">
        <w:rPr>
          <w:lang w:eastAsia="en-US"/>
        </w:rPr>
        <w:t>реализиращ</w:t>
      </w:r>
      <w:r w:rsidRPr="002001BB">
        <w:rPr>
          <w:lang w:eastAsia="en-US"/>
        </w:rPr>
        <w:t xml:space="preserve"> интерфейса. Концепцията за интерфейса помага в подхода към проблема на </w:t>
      </w:r>
      <w:r w:rsidR="00CC3723">
        <w:rPr>
          <w:lang w:eastAsia="en-US"/>
        </w:rPr>
        <w:t>паралелното</w:t>
      </w:r>
      <w:r w:rsidRPr="002001BB">
        <w:rPr>
          <w:lang w:eastAsia="en-US"/>
        </w:rPr>
        <w:t xml:space="preserve"> проектиране, тъй като отделя интерфейсните клиенти от промените на компонентната имплементация. </w:t>
      </w:r>
    </w:p>
    <w:p w:rsidR="002001BB" w:rsidRPr="002001BB" w:rsidRDefault="002001BB" w:rsidP="002001BB">
      <w:pPr>
        <w:rPr>
          <w:rFonts w:hAnsi="WenQuanYi Micro Hei" w:cs="Times New Roman"/>
          <w:szCs w:val="24"/>
          <w:lang w:eastAsia="en-US"/>
        </w:rPr>
      </w:pPr>
      <w:r w:rsidRPr="002001BB">
        <w:rPr>
          <w:rFonts w:cs="Times New Roman"/>
          <w:szCs w:val="24"/>
          <w:lang w:eastAsia="en-US"/>
        </w:rPr>
        <w:t xml:space="preserve">По-точно казано, един компонент е съставен от установени елементарни частици код, наречени </w:t>
      </w:r>
      <w:r w:rsidRPr="002001BB">
        <w:rPr>
          <w:rFonts w:cs="Times New Roman"/>
          <w:i/>
          <w:szCs w:val="24"/>
          <w:lang w:eastAsia="en-US"/>
        </w:rPr>
        <w:t>имплементации</w:t>
      </w:r>
      <w:r w:rsidRPr="002001BB">
        <w:rPr>
          <w:rFonts w:cs="Times New Roman"/>
          <w:szCs w:val="24"/>
          <w:lang w:eastAsia="en-US"/>
        </w:rPr>
        <w:t xml:space="preserve"> (</w:t>
      </w:r>
      <w:r w:rsidR="008F427A" w:rsidRPr="002001BB">
        <w:rPr>
          <w:rFonts w:cs="Times New Roman"/>
          <w:szCs w:val="24"/>
          <w:lang w:eastAsia="en-US"/>
        </w:rPr>
        <w:t>реализир</w:t>
      </w:r>
      <w:r w:rsidR="008F427A">
        <w:rPr>
          <w:rFonts w:cs="Times New Roman"/>
          <w:szCs w:val="24"/>
          <w:lang w:eastAsia="en-US"/>
        </w:rPr>
        <w:t>ани</w:t>
      </w:r>
      <w:r w:rsidRPr="002001BB">
        <w:rPr>
          <w:rFonts w:cs="Times New Roman"/>
          <w:szCs w:val="24"/>
          <w:lang w:eastAsia="en-US"/>
        </w:rPr>
        <w:t xml:space="preserve"> от С++ клас). Една от тези имплементации е основата (на компонента). Други имплементации, наречени „разширения“, могат по-късно да бъдат добавени към основата, за да разширят компонента. Важно е да се отбележи, че разширенията се отнасят към основата, но основата игнорира факта, че се разширява. Това позволява добавянето на ново разширение в по-късен етап, без да има нужда от прекомпилиране на основата, или на някое от останалите разширения.</w:t>
      </w:r>
    </w:p>
    <w:p w:rsidR="002001BB" w:rsidRPr="002001BB" w:rsidRDefault="002001BB" w:rsidP="002001BB">
      <w:pPr>
        <w:pStyle w:val="Heading4"/>
      </w:pPr>
      <w:r w:rsidRPr="002001BB">
        <w:t>Ниво на реализация</w:t>
      </w:r>
    </w:p>
    <w:p w:rsidR="002001BB" w:rsidRPr="002001BB" w:rsidRDefault="002001BB" w:rsidP="002001BB">
      <w:pPr>
        <w:rPr>
          <w:rFonts w:hAnsi="WenQuanYi Micro Hei"/>
          <w:lang w:eastAsia="en-US"/>
        </w:rPr>
      </w:pPr>
      <w:r w:rsidRPr="002001BB">
        <w:rPr>
          <w:lang w:eastAsia="en-US"/>
        </w:rPr>
        <w:t xml:space="preserve">Всички концепции на </w:t>
      </w:r>
      <w:r w:rsidR="00961E5E">
        <w:rPr>
          <w:lang w:eastAsia="en-US"/>
        </w:rPr>
        <w:t>ОР</w:t>
      </w:r>
      <w:r w:rsidRPr="002001BB">
        <w:rPr>
          <w:lang w:eastAsia="en-US"/>
        </w:rPr>
        <w:t xml:space="preserve"> се имплементират </w:t>
      </w:r>
      <w:r w:rsidR="00EE0CFA">
        <w:rPr>
          <w:lang w:eastAsia="en-US"/>
        </w:rPr>
        <w:t>посредством</w:t>
      </w:r>
      <w:r w:rsidRPr="002001BB">
        <w:rPr>
          <w:lang w:eastAsia="en-US"/>
        </w:rPr>
        <w:t xml:space="preserve"> С++ единици. Например, и интерфейсите, и реализациите се представляват от С++ класове. Всъщност нивото на реализация е много по-сложно, тъй като </w:t>
      </w:r>
      <w:r w:rsidR="008F427A">
        <w:rPr>
          <w:lang w:eastAsia="en-US"/>
        </w:rPr>
        <w:t>съответствието</w:t>
      </w:r>
      <w:r w:rsidRPr="002001BB">
        <w:rPr>
          <w:lang w:eastAsia="en-US"/>
        </w:rPr>
        <w:t xml:space="preserve"> не е едно към едно</w:t>
      </w:r>
      <w:r w:rsidR="009916C1">
        <w:rPr>
          <w:lang w:eastAsia="en-US"/>
        </w:rPr>
        <w:t>, т.е.</w:t>
      </w:r>
      <w:r w:rsidRPr="002001BB">
        <w:rPr>
          <w:lang w:eastAsia="en-US"/>
        </w:rPr>
        <w:t xml:space="preserve">: реализацията на една ОМ единица може да създаде много С++ единици. </w:t>
      </w:r>
    </w:p>
    <w:p w:rsidR="007A6419" w:rsidRDefault="002001BB" w:rsidP="002001BB">
      <w:pPr>
        <w:rPr>
          <w:lang w:eastAsia="en-US"/>
        </w:rPr>
      </w:pPr>
      <w:r w:rsidRPr="002001BB">
        <w:rPr>
          <w:lang w:eastAsia="en-US"/>
        </w:rPr>
        <w:t>За да се контролира софтуерът, О</w:t>
      </w:r>
      <w:r w:rsidR="00020740">
        <w:rPr>
          <w:lang w:eastAsia="en-US"/>
        </w:rPr>
        <w:t>Р</w:t>
      </w:r>
      <w:r w:rsidRPr="002001BB">
        <w:rPr>
          <w:lang w:eastAsia="en-US"/>
        </w:rPr>
        <w:t xml:space="preserve"> концепциите се превеждат в С++ код, с помощта на шаблони. Този подход много </w:t>
      </w:r>
      <w:r w:rsidR="009916C1">
        <w:rPr>
          <w:lang w:eastAsia="en-US"/>
        </w:rPr>
        <w:t>наподобява</w:t>
      </w:r>
      <w:r w:rsidRPr="002001BB">
        <w:rPr>
          <w:lang w:eastAsia="en-US"/>
        </w:rPr>
        <w:t xml:space="preserve"> подходите на други компонентни модели (пример [</w:t>
      </w:r>
      <w:r w:rsidR="00704154">
        <w:rPr>
          <w:lang w:eastAsia="en-US"/>
        </w:rPr>
        <w:t>R4</w:t>
      </w:r>
      <w:r w:rsidRPr="002001BB">
        <w:rPr>
          <w:lang w:eastAsia="en-US"/>
        </w:rPr>
        <w:t>]). В случая на О</w:t>
      </w:r>
      <w:r w:rsidR="00070B94">
        <w:rPr>
          <w:lang w:eastAsia="en-US"/>
        </w:rPr>
        <w:t>Р</w:t>
      </w:r>
      <w:r w:rsidRPr="002001BB">
        <w:rPr>
          <w:lang w:eastAsia="en-US"/>
        </w:rPr>
        <w:t xml:space="preserve"> се добавя допълнителна информация в изходния код чрез макрота (macros). Това облекчава постоянното писане на различни кодове. Някои от тях също се създават автоматично.</w:t>
      </w:r>
    </w:p>
    <w:p w:rsidR="007A6419" w:rsidRDefault="007A6419">
      <w:pPr>
        <w:spacing w:after="0"/>
        <w:jc w:val="left"/>
        <w:rPr>
          <w:lang w:eastAsia="en-US"/>
        </w:rPr>
      </w:pPr>
      <w:r>
        <w:rPr>
          <w:lang w:eastAsia="en-US"/>
        </w:rPr>
        <w:br w:type="page"/>
      </w:r>
    </w:p>
    <w:p w:rsidR="00175E8F" w:rsidRDefault="00175E8F" w:rsidP="00175E8F">
      <w:pPr>
        <w:pStyle w:val="Heading4"/>
      </w:pPr>
      <w:r>
        <w:lastRenderedPageBreak/>
        <w:t>Често срещани проблеми</w:t>
      </w:r>
    </w:p>
    <w:p w:rsidR="00175E8F" w:rsidRPr="00175E8F" w:rsidRDefault="00175E8F" w:rsidP="00175E8F">
      <w:pPr>
        <w:rPr>
          <w:rFonts w:hAnsi="WenQuanYi Micro Hei"/>
          <w:sz w:val="22"/>
          <w:szCs w:val="22"/>
          <w:lang w:eastAsia="en-US"/>
        </w:rPr>
      </w:pPr>
      <w:r w:rsidRPr="00175E8F">
        <w:rPr>
          <w:lang w:eastAsia="en-US"/>
        </w:rPr>
        <w:t>О</w:t>
      </w:r>
      <w:r w:rsidR="00AE3192">
        <w:rPr>
          <w:lang w:eastAsia="en-US"/>
        </w:rPr>
        <w:t>Р</w:t>
      </w:r>
      <w:r w:rsidRPr="00175E8F">
        <w:rPr>
          <w:lang w:eastAsia="en-US"/>
        </w:rPr>
        <w:t xml:space="preserve"> успешно се използва за изграждането на големи софтуерни продукти (стотици приложения, съставени от хиляди компоненти, разработени от стотици софтуерни инженери). Появяват се няколко проблема:</w:t>
      </w:r>
    </w:p>
    <w:p w:rsidR="00175E8F" w:rsidRPr="00175E8F" w:rsidRDefault="00175E8F" w:rsidP="006D285E">
      <w:pPr>
        <w:pStyle w:val="ListParagraph"/>
        <w:numPr>
          <w:ilvl w:val="0"/>
          <w:numId w:val="8"/>
        </w:numPr>
        <w:rPr>
          <w:lang w:eastAsia="en-US"/>
        </w:rPr>
      </w:pPr>
      <w:r w:rsidRPr="00175E8F">
        <w:rPr>
          <w:b/>
          <w:lang w:eastAsia="en-US"/>
        </w:rPr>
        <w:t xml:space="preserve">Нужда от концептуален изглед. </w:t>
      </w:r>
      <w:r w:rsidRPr="00175E8F">
        <w:rPr>
          <w:lang w:eastAsia="en-US"/>
        </w:rPr>
        <w:t>Софтуерните инженери описват компоненти, използващи нискокачествени механизми на реализационно ниво (например макро). О</w:t>
      </w:r>
      <w:r w:rsidR="00782207">
        <w:rPr>
          <w:lang w:eastAsia="en-US"/>
        </w:rPr>
        <w:t>Р</w:t>
      </w:r>
      <w:r w:rsidRPr="00175E8F">
        <w:rPr>
          <w:lang w:eastAsia="en-US"/>
        </w:rPr>
        <w:t xml:space="preserve"> концептуалните единици са смесени с огромно количество С++ код.</w:t>
      </w:r>
    </w:p>
    <w:p w:rsidR="00175E8F" w:rsidRPr="00175E8F" w:rsidRDefault="00175E8F" w:rsidP="006D285E">
      <w:pPr>
        <w:pStyle w:val="ListParagraph"/>
        <w:numPr>
          <w:ilvl w:val="0"/>
          <w:numId w:val="8"/>
        </w:numPr>
        <w:rPr>
          <w:lang w:eastAsia="en-US"/>
        </w:rPr>
      </w:pPr>
      <w:r w:rsidRPr="00175E8F">
        <w:rPr>
          <w:b/>
          <w:lang w:eastAsia="en-US"/>
        </w:rPr>
        <w:t>Нужда от централизирано описание.</w:t>
      </w:r>
      <w:r w:rsidRPr="00175E8F">
        <w:rPr>
          <w:lang w:eastAsia="en-US"/>
        </w:rPr>
        <w:t xml:space="preserve"> Информацията за една О</w:t>
      </w:r>
      <w:r w:rsidR="002542F3">
        <w:rPr>
          <w:lang w:eastAsia="en-US"/>
        </w:rPr>
        <w:t>Р</w:t>
      </w:r>
      <w:r w:rsidRPr="00175E8F">
        <w:rPr>
          <w:lang w:eastAsia="en-US"/>
        </w:rPr>
        <w:t xml:space="preserve"> единица често се разпределя сред много различни файлове, включително и изходен код и речници. </w:t>
      </w:r>
    </w:p>
    <w:p w:rsidR="00175E8F" w:rsidRPr="00175E8F" w:rsidRDefault="00175E8F" w:rsidP="006D285E">
      <w:pPr>
        <w:pStyle w:val="ListParagraph"/>
        <w:numPr>
          <w:ilvl w:val="0"/>
          <w:numId w:val="8"/>
        </w:numPr>
        <w:rPr>
          <w:lang w:eastAsia="en-US"/>
        </w:rPr>
      </w:pPr>
      <w:r w:rsidRPr="00175E8F">
        <w:rPr>
          <w:b/>
          <w:lang w:eastAsia="en-US"/>
        </w:rPr>
        <w:t>Нужда от формализация.</w:t>
      </w:r>
      <w:r w:rsidRPr="00175E8F">
        <w:rPr>
          <w:lang w:eastAsia="en-US"/>
        </w:rPr>
        <w:t xml:space="preserve"> О</w:t>
      </w:r>
      <w:r w:rsidR="00007190">
        <w:rPr>
          <w:lang w:eastAsia="en-US"/>
        </w:rPr>
        <w:t>Р</w:t>
      </w:r>
      <w:r w:rsidRPr="00175E8F">
        <w:rPr>
          <w:lang w:eastAsia="en-US"/>
        </w:rPr>
        <w:t xml:space="preserve"> компонентният модел неформално се </w:t>
      </w:r>
      <w:r w:rsidR="006C0A84">
        <w:rPr>
          <w:lang w:eastAsia="en-US"/>
        </w:rPr>
        <w:t>дефинира</w:t>
      </w:r>
      <w:r w:rsidRPr="00175E8F">
        <w:rPr>
          <w:lang w:eastAsia="en-US"/>
        </w:rPr>
        <w:t xml:space="preserve"> чрез огромна документация. Независимо от това, че е много ценна, тази документация често се оказва неточна, а много от реализационните ограничения са зле документирани. Освен това, тъй като реализационните техники се развиват с времето, за да се осигури постоянно подобрение, най-точната информация идва само от опитни софтуерни инженери.</w:t>
      </w:r>
    </w:p>
    <w:p w:rsidR="00A731B6" w:rsidRPr="00A731B6" w:rsidRDefault="00175E8F" w:rsidP="00A731B6">
      <w:pPr>
        <w:pStyle w:val="ListParagraph"/>
        <w:numPr>
          <w:ilvl w:val="0"/>
          <w:numId w:val="8"/>
        </w:numPr>
      </w:pPr>
      <w:r w:rsidRPr="0018305A">
        <w:rPr>
          <w:b/>
          <w:lang w:eastAsia="en-US"/>
        </w:rPr>
        <w:t>Нужда от специализирани инструменти.</w:t>
      </w:r>
      <w:r w:rsidRPr="0018305A">
        <w:rPr>
          <w:lang w:eastAsia="en-US"/>
        </w:rPr>
        <w:t xml:space="preserve"> Софтуерните инженери разработват и поддържат компоненти, използвайки традиционни С++ инструменти. Въпреки че са подходящи за изпълнение на повечето задачи, тези инструменти не могат например да разберат софтуерния режим на работа на концептуално ниво. DS също разработват различни инструменти, които да се справят с определени проблеми, но възможностите им са ограничени.</w:t>
      </w:r>
    </w:p>
    <w:p w:rsidR="005E2518" w:rsidRPr="005E2518" w:rsidRDefault="005E2518" w:rsidP="005E2518">
      <w:pPr>
        <w:rPr>
          <w:rFonts w:hAnsi="WenQuanYi Micro Hei"/>
          <w:lang w:eastAsia="en-US"/>
        </w:rPr>
      </w:pPr>
      <w:r w:rsidRPr="005E2518">
        <w:rPr>
          <w:lang w:eastAsia="en-US"/>
        </w:rPr>
        <w:t xml:space="preserve">И наистина </w:t>
      </w:r>
      <w:r w:rsidR="0018738D">
        <w:rPr>
          <w:lang w:eastAsia="en-US"/>
        </w:rPr>
        <w:t>ОР</w:t>
      </w:r>
      <w:r w:rsidRPr="005E2518">
        <w:rPr>
          <w:lang w:eastAsia="en-US"/>
        </w:rPr>
        <w:t xml:space="preserve"> моделът, както други компонентни модели (COM, CCM и др.), е труден за научаване и разбиране. Опитните софтуерни инженери се учат как да изграждат компоненти, но често се затрудняват при установяване на проблема, когато софтуерът, който са разработили, не демонстрира очаквания режим на работа.</w:t>
      </w:r>
    </w:p>
    <w:p w:rsidR="005E2518" w:rsidRDefault="005E2518" w:rsidP="005E2518">
      <w:pPr>
        <w:rPr>
          <w:lang w:eastAsia="en-US"/>
        </w:rPr>
      </w:pPr>
      <w:r w:rsidRPr="005E2518">
        <w:rPr>
          <w:lang w:eastAsia="en-US"/>
        </w:rPr>
        <w:t xml:space="preserve">Липсва ясна картина на цялостната компонентна структура на концептуално ниво. Реализационното ниво е налице, но съдържа прекалено много технически детайли. Реверсивният инженеринг осигурява логически подход към тези проблеми, тъй като целта му е да </w:t>
      </w:r>
      <w:r w:rsidRPr="005E2518">
        <w:rPr>
          <w:i/>
          <w:lang w:eastAsia="en-US"/>
        </w:rPr>
        <w:t>„създаде репрезентации на системата под друга форма, или на по-високо абстрактно ниво“</w:t>
      </w:r>
      <w:r w:rsidRPr="005E2518">
        <w:rPr>
          <w:lang w:eastAsia="en-US"/>
        </w:rPr>
        <w:t>. И все пак, докато повечето техники на реверсивното инженерство се занимават с традиционни и ясни концепции, проблемът тук е да се справим с реверсивното инженерство на компонентно-базирани софтуерни системи, което е сравнително нов проблем</w:t>
      </w:r>
      <w:r w:rsidR="00CA1461">
        <w:rPr>
          <w:lang w:eastAsia="en-US"/>
        </w:rPr>
        <w:t>.</w:t>
      </w:r>
    </w:p>
    <w:p w:rsidR="00290D7C" w:rsidRDefault="00290D7C" w:rsidP="00290D7C">
      <w:pPr>
        <w:pStyle w:val="Heading4"/>
        <w:rPr>
          <w:lang w:eastAsia="en-US"/>
        </w:rPr>
      </w:pPr>
      <w:bookmarkStart w:id="106" w:name="_Ref409553589"/>
      <w:r>
        <w:rPr>
          <w:lang w:eastAsia="en-US"/>
        </w:rPr>
        <w:t>Мета-Моделът</w:t>
      </w:r>
      <w:bookmarkEnd w:id="106"/>
    </w:p>
    <w:p w:rsidR="00290D7C" w:rsidRDefault="00290D7C" w:rsidP="00290D7C">
      <w:pPr>
        <w:rPr>
          <w:lang w:eastAsia="en-US"/>
        </w:rPr>
      </w:pPr>
      <w:r>
        <w:rPr>
          <w:lang w:eastAsia="en-US"/>
        </w:rPr>
        <w:t>Едно от средствата за решаване на гореописаните проблеми е дефинирането на мета-модел, който да може да описва всяка концепция на OM като обектно-ориентиран елемент с UML нотация.</w:t>
      </w:r>
    </w:p>
    <w:p w:rsidR="00DA25CD" w:rsidRDefault="00DA25CD" w:rsidP="00290D7C">
      <w:pPr>
        <w:rPr>
          <w:lang w:eastAsia="en-US"/>
        </w:rPr>
      </w:pPr>
      <w:r>
        <w:rPr>
          <w:lang w:eastAsia="en-US"/>
        </w:rPr>
        <w:t>Основни характеристики на дефинирания мета-модел са:</w:t>
      </w:r>
    </w:p>
    <w:p w:rsidR="00DA25CD" w:rsidRDefault="00DA25CD" w:rsidP="00A930EA">
      <w:pPr>
        <w:pStyle w:val="ListParagraph"/>
        <w:numPr>
          <w:ilvl w:val="0"/>
          <w:numId w:val="31"/>
        </w:numPr>
        <w:rPr>
          <w:lang w:eastAsia="en-US"/>
        </w:rPr>
      </w:pPr>
      <w:r>
        <w:rPr>
          <w:lang w:eastAsia="en-US"/>
        </w:rPr>
        <w:t>Описва</w:t>
      </w:r>
      <w:r w:rsidR="008635D1">
        <w:rPr>
          <w:lang w:eastAsia="en-US"/>
        </w:rPr>
        <w:t xml:space="preserve"> компонентите като “черни кутии”</w:t>
      </w:r>
      <w:r>
        <w:rPr>
          <w:lang w:eastAsia="en-US"/>
        </w:rPr>
        <w:t xml:space="preserve"> </w:t>
      </w:r>
    </w:p>
    <w:p w:rsidR="008635D1" w:rsidRDefault="008635D1" w:rsidP="00A930EA">
      <w:pPr>
        <w:pStyle w:val="ListParagraph"/>
        <w:numPr>
          <w:ilvl w:val="0"/>
          <w:numId w:val="31"/>
        </w:numPr>
        <w:rPr>
          <w:lang w:eastAsia="en-US"/>
        </w:rPr>
      </w:pPr>
      <w:r>
        <w:rPr>
          <w:lang w:eastAsia="en-US"/>
        </w:rPr>
        <w:lastRenderedPageBreak/>
        <w:t>Описва елементите на компонентите по отделно</w:t>
      </w:r>
    </w:p>
    <w:p w:rsidR="008635D1" w:rsidRDefault="008635D1" w:rsidP="00A930EA">
      <w:pPr>
        <w:pStyle w:val="ListParagraph"/>
        <w:numPr>
          <w:ilvl w:val="0"/>
          <w:numId w:val="31"/>
        </w:numPr>
        <w:rPr>
          <w:lang w:eastAsia="en-US"/>
        </w:rPr>
      </w:pPr>
      <w:r>
        <w:rPr>
          <w:lang w:eastAsia="en-US"/>
        </w:rPr>
        <w:t>Свързва елементите на компонентите</w:t>
      </w:r>
    </w:p>
    <w:p w:rsidR="008635D1" w:rsidRPr="00290D7C" w:rsidRDefault="008635D1" w:rsidP="00A930EA">
      <w:pPr>
        <w:pStyle w:val="ListParagraph"/>
        <w:numPr>
          <w:ilvl w:val="0"/>
          <w:numId w:val="31"/>
        </w:numPr>
        <w:rPr>
          <w:lang w:eastAsia="en-US"/>
        </w:rPr>
      </w:pPr>
      <w:r>
        <w:rPr>
          <w:lang w:eastAsia="en-US"/>
        </w:rPr>
        <w:t>Дава възможност за откриване на потенциални несъответствия</w:t>
      </w:r>
    </w:p>
    <w:p w:rsidR="005E2518" w:rsidRDefault="005E2518" w:rsidP="005E2518">
      <w:pPr>
        <w:pStyle w:val="Heading4"/>
      </w:pPr>
      <w:r>
        <w:t>Създаване на инструменти за реверсивен инженеринг</w:t>
      </w:r>
    </w:p>
    <w:p w:rsidR="00F11BD8" w:rsidRPr="00F11BD8" w:rsidRDefault="00290D7C" w:rsidP="00F11BD8">
      <w:pPr>
        <w:rPr>
          <w:rFonts w:hAnsi="WenQuanYi Micro Hei"/>
          <w:lang w:eastAsia="en-US"/>
        </w:rPr>
      </w:pPr>
      <w:r>
        <w:t xml:space="preserve">Създаването на мета-модел, не само улеснява разбирането на компонентния модел, но той дава и добра основа за разработването на платформа за реверсивен инженеринг, върху която могат да се изградят и кооперират голяма верига от инструменти вариращи от визуализиращи такива до инструменти за анализ и преструктуриране (виж </w:t>
      </w:r>
      <w:r w:rsidRPr="005239EA">
        <w:rPr>
          <w:i/>
        </w:rPr>
        <w:fldChar w:fldCharType="begin"/>
      </w:r>
      <w:r w:rsidRPr="005239EA">
        <w:rPr>
          <w:i/>
        </w:rPr>
        <w:instrText xml:space="preserve"> REF _Ref409385520 \r \h </w:instrText>
      </w:r>
      <w:r>
        <w:rPr>
          <w:i/>
        </w:rPr>
        <w:instrText xml:space="preserve"> \* MERGEFORMAT </w:instrText>
      </w:r>
      <w:r w:rsidRPr="005239EA">
        <w:rPr>
          <w:i/>
        </w:rPr>
      </w:r>
      <w:r w:rsidRPr="005239EA">
        <w:rPr>
          <w:i/>
        </w:rPr>
        <w:fldChar w:fldCharType="separate"/>
      </w:r>
      <w:r w:rsidR="000E6575">
        <w:rPr>
          <w:i/>
        </w:rPr>
        <w:t>2.1.1.3</w:t>
      </w:r>
      <w:r w:rsidRPr="005239EA">
        <w:rPr>
          <w:i/>
        </w:rPr>
        <w:fldChar w:fldCharType="end"/>
      </w:r>
      <w:r>
        <w:t xml:space="preserve"> ). </w:t>
      </w:r>
      <w:r w:rsidR="00F11BD8" w:rsidRPr="00F11BD8">
        <w:rPr>
          <w:lang w:eastAsia="en-US"/>
        </w:rPr>
        <w:t xml:space="preserve">Разработката на тези </w:t>
      </w:r>
      <w:r w:rsidR="00F11BD8" w:rsidRPr="00177A5A">
        <w:rPr>
          <w:color w:val="auto"/>
          <w:lang w:eastAsia="en-US"/>
        </w:rPr>
        <w:t xml:space="preserve">инструменти </w:t>
      </w:r>
      <w:r w:rsidR="00F11BD8" w:rsidRPr="00F11BD8">
        <w:rPr>
          <w:lang w:eastAsia="en-US"/>
        </w:rPr>
        <w:t xml:space="preserve">от нулата определено не е рентабилна. За щастие, от мета-модела може да бъде </w:t>
      </w:r>
      <w:r w:rsidR="00B24C1E">
        <w:rPr>
          <w:lang w:eastAsia="en-US"/>
        </w:rPr>
        <w:t>генерирана</w:t>
      </w:r>
      <w:r w:rsidR="00F11BD8" w:rsidRPr="00F11BD8">
        <w:rPr>
          <w:lang w:eastAsia="en-US"/>
        </w:rPr>
        <w:t xml:space="preserve"> обща платформа.</w:t>
      </w:r>
    </w:p>
    <w:p w:rsidR="00347872" w:rsidRDefault="000061DC" w:rsidP="00347872">
      <w:pPr>
        <w:pStyle w:val="Heading5"/>
      </w:pPr>
      <w:r>
        <w:t>Платформа за р</w:t>
      </w:r>
      <w:r w:rsidR="00347872">
        <w:t xml:space="preserve">еверсивен инженеринг </w:t>
      </w:r>
    </w:p>
    <w:p w:rsidR="00CD2D5C" w:rsidRPr="00CD2D5C" w:rsidRDefault="00865B00" w:rsidP="00CD2D5C">
      <w:pPr>
        <w:rPr>
          <w:rFonts w:hAnsi="WenQuanYi Micro Hei"/>
          <w:lang w:eastAsia="en-US"/>
        </w:rPr>
      </w:pPr>
      <w:r w:rsidRPr="00865B00">
        <w:rPr>
          <w:i/>
          <w:lang w:eastAsia="en-US"/>
        </w:rPr>
        <w:fldChar w:fldCharType="begin"/>
      </w:r>
      <w:r w:rsidRPr="00865B00">
        <w:rPr>
          <w:i/>
          <w:lang w:eastAsia="en-US"/>
        </w:rPr>
        <w:instrText xml:space="preserve"> REF _Ref397536429 \h </w:instrText>
      </w:r>
      <w:r>
        <w:rPr>
          <w:i/>
          <w:lang w:eastAsia="en-US"/>
        </w:rPr>
        <w:instrText xml:space="preserve"> \* MERGEFORMAT </w:instrText>
      </w:r>
      <w:r w:rsidRPr="00865B00">
        <w:rPr>
          <w:i/>
          <w:lang w:eastAsia="en-US"/>
        </w:rPr>
      </w:r>
      <w:r w:rsidRPr="00865B00">
        <w:rPr>
          <w:i/>
          <w:lang w:eastAsia="en-US"/>
        </w:rPr>
        <w:fldChar w:fldCharType="separate"/>
      </w:r>
      <w:r w:rsidR="000E6575" w:rsidRPr="000E6575">
        <w:rPr>
          <w:i/>
        </w:rPr>
        <w:t xml:space="preserve">Фигура </w:t>
      </w:r>
      <w:r w:rsidR="000E6575" w:rsidRPr="000E6575">
        <w:rPr>
          <w:i/>
          <w:noProof/>
        </w:rPr>
        <w:t>10</w:t>
      </w:r>
      <w:r w:rsidRPr="00865B00">
        <w:rPr>
          <w:i/>
          <w:lang w:eastAsia="en-US"/>
        </w:rPr>
        <w:fldChar w:fldCharType="end"/>
      </w:r>
      <w:r w:rsidR="00904296">
        <w:rPr>
          <w:lang w:eastAsia="en-US"/>
        </w:rPr>
        <w:t xml:space="preserve"> </w:t>
      </w:r>
      <w:r w:rsidR="00B14560">
        <w:rPr>
          <w:lang w:eastAsia="en-US"/>
        </w:rPr>
        <w:t xml:space="preserve">показва </w:t>
      </w:r>
      <w:r w:rsidR="00CD2D5C" w:rsidRPr="00CD2D5C">
        <w:rPr>
          <w:lang w:eastAsia="en-US"/>
        </w:rPr>
        <w:t xml:space="preserve">опростен </w:t>
      </w:r>
      <w:r w:rsidR="00B14560">
        <w:rPr>
          <w:lang w:eastAsia="en-US"/>
        </w:rPr>
        <w:t>изглед</w:t>
      </w:r>
      <w:r w:rsidR="00CD2D5C" w:rsidRPr="00CD2D5C">
        <w:rPr>
          <w:lang w:eastAsia="en-US"/>
        </w:rPr>
        <w:t xml:space="preserve"> </w:t>
      </w:r>
      <w:r w:rsidR="00B14560">
        <w:rPr>
          <w:lang w:eastAsia="en-US"/>
        </w:rPr>
        <w:t>на</w:t>
      </w:r>
      <w:r w:rsidR="00CD2D5C" w:rsidRPr="00CD2D5C">
        <w:rPr>
          <w:lang w:eastAsia="en-US"/>
        </w:rPr>
        <w:t xml:space="preserve"> цялостната архитектура на платформата</w:t>
      </w:r>
      <w:r w:rsidR="00E94927">
        <w:rPr>
          <w:lang w:eastAsia="en-US"/>
        </w:rPr>
        <w:t>.</w:t>
      </w:r>
      <w:r w:rsidR="00CD2D5C" w:rsidRPr="00CD2D5C">
        <w:rPr>
          <w:lang w:eastAsia="en-US"/>
        </w:rPr>
        <w:t xml:space="preserve"> Тази традиционна архитектура за подобна среда на реверсивен инженеринг е съставена от следните части:</w:t>
      </w:r>
    </w:p>
    <w:p w:rsidR="00CD2D5C" w:rsidRPr="00CD2D5C" w:rsidRDefault="00CD2D5C" w:rsidP="006D285E">
      <w:pPr>
        <w:pStyle w:val="ListParagraph"/>
        <w:numPr>
          <w:ilvl w:val="0"/>
          <w:numId w:val="9"/>
        </w:numPr>
        <w:rPr>
          <w:lang w:eastAsia="en-US"/>
        </w:rPr>
      </w:pPr>
      <w:r w:rsidRPr="00CD2D5C">
        <w:rPr>
          <w:b/>
          <w:lang w:eastAsia="en-US"/>
        </w:rPr>
        <w:t>Екстрактори</w:t>
      </w:r>
      <w:r w:rsidR="00024BC0">
        <w:rPr>
          <w:b/>
          <w:lang w:eastAsia="en-US"/>
        </w:rPr>
        <w:t xml:space="preserve"> </w:t>
      </w:r>
      <w:r w:rsidR="00024BC0" w:rsidRPr="00024BC0">
        <w:rPr>
          <w:lang w:eastAsia="en-US"/>
        </w:rPr>
        <w:t>(</w:t>
      </w:r>
      <w:r w:rsidR="00024BC0" w:rsidRPr="00024BC0">
        <w:rPr>
          <w:i/>
          <w:lang w:eastAsia="en-US"/>
        </w:rPr>
        <w:t>Extractors</w:t>
      </w:r>
      <w:r w:rsidR="00024BC0" w:rsidRPr="00024BC0">
        <w:rPr>
          <w:lang w:eastAsia="en-US"/>
        </w:rPr>
        <w:t>)</w:t>
      </w:r>
      <w:r w:rsidRPr="00CD2D5C">
        <w:rPr>
          <w:b/>
          <w:lang w:eastAsia="en-US"/>
        </w:rPr>
        <w:t xml:space="preserve">: </w:t>
      </w:r>
      <w:r w:rsidRPr="00CD2D5C">
        <w:rPr>
          <w:lang w:eastAsia="en-US"/>
        </w:rPr>
        <w:t>Първата стъпка е да се извлече информация от конкретни софтуерни артефакти. В нашия случай се анализират изходният код и речниците.</w:t>
      </w:r>
    </w:p>
    <w:p w:rsidR="00CD2D5C" w:rsidRPr="00CD2D5C" w:rsidRDefault="00024BC0" w:rsidP="006D285E">
      <w:pPr>
        <w:pStyle w:val="ListParagraph"/>
        <w:numPr>
          <w:ilvl w:val="0"/>
          <w:numId w:val="9"/>
        </w:numPr>
        <w:rPr>
          <w:lang w:eastAsia="en-US"/>
        </w:rPr>
      </w:pPr>
      <w:r w:rsidRPr="00024BC0">
        <w:rPr>
          <w:b/>
          <w:color w:val="auto"/>
          <w:lang w:eastAsia="en-US"/>
        </w:rPr>
        <w:t>Хранилище</w:t>
      </w:r>
      <w:r>
        <w:rPr>
          <w:b/>
          <w:color w:val="FF0000"/>
          <w:lang w:eastAsia="en-US"/>
        </w:rPr>
        <w:t xml:space="preserve"> </w:t>
      </w:r>
      <w:r w:rsidR="00CD2D5C" w:rsidRPr="00CD2D5C">
        <w:rPr>
          <w:lang w:eastAsia="en-US"/>
        </w:rPr>
        <w:t>(</w:t>
      </w:r>
      <w:r w:rsidRPr="00024BC0">
        <w:rPr>
          <w:i/>
          <w:lang w:eastAsia="en-US"/>
        </w:rPr>
        <w:t>R</w:t>
      </w:r>
      <w:r w:rsidR="00CD2D5C" w:rsidRPr="00024BC0">
        <w:rPr>
          <w:i/>
          <w:lang w:eastAsia="en-US"/>
        </w:rPr>
        <w:t>epository</w:t>
      </w:r>
      <w:r w:rsidR="00CD2D5C" w:rsidRPr="00CD2D5C">
        <w:rPr>
          <w:lang w:eastAsia="en-US"/>
        </w:rPr>
        <w:t xml:space="preserve">): </w:t>
      </w:r>
      <w:r w:rsidR="003B20CB">
        <w:rPr>
          <w:lang w:eastAsia="en-US"/>
        </w:rPr>
        <w:t>Хранилището</w:t>
      </w:r>
      <w:r w:rsidR="00CD2D5C" w:rsidRPr="00CD2D5C">
        <w:rPr>
          <w:lang w:eastAsia="en-US"/>
        </w:rPr>
        <w:t xml:space="preserve"> играе централна роля в </w:t>
      </w:r>
      <w:r w:rsidR="004C2BCF">
        <w:rPr>
          <w:lang w:eastAsia="en-US"/>
        </w:rPr>
        <w:t>средата</w:t>
      </w:r>
      <w:r w:rsidR="00CD2D5C" w:rsidRPr="00CD2D5C">
        <w:rPr>
          <w:lang w:eastAsia="en-US"/>
        </w:rPr>
        <w:t xml:space="preserve">. Една от важните черти на нашия подход е че структурата на това </w:t>
      </w:r>
      <w:r w:rsidR="00CA48FB">
        <w:rPr>
          <w:lang w:eastAsia="en-US"/>
        </w:rPr>
        <w:t>хранилище</w:t>
      </w:r>
      <w:r w:rsidR="00CD2D5C" w:rsidRPr="00CD2D5C">
        <w:rPr>
          <w:lang w:eastAsia="en-US"/>
        </w:rPr>
        <w:t xml:space="preserve"> се извлича директно от мета-модела. </w:t>
      </w:r>
    </w:p>
    <w:p w:rsidR="00CD2D5C" w:rsidRPr="00CD2D5C" w:rsidRDefault="00CD2D5C" w:rsidP="006D285E">
      <w:pPr>
        <w:pStyle w:val="ListParagraph"/>
        <w:numPr>
          <w:ilvl w:val="0"/>
          <w:numId w:val="9"/>
        </w:numPr>
        <w:rPr>
          <w:lang w:eastAsia="en-US"/>
        </w:rPr>
      </w:pPr>
      <w:r w:rsidRPr="00CD2D5C">
        <w:rPr>
          <w:b/>
          <w:lang w:eastAsia="en-US"/>
        </w:rPr>
        <w:t>Инструменти</w:t>
      </w:r>
      <w:r w:rsidR="007C3F4F">
        <w:rPr>
          <w:b/>
          <w:lang w:eastAsia="en-US"/>
        </w:rPr>
        <w:t xml:space="preserve"> </w:t>
      </w:r>
      <w:r w:rsidR="007C3F4F" w:rsidRPr="007C3F4F">
        <w:rPr>
          <w:lang w:eastAsia="en-US"/>
        </w:rPr>
        <w:t>(</w:t>
      </w:r>
      <w:r w:rsidR="007C3F4F" w:rsidRPr="007C3F4F">
        <w:rPr>
          <w:i/>
          <w:lang w:eastAsia="en-US"/>
        </w:rPr>
        <w:t>Tools</w:t>
      </w:r>
      <w:r w:rsidR="007C3F4F" w:rsidRPr="007C3F4F">
        <w:rPr>
          <w:lang w:eastAsia="en-US"/>
        </w:rPr>
        <w:t>)</w:t>
      </w:r>
      <w:r w:rsidRPr="00CD2D5C">
        <w:rPr>
          <w:b/>
          <w:lang w:eastAsia="en-US"/>
        </w:rPr>
        <w:t>:</w:t>
      </w:r>
      <w:r w:rsidRPr="00CD2D5C">
        <w:rPr>
          <w:lang w:eastAsia="en-US"/>
        </w:rPr>
        <w:t xml:space="preserve"> Инструментите генерират различни изгледи на </w:t>
      </w:r>
      <w:r w:rsidR="008F427A">
        <w:rPr>
          <w:lang w:eastAsia="en-US"/>
        </w:rPr>
        <w:t>хранилището</w:t>
      </w:r>
      <w:r w:rsidRPr="00CD2D5C">
        <w:rPr>
          <w:lang w:eastAsia="en-US"/>
        </w:rPr>
        <w:t>. Докато някои инструменти генерират определени такива, общите инструменти използват спецификация на изгледа, който ще бъде генериран. Както ще видим, мета-моделът може да бъде използван директно, за да изрази информацията, която ще се покаже.</w:t>
      </w:r>
    </w:p>
    <w:p w:rsidR="00904296" w:rsidRDefault="00006C79" w:rsidP="00904296">
      <w:pPr>
        <w:keepNext/>
        <w:jc w:val="center"/>
      </w:pPr>
      <w:r>
        <w:rPr>
          <w:noProof/>
          <w:lang w:val="en-US" w:eastAsia="en-US"/>
        </w:rPr>
        <w:drawing>
          <wp:inline distT="0" distB="0" distL="0" distR="0" wp14:anchorId="28FFDFB3" wp14:editId="7B359437">
            <wp:extent cx="4190162" cy="150814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93103" cy="1509205"/>
                    </a:xfrm>
                    <a:prstGeom prst="rect">
                      <a:avLst/>
                    </a:prstGeom>
                  </pic:spPr>
                </pic:pic>
              </a:graphicData>
            </a:graphic>
          </wp:inline>
        </w:drawing>
      </w:r>
    </w:p>
    <w:p w:rsidR="00702AD0" w:rsidRDefault="00904296" w:rsidP="00702AD0">
      <w:pPr>
        <w:pStyle w:val="Caption"/>
        <w:jc w:val="center"/>
      </w:pPr>
      <w:bookmarkStart w:id="107" w:name="_Ref397536429"/>
      <w:bookmarkStart w:id="108" w:name="_Ref397100923"/>
      <w:r>
        <w:t xml:space="preserve">Фигура </w:t>
      </w:r>
      <w:r w:rsidR="00E73236">
        <w:fldChar w:fldCharType="begin"/>
      </w:r>
      <w:r w:rsidR="00E73236">
        <w:instrText xml:space="preserve"> SEQ Фигура \* ARABIC </w:instrText>
      </w:r>
      <w:r w:rsidR="00E73236">
        <w:fldChar w:fldCharType="separate"/>
      </w:r>
      <w:r w:rsidR="000E6575">
        <w:rPr>
          <w:noProof/>
        </w:rPr>
        <w:t>10</w:t>
      </w:r>
      <w:r w:rsidR="00E73236">
        <w:rPr>
          <w:noProof/>
        </w:rPr>
        <w:fldChar w:fldCharType="end"/>
      </w:r>
      <w:bookmarkEnd w:id="107"/>
      <w:r>
        <w:t xml:space="preserve"> (</w:t>
      </w:r>
      <w:r w:rsidR="007E093A">
        <w:t xml:space="preserve">DS </w:t>
      </w:r>
      <w:r w:rsidR="007E093A">
        <w:rPr>
          <w:color w:val="auto"/>
        </w:rPr>
        <w:t>п</w:t>
      </w:r>
      <w:r w:rsidRPr="000A4551">
        <w:rPr>
          <w:color w:val="auto"/>
        </w:rPr>
        <w:t>латформа за реверсивен инженеринг</w:t>
      </w:r>
      <w:r>
        <w:t>)</w:t>
      </w:r>
      <w:bookmarkEnd w:id="108"/>
    </w:p>
    <w:p w:rsidR="00D202F2" w:rsidRDefault="00D202F2" w:rsidP="00D202F2"/>
    <w:p w:rsidR="00D202F2" w:rsidRPr="00D202F2" w:rsidRDefault="00D202F2" w:rsidP="00D202F2">
      <w:r>
        <w:t xml:space="preserve">Подобна е и концепцията на решението от дипломната работа, която може да се разгледа подробно в точка </w:t>
      </w:r>
      <w:r w:rsidRPr="00D202F2">
        <w:rPr>
          <w:i/>
        </w:rPr>
        <w:fldChar w:fldCharType="begin"/>
      </w:r>
      <w:r w:rsidRPr="00D202F2">
        <w:rPr>
          <w:i/>
        </w:rPr>
        <w:instrText xml:space="preserve"> REF _Ref409475293 \r \h </w:instrText>
      </w:r>
      <w:r>
        <w:rPr>
          <w:i/>
        </w:rPr>
        <w:instrText xml:space="preserve"> \* MERGEFORMAT </w:instrText>
      </w:r>
      <w:r w:rsidRPr="00D202F2">
        <w:rPr>
          <w:i/>
        </w:rPr>
      </w:r>
      <w:r w:rsidRPr="00D202F2">
        <w:rPr>
          <w:i/>
        </w:rPr>
        <w:fldChar w:fldCharType="separate"/>
      </w:r>
      <w:r w:rsidR="000E6575">
        <w:rPr>
          <w:i/>
        </w:rPr>
        <w:t>3.2</w:t>
      </w:r>
      <w:r w:rsidRPr="00D202F2">
        <w:rPr>
          <w:i/>
        </w:rPr>
        <w:fldChar w:fldCharType="end"/>
      </w:r>
      <w:r w:rsidR="008F1755">
        <w:rPr>
          <w:i/>
        </w:rPr>
        <w:t>.</w:t>
      </w:r>
    </w:p>
    <w:p w:rsidR="00CC4F01" w:rsidRDefault="00CC4F01" w:rsidP="00CC4F01">
      <w:pPr>
        <w:pStyle w:val="Heading5"/>
      </w:pPr>
      <w:r>
        <w:t>Пример за инструменти за визуализация</w:t>
      </w:r>
    </w:p>
    <w:p w:rsidR="007A1A31" w:rsidRPr="007A1A31" w:rsidRDefault="007A1A31" w:rsidP="007A1A31">
      <w:pPr>
        <w:rPr>
          <w:rFonts w:hAnsi="WenQuanYi Micro Hei"/>
          <w:lang w:eastAsia="en-US"/>
        </w:rPr>
      </w:pPr>
      <w:r w:rsidRPr="007A1A31">
        <w:rPr>
          <w:lang w:eastAsia="en-US"/>
        </w:rPr>
        <w:t xml:space="preserve">Показването на компоненти бе първото приложение на нашата платформа за реверсивен инженеринг. Беше доста интересен експеримент, тъй като компонентите са изградени чрез използването на </w:t>
      </w:r>
      <w:del w:id="109" w:author="aldi" w:date="2015-02-16T16:08:00Z">
        <w:r w:rsidRPr="007A1A31" w:rsidDel="006C72E6">
          <w:rPr>
            <w:lang w:eastAsia="en-US"/>
          </w:rPr>
          <w:delText xml:space="preserve">макрота </w:delText>
        </w:r>
      </w:del>
      <w:ins w:id="110" w:author="aldi" w:date="2015-02-16T16:08:00Z">
        <w:r w:rsidR="006C72E6" w:rsidRPr="007A1A31">
          <w:rPr>
            <w:lang w:eastAsia="en-US"/>
          </w:rPr>
          <w:t>макро</w:t>
        </w:r>
        <w:r w:rsidR="006C72E6">
          <w:rPr>
            <w:lang w:eastAsia="en-US"/>
          </w:rPr>
          <w:t>си</w:t>
        </w:r>
        <w:r w:rsidR="006C72E6" w:rsidRPr="007A1A31">
          <w:rPr>
            <w:lang w:eastAsia="en-US"/>
          </w:rPr>
          <w:t xml:space="preserve"> </w:t>
        </w:r>
      </w:ins>
      <w:r w:rsidRPr="007A1A31">
        <w:rPr>
          <w:lang w:eastAsia="en-US"/>
        </w:rPr>
        <w:t xml:space="preserve">и други механизми от </w:t>
      </w:r>
      <w:r w:rsidRPr="007A1A31">
        <w:rPr>
          <w:lang w:eastAsia="en-US"/>
        </w:rPr>
        <w:lastRenderedPageBreak/>
        <w:t>ниско ниво, разгърнати над голям брой файлове. Софтуерните инженери така и не са „виждали“ тези компоненти.</w:t>
      </w:r>
    </w:p>
    <w:p w:rsidR="004615FA" w:rsidRDefault="004615FA" w:rsidP="004615FA">
      <w:pPr>
        <w:pStyle w:val="Heading5"/>
      </w:pPr>
      <w:r>
        <w:t xml:space="preserve">Визуализиране на компоненти с универсален инструмент. </w:t>
      </w:r>
    </w:p>
    <w:p w:rsidR="00641E0F" w:rsidRDefault="00200A3B" w:rsidP="00641E0F">
      <w:pPr>
        <w:rPr>
          <w:lang w:eastAsia="en-US"/>
        </w:rPr>
      </w:pPr>
      <w:r w:rsidRPr="00200A3B">
        <w:rPr>
          <w:i/>
          <w:lang w:eastAsia="en-US"/>
        </w:rPr>
        <w:fldChar w:fldCharType="begin"/>
      </w:r>
      <w:r w:rsidRPr="00200A3B">
        <w:rPr>
          <w:i/>
          <w:lang w:eastAsia="en-US"/>
        </w:rPr>
        <w:instrText xml:space="preserve"> REF _Ref397536453 \h </w:instrText>
      </w:r>
      <w:r>
        <w:rPr>
          <w:i/>
          <w:lang w:eastAsia="en-US"/>
        </w:rPr>
        <w:instrText xml:space="preserve"> \* MERGEFORMAT </w:instrText>
      </w:r>
      <w:r w:rsidRPr="00200A3B">
        <w:rPr>
          <w:i/>
          <w:lang w:eastAsia="en-US"/>
        </w:rPr>
      </w:r>
      <w:r w:rsidRPr="00200A3B">
        <w:rPr>
          <w:i/>
          <w:lang w:eastAsia="en-US"/>
        </w:rPr>
        <w:fldChar w:fldCharType="separate"/>
      </w:r>
      <w:r w:rsidR="000E6575" w:rsidRPr="000E6575">
        <w:rPr>
          <w:i/>
        </w:rPr>
        <w:t xml:space="preserve">Фигура </w:t>
      </w:r>
      <w:r w:rsidR="000E6575" w:rsidRPr="000E6575">
        <w:rPr>
          <w:i/>
          <w:noProof/>
        </w:rPr>
        <w:t>11</w:t>
      </w:r>
      <w:r w:rsidRPr="00200A3B">
        <w:rPr>
          <w:i/>
          <w:lang w:eastAsia="en-US"/>
        </w:rPr>
        <w:fldChar w:fldCharType="end"/>
      </w:r>
      <w:r>
        <w:rPr>
          <w:lang w:eastAsia="en-US"/>
        </w:rPr>
        <w:t xml:space="preserve"> </w:t>
      </w:r>
      <w:r w:rsidR="004615FA" w:rsidRPr="004615FA">
        <w:rPr>
          <w:lang w:eastAsia="en-US"/>
        </w:rPr>
        <w:t xml:space="preserve">показва вътрешният изглед на компонент, показан чрез </w:t>
      </w:r>
      <w:r w:rsidR="004615FA" w:rsidRPr="004615FA">
        <w:rPr>
          <w:b/>
          <w:lang w:eastAsia="en-US"/>
        </w:rPr>
        <w:t>GSEE</w:t>
      </w:r>
      <w:r w:rsidR="004615FA" w:rsidRPr="004615FA">
        <w:rPr>
          <w:lang w:eastAsia="en-US"/>
        </w:rPr>
        <w:t xml:space="preserve"> (Среда за изследване на универсален софтуер). Компонентът е представен като дърво от лявата част на прозореца и като диаграма отдясно. </w:t>
      </w:r>
    </w:p>
    <w:p w:rsidR="00B172B1" w:rsidRDefault="004615FA" w:rsidP="00641E0F">
      <w:pPr>
        <w:rPr>
          <w:rFonts w:cs="Times New Roman"/>
          <w:szCs w:val="24"/>
          <w:lang w:eastAsia="en-US"/>
        </w:rPr>
      </w:pPr>
      <w:r w:rsidRPr="004615FA">
        <w:rPr>
          <w:rFonts w:cs="Times New Roman"/>
          <w:szCs w:val="24"/>
          <w:lang w:eastAsia="en-US"/>
        </w:rPr>
        <w:t xml:space="preserve">Самата GSEE е универсална среда. Всички </w:t>
      </w:r>
      <w:r w:rsidR="005F5D9B">
        <w:rPr>
          <w:rFonts w:cs="Times New Roman"/>
          <w:szCs w:val="24"/>
          <w:lang w:eastAsia="en-US"/>
        </w:rPr>
        <w:t>елементи</w:t>
      </w:r>
      <w:r w:rsidRPr="004615FA">
        <w:rPr>
          <w:rFonts w:cs="Times New Roman"/>
          <w:szCs w:val="24"/>
          <w:lang w:eastAsia="en-US"/>
        </w:rPr>
        <w:t xml:space="preserve"> в мета-модела могат да бъдат използвани. Може да се извлече и допълнителна информация, благодарение на команден език, който е близък по функционалност до OCL. Основният плюс на инструмента GSEE е, че прави възможно показването на каквато и да е информация, присъстваща в </w:t>
      </w:r>
      <w:r w:rsidR="008F427A">
        <w:rPr>
          <w:rFonts w:cs="Times New Roman"/>
          <w:szCs w:val="24"/>
          <w:lang w:eastAsia="en-US"/>
        </w:rPr>
        <w:t>хранилището</w:t>
      </w:r>
      <w:r w:rsidRPr="004615FA">
        <w:rPr>
          <w:rFonts w:cs="Times New Roman"/>
          <w:szCs w:val="24"/>
          <w:lang w:eastAsia="en-US"/>
        </w:rPr>
        <w:t xml:space="preserve"> почти без усилия.</w:t>
      </w:r>
    </w:p>
    <w:p w:rsidR="00932E23" w:rsidRDefault="00932E23" w:rsidP="004A31B9">
      <w:pPr>
        <w:keepNext/>
        <w:jc w:val="center"/>
      </w:pPr>
      <w:r>
        <w:rPr>
          <w:noProof/>
          <w:lang w:val="en-US" w:eastAsia="en-US"/>
        </w:rPr>
        <w:drawing>
          <wp:inline distT="0" distB="0" distL="0" distR="0" wp14:anchorId="5183F90A" wp14:editId="4EF5E699">
            <wp:extent cx="4963130" cy="322868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64285" cy="3229437"/>
                    </a:xfrm>
                    <a:prstGeom prst="rect">
                      <a:avLst/>
                    </a:prstGeom>
                  </pic:spPr>
                </pic:pic>
              </a:graphicData>
            </a:graphic>
          </wp:inline>
        </w:drawing>
      </w:r>
    </w:p>
    <w:p w:rsidR="004615FA" w:rsidRPr="004615FA" w:rsidRDefault="00932E23" w:rsidP="004A31B9">
      <w:pPr>
        <w:pStyle w:val="Caption"/>
        <w:jc w:val="center"/>
      </w:pPr>
      <w:bookmarkStart w:id="111" w:name="_Ref397536453"/>
      <w:bookmarkStart w:id="112" w:name="_Ref397097565"/>
      <w:bookmarkStart w:id="113" w:name="_Ref397100987"/>
      <w:r>
        <w:t xml:space="preserve">Фигура </w:t>
      </w:r>
      <w:r w:rsidR="00E73236">
        <w:fldChar w:fldCharType="begin"/>
      </w:r>
      <w:r w:rsidR="00E73236">
        <w:instrText xml:space="preserve"> SEQ Фигура \* ARABIC </w:instrText>
      </w:r>
      <w:r w:rsidR="00E73236">
        <w:fldChar w:fldCharType="separate"/>
      </w:r>
      <w:r w:rsidR="000E6575">
        <w:rPr>
          <w:noProof/>
        </w:rPr>
        <w:t>11</w:t>
      </w:r>
      <w:r w:rsidR="00E73236">
        <w:rPr>
          <w:noProof/>
        </w:rPr>
        <w:fldChar w:fldCharType="end"/>
      </w:r>
      <w:bookmarkEnd w:id="111"/>
      <w:r>
        <w:t xml:space="preserve"> </w:t>
      </w:r>
      <w:r w:rsidR="00903A0C">
        <w:t>(</w:t>
      </w:r>
      <w:r>
        <w:t>основен изглед на GSEE</w:t>
      </w:r>
      <w:bookmarkEnd w:id="112"/>
      <w:r w:rsidR="00903A0C">
        <w:t>)</w:t>
      </w:r>
      <w:bookmarkEnd w:id="113"/>
    </w:p>
    <w:p w:rsidR="00CC4F01" w:rsidRPr="00CC4F01" w:rsidRDefault="00CC4F01" w:rsidP="00CC4F01"/>
    <w:p w:rsidR="00C3793A" w:rsidRDefault="008635D1" w:rsidP="007F13AB">
      <w:pPr>
        <w:pStyle w:val="Heading2"/>
      </w:pPr>
      <w:bookmarkStart w:id="114" w:name="_Toc412756024"/>
      <w:r>
        <w:t>Сравнителен анализ на изложените решения</w:t>
      </w:r>
      <w:bookmarkEnd w:id="114"/>
    </w:p>
    <w:p w:rsidR="008635D1" w:rsidRPr="008635D1" w:rsidRDefault="008635D1" w:rsidP="008635D1">
      <w:r>
        <w:t>В тази точка ще бъдат предложени критерии за анализ на изложените съществуващи подобни решения на заданието. Както и сравнителен анализ на базата на предложените критерии.</w:t>
      </w:r>
    </w:p>
    <w:p w:rsidR="00151422" w:rsidRPr="00151422" w:rsidRDefault="00151422" w:rsidP="00151422">
      <w:pPr>
        <w:pStyle w:val="Heading3"/>
      </w:pPr>
      <w:bookmarkStart w:id="115" w:name="_Toc412756025"/>
      <w:r>
        <w:t>Критерии</w:t>
      </w:r>
      <w:bookmarkEnd w:id="115"/>
    </w:p>
    <w:p w:rsidR="002A1683" w:rsidRDefault="002A1683" w:rsidP="00F8491A">
      <w:pPr>
        <w:pStyle w:val="Heading4"/>
        <w:rPr>
          <w:lang w:eastAsia="en-US"/>
        </w:rPr>
      </w:pPr>
      <w:r>
        <w:rPr>
          <w:lang w:eastAsia="en-US"/>
        </w:rPr>
        <w:t>Функционалност</w:t>
      </w:r>
    </w:p>
    <w:p w:rsidR="001E213A" w:rsidRPr="001E213A" w:rsidRDefault="001E213A" w:rsidP="001E213A">
      <w:pPr>
        <w:rPr>
          <w:lang w:eastAsia="en-US"/>
        </w:rPr>
      </w:pPr>
      <w:r>
        <w:rPr>
          <w:lang w:eastAsia="en-US"/>
        </w:rPr>
        <w:t xml:space="preserve">Това е основния критерий, по който ще сравняваме изложените решения. Начина по който те възстановяват архитектурна информация на базата на изходен код се различава. Основно </w:t>
      </w:r>
      <w:r w:rsidR="00CA1D48">
        <w:rPr>
          <w:lang w:eastAsia="en-US"/>
        </w:rPr>
        <w:t>инструментите за анализ изпълняват следните основни функционалности:</w:t>
      </w:r>
    </w:p>
    <w:p w:rsidR="001E213A" w:rsidRDefault="0051479C" w:rsidP="00A930EA">
      <w:pPr>
        <w:pStyle w:val="ListParagraph"/>
        <w:numPr>
          <w:ilvl w:val="0"/>
          <w:numId w:val="24"/>
        </w:numPr>
        <w:rPr>
          <w:lang w:eastAsia="en-US"/>
        </w:rPr>
      </w:pPr>
      <w:r w:rsidRPr="00583032">
        <w:rPr>
          <w:b/>
          <w:lang w:eastAsia="en-US"/>
        </w:rPr>
        <w:lastRenderedPageBreak/>
        <w:t>Структурен</w:t>
      </w:r>
      <w:r w:rsidR="001E213A" w:rsidRPr="00583032">
        <w:rPr>
          <w:b/>
          <w:lang w:eastAsia="en-US"/>
        </w:rPr>
        <w:t xml:space="preserve"> анализ</w:t>
      </w:r>
      <w:r w:rsidR="00CA1D48">
        <w:rPr>
          <w:lang w:eastAsia="en-US"/>
        </w:rPr>
        <w:t xml:space="preserve"> – възможността на </w:t>
      </w:r>
      <w:r w:rsidR="008F427A">
        <w:rPr>
          <w:lang w:eastAsia="en-US"/>
        </w:rPr>
        <w:t>инструмента</w:t>
      </w:r>
      <w:r w:rsidR="00CA1D48">
        <w:rPr>
          <w:lang w:eastAsia="en-US"/>
        </w:rPr>
        <w:t xml:space="preserve"> да извлича компоненти и връзки между компоненти (конектори), както и статични свойства на самите елементи</w:t>
      </w:r>
      <w:r w:rsidR="00273E4E">
        <w:rPr>
          <w:lang w:eastAsia="en-US"/>
        </w:rPr>
        <w:t xml:space="preserve"> (</w:t>
      </w:r>
      <w:r w:rsidR="001B5F41">
        <w:rPr>
          <w:lang w:eastAsia="en-US"/>
        </w:rPr>
        <w:t xml:space="preserve">локални </w:t>
      </w:r>
      <w:r w:rsidR="00273E4E">
        <w:rPr>
          <w:lang w:eastAsia="en-US"/>
        </w:rPr>
        <w:t xml:space="preserve">типове данни, </w:t>
      </w:r>
      <w:r w:rsidR="001B5F41">
        <w:rPr>
          <w:lang w:eastAsia="en-US"/>
        </w:rPr>
        <w:t>променливи, константи и т.н.</w:t>
      </w:r>
      <w:r w:rsidR="00273E4E">
        <w:rPr>
          <w:lang w:eastAsia="en-US"/>
        </w:rPr>
        <w:t>)</w:t>
      </w:r>
    </w:p>
    <w:p w:rsidR="0018305A" w:rsidRDefault="0018305A" w:rsidP="00A930EA">
      <w:pPr>
        <w:pStyle w:val="ListParagraph"/>
        <w:numPr>
          <w:ilvl w:val="0"/>
          <w:numId w:val="24"/>
        </w:numPr>
        <w:rPr>
          <w:lang w:eastAsia="en-US"/>
        </w:rPr>
      </w:pPr>
      <w:r w:rsidRPr="00583032">
        <w:rPr>
          <w:b/>
          <w:lang w:eastAsia="en-US"/>
        </w:rPr>
        <w:t>Динамичен анализ</w:t>
      </w:r>
      <w:r w:rsidR="002E2808">
        <w:rPr>
          <w:lang w:eastAsia="en-US"/>
        </w:rPr>
        <w:t xml:space="preserve"> – способността на инструмента да извлича динамичен изглед, интеракция между статичните елементи. Това включва детайлно описание изпълнението на отделните задачи и/или процеси заложени в анализирания код.</w:t>
      </w:r>
      <w:r w:rsidR="0051479C">
        <w:rPr>
          <w:lang w:eastAsia="en-US"/>
        </w:rPr>
        <w:t xml:space="preserve"> Възможни са два подхода при извършването на този анализ:</w:t>
      </w:r>
    </w:p>
    <w:p w:rsidR="0051479C" w:rsidRDefault="0051479C" w:rsidP="00A930EA">
      <w:pPr>
        <w:pStyle w:val="ListParagraph"/>
        <w:numPr>
          <w:ilvl w:val="1"/>
          <w:numId w:val="24"/>
        </w:numPr>
        <w:rPr>
          <w:lang w:eastAsia="en-US"/>
        </w:rPr>
      </w:pPr>
      <w:r w:rsidRPr="00583032">
        <w:rPr>
          <w:i/>
          <w:lang w:eastAsia="en-US"/>
        </w:rPr>
        <w:t>Статичен анализ на кода</w:t>
      </w:r>
      <w:r>
        <w:rPr>
          <w:lang w:eastAsia="en-US"/>
        </w:rPr>
        <w:t xml:space="preserve"> – посредством обхождане на всички артефакти на изходния код, представяме извикванията на функции в граф (или обектен модел), на базата на който извличаме представителна динамична архитектурна информация.</w:t>
      </w:r>
    </w:p>
    <w:p w:rsidR="0051479C" w:rsidRDefault="0051479C" w:rsidP="00A930EA">
      <w:pPr>
        <w:pStyle w:val="ListParagraph"/>
        <w:numPr>
          <w:ilvl w:val="1"/>
          <w:numId w:val="24"/>
        </w:numPr>
        <w:rPr>
          <w:lang w:eastAsia="en-US"/>
        </w:rPr>
      </w:pPr>
      <w:r w:rsidRPr="00583032">
        <w:rPr>
          <w:i/>
          <w:lang w:eastAsia="en-US"/>
        </w:rPr>
        <w:t>Анализ при изпълнение на кода</w:t>
      </w:r>
      <w:r>
        <w:rPr>
          <w:lang w:eastAsia="en-US"/>
        </w:rPr>
        <w:t xml:space="preserve"> – посредством предварително подготвени тестови сценарии и предварително инструментиран код получаваме дървета на извикване на функции, които след обработка представяме като динамична архитектурна информация</w:t>
      </w:r>
      <w:r w:rsidR="00195FA5">
        <w:rPr>
          <w:lang w:eastAsia="en-US"/>
        </w:rPr>
        <w:t>.</w:t>
      </w:r>
    </w:p>
    <w:p w:rsidR="00756F64" w:rsidRPr="00DC0154" w:rsidRDefault="002E2808" w:rsidP="00A930EA">
      <w:pPr>
        <w:pStyle w:val="ListParagraph"/>
        <w:numPr>
          <w:ilvl w:val="0"/>
          <w:numId w:val="24"/>
        </w:numPr>
        <w:rPr>
          <w:rFonts w:hAnsi="WenQuanYi Micro Hei"/>
          <w:lang w:eastAsia="en-US"/>
        </w:rPr>
      </w:pPr>
      <w:r w:rsidRPr="001947C0">
        <w:rPr>
          <w:b/>
          <w:lang w:eastAsia="en-US"/>
        </w:rPr>
        <w:t>Мета-модел</w:t>
      </w:r>
      <w:r w:rsidR="00756F64">
        <w:rPr>
          <w:lang w:eastAsia="en-US"/>
        </w:rPr>
        <w:t xml:space="preserve"> – представянето на всички архитектурни елементи посредством единен модел, на базата на който могат да се изграждат модели представящи архитектурата на множество </w:t>
      </w:r>
      <w:r w:rsidR="006159D7">
        <w:rPr>
          <w:lang w:eastAsia="en-US"/>
        </w:rPr>
        <w:t xml:space="preserve">софтуерни </w:t>
      </w:r>
      <w:r w:rsidR="00756F64">
        <w:rPr>
          <w:lang w:eastAsia="en-US"/>
        </w:rPr>
        <w:t xml:space="preserve">системи. </w:t>
      </w:r>
      <w:r w:rsidR="00DC0154">
        <w:rPr>
          <w:lang w:eastAsia="en-US"/>
        </w:rPr>
        <w:t>Въвеждането му дава възможност за стандартизация на комуникация на множество инструменти вариращи от инструменти за визуализация до такива за комплексен анализ и преструктуриране.</w:t>
      </w:r>
    </w:p>
    <w:p w:rsidR="002A1683" w:rsidRDefault="002A1683" w:rsidP="00151422">
      <w:pPr>
        <w:pStyle w:val="Heading4"/>
        <w:rPr>
          <w:lang w:eastAsia="en-US"/>
        </w:rPr>
      </w:pPr>
      <w:r>
        <w:rPr>
          <w:lang w:eastAsia="en-US"/>
        </w:rPr>
        <w:t>Гъвкавост</w:t>
      </w:r>
    </w:p>
    <w:p w:rsidR="00777945" w:rsidRDefault="00777945" w:rsidP="00A930EA">
      <w:pPr>
        <w:pStyle w:val="ListParagraph"/>
        <w:numPr>
          <w:ilvl w:val="0"/>
          <w:numId w:val="25"/>
        </w:numPr>
        <w:rPr>
          <w:lang w:eastAsia="en-US"/>
        </w:rPr>
      </w:pPr>
      <w:r w:rsidRPr="00766EE7">
        <w:rPr>
          <w:b/>
          <w:lang w:eastAsia="en-US"/>
        </w:rPr>
        <w:t>Степен на покритие на потенциални архитектури</w:t>
      </w:r>
      <w:r w:rsidR="00766EE7">
        <w:rPr>
          <w:lang w:eastAsia="en-US"/>
        </w:rPr>
        <w:t xml:space="preserve"> – възможността на инструмента да се използва за широка гама от архитектури</w:t>
      </w:r>
      <w:r w:rsidR="00AF2D82">
        <w:rPr>
          <w:lang w:eastAsia="en-US"/>
        </w:rPr>
        <w:t xml:space="preserve">. </w:t>
      </w:r>
      <w:r w:rsidR="008F427A">
        <w:rPr>
          <w:lang w:eastAsia="en-US"/>
        </w:rPr>
        <w:t>Съществуват</w:t>
      </w:r>
      <w:r w:rsidR="00AF2D82">
        <w:rPr>
          <w:lang w:eastAsia="en-US"/>
        </w:rPr>
        <w:t xml:space="preserve"> два варианта:</w:t>
      </w:r>
    </w:p>
    <w:p w:rsidR="00AF2D82" w:rsidRDefault="00AF2D82" w:rsidP="00A930EA">
      <w:pPr>
        <w:pStyle w:val="ListParagraph"/>
        <w:numPr>
          <w:ilvl w:val="1"/>
          <w:numId w:val="25"/>
        </w:numPr>
        <w:rPr>
          <w:lang w:eastAsia="en-US"/>
        </w:rPr>
      </w:pPr>
      <w:r w:rsidRPr="00AF2D82">
        <w:rPr>
          <w:i/>
          <w:lang w:eastAsia="en-US"/>
        </w:rPr>
        <w:t>без предварителна подготовка</w:t>
      </w:r>
      <w:r>
        <w:rPr>
          <w:lang w:eastAsia="en-US"/>
        </w:rPr>
        <w:t xml:space="preserve"> – инструмента е достатъчно гъвк</w:t>
      </w:r>
      <w:r w:rsidR="00B42E60">
        <w:rPr>
          <w:lang w:eastAsia="en-US"/>
        </w:rPr>
        <w:t>а</w:t>
      </w:r>
      <w:r>
        <w:rPr>
          <w:lang w:eastAsia="en-US"/>
        </w:rPr>
        <w:t>в за да няма нужда да му се задават специфични критерии за конкретния изходен код под анализ</w:t>
      </w:r>
    </w:p>
    <w:p w:rsidR="00AF2D82" w:rsidRDefault="00AF2D82" w:rsidP="00A930EA">
      <w:pPr>
        <w:pStyle w:val="ListParagraph"/>
        <w:numPr>
          <w:ilvl w:val="1"/>
          <w:numId w:val="25"/>
        </w:numPr>
        <w:rPr>
          <w:lang w:eastAsia="en-US"/>
        </w:rPr>
      </w:pPr>
      <w:r>
        <w:rPr>
          <w:i/>
          <w:lang w:eastAsia="en-US"/>
        </w:rPr>
        <w:t xml:space="preserve">с предварителна подготовка </w:t>
      </w:r>
      <w:r>
        <w:rPr>
          <w:lang w:eastAsia="en-US"/>
        </w:rPr>
        <w:t>– необходимо е предварително залагане на критерии преди анализ на даден изходен код.</w:t>
      </w:r>
    </w:p>
    <w:p w:rsidR="00777945" w:rsidRDefault="00795C09" w:rsidP="00A930EA">
      <w:pPr>
        <w:pStyle w:val="ListParagraph"/>
        <w:numPr>
          <w:ilvl w:val="0"/>
          <w:numId w:val="25"/>
        </w:numPr>
        <w:rPr>
          <w:lang w:eastAsia="en-US"/>
        </w:rPr>
      </w:pPr>
      <w:r w:rsidRPr="00795C09">
        <w:rPr>
          <w:b/>
          <w:lang w:eastAsia="en-US"/>
        </w:rPr>
        <w:t>Оперативна съвместимост</w:t>
      </w:r>
      <w:r>
        <w:rPr>
          <w:lang w:eastAsia="en-US"/>
        </w:rPr>
        <w:t xml:space="preserve"> </w:t>
      </w:r>
      <w:r w:rsidR="00FC2DA9">
        <w:rPr>
          <w:lang w:eastAsia="en-US"/>
        </w:rPr>
        <w:t>–</w:t>
      </w:r>
      <w:r>
        <w:rPr>
          <w:lang w:eastAsia="en-US"/>
        </w:rPr>
        <w:t xml:space="preserve"> способността на инструмента да оперира </w:t>
      </w:r>
      <w:r w:rsidR="008F427A">
        <w:rPr>
          <w:lang w:eastAsia="en-US"/>
        </w:rPr>
        <w:t>съвместно</w:t>
      </w:r>
      <w:r>
        <w:rPr>
          <w:lang w:eastAsia="en-US"/>
        </w:rPr>
        <w:t xml:space="preserve"> с външни системи и стандарти.</w:t>
      </w:r>
    </w:p>
    <w:p w:rsidR="003A1184" w:rsidRDefault="003A1184" w:rsidP="00151422">
      <w:pPr>
        <w:pStyle w:val="Heading4"/>
        <w:rPr>
          <w:lang w:eastAsia="en-US"/>
        </w:rPr>
      </w:pPr>
      <w:r w:rsidRPr="003A1184">
        <w:rPr>
          <w:lang w:eastAsia="en-US"/>
        </w:rPr>
        <w:t>Лекота на употреба</w:t>
      </w:r>
    </w:p>
    <w:p w:rsidR="0013526D" w:rsidRDefault="003D47D2" w:rsidP="00A930EA">
      <w:pPr>
        <w:pStyle w:val="ListParagraph"/>
        <w:numPr>
          <w:ilvl w:val="0"/>
          <w:numId w:val="26"/>
        </w:numPr>
        <w:rPr>
          <w:lang w:eastAsia="en-US"/>
        </w:rPr>
      </w:pPr>
      <w:r w:rsidRPr="003D47D2">
        <w:rPr>
          <w:b/>
          <w:lang w:eastAsia="en-US"/>
        </w:rPr>
        <w:t>Потребителски интерфейс</w:t>
      </w:r>
    </w:p>
    <w:p w:rsidR="003D47D2" w:rsidRDefault="0013526D" w:rsidP="00A930EA">
      <w:pPr>
        <w:pStyle w:val="ListParagraph"/>
        <w:numPr>
          <w:ilvl w:val="1"/>
          <w:numId w:val="26"/>
        </w:numPr>
        <w:rPr>
          <w:lang w:eastAsia="en-US"/>
        </w:rPr>
      </w:pPr>
      <w:r>
        <w:rPr>
          <w:lang w:eastAsia="en-US"/>
        </w:rPr>
        <w:t>инструмента позволява лесно задаване и изпълнение на анализа над даден изходен код, посредством например интуитивен графичен интерфейс.</w:t>
      </w:r>
    </w:p>
    <w:p w:rsidR="000156F0" w:rsidRDefault="002E7556" w:rsidP="00A930EA">
      <w:pPr>
        <w:pStyle w:val="ListParagraph"/>
        <w:numPr>
          <w:ilvl w:val="1"/>
          <w:numId w:val="26"/>
        </w:numPr>
        <w:rPr>
          <w:lang w:eastAsia="en-US"/>
        </w:rPr>
      </w:pPr>
      <w:r>
        <w:rPr>
          <w:lang w:eastAsia="en-US"/>
        </w:rPr>
        <w:t>в</w:t>
      </w:r>
      <w:r w:rsidR="0013526D">
        <w:rPr>
          <w:lang w:eastAsia="en-US"/>
        </w:rPr>
        <w:t xml:space="preserve">ъзможност за </w:t>
      </w:r>
      <w:r w:rsidR="009637D0">
        <w:rPr>
          <w:lang w:eastAsia="en-US"/>
        </w:rPr>
        <w:t>на</w:t>
      </w:r>
      <w:r w:rsidR="0013526D">
        <w:rPr>
          <w:lang w:eastAsia="en-US"/>
        </w:rPr>
        <w:t>блюдаване на резултата от анализа в графичен вид.</w:t>
      </w:r>
    </w:p>
    <w:p w:rsidR="000156F0" w:rsidRDefault="000156F0">
      <w:pPr>
        <w:spacing w:after="0"/>
        <w:jc w:val="left"/>
        <w:rPr>
          <w:lang w:eastAsia="en-US"/>
        </w:rPr>
      </w:pPr>
      <w:r>
        <w:rPr>
          <w:lang w:eastAsia="en-US"/>
        </w:rPr>
        <w:br w:type="page"/>
      </w:r>
    </w:p>
    <w:p w:rsidR="00C46220" w:rsidRDefault="00C46220" w:rsidP="00C46220">
      <w:pPr>
        <w:pStyle w:val="Heading3"/>
        <w:rPr>
          <w:lang w:eastAsia="en-US"/>
        </w:rPr>
      </w:pPr>
      <w:bookmarkStart w:id="116" w:name="_Toc412756026"/>
      <w:r>
        <w:rPr>
          <w:lang w:eastAsia="en-US"/>
        </w:rPr>
        <w:lastRenderedPageBreak/>
        <w:t>Сравнителен анализ</w:t>
      </w:r>
      <w:bookmarkEnd w:id="116"/>
    </w:p>
    <w:p w:rsidR="00C46220" w:rsidRDefault="0081338A" w:rsidP="00C46220">
      <w:pPr>
        <w:rPr>
          <w:lang w:eastAsia="en-US"/>
        </w:rPr>
      </w:pPr>
      <w:commentRangeStart w:id="117"/>
      <w:r>
        <w:rPr>
          <w:lang w:eastAsia="en-US"/>
        </w:rPr>
        <w:t>И</w:t>
      </w:r>
      <w:commentRangeEnd w:id="117"/>
      <w:r w:rsidR="006C72E6">
        <w:rPr>
          <w:rStyle w:val="CommentReference"/>
        </w:rPr>
        <w:commentReference w:id="117"/>
      </w:r>
      <w:r>
        <w:rPr>
          <w:lang w:eastAsia="en-US"/>
        </w:rPr>
        <w:t xml:space="preserve"> двете предложени решения извършват </w:t>
      </w:r>
      <w:r w:rsidRPr="0081338A">
        <w:rPr>
          <w:i/>
          <w:lang w:eastAsia="en-US"/>
        </w:rPr>
        <w:t>структурен анализ</w:t>
      </w:r>
      <w:r w:rsidR="004D67D0">
        <w:rPr>
          <w:lang w:eastAsia="en-US"/>
        </w:rPr>
        <w:t>, като много-изгледната среда за архитектурна реконструкция (</w:t>
      </w:r>
      <w:r w:rsidR="004D67D0" w:rsidRPr="004D67D0">
        <w:rPr>
          <w:i/>
          <w:lang w:eastAsia="en-US"/>
        </w:rPr>
        <w:fldChar w:fldCharType="begin"/>
      </w:r>
      <w:r w:rsidR="004D67D0" w:rsidRPr="004D67D0">
        <w:rPr>
          <w:i/>
          <w:lang w:eastAsia="en-US"/>
        </w:rPr>
        <w:instrText xml:space="preserve"> REF _Ref399593490 \r \h </w:instrText>
      </w:r>
      <w:r w:rsidR="004D67D0">
        <w:rPr>
          <w:i/>
          <w:lang w:eastAsia="en-US"/>
        </w:rPr>
        <w:instrText xml:space="preserve"> \* MERGEFORMAT </w:instrText>
      </w:r>
      <w:r w:rsidR="004D67D0" w:rsidRPr="004D67D0">
        <w:rPr>
          <w:i/>
          <w:lang w:eastAsia="en-US"/>
        </w:rPr>
      </w:r>
      <w:r w:rsidR="004D67D0" w:rsidRPr="004D67D0">
        <w:rPr>
          <w:i/>
          <w:lang w:eastAsia="en-US"/>
        </w:rPr>
        <w:fldChar w:fldCharType="separate"/>
      </w:r>
      <w:r w:rsidR="000E6575">
        <w:rPr>
          <w:i/>
          <w:lang w:eastAsia="en-US"/>
        </w:rPr>
        <w:t>2.3.1</w:t>
      </w:r>
      <w:r w:rsidR="004D67D0" w:rsidRPr="004D67D0">
        <w:rPr>
          <w:i/>
          <w:lang w:eastAsia="en-US"/>
        </w:rPr>
        <w:fldChar w:fldCharType="end"/>
      </w:r>
      <w:r w:rsidR="004D67D0">
        <w:rPr>
          <w:lang w:eastAsia="en-US"/>
        </w:rPr>
        <w:t xml:space="preserve">) прави този анализ без предварително дефиниране на критерии за компоненти и конектори. </w:t>
      </w:r>
      <w:r w:rsidR="008F427A">
        <w:rPr>
          <w:lang w:eastAsia="en-US"/>
        </w:rPr>
        <w:t>За разлика от предложението на DS, което има предварително дефинирани екстрактори (</w:t>
      </w:r>
      <w:r w:rsidR="008F427A" w:rsidRPr="00865B00">
        <w:rPr>
          <w:i/>
          <w:lang w:eastAsia="en-US"/>
        </w:rPr>
        <w:fldChar w:fldCharType="begin"/>
      </w:r>
      <w:r w:rsidR="008F427A" w:rsidRPr="00865B00">
        <w:rPr>
          <w:i/>
          <w:lang w:eastAsia="en-US"/>
        </w:rPr>
        <w:instrText xml:space="preserve"> REF _Ref397536429 \h </w:instrText>
      </w:r>
      <w:r w:rsidR="008F427A">
        <w:rPr>
          <w:i/>
          <w:lang w:eastAsia="en-US"/>
        </w:rPr>
        <w:instrText xml:space="preserve"> \* MERGEFORMAT </w:instrText>
      </w:r>
      <w:r w:rsidR="008F427A" w:rsidRPr="00865B00">
        <w:rPr>
          <w:i/>
          <w:lang w:eastAsia="en-US"/>
        </w:rPr>
      </w:r>
      <w:r w:rsidR="008F427A" w:rsidRPr="00865B00">
        <w:rPr>
          <w:i/>
          <w:lang w:eastAsia="en-US"/>
        </w:rPr>
        <w:fldChar w:fldCharType="separate"/>
      </w:r>
      <w:r w:rsidR="000E6575" w:rsidRPr="000E6575">
        <w:rPr>
          <w:i/>
        </w:rPr>
        <w:t xml:space="preserve">Фигура </w:t>
      </w:r>
      <w:r w:rsidR="000E6575" w:rsidRPr="000E6575">
        <w:rPr>
          <w:i/>
          <w:noProof/>
        </w:rPr>
        <w:t>10</w:t>
      </w:r>
      <w:r w:rsidR="008F427A" w:rsidRPr="00865B00">
        <w:rPr>
          <w:i/>
          <w:lang w:eastAsia="en-US"/>
        </w:rPr>
        <w:fldChar w:fldCharType="end"/>
      </w:r>
      <w:r w:rsidR="008F427A">
        <w:rPr>
          <w:lang w:eastAsia="en-US"/>
        </w:rPr>
        <w:t xml:space="preserve">) подготвени  специално за компонентния модел. </w:t>
      </w:r>
      <w:r w:rsidR="0062778C">
        <w:rPr>
          <w:lang w:eastAsia="en-US"/>
        </w:rPr>
        <w:t>Съответно първия инструмент може да се класифицира като по-гъвкав и универсален, от друга страна инструмента за анализ на DS е настроен точно за техния компонентен модел, съответно ще дава много точни резултати когато е приложен над техния код.</w:t>
      </w:r>
    </w:p>
    <w:p w:rsidR="004C5915" w:rsidRDefault="004C5915" w:rsidP="004C5915">
      <w:pPr>
        <w:rPr>
          <w:lang w:eastAsia="en-US"/>
        </w:rPr>
      </w:pPr>
      <w:r>
        <w:rPr>
          <w:lang w:eastAsia="en-US"/>
        </w:rPr>
        <w:t xml:space="preserve">Що се отнася до </w:t>
      </w:r>
      <w:r w:rsidRPr="004C5915">
        <w:rPr>
          <w:i/>
          <w:lang w:eastAsia="en-US"/>
        </w:rPr>
        <w:t>динамичен анализ</w:t>
      </w:r>
      <w:r>
        <w:rPr>
          <w:lang w:eastAsia="en-US"/>
        </w:rPr>
        <w:t xml:space="preserve">, имаме ясно изразена стратегия в първия предложен инструмент за анализ, като метода по който се извършва е от типа </w:t>
      </w:r>
      <w:r>
        <w:rPr>
          <w:i/>
          <w:lang w:eastAsia="en-US"/>
        </w:rPr>
        <w:t>а</w:t>
      </w:r>
      <w:r w:rsidRPr="00583032">
        <w:rPr>
          <w:i/>
          <w:lang w:eastAsia="en-US"/>
        </w:rPr>
        <w:t>нализ при изпълнение на кода</w:t>
      </w:r>
      <w:r>
        <w:rPr>
          <w:lang w:eastAsia="en-US"/>
        </w:rPr>
        <w:t>. За решението на DS нямаме доказателство, че такава функционалност съществува.</w:t>
      </w:r>
    </w:p>
    <w:p w:rsidR="00730EE8" w:rsidRDefault="00730EE8" w:rsidP="004C5915">
      <w:pPr>
        <w:rPr>
          <w:lang w:eastAsia="en-US"/>
        </w:rPr>
      </w:pPr>
      <w:r>
        <w:rPr>
          <w:lang w:eastAsia="en-US"/>
        </w:rPr>
        <w:t>От двата инструмента решението на DS залага използването на мета-модел за техния компонентен модел</w:t>
      </w:r>
      <w:r w:rsidR="004976D7">
        <w:rPr>
          <w:lang w:eastAsia="en-US"/>
        </w:rPr>
        <w:t>, което автоматично открива възможност за създаването на много спомагателни инструменти ра</w:t>
      </w:r>
      <w:r w:rsidR="002947AD">
        <w:rPr>
          <w:lang w:eastAsia="en-US"/>
        </w:rPr>
        <w:t xml:space="preserve">ботещи на базата на мета-модела, което подобрява и неговата </w:t>
      </w:r>
      <w:r w:rsidR="002947AD" w:rsidRPr="002947AD">
        <w:rPr>
          <w:i/>
          <w:lang w:eastAsia="en-US"/>
        </w:rPr>
        <w:t>оперативна съвместимост</w:t>
      </w:r>
      <w:r w:rsidR="002947AD">
        <w:rPr>
          <w:lang w:eastAsia="en-US"/>
        </w:rPr>
        <w:t>.</w:t>
      </w:r>
    </w:p>
    <w:p w:rsidR="00F719A8" w:rsidRDefault="00F719A8" w:rsidP="004C5915">
      <w:pPr>
        <w:rPr>
          <w:ins w:id="118" w:author="mitko" w:date="2015-02-18T20:46:00Z"/>
          <w:lang w:val="en-US" w:eastAsia="en-US"/>
        </w:rPr>
      </w:pPr>
      <w:r>
        <w:rPr>
          <w:lang w:eastAsia="en-US"/>
        </w:rPr>
        <w:t>Инструмента за анализ на DS показва силен акцент на графичното представяне на резултата от анализа, докато при много-изгледния среда това не е толкова силно изразено.</w:t>
      </w:r>
    </w:p>
    <w:p w:rsidR="00D646F7" w:rsidRDefault="00D646F7" w:rsidP="004C5915">
      <w:pPr>
        <w:rPr>
          <w:ins w:id="119" w:author="mitko" w:date="2015-02-18T20:46:00Z"/>
          <w:lang w:val="en-US" w:eastAsia="en-US"/>
        </w:rPr>
      </w:pPr>
    </w:p>
    <w:tbl>
      <w:tblPr>
        <w:tblStyle w:val="TableGrid"/>
        <w:tblW w:w="0" w:type="auto"/>
        <w:tblLook w:val="04A0" w:firstRow="1" w:lastRow="0" w:firstColumn="1" w:lastColumn="0" w:noHBand="0" w:noVBand="1"/>
        <w:tblPrChange w:id="120" w:author="mitko" w:date="2015-02-18T21:17:00Z">
          <w:tblPr>
            <w:tblStyle w:val="TableGrid"/>
            <w:tblW w:w="0" w:type="auto"/>
            <w:tblLook w:val="04A0" w:firstRow="1" w:lastRow="0" w:firstColumn="1" w:lastColumn="0" w:noHBand="0" w:noVBand="1"/>
          </w:tblPr>
        </w:tblPrChange>
      </w:tblPr>
      <w:tblGrid>
        <w:gridCol w:w="2840"/>
        <w:gridCol w:w="2841"/>
        <w:gridCol w:w="2841"/>
        <w:tblGridChange w:id="121">
          <w:tblGrid>
            <w:gridCol w:w="2943"/>
            <w:gridCol w:w="2787"/>
            <w:gridCol w:w="2"/>
            <w:gridCol w:w="2790"/>
          </w:tblGrid>
        </w:tblGridChange>
      </w:tblGrid>
      <w:tr w:rsidR="00D646F7" w:rsidTr="00F559A3">
        <w:trPr>
          <w:ins w:id="122" w:author="mitko" w:date="2015-02-18T20:46:00Z"/>
        </w:trPr>
        <w:tc>
          <w:tcPr>
            <w:tcW w:w="2840" w:type="dxa"/>
            <w:tcBorders>
              <w:tl2br w:val="single" w:sz="4" w:space="0" w:color="auto"/>
            </w:tcBorders>
            <w:shd w:val="clear" w:color="auto" w:fill="D9D9D9" w:themeFill="background1" w:themeFillShade="D9"/>
            <w:tcPrChange w:id="123" w:author="mitko" w:date="2015-02-18T21:17:00Z">
              <w:tcPr>
                <w:tcW w:w="2840" w:type="dxa"/>
              </w:tcPr>
            </w:tcPrChange>
          </w:tcPr>
          <w:p w:rsidR="00F559A3" w:rsidRDefault="00F559A3">
            <w:pPr>
              <w:jc w:val="right"/>
              <w:rPr>
                <w:ins w:id="124" w:author="mitko" w:date="2015-02-18T21:16:00Z"/>
                <w:rFonts w:ascii="Times New Roman" w:hAnsi="Times New Roman"/>
                <w:b/>
                <w:lang w:val="en-US" w:eastAsia="en-US"/>
              </w:rPr>
              <w:pPrChange w:id="125" w:author="mitko" w:date="2015-02-18T21:16:00Z">
                <w:pPr/>
              </w:pPrChange>
            </w:pPr>
            <w:ins w:id="126" w:author="mitko" w:date="2015-02-18T21:16:00Z">
              <w:r>
                <w:rPr>
                  <w:b/>
                  <w:lang w:val="en-US" w:eastAsia="en-US"/>
                </w:rPr>
                <w:t xml:space="preserve">           Инструмент за реинжинеринг</w:t>
              </w:r>
            </w:ins>
          </w:p>
          <w:p w:rsidR="00F559A3" w:rsidRDefault="00F559A3" w:rsidP="004C5915">
            <w:pPr>
              <w:rPr>
                <w:ins w:id="127" w:author="mitko" w:date="2015-02-18T21:16:00Z"/>
                <w:b/>
                <w:lang w:val="en-US" w:eastAsia="en-US"/>
              </w:rPr>
            </w:pPr>
          </w:p>
          <w:p w:rsidR="00F559A3" w:rsidRDefault="00F559A3" w:rsidP="004C5915">
            <w:pPr>
              <w:rPr>
                <w:ins w:id="128" w:author="mitko" w:date="2015-02-18T21:16:00Z"/>
                <w:b/>
                <w:lang w:val="en-US" w:eastAsia="en-US"/>
              </w:rPr>
            </w:pPr>
          </w:p>
          <w:p w:rsidR="00D646F7" w:rsidRPr="005014C1" w:rsidRDefault="00F559A3">
            <w:pPr>
              <w:jc w:val="left"/>
              <w:rPr>
                <w:ins w:id="129" w:author="mitko" w:date="2015-02-18T20:46:00Z"/>
                <w:b/>
                <w:lang w:val="en-US" w:eastAsia="en-US"/>
                <w:rPrChange w:id="130" w:author="mitko" w:date="2015-02-18T21:10:00Z">
                  <w:rPr>
                    <w:ins w:id="131" w:author="mitko" w:date="2015-02-18T20:46:00Z"/>
                    <w:rFonts w:ascii="Times New Roman" w:hAnsi="Times New Roman"/>
                    <w:lang w:val="en-US" w:eastAsia="en-US"/>
                  </w:rPr>
                </w:rPrChange>
              </w:rPr>
              <w:pPrChange w:id="132" w:author="mitko" w:date="2015-02-18T21:16:00Z">
                <w:pPr/>
              </w:pPrChange>
            </w:pPr>
            <w:ins w:id="133" w:author="mitko" w:date="2015-02-18T21:16:00Z">
              <w:r>
                <w:rPr>
                  <w:b/>
                  <w:lang w:val="en-US" w:eastAsia="en-US"/>
                </w:rPr>
                <w:t>Критерий</w:t>
              </w:r>
            </w:ins>
          </w:p>
        </w:tc>
        <w:tc>
          <w:tcPr>
            <w:tcW w:w="2841" w:type="dxa"/>
            <w:shd w:val="clear" w:color="auto" w:fill="F2F2F2" w:themeFill="background1" w:themeFillShade="F2"/>
            <w:tcPrChange w:id="134" w:author="mitko" w:date="2015-02-18T21:17:00Z">
              <w:tcPr>
                <w:tcW w:w="2841" w:type="dxa"/>
                <w:gridSpan w:val="2"/>
              </w:tcPr>
            </w:tcPrChange>
          </w:tcPr>
          <w:p w:rsidR="00D646F7" w:rsidRDefault="001B1A2C">
            <w:pPr>
              <w:jc w:val="center"/>
              <w:rPr>
                <w:ins w:id="135" w:author="mitko" w:date="2015-02-18T21:11:00Z"/>
                <w:rFonts w:ascii="Times New Roman" w:hAnsi="Times New Roman"/>
                <w:b/>
                <w:lang w:val="en-US"/>
              </w:rPr>
              <w:pPrChange w:id="136" w:author="mitko" w:date="2015-02-18T20:48:00Z">
                <w:pPr/>
              </w:pPrChange>
            </w:pPr>
            <w:ins w:id="137" w:author="mitko" w:date="2015-02-18T21:13:00Z">
              <w:r>
                <w:rPr>
                  <w:b/>
                  <w:lang w:val="en-US"/>
                </w:rPr>
                <w:t>М</w:t>
              </w:r>
            </w:ins>
            <w:ins w:id="138" w:author="mitko" w:date="2015-02-18T20:48:00Z">
              <w:r w:rsidR="00D646F7" w:rsidRPr="005014C1">
                <w:rPr>
                  <w:b/>
                  <w:rPrChange w:id="139" w:author="mitko" w:date="2015-02-18T21:10:00Z">
                    <w:rPr/>
                  </w:rPrChange>
                </w:rPr>
                <w:t>ного-изгледна среда за софтуерно архитектурна реконструкция</w:t>
              </w:r>
            </w:ins>
          </w:p>
          <w:p w:rsidR="005014C1" w:rsidRPr="005014C1" w:rsidRDefault="005014C1">
            <w:pPr>
              <w:jc w:val="center"/>
              <w:rPr>
                <w:ins w:id="140" w:author="mitko" w:date="2015-02-18T20:46:00Z"/>
                <w:rFonts w:ascii="Times New Roman" w:hAnsi="Times New Roman"/>
                <w:lang w:val="en-US" w:eastAsia="en-US"/>
              </w:rPr>
              <w:pPrChange w:id="141" w:author="mitko" w:date="2015-02-18T20:48:00Z">
                <w:pPr/>
              </w:pPrChange>
            </w:pPr>
            <w:ins w:id="142" w:author="mitko" w:date="2015-02-18T21:11:00Z">
              <w:r w:rsidRPr="005014C1">
                <w:rPr>
                  <w:lang w:val="en-US"/>
                  <w:rPrChange w:id="143" w:author="mitko" w:date="2015-02-18T21:11:00Z">
                    <w:rPr>
                      <w:b/>
                      <w:lang w:val="en-US"/>
                    </w:rPr>
                  </w:rPrChange>
                </w:rPr>
                <w:t>(</w:t>
              </w:r>
              <w:r w:rsidRPr="005014C1">
                <w:rPr>
                  <w:rFonts w:ascii="Times New Roman" w:hAnsi="Times New Roman"/>
                  <w:i/>
                  <w:lang w:val="en-US"/>
                  <w:rPrChange w:id="144" w:author="mitko" w:date="2015-02-18T21:11:00Z">
                    <w:rPr>
                      <w:b/>
                      <w:lang w:val="en-US"/>
                    </w:rPr>
                  </w:rPrChange>
                </w:rPr>
                <w:fldChar w:fldCharType="begin"/>
              </w:r>
              <w:r w:rsidRPr="005014C1">
                <w:rPr>
                  <w:i/>
                  <w:lang w:val="en-US"/>
                  <w:rPrChange w:id="145" w:author="mitko" w:date="2015-02-18T21:11:00Z">
                    <w:rPr>
                      <w:b/>
                      <w:lang w:val="en-US"/>
                    </w:rPr>
                  </w:rPrChange>
                </w:rPr>
                <w:instrText xml:space="preserve"> REF _Ref412057216 \r \h </w:instrText>
              </w:r>
            </w:ins>
            <w:r w:rsidRPr="005014C1">
              <w:rPr>
                <w:i/>
                <w:lang w:val="en-US"/>
                <w:rPrChange w:id="146" w:author="mitko" w:date="2015-02-18T21:11:00Z">
                  <w:rPr>
                    <w:lang w:val="en-US"/>
                  </w:rPr>
                </w:rPrChange>
              </w:rPr>
              <w:instrText xml:space="preserve"> \* MERGEFORMAT </w:instrText>
            </w:r>
            <w:r w:rsidRPr="005014C1">
              <w:rPr>
                <w:i/>
                <w:lang w:val="en-US"/>
                <w:rPrChange w:id="147" w:author="mitko" w:date="2015-02-18T21:11:00Z">
                  <w:rPr>
                    <w:i/>
                    <w:lang w:val="en-US"/>
                  </w:rPr>
                </w:rPrChange>
              </w:rPr>
            </w:r>
            <w:r w:rsidRPr="005014C1">
              <w:rPr>
                <w:rFonts w:ascii="Times New Roman" w:hAnsi="Times New Roman"/>
                <w:i/>
                <w:lang w:val="en-US"/>
                <w:rPrChange w:id="148" w:author="mitko" w:date="2015-02-18T21:11:00Z">
                  <w:rPr>
                    <w:b/>
                    <w:lang w:val="en-US"/>
                  </w:rPr>
                </w:rPrChange>
              </w:rPr>
              <w:fldChar w:fldCharType="separate"/>
            </w:r>
            <w:r w:rsidR="000E6575">
              <w:rPr>
                <w:i/>
                <w:lang w:val="en-US"/>
              </w:rPr>
              <w:t>2.3.1</w:t>
            </w:r>
            <w:ins w:id="149" w:author="mitko" w:date="2015-02-18T21:11:00Z">
              <w:r w:rsidRPr="005014C1">
                <w:rPr>
                  <w:rFonts w:ascii="Times New Roman" w:hAnsi="Times New Roman"/>
                  <w:i/>
                  <w:lang w:val="en-US"/>
                  <w:rPrChange w:id="150" w:author="mitko" w:date="2015-02-18T21:11:00Z">
                    <w:rPr>
                      <w:b/>
                      <w:lang w:val="en-US"/>
                    </w:rPr>
                  </w:rPrChange>
                </w:rPr>
                <w:fldChar w:fldCharType="end"/>
              </w:r>
              <w:r w:rsidRPr="005014C1">
                <w:rPr>
                  <w:lang w:val="en-US"/>
                  <w:rPrChange w:id="151" w:author="mitko" w:date="2015-02-18T21:11:00Z">
                    <w:rPr>
                      <w:b/>
                      <w:lang w:val="en-US"/>
                    </w:rPr>
                  </w:rPrChange>
                </w:rPr>
                <w:t>)</w:t>
              </w:r>
            </w:ins>
          </w:p>
        </w:tc>
        <w:tc>
          <w:tcPr>
            <w:tcW w:w="2841" w:type="dxa"/>
            <w:shd w:val="clear" w:color="auto" w:fill="F2F2F2" w:themeFill="background1" w:themeFillShade="F2"/>
            <w:tcPrChange w:id="152" w:author="mitko" w:date="2015-02-18T21:17:00Z">
              <w:tcPr>
                <w:tcW w:w="2841" w:type="dxa"/>
              </w:tcPr>
            </w:tcPrChange>
          </w:tcPr>
          <w:p w:rsidR="00D646F7" w:rsidRDefault="00D646F7">
            <w:pPr>
              <w:jc w:val="center"/>
              <w:rPr>
                <w:ins w:id="153" w:author="mitko" w:date="2015-02-18T21:11:00Z"/>
                <w:rFonts w:ascii="Times New Roman" w:hAnsi="Times New Roman"/>
                <w:b/>
                <w:lang w:val="en-US"/>
              </w:rPr>
              <w:pPrChange w:id="154" w:author="mitko" w:date="2015-02-18T20:48:00Z">
                <w:pPr/>
              </w:pPrChange>
            </w:pPr>
            <w:ins w:id="155" w:author="mitko" w:date="2015-02-18T20:48:00Z">
              <w:r w:rsidRPr="005014C1">
                <w:rPr>
                  <w:b/>
                  <w:rPrChange w:id="156" w:author="mitko" w:date="2015-02-18T21:10:00Z">
                    <w:rPr/>
                  </w:rPrChange>
                </w:rPr>
                <w:t>Компонентният модел на</w:t>
              </w:r>
              <w:r w:rsidRPr="005014C1">
                <w:rPr>
                  <w:b/>
                  <w:lang w:val="en-US"/>
                  <w:rPrChange w:id="157" w:author="mitko" w:date="2015-02-18T21:10:00Z">
                    <w:rPr>
                      <w:lang w:val="en-US"/>
                    </w:rPr>
                  </w:rPrChange>
                </w:rPr>
                <w:t xml:space="preserve"> DS</w:t>
              </w:r>
            </w:ins>
          </w:p>
          <w:p w:rsidR="005014C1" w:rsidRPr="005014C1" w:rsidRDefault="005014C1">
            <w:pPr>
              <w:jc w:val="center"/>
              <w:rPr>
                <w:ins w:id="158" w:author="mitko" w:date="2015-02-18T20:46:00Z"/>
                <w:rFonts w:ascii="Times New Roman" w:hAnsi="Times New Roman"/>
                <w:lang w:val="en-US" w:eastAsia="en-US"/>
              </w:rPr>
              <w:pPrChange w:id="159" w:author="mitko" w:date="2015-02-18T20:48:00Z">
                <w:pPr/>
              </w:pPrChange>
            </w:pPr>
            <w:ins w:id="160" w:author="mitko" w:date="2015-02-18T21:11:00Z">
              <w:r w:rsidRPr="005014C1">
                <w:rPr>
                  <w:lang w:val="en-US"/>
                  <w:rPrChange w:id="161" w:author="mitko" w:date="2015-02-18T21:11:00Z">
                    <w:rPr>
                      <w:b/>
                      <w:lang w:val="en-US"/>
                    </w:rPr>
                  </w:rPrChange>
                </w:rPr>
                <w:t>(</w:t>
              </w:r>
              <w:r w:rsidRPr="005014C1">
                <w:rPr>
                  <w:rFonts w:ascii="Times New Roman" w:hAnsi="Times New Roman"/>
                  <w:i/>
                  <w:lang w:val="en-US"/>
                  <w:rPrChange w:id="162" w:author="mitko" w:date="2015-02-18T21:12:00Z">
                    <w:rPr>
                      <w:lang w:val="en-US"/>
                    </w:rPr>
                  </w:rPrChange>
                </w:rPr>
                <w:fldChar w:fldCharType="begin"/>
              </w:r>
              <w:r w:rsidRPr="005014C1">
                <w:rPr>
                  <w:i/>
                  <w:lang w:val="en-US"/>
                  <w:rPrChange w:id="163" w:author="mitko" w:date="2015-02-18T21:12:00Z">
                    <w:rPr>
                      <w:lang w:val="en-US"/>
                    </w:rPr>
                  </w:rPrChange>
                </w:rPr>
                <w:instrText xml:space="preserve"> REF _Ref399773240 \r \h </w:instrText>
              </w:r>
            </w:ins>
            <w:r>
              <w:rPr>
                <w:i/>
                <w:lang w:val="en-US"/>
              </w:rPr>
              <w:instrText xml:space="preserve"> \* MERGEFORMAT </w:instrText>
            </w:r>
            <w:r w:rsidRPr="005014C1">
              <w:rPr>
                <w:i/>
                <w:lang w:val="en-US"/>
                <w:rPrChange w:id="164" w:author="mitko" w:date="2015-02-18T21:12:00Z">
                  <w:rPr>
                    <w:i/>
                    <w:lang w:val="en-US"/>
                  </w:rPr>
                </w:rPrChange>
              </w:rPr>
            </w:r>
            <w:r w:rsidRPr="005014C1">
              <w:rPr>
                <w:rFonts w:ascii="Times New Roman" w:hAnsi="Times New Roman"/>
                <w:i/>
                <w:lang w:val="en-US"/>
                <w:rPrChange w:id="165" w:author="mitko" w:date="2015-02-18T21:12:00Z">
                  <w:rPr>
                    <w:lang w:val="en-US"/>
                  </w:rPr>
                </w:rPrChange>
              </w:rPr>
              <w:fldChar w:fldCharType="separate"/>
            </w:r>
            <w:r w:rsidR="000E6575">
              <w:rPr>
                <w:i/>
                <w:lang w:val="en-US"/>
              </w:rPr>
              <w:t>2.3.2</w:t>
            </w:r>
            <w:ins w:id="166" w:author="mitko" w:date="2015-02-18T21:11:00Z">
              <w:r w:rsidRPr="005014C1">
                <w:rPr>
                  <w:rFonts w:ascii="Times New Roman" w:hAnsi="Times New Roman"/>
                  <w:i/>
                  <w:lang w:val="en-US"/>
                  <w:rPrChange w:id="167" w:author="mitko" w:date="2015-02-18T21:12:00Z">
                    <w:rPr>
                      <w:lang w:val="en-US"/>
                    </w:rPr>
                  </w:rPrChange>
                </w:rPr>
                <w:fldChar w:fldCharType="end"/>
              </w:r>
              <w:r w:rsidRPr="005014C1">
                <w:rPr>
                  <w:lang w:val="en-US"/>
                  <w:rPrChange w:id="168" w:author="mitko" w:date="2015-02-18T21:11:00Z">
                    <w:rPr>
                      <w:b/>
                      <w:lang w:val="en-US"/>
                    </w:rPr>
                  </w:rPrChange>
                </w:rPr>
                <w:t>)</w:t>
              </w:r>
            </w:ins>
          </w:p>
        </w:tc>
      </w:tr>
      <w:tr w:rsidR="00D646F7" w:rsidTr="00EC6251">
        <w:trPr>
          <w:ins w:id="169" w:author="mitko" w:date="2015-02-18T20:48:00Z"/>
        </w:trPr>
        <w:tc>
          <w:tcPr>
            <w:tcW w:w="2840" w:type="dxa"/>
            <w:shd w:val="clear" w:color="auto" w:fill="D9D9D9" w:themeFill="background1" w:themeFillShade="D9"/>
            <w:tcPrChange w:id="170" w:author="mitko" w:date="2015-02-18T21:09:00Z">
              <w:tcPr>
                <w:tcW w:w="2840" w:type="dxa"/>
              </w:tcPr>
            </w:tcPrChange>
          </w:tcPr>
          <w:p w:rsidR="00D646F7" w:rsidRPr="00EC6251" w:rsidRDefault="00D646F7" w:rsidP="00EC6251">
            <w:pPr>
              <w:jc w:val="left"/>
              <w:rPr>
                <w:ins w:id="171" w:author="mitko" w:date="2015-02-18T20:48:00Z"/>
                <w:lang w:val="en-US" w:eastAsia="en-US"/>
              </w:rPr>
            </w:pPr>
            <w:ins w:id="172" w:author="mitko" w:date="2015-02-18T20:49:00Z">
              <w:r w:rsidRPr="00D646F7">
                <w:rPr>
                  <w:b/>
                  <w:lang w:eastAsia="en-US"/>
                  <w:rPrChange w:id="173" w:author="mitko" w:date="2015-02-18T20:50:00Z">
                    <w:rPr>
                      <w:lang w:eastAsia="en-US"/>
                    </w:rPr>
                  </w:rPrChange>
                </w:rPr>
                <w:t>Функционалност</w:t>
              </w:r>
            </w:ins>
          </w:p>
        </w:tc>
        <w:tc>
          <w:tcPr>
            <w:tcW w:w="2841" w:type="dxa"/>
            <w:shd w:val="clear" w:color="auto" w:fill="D9D9D9" w:themeFill="background1" w:themeFillShade="D9"/>
            <w:tcPrChange w:id="174" w:author="mitko" w:date="2015-02-18T21:09:00Z">
              <w:tcPr>
                <w:tcW w:w="2841" w:type="dxa"/>
                <w:gridSpan w:val="2"/>
              </w:tcPr>
            </w:tcPrChange>
          </w:tcPr>
          <w:p w:rsidR="00D646F7" w:rsidRDefault="00D646F7" w:rsidP="004C5915">
            <w:pPr>
              <w:rPr>
                <w:ins w:id="175" w:author="mitko" w:date="2015-02-18T20:48:00Z"/>
                <w:lang w:val="en-US" w:eastAsia="en-US"/>
              </w:rPr>
            </w:pPr>
          </w:p>
        </w:tc>
        <w:tc>
          <w:tcPr>
            <w:tcW w:w="2841" w:type="dxa"/>
            <w:shd w:val="clear" w:color="auto" w:fill="D9D9D9" w:themeFill="background1" w:themeFillShade="D9"/>
            <w:tcPrChange w:id="176" w:author="mitko" w:date="2015-02-18T21:09:00Z">
              <w:tcPr>
                <w:tcW w:w="2841" w:type="dxa"/>
              </w:tcPr>
            </w:tcPrChange>
          </w:tcPr>
          <w:p w:rsidR="00D646F7" w:rsidRDefault="00D646F7" w:rsidP="004C5915">
            <w:pPr>
              <w:rPr>
                <w:ins w:id="177" w:author="mitko" w:date="2015-02-18T20:48:00Z"/>
                <w:lang w:val="en-US" w:eastAsia="en-US"/>
              </w:rPr>
            </w:pPr>
          </w:p>
        </w:tc>
      </w:tr>
      <w:tr w:rsidR="00D646F7" w:rsidTr="00EC6251">
        <w:trPr>
          <w:ins w:id="178" w:author="mitko" w:date="2015-02-18T20:49:00Z"/>
        </w:trPr>
        <w:tc>
          <w:tcPr>
            <w:tcW w:w="2840" w:type="dxa"/>
            <w:shd w:val="clear" w:color="auto" w:fill="D9D9D9" w:themeFill="background1" w:themeFillShade="D9"/>
            <w:vAlign w:val="center"/>
            <w:tcPrChange w:id="179" w:author="mitko" w:date="2015-02-18T21:12:00Z">
              <w:tcPr>
                <w:tcW w:w="2840" w:type="dxa"/>
              </w:tcPr>
            </w:tcPrChange>
          </w:tcPr>
          <w:p w:rsidR="00D646F7" w:rsidRPr="005014C1" w:rsidRDefault="00D646F7">
            <w:pPr>
              <w:pStyle w:val="ListParagraph"/>
              <w:numPr>
                <w:ilvl w:val="0"/>
                <w:numId w:val="26"/>
              </w:numPr>
              <w:jc w:val="left"/>
              <w:rPr>
                <w:ins w:id="180" w:author="mitko" w:date="2015-02-18T20:49:00Z"/>
                <w:rFonts w:ascii="Times New Roman" w:hAnsi="Times New Roman"/>
                <w:lang w:eastAsia="en-US"/>
              </w:rPr>
              <w:pPrChange w:id="181" w:author="mitko" w:date="2015-02-18T21:12:00Z">
                <w:pPr/>
              </w:pPrChange>
            </w:pPr>
            <w:ins w:id="182" w:author="mitko" w:date="2015-02-18T20:50:00Z">
              <w:r w:rsidRPr="005014C1">
                <w:rPr>
                  <w:lang w:eastAsia="en-US"/>
                  <w:rPrChange w:id="183" w:author="mitko" w:date="2015-02-18T21:10:00Z">
                    <w:rPr>
                      <w:b/>
                      <w:lang w:eastAsia="en-US"/>
                    </w:rPr>
                  </w:rPrChange>
                </w:rPr>
                <w:t>Структурен анализ</w:t>
              </w:r>
            </w:ins>
          </w:p>
        </w:tc>
        <w:tc>
          <w:tcPr>
            <w:tcW w:w="2841" w:type="dxa"/>
            <w:vAlign w:val="center"/>
            <w:tcPrChange w:id="184" w:author="mitko" w:date="2015-02-18T21:12:00Z">
              <w:tcPr>
                <w:tcW w:w="2841" w:type="dxa"/>
              </w:tcPr>
            </w:tcPrChange>
          </w:tcPr>
          <w:p w:rsidR="000942F6" w:rsidRDefault="00D646F7">
            <w:pPr>
              <w:jc w:val="center"/>
              <w:rPr>
                <w:ins w:id="185" w:author="mitko" w:date="2015-02-18T20:57:00Z"/>
                <w:rFonts w:ascii="Times New Roman" w:hAnsi="Times New Roman"/>
                <w:szCs w:val="18"/>
                <w:lang w:val="en-US" w:eastAsia="en-US"/>
              </w:rPr>
              <w:pPrChange w:id="186" w:author="mitko" w:date="2015-02-18T20:57:00Z">
                <w:pPr>
                  <w:ind w:left="1000"/>
                </w:pPr>
              </w:pPrChange>
            </w:pPr>
            <w:ins w:id="187" w:author="mitko" w:date="2015-02-18T20:52:00Z">
              <w:r>
                <w:rPr>
                  <w:lang w:val="en-US" w:eastAsia="en-US"/>
                </w:rPr>
                <w:t>ДА</w:t>
              </w:r>
            </w:ins>
          </w:p>
          <w:p w:rsidR="00D646F7" w:rsidRDefault="00D646F7">
            <w:pPr>
              <w:jc w:val="center"/>
              <w:rPr>
                <w:ins w:id="188" w:author="mitko" w:date="2015-02-18T20:49:00Z"/>
                <w:rFonts w:ascii="Times New Roman" w:hAnsi="Times New Roman"/>
                <w:szCs w:val="18"/>
                <w:lang w:val="en-US" w:eastAsia="en-US"/>
              </w:rPr>
              <w:pPrChange w:id="189" w:author="mitko" w:date="2015-02-18T20:57:00Z">
                <w:pPr>
                  <w:ind w:left="1000"/>
                </w:pPr>
              </w:pPrChange>
            </w:pPr>
            <w:ins w:id="190" w:author="mitko" w:date="2015-02-18T20:52:00Z">
              <w:r>
                <w:rPr>
                  <w:lang w:val="en-US" w:eastAsia="en-US"/>
                </w:rPr>
                <w:t>(</w:t>
              </w:r>
            </w:ins>
            <w:ins w:id="191" w:author="mitko" w:date="2015-02-18T20:56:00Z">
              <w:r w:rsidR="000942F6">
                <w:rPr>
                  <w:lang w:val="en-US" w:eastAsia="en-US"/>
                </w:rPr>
                <w:t>на базата на предварително заготвени сценарии за изпълнение</w:t>
              </w:r>
            </w:ins>
            <w:ins w:id="192" w:author="mitko" w:date="2015-02-18T20:52:00Z">
              <w:r>
                <w:rPr>
                  <w:lang w:val="en-US" w:eastAsia="en-US"/>
                </w:rPr>
                <w:t>)</w:t>
              </w:r>
            </w:ins>
          </w:p>
        </w:tc>
        <w:tc>
          <w:tcPr>
            <w:tcW w:w="2841" w:type="dxa"/>
            <w:vAlign w:val="center"/>
            <w:tcPrChange w:id="193" w:author="mitko" w:date="2015-02-18T21:12:00Z">
              <w:tcPr>
                <w:tcW w:w="2841" w:type="dxa"/>
                <w:gridSpan w:val="2"/>
              </w:tcPr>
            </w:tcPrChange>
          </w:tcPr>
          <w:p w:rsidR="00D646F7" w:rsidRDefault="000942F6">
            <w:pPr>
              <w:jc w:val="center"/>
              <w:rPr>
                <w:ins w:id="194" w:author="mitko" w:date="2015-02-18T20:57:00Z"/>
                <w:rFonts w:ascii="Times New Roman" w:hAnsi="Times New Roman"/>
                <w:szCs w:val="18"/>
                <w:lang w:val="en-US" w:eastAsia="en-US"/>
              </w:rPr>
              <w:pPrChange w:id="195" w:author="mitko" w:date="2015-02-18T20:57:00Z">
                <w:pPr>
                  <w:ind w:left="1000"/>
                </w:pPr>
              </w:pPrChange>
            </w:pPr>
            <w:ins w:id="196" w:author="mitko" w:date="2015-02-18T20:57:00Z">
              <w:r>
                <w:rPr>
                  <w:lang w:val="en-US" w:eastAsia="en-US"/>
                </w:rPr>
                <w:t>ДА</w:t>
              </w:r>
            </w:ins>
          </w:p>
          <w:p w:rsidR="000942F6" w:rsidRDefault="000942F6">
            <w:pPr>
              <w:jc w:val="center"/>
              <w:rPr>
                <w:ins w:id="197" w:author="mitko" w:date="2015-02-18T20:49:00Z"/>
                <w:rFonts w:ascii="Times New Roman" w:hAnsi="Times New Roman"/>
                <w:szCs w:val="18"/>
                <w:lang w:val="en-US" w:eastAsia="en-US"/>
              </w:rPr>
              <w:pPrChange w:id="198" w:author="mitko" w:date="2015-02-18T20:57:00Z">
                <w:pPr>
                  <w:ind w:left="1000"/>
                </w:pPr>
              </w:pPrChange>
            </w:pPr>
            <w:ins w:id="199" w:author="mitko" w:date="2015-02-18T20:57:00Z">
              <w:r>
                <w:rPr>
                  <w:lang w:val="en-US" w:eastAsia="en-US"/>
                </w:rPr>
                <w:t>(на базата на предварително дефинирани екстрактори)</w:t>
              </w:r>
            </w:ins>
          </w:p>
        </w:tc>
      </w:tr>
      <w:tr w:rsidR="00D646F7" w:rsidTr="00EC6251">
        <w:trPr>
          <w:ins w:id="200" w:author="mitko" w:date="2015-02-18T20:50:00Z"/>
        </w:trPr>
        <w:tc>
          <w:tcPr>
            <w:tcW w:w="2840" w:type="dxa"/>
            <w:shd w:val="clear" w:color="auto" w:fill="D9D9D9" w:themeFill="background1" w:themeFillShade="D9"/>
            <w:tcPrChange w:id="201" w:author="mitko" w:date="2015-02-18T21:12:00Z">
              <w:tcPr>
                <w:tcW w:w="2840" w:type="dxa"/>
              </w:tcPr>
            </w:tcPrChange>
          </w:tcPr>
          <w:p w:rsidR="00D646F7" w:rsidRPr="005014C1" w:rsidRDefault="00D646F7">
            <w:pPr>
              <w:pStyle w:val="ListParagraph"/>
              <w:numPr>
                <w:ilvl w:val="0"/>
                <w:numId w:val="26"/>
              </w:numPr>
              <w:jc w:val="left"/>
              <w:rPr>
                <w:ins w:id="202" w:author="mitko" w:date="2015-02-18T20:50:00Z"/>
                <w:lang w:eastAsia="en-US"/>
                <w:rPrChange w:id="203" w:author="mitko" w:date="2015-02-18T21:10:00Z">
                  <w:rPr>
                    <w:ins w:id="204" w:author="mitko" w:date="2015-02-18T20:50:00Z"/>
                    <w:rFonts w:ascii="Times New Roman" w:hAnsi="Times New Roman"/>
                    <w:b/>
                    <w:lang w:eastAsia="en-US"/>
                  </w:rPr>
                </w:rPrChange>
              </w:rPr>
              <w:pPrChange w:id="205" w:author="mitko" w:date="2015-02-18T21:12:00Z">
                <w:pPr/>
              </w:pPrChange>
            </w:pPr>
            <w:ins w:id="206" w:author="mitko" w:date="2015-02-18T20:50:00Z">
              <w:r w:rsidRPr="005014C1">
                <w:rPr>
                  <w:lang w:eastAsia="en-US"/>
                  <w:rPrChange w:id="207" w:author="mitko" w:date="2015-02-18T21:10:00Z">
                    <w:rPr>
                      <w:b/>
                      <w:lang w:eastAsia="en-US"/>
                    </w:rPr>
                  </w:rPrChange>
                </w:rPr>
                <w:t>Динамичен анализ</w:t>
              </w:r>
            </w:ins>
          </w:p>
        </w:tc>
        <w:tc>
          <w:tcPr>
            <w:tcW w:w="2841" w:type="dxa"/>
            <w:vAlign w:val="center"/>
            <w:tcPrChange w:id="208" w:author="mitko" w:date="2015-02-18T21:12:00Z">
              <w:tcPr>
                <w:tcW w:w="2841" w:type="dxa"/>
              </w:tcPr>
            </w:tcPrChange>
          </w:tcPr>
          <w:p w:rsidR="00D646F7" w:rsidRDefault="000942F6">
            <w:pPr>
              <w:jc w:val="center"/>
              <w:rPr>
                <w:ins w:id="209" w:author="mitko" w:date="2015-02-18T20:50:00Z"/>
                <w:rFonts w:ascii="Times New Roman" w:hAnsi="Times New Roman"/>
                <w:szCs w:val="18"/>
                <w:lang w:val="en-US" w:eastAsia="en-US"/>
              </w:rPr>
              <w:pPrChange w:id="210" w:author="mitko" w:date="2015-02-18T20:57:00Z">
                <w:pPr>
                  <w:ind w:left="1000"/>
                </w:pPr>
              </w:pPrChange>
            </w:pPr>
            <w:ins w:id="211" w:author="mitko" w:date="2015-02-18T20:58:00Z">
              <w:r>
                <w:rPr>
                  <w:lang w:val="en-US" w:eastAsia="en-US"/>
                </w:rPr>
                <w:t>ДА</w:t>
              </w:r>
            </w:ins>
          </w:p>
        </w:tc>
        <w:tc>
          <w:tcPr>
            <w:tcW w:w="2841" w:type="dxa"/>
            <w:vAlign w:val="center"/>
            <w:tcPrChange w:id="212" w:author="mitko" w:date="2015-02-18T21:12:00Z">
              <w:tcPr>
                <w:tcW w:w="2841" w:type="dxa"/>
                <w:gridSpan w:val="2"/>
              </w:tcPr>
            </w:tcPrChange>
          </w:tcPr>
          <w:p w:rsidR="000942F6" w:rsidRDefault="000942F6">
            <w:pPr>
              <w:jc w:val="center"/>
              <w:rPr>
                <w:ins w:id="213" w:author="mitko" w:date="2015-02-18T20:50:00Z"/>
                <w:rFonts w:ascii="Times New Roman" w:hAnsi="Times New Roman"/>
                <w:szCs w:val="18"/>
                <w:lang w:val="en-US" w:eastAsia="en-US"/>
              </w:rPr>
              <w:pPrChange w:id="214" w:author="mitko" w:date="2015-02-18T21:04:00Z">
                <w:pPr>
                  <w:ind w:left="1000"/>
                </w:pPr>
              </w:pPrChange>
            </w:pPr>
            <w:ins w:id="215" w:author="mitko" w:date="2015-02-18T21:03:00Z">
              <w:r>
                <w:rPr>
                  <w:lang w:val="en-US" w:eastAsia="en-US"/>
                </w:rPr>
                <w:t>НЕ</w:t>
              </w:r>
            </w:ins>
          </w:p>
        </w:tc>
      </w:tr>
      <w:tr w:rsidR="00D646F7" w:rsidTr="00EC6251">
        <w:trPr>
          <w:ins w:id="216" w:author="mitko" w:date="2015-02-18T20:50:00Z"/>
        </w:trPr>
        <w:tc>
          <w:tcPr>
            <w:tcW w:w="2840" w:type="dxa"/>
            <w:shd w:val="clear" w:color="auto" w:fill="D9D9D9" w:themeFill="background1" w:themeFillShade="D9"/>
            <w:tcPrChange w:id="217" w:author="mitko" w:date="2015-02-18T21:12:00Z">
              <w:tcPr>
                <w:tcW w:w="2840" w:type="dxa"/>
              </w:tcPr>
            </w:tcPrChange>
          </w:tcPr>
          <w:p w:rsidR="00D646F7" w:rsidRPr="005014C1" w:rsidRDefault="00D646F7">
            <w:pPr>
              <w:pStyle w:val="ListParagraph"/>
              <w:numPr>
                <w:ilvl w:val="0"/>
                <w:numId w:val="26"/>
              </w:numPr>
              <w:rPr>
                <w:ins w:id="218" w:author="mitko" w:date="2015-02-18T20:50:00Z"/>
                <w:rFonts w:ascii="Times New Roman" w:hAnsi="Times New Roman"/>
                <w:lang w:eastAsia="en-US"/>
              </w:rPr>
              <w:pPrChange w:id="219" w:author="mitko" w:date="2015-02-18T21:10:00Z">
                <w:pPr/>
              </w:pPrChange>
            </w:pPr>
            <w:ins w:id="220" w:author="mitko" w:date="2015-02-18T20:50:00Z">
              <w:r w:rsidRPr="005014C1">
                <w:rPr>
                  <w:lang w:eastAsia="en-US"/>
                  <w:rPrChange w:id="221" w:author="mitko" w:date="2015-02-18T21:10:00Z">
                    <w:rPr>
                      <w:b/>
                      <w:lang w:eastAsia="en-US"/>
                    </w:rPr>
                  </w:rPrChange>
                </w:rPr>
                <w:t>Мета-модел</w:t>
              </w:r>
            </w:ins>
          </w:p>
        </w:tc>
        <w:tc>
          <w:tcPr>
            <w:tcW w:w="2841" w:type="dxa"/>
            <w:vAlign w:val="center"/>
            <w:tcPrChange w:id="222" w:author="mitko" w:date="2015-02-18T21:12:00Z">
              <w:tcPr>
                <w:tcW w:w="2841" w:type="dxa"/>
              </w:tcPr>
            </w:tcPrChange>
          </w:tcPr>
          <w:p w:rsidR="00D646F7" w:rsidRDefault="005014C1">
            <w:pPr>
              <w:jc w:val="center"/>
              <w:rPr>
                <w:ins w:id="223" w:author="mitko" w:date="2015-02-18T20:50:00Z"/>
                <w:rFonts w:ascii="Times New Roman" w:hAnsi="Times New Roman"/>
                <w:szCs w:val="18"/>
                <w:lang w:val="en-US" w:eastAsia="en-US"/>
              </w:rPr>
              <w:pPrChange w:id="224" w:author="mitko" w:date="2015-02-18T21:04:00Z">
                <w:pPr>
                  <w:ind w:left="1000"/>
                </w:pPr>
              </w:pPrChange>
            </w:pPr>
            <w:ins w:id="225" w:author="mitko" w:date="2015-02-18T21:06:00Z">
              <w:r>
                <w:rPr>
                  <w:lang w:val="en-US" w:eastAsia="en-US"/>
                </w:rPr>
                <w:t>НЕ</w:t>
              </w:r>
            </w:ins>
          </w:p>
        </w:tc>
        <w:tc>
          <w:tcPr>
            <w:tcW w:w="2841" w:type="dxa"/>
            <w:vAlign w:val="center"/>
            <w:tcPrChange w:id="226" w:author="mitko" w:date="2015-02-18T21:12:00Z">
              <w:tcPr>
                <w:tcW w:w="2841" w:type="dxa"/>
                <w:gridSpan w:val="2"/>
              </w:tcPr>
            </w:tcPrChange>
          </w:tcPr>
          <w:p w:rsidR="00D646F7" w:rsidRDefault="005014C1">
            <w:pPr>
              <w:jc w:val="center"/>
              <w:rPr>
                <w:ins w:id="227" w:author="mitko" w:date="2015-02-18T20:50:00Z"/>
                <w:rFonts w:ascii="Times New Roman" w:hAnsi="Times New Roman"/>
                <w:szCs w:val="18"/>
                <w:lang w:val="en-US" w:eastAsia="en-US"/>
              </w:rPr>
              <w:pPrChange w:id="228" w:author="mitko" w:date="2015-02-18T21:04:00Z">
                <w:pPr>
                  <w:ind w:left="1000"/>
                </w:pPr>
              </w:pPrChange>
            </w:pPr>
            <w:ins w:id="229" w:author="mitko" w:date="2015-02-18T21:06:00Z">
              <w:r>
                <w:rPr>
                  <w:lang w:val="en-US" w:eastAsia="en-US"/>
                </w:rPr>
                <w:t>ДА</w:t>
              </w:r>
            </w:ins>
          </w:p>
        </w:tc>
      </w:tr>
      <w:tr w:rsidR="00D646F7" w:rsidTr="00EC6251">
        <w:trPr>
          <w:ins w:id="230" w:author="mitko" w:date="2015-02-18T20:51:00Z"/>
        </w:trPr>
        <w:tc>
          <w:tcPr>
            <w:tcW w:w="2840" w:type="dxa"/>
            <w:shd w:val="clear" w:color="auto" w:fill="D9D9D9" w:themeFill="background1" w:themeFillShade="D9"/>
            <w:tcPrChange w:id="231" w:author="mitko" w:date="2015-02-18T21:12:00Z">
              <w:tcPr>
                <w:tcW w:w="2840" w:type="dxa"/>
              </w:tcPr>
            </w:tcPrChange>
          </w:tcPr>
          <w:p w:rsidR="00D646F7" w:rsidRPr="00D646F7" w:rsidRDefault="00D646F7" w:rsidP="00D646F7">
            <w:pPr>
              <w:rPr>
                <w:ins w:id="232" w:author="mitko" w:date="2015-02-18T20:51:00Z"/>
                <w:b/>
                <w:lang w:eastAsia="en-US"/>
                <w:rPrChange w:id="233" w:author="mitko" w:date="2015-02-18T20:51:00Z">
                  <w:rPr>
                    <w:ins w:id="234" w:author="mitko" w:date="2015-02-18T20:51:00Z"/>
                    <w:rFonts w:ascii="Times New Roman" w:hAnsi="Times New Roman"/>
                    <w:lang w:eastAsia="en-US"/>
                  </w:rPr>
                </w:rPrChange>
              </w:rPr>
            </w:pPr>
            <w:ins w:id="235" w:author="mitko" w:date="2015-02-18T20:51:00Z">
              <w:r w:rsidRPr="00D646F7">
                <w:rPr>
                  <w:b/>
                  <w:lang w:eastAsia="en-US"/>
                  <w:rPrChange w:id="236" w:author="mitko" w:date="2015-02-18T20:51:00Z">
                    <w:rPr>
                      <w:lang w:eastAsia="en-US"/>
                    </w:rPr>
                  </w:rPrChange>
                </w:rPr>
                <w:t>Гъвкавост</w:t>
              </w:r>
            </w:ins>
          </w:p>
        </w:tc>
        <w:tc>
          <w:tcPr>
            <w:tcW w:w="2841" w:type="dxa"/>
            <w:shd w:val="clear" w:color="auto" w:fill="D9D9D9" w:themeFill="background1" w:themeFillShade="D9"/>
            <w:vAlign w:val="center"/>
            <w:tcPrChange w:id="237" w:author="mitko" w:date="2015-02-18T21:12:00Z">
              <w:tcPr>
                <w:tcW w:w="2841" w:type="dxa"/>
              </w:tcPr>
            </w:tcPrChange>
          </w:tcPr>
          <w:p w:rsidR="00D646F7" w:rsidRDefault="00D646F7" w:rsidP="00EC6251">
            <w:pPr>
              <w:jc w:val="center"/>
              <w:rPr>
                <w:ins w:id="238" w:author="mitko" w:date="2015-02-18T20:51:00Z"/>
                <w:lang w:val="en-US" w:eastAsia="en-US"/>
              </w:rPr>
            </w:pPr>
          </w:p>
        </w:tc>
        <w:tc>
          <w:tcPr>
            <w:tcW w:w="2841" w:type="dxa"/>
            <w:shd w:val="clear" w:color="auto" w:fill="D9D9D9" w:themeFill="background1" w:themeFillShade="D9"/>
            <w:vAlign w:val="center"/>
            <w:tcPrChange w:id="239" w:author="mitko" w:date="2015-02-18T21:12:00Z">
              <w:tcPr>
                <w:tcW w:w="2841" w:type="dxa"/>
                <w:gridSpan w:val="2"/>
              </w:tcPr>
            </w:tcPrChange>
          </w:tcPr>
          <w:p w:rsidR="00D646F7" w:rsidRDefault="00D646F7" w:rsidP="00EC6251">
            <w:pPr>
              <w:jc w:val="center"/>
              <w:rPr>
                <w:ins w:id="240" w:author="mitko" w:date="2015-02-18T20:51:00Z"/>
                <w:lang w:val="en-US" w:eastAsia="en-US"/>
              </w:rPr>
            </w:pPr>
          </w:p>
        </w:tc>
      </w:tr>
      <w:tr w:rsidR="00D646F7" w:rsidTr="00EC6251">
        <w:trPr>
          <w:ins w:id="241" w:author="mitko" w:date="2015-02-18T20:51:00Z"/>
        </w:trPr>
        <w:tc>
          <w:tcPr>
            <w:tcW w:w="2840" w:type="dxa"/>
            <w:shd w:val="clear" w:color="auto" w:fill="D9D9D9" w:themeFill="background1" w:themeFillShade="D9"/>
            <w:tcPrChange w:id="242" w:author="mitko" w:date="2015-02-18T21:13:00Z">
              <w:tcPr>
                <w:tcW w:w="2840" w:type="dxa"/>
              </w:tcPr>
            </w:tcPrChange>
          </w:tcPr>
          <w:p w:rsidR="00D646F7" w:rsidRPr="001B1A2C" w:rsidRDefault="00D646F7">
            <w:pPr>
              <w:pStyle w:val="ListParagraph"/>
              <w:numPr>
                <w:ilvl w:val="0"/>
                <w:numId w:val="26"/>
              </w:numPr>
              <w:jc w:val="left"/>
              <w:rPr>
                <w:ins w:id="243" w:author="mitko" w:date="2015-02-18T20:51:00Z"/>
                <w:lang w:eastAsia="en-US"/>
                <w:rPrChange w:id="244" w:author="mitko" w:date="2015-02-18T21:12:00Z">
                  <w:rPr>
                    <w:ins w:id="245" w:author="mitko" w:date="2015-02-18T20:51:00Z"/>
                    <w:rFonts w:ascii="Times New Roman" w:hAnsi="Times New Roman"/>
                    <w:b/>
                    <w:lang w:eastAsia="en-US"/>
                  </w:rPr>
                </w:rPrChange>
              </w:rPr>
              <w:pPrChange w:id="246" w:author="mitko" w:date="2015-02-18T21:12:00Z">
                <w:pPr/>
              </w:pPrChange>
            </w:pPr>
            <w:ins w:id="247" w:author="mitko" w:date="2015-02-18T20:51:00Z">
              <w:r w:rsidRPr="001B1A2C">
                <w:rPr>
                  <w:lang w:eastAsia="en-US"/>
                  <w:rPrChange w:id="248" w:author="mitko" w:date="2015-02-18T21:12:00Z">
                    <w:rPr>
                      <w:b/>
                      <w:lang w:eastAsia="en-US"/>
                    </w:rPr>
                  </w:rPrChange>
                </w:rPr>
                <w:t>Степен на покритие на потенциални архитектури</w:t>
              </w:r>
            </w:ins>
          </w:p>
        </w:tc>
        <w:tc>
          <w:tcPr>
            <w:tcW w:w="2841" w:type="dxa"/>
            <w:vAlign w:val="center"/>
            <w:tcPrChange w:id="249" w:author="mitko" w:date="2015-02-18T21:13:00Z">
              <w:tcPr>
                <w:tcW w:w="2841" w:type="dxa"/>
              </w:tcPr>
            </w:tcPrChange>
          </w:tcPr>
          <w:p w:rsidR="000942F6" w:rsidRDefault="005014C1">
            <w:pPr>
              <w:jc w:val="center"/>
              <w:rPr>
                <w:ins w:id="250" w:author="mitko" w:date="2015-02-18T20:51:00Z"/>
                <w:rFonts w:ascii="Times New Roman" w:hAnsi="Times New Roman"/>
                <w:szCs w:val="18"/>
                <w:lang w:val="en-US" w:eastAsia="en-US"/>
              </w:rPr>
              <w:pPrChange w:id="251" w:author="mitko" w:date="2015-02-18T21:05:00Z">
                <w:pPr>
                  <w:ind w:left="1000"/>
                </w:pPr>
              </w:pPrChange>
            </w:pPr>
            <w:ins w:id="252" w:author="mitko" w:date="2015-02-18T21:07:00Z">
              <w:r>
                <w:rPr>
                  <w:lang w:val="en-US" w:eastAsia="en-US"/>
                </w:rPr>
                <w:t>н</w:t>
              </w:r>
            </w:ins>
            <w:ins w:id="253" w:author="mitko" w:date="2015-02-18T21:04:00Z">
              <w:r w:rsidR="000942F6">
                <w:rPr>
                  <w:lang w:val="en-US" w:eastAsia="en-US"/>
                </w:rPr>
                <w:t>е е ограничен</w:t>
              </w:r>
            </w:ins>
          </w:p>
        </w:tc>
        <w:tc>
          <w:tcPr>
            <w:tcW w:w="2841" w:type="dxa"/>
            <w:vAlign w:val="center"/>
            <w:tcPrChange w:id="254" w:author="mitko" w:date="2015-02-18T21:13:00Z">
              <w:tcPr>
                <w:tcW w:w="2841" w:type="dxa"/>
                <w:gridSpan w:val="2"/>
              </w:tcPr>
            </w:tcPrChange>
          </w:tcPr>
          <w:p w:rsidR="00D646F7" w:rsidRDefault="005014C1">
            <w:pPr>
              <w:jc w:val="center"/>
              <w:rPr>
                <w:ins w:id="255" w:author="mitko" w:date="2015-02-18T20:51:00Z"/>
                <w:rFonts w:ascii="Times New Roman" w:hAnsi="Times New Roman"/>
                <w:szCs w:val="18"/>
                <w:lang w:val="en-US" w:eastAsia="en-US"/>
              </w:rPr>
              <w:pPrChange w:id="256" w:author="mitko" w:date="2015-02-18T21:05:00Z">
                <w:pPr>
                  <w:ind w:left="1000"/>
                </w:pPr>
              </w:pPrChange>
            </w:pPr>
            <w:ins w:id="257" w:author="mitko" w:date="2015-02-18T21:07:00Z">
              <w:r>
                <w:rPr>
                  <w:lang w:val="en-US" w:eastAsia="en-US"/>
                </w:rPr>
                <w:t>з</w:t>
              </w:r>
            </w:ins>
            <w:ins w:id="258" w:author="mitko" w:date="2015-02-18T21:05:00Z">
              <w:r w:rsidR="000942F6">
                <w:rPr>
                  <w:lang w:val="en-US" w:eastAsia="en-US"/>
                </w:rPr>
                <w:t>ависи от дефинираните екстрактори</w:t>
              </w:r>
            </w:ins>
          </w:p>
        </w:tc>
      </w:tr>
      <w:tr w:rsidR="00D646F7" w:rsidTr="00EC6251">
        <w:trPr>
          <w:ins w:id="259" w:author="mitko" w:date="2015-02-18T20:51:00Z"/>
        </w:trPr>
        <w:tc>
          <w:tcPr>
            <w:tcW w:w="2840" w:type="dxa"/>
            <w:shd w:val="clear" w:color="auto" w:fill="D9D9D9" w:themeFill="background1" w:themeFillShade="D9"/>
            <w:tcPrChange w:id="260" w:author="mitko" w:date="2015-02-18T21:13:00Z">
              <w:tcPr>
                <w:tcW w:w="2840" w:type="dxa"/>
              </w:tcPr>
            </w:tcPrChange>
          </w:tcPr>
          <w:p w:rsidR="00D646F7" w:rsidRPr="001B1A2C" w:rsidRDefault="00D646F7">
            <w:pPr>
              <w:pStyle w:val="ListParagraph"/>
              <w:numPr>
                <w:ilvl w:val="0"/>
                <w:numId w:val="26"/>
              </w:numPr>
              <w:rPr>
                <w:ins w:id="261" w:author="mitko" w:date="2015-02-18T20:51:00Z"/>
                <w:rFonts w:ascii="Times New Roman" w:hAnsi="Times New Roman"/>
                <w:lang w:eastAsia="en-US"/>
              </w:rPr>
              <w:pPrChange w:id="262" w:author="mitko" w:date="2015-02-18T21:12:00Z">
                <w:pPr/>
              </w:pPrChange>
            </w:pPr>
            <w:ins w:id="263" w:author="mitko" w:date="2015-02-18T20:51:00Z">
              <w:r w:rsidRPr="001B1A2C">
                <w:rPr>
                  <w:lang w:eastAsia="en-US"/>
                  <w:rPrChange w:id="264" w:author="mitko" w:date="2015-02-18T21:12:00Z">
                    <w:rPr>
                      <w:b/>
                      <w:lang w:eastAsia="en-US"/>
                    </w:rPr>
                  </w:rPrChange>
                </w:rPr>
                <w:lastRenderedPageBreak/>
                <w:t>Оперативна съвместимост</w:t>
              </w:r>
            </w:ins>
          </w:p>
        </w:tc>
        <w:tc>
          <w:tcPr>
            <w:tcW w:w="2841" w:type="dxa"/>
            <w:vAlign w:val="center"/>
            <w:tcPrChange w:id="265" w:author="mitko" w:date="2015-02-18T21:13:00Z">
              <w:tcPr>
                <w:tcW w:w="2841" w:type="dxa"/>
              </w:tcPr>
            </w:tcPrChange>
          </w:tcPr>
          <w:p w:rsidR="00D646F7" w:rsidRDefault="005014C1">
            <w:pPr>
              <w:jc w:val="center"/>
              <w:rPr>
                <w:ins w:id="266" w:author="mitko" w:date="2015-02-18T20:51:00Z"/>
                <w:rFonts w:ascii="Times New Roman" w:hAnsi="Times New Roman"/>
                <w:szCs w:val="18"/>
                <w:lang w:val="en-US" w:eastAsia="en-US"/>
              </w:rPr>
              <w:pPrChange w:id="267" w:author="mitko" w:date="2015-02-18T21:07:00Z">
                <w:pPr>
                  <w:ind w:left="1000"/>
                </w:pPr>
              </w:pPrChange>
            </w:pPr>
            <w:ins w:id="268" w:author="mitko" w:date="2015-02-18T21:06:00Z">
              <w:r>
                <w:rPr>
                  <w:lang w:val="en-US" w:eastAsia="en-US"/>
                </w:rPr>
                <w:t>ограничена</w:t>
              </w:r>
            </w:ins>
          </w:p>
        </w:tc>
        <w:tc>
          <w:tcPr>
            <w:tcW w:w="2841" w:type="dxa"/>
            <w:vAlign w:val="center"/>
            <w:tcPrChange w:id="269" w:author="mitko" w:date="2015-02-18T21:13:00Z">
              <w:tcPr>
                <w:tcW w:w="2841" w:type="dxa"/>
                <w:gridSpan w:val="2"/>
              </w:tcPr>
            </w:tcPrChange>
          </w:tcPr>
          <w:p w:rsidR="00D646F7" w:rsidRDefault="005014C1">
            <w:pPr>
              <w:jc w:val="center"/>
              <w:rPr>
                <w:ins w:id="270" w:author="mitko" w:date="2015-02-18T20:51:00Z"/>
                <w:rFonts w:ascii="Times New Roman" w:hAnsi="Times New Roman"/>
                <w:szCs w:val="18"/>
                <w:lang w:val="en-US" w:eastAsia="en-US"/>
              </w:rPr>
              <w:pPrChange w:id="271" w:author="mitko" w:date="2015-02-18T21:06:00Z">
                <w:pPr>
                  <w:ind w:left="1000"/>
                </w:pPr>
              </w:pPrChange>
            </w:pPr>
            <w:ins w:id="272" w:author="mitko" w:date="2015-02-18T21:07:00Z">
              <w:r>
                <w:rPr>
                  <w:lang w:val="en-US" w:eastAsia="en-US"/>
                </w:rPr>
                <w:t>б</w:t>
              </w:r>
            </w:ins>
            <w:ins w:id="273" w:author="mitko" w:date="2015-02-18T21:06:00Z">
              <w:r>
                <w:rPr>
                  <w:lang w:val="en-US" w:eastAsia="en-US"/>
                </w:rPr>
                <w:t>огата</w:t>
              </w:r>
            </w:ins>
          </w:p>
        </w:tc>
      </w:tr>
      <w:tr w:rsidR="00D646F7" w:rsidTr="00EC6251">
        <w:trPr>
          <w:ins w:id="274" w:author="mitko" w:date="2015-02-18T20:51:00Z"/>
        </w:trPr>
        <w:tc>
          <w:tcPr>
            <w:tcW w:w="2840" w:type="dxa"/>
            <w:shd w:val="clear" w:color="auto" w:fill="D9D9D9" w:themeFill="background1" w:themeFillShade="D9"/>
            <w:vAlign w:val="center"/>
            <w:tcPrChange w:id="275" w:author="mitko" w:date="2015-02-18T21:13:00Z">
              <w:tcPr>
                <w:tcW w:w="2840" w:type="dxa"/>
              </w:tcPr>
            </w:tcPrChange>
          </w:tcPr>
          <w:p w:rsidR="00D646F7" w:rsidRPr="00D646F7" w:rsidRDefault="00D646F7" w:rsidP="00EC6251">
            <w:pPr>
              <w:jc w:val="left"/>
              <w:rPr>
                <w:ins w:id="276" w:author="mitko" w:date="2015-02-18T20:51:00Z"/>
                <w:lang w:eastAsia="en-US"/>
              </w:rPr>
            </w:pPr>
            <w:ins w:id="277" w:author="mitko" w:date="2015-02-18T20:51:00Z">
              <w:r w:rsidRPr="003D47D2">
                <w:rPr>
                  <w:b/>
                  <w:lang w:eastAsia="en-US"/>
                </w:rPr>
                <w:t>Потребителски интерфейс</w:t>
              </w:r>
            </w:ins>
          </w:p>
        </w:tc>
        <w:tc>
          <w:tcPr>
            <w:tcW w:w="2841" w:type="dxa"/>
            <w:vAlign w:val="center"/>
            <w:tcPrChange w:id="278" w:author="mitko" w:date="2015-02-18T21:13:00Z">
              <w:tcPr>
                <w:tcW w:w="2841" w:type="dxa"/>
              </w:tcPr>
            </w:tcPrChange>
          </w:tcPr>
          <w:p w:rsidR="00D646F7" w:rsidRDefault="005014C1">
            <w:pPr>
              <w:jc w:val="center"/>
              <w:rPr>
                <w:ins w:id="279" w:author="mitko" w:date="2015-02-18T20:51:00Z"/>
                <w:rFonts w:ascii="Times New Roman" w:hAnsi="Times New Roman"/>
                <w:szCs w:val="18"/>
                <w:lang w:val="en-US" w:eastAsia="en-US"/>
              </w:rPr>
              <w:pPrChange w:id="280" w:author="mitko" w:date="2015-02-18T21:08:00Z">
                <w:pPr>
                  <w:ind w:left="1000"/>
                </w:pPr>
              </w:pPrChange>
            </w:pPr>
            <w:ins w:id="281" w:author="mitko" w:date="2015-02-18T21:08:00Z">
              <w:r>
                <w:rPr>
                  <w:lang w:val="en-US" w:eastAsia="en-US"/>
                </w:rPr>
                <w:t>ограничен</w:t>
              </w:r>
            </w:ins>
          </w:p>
        </w:tc>
        <w:tc>
          <w:tcPr>
            <w:tcW w:w="2841" w:type="dxa"/>
            <w:vAlign w:val="center"/>
            <w:tcPrChange w:id="282" w:author="mitko" w:date="2015-02-18T21:13:00Z">
              <w:tcPr>
                <w:tcW w:w="2841" w:type="dxa"/>
                <w:gridSpan w:val="2"/>
              </w:tcPr>
            </w:tcPrChange>
          </w:tcPr>
          <w:p w:rsidR="005014C1" w:rsidRDefault="00EC6251">
            <w:pPr>
              <w:jc w:val="center"/>
              <w:rPr>
                <w:ins w:id="283" w:author="mitko" w:date="2015-02-18T21:09:00Z"/>
                <w:rFonts w:ascii="Times New Roman" w:hAnsi="Times New Roman"/>
                <w:szCs w:val="18"/>
                <w:lang w:val="en-US" w:eastAsia="en-US"/>
              </w:rPr>
              <w:pPrChange w:id="284" w:author="mitko" w:date="2015-02-18T21:08:00Z">
                <w:pPr>
                  <w:ind w:left="1000"/>
                </w:pPr>
              </w:pPrChange>
            </w:pPr>
            <w:ins w:id="285" w:author="mitko" w:date="2015-02-18T21:09:00Z">
              <w:r>
                <w:rPr>
                  <w:lang w:val="en-US" w:eastAsia="en-US"/>
                </w:rPr>
                <w:t>Б</w:t>
              </w:r>
            </w:ins>
            <w:ins w:id="286" w:author="mitko" w:date="2015-02-18T21:08:00Z">
              <w:r w:rsidR="005014C1">
                <w:rPr>
                  <w:lang w:val="en-US" w:eastAsia="en-US"/>
                </w:rPr>
                <w:t>огат</w:t>
              </w:r>
            </w:ins>
          </w:p>
          <w:p w:rsidR="00D646F7" w:rsidRDefault="005014C1">
            <w:pPr>
              <w:keepNext/>
              <w:jc w:val="center"/>
              <w:rPr>
                <w:ins w:id="287" w:author="mitko" w:date="2015-02-18T20:51:00Z"/>
                <w:rFonts w:ascii="Times New Roman" w:hAnsi="Times New Roman"/>
                <w:szCs w:val="18"/>
                <w:lang w:val="en-US" w:eastAsia="en-US"/>
              </w:rPr>
              <w:pPrChange w:id="288" w:author="mitko" w:date="2015-02-18T21:17:00Z">
                <w:pPr>
                  <w:ind w:left="1000"/>
                </w:pPr>
              </w:pPrChange>
            </w:pPr>
            <w:ins w:id="289" w:author="mitko" w:date="2015-02-18T21:09:00Z">
              <w:r>
                <w:rPr>
                  <w:lang w:val="en-US" w:eastAsia="en-US"/>
                </w:rPr>
                <w:t>(</w:t>
              </w:r>
            </w:ins>
            <w:ins w:id="290" w:author="mitko" w:date="2015-02-18T21:08:00Z">
              <w:r>
                <w:rPr>
                  <w:lang w:val="en-US" w:eastAsia="en-US"/>
                </w:rPr>
                <w:t xml:space="preserve">с възможности за </w:t>
              </w:r>
            </w:ins>
            <w:ins w:id="291" w:author="mitko" w:date="2015-02-18T21:09:00Z">
              <w:r>
                <w:rPr>
                  <w:lang w:val="en-US" w:eastAsia="en-US"/>
                </w:rPr>
                <w:t>разширяване)</w:t>
              </w:r>
            </w:ins>
          </w:p>
        </w:tc>
      </w:tr>
    </w:tbl>
    <w:p w:rsidR="00D646F7" w:rsidRPr="00F559A3" w:rsidRDefault="00F559A3">
      <w:pPr>
        <w:pStyle w:val="Caption"/>
        <w:rPr>
          <w:lang w:val="en-US"/>
          <w:rPrChange w:id="292" w:author="mitko" w:date="2015-02-18T21:17:00Z">
            <w:rPr>
              <w:lang w:eastAsia="en-US"/>
            </w:rPr>
          </w:rPrChange>
        </w:rPr>
        <w:pPrChange w:id="293" w:author="mitko" w:date="2015-02-18T21:17:00Z">
          <w:pPr/>
        </w:pPrChange>
      </w:pPr>
      <w:ins w:id="294" w:author="mitko" w:date="2015-02-18T21:17:00Z">
        <w:r>
          <w:t xml:space="preserve">Таблица </w:t>
        </w:r>
        <w:r>
          <w:fldChar w:fldCharType="begin"/>
        </w:r>
        <w:r>
          <w:instrText xml:space="preserve"> SEQ Таблица \* ARABIC </w:instrText>
        </w:r>
      </w:ins>
      <w:r>
        <w:fldChar w:fldCharType="separate"/>
      </w:r>
      <w:r w:rsidR="000E6575">
        <w:rPr>
          <w:noProof/>
        </w:rPr>
        <w:t>1</w:t>
      </w:r>
      <w:ins w:id="295" w:author="mitko" w:date="2015-02-18T21:17:00Z">
        <w:r>
          <w:fldChar w:fldCharType="end"/>
        </w:r>
        <w:r>
          <w:rPr>
            <w:lang w:val="en-US"/>
          </w:rPr>
          <w:t xml:space="preserve"> (</w:t>
        </w:r>
      </w:ins>
      <w:ins w:id="296" w:author="mitko" w:date="2015-02-18T21:18:00Z">
        <w:r>
          <w:rPr>
            <w:lang w:val="en-US"/>
          </w:rPr>
          <w:t>Сравнителен анализ на съществуващи инструменти</w:t>
        </w:r>
      </w:ins>
      <w:ins w:id="297" w:author="mitko" w:date="2015-02-18T21:17:00Z">
        <w:r>
          <w:rPr>
            <w:lang w:val="en-US"/>
          </w:rPr>
          <w:t>)</w:t>
        </w:r>
      </w:ins>
    </w:p>
    <w:p w:rsidR="00C3793A" w:rsidRDefault="00505D85" w:rsidP="007F13AB">
      <w:pPr>
        <w:pStyle w:val="Heading2"/>
      </w:pPr>
      <w:bookmarkStart w:id="298" w:name="_Toc397092998"/>
      <w:bookmarkStart w:id="299" w:name="_Toc412756027"/>
      <w:r>
        <w:rPr>
          <w:lang w:val="ru-RU"/>
        </w:rPr>
        <w:t>Изводи</w:t>
      </w:r>
      <w:bookmarkEnd w:id="298"/>
      <w:bookmarkEnd w:id="299"/>
    </w:p>
    <w:p w:rsidR="00E92A43" w:rsidRPr="007C46C9" w:rsidRDefault="00EB52EB" w:rsidP="00E92A43">
      <w:pPr>
        <w:rPr>
          <w:lang w:val="en-US"/>
          <w:rPrChange w:id="300" w:author="mitko" w:date="2015-02-18T21:43:00Z">
            <w:rPr/>
          </w:rPrChange>
        </w:rPr>
      </w:pPr>
      <w:r>
        <w:t>След като бяха изложени основните метод</w:t>
      </w:r>
      <w:r w:rsidR="00611734">
        <w:t>и</w:t>
      </w:r>
      <w:r>
        <w:t xml:space="preserve"> в реверсивния </w:t>
      </w:r>
      <w:r w:rsidR="008F427A">
        <w:t>инженеринг</w:t>
      </w:r>
      <w:r>
        <w:t xml:space="preserve"> </w:t>
      </w:r>
      <w:r w:rsidR="0081307C">
        <w:t xml:space="preserve">и връзките между тях, </w:t>
      </w:r>
      <w:r>
        <w:t>както и необходимите термини и дефин</w:t>
      </w:r>
      <w:r w:rsidR="00A22236">
        <w:t>иции от софтуерните архитектури</w:t>
      </w:r>
      <w:r w:rsidR="005261C0">
        <w:t>, които са изграждащи блокове при р</w:t>
      </w:r>
      <w:r w:rsidR="00731A75">
        <w:t>ешение на проблема от заданието, беше представено и концептуа</w:t>
      </w:r>
      <w:r w:rsidR="00232DC9">
        <w:t>л</w:t>
      </w:r>
      <w:r w:rsidR="00731A75">
        <w:t>но описание на среда за архитектурна реконструкция</w:t>
      </w:r>
      <w:r w:rsidR="00232DC9">
        <w:t>.</w:t>
      </w:r>
      <w:r w:rsidR="007C10F4">
        <w:t xml:space="preserve"> </w:t>
      </w:r>
      <w:del w:id="301" w:author="aldi" w:date="2015-02-16T16:13:00Z">
        <w:r w:rsidR="007C10F4" w:rsidDel="006C72E6">
          <w:delText xml:space="preserve">Предложени </w:delText>
        </w:r>
      </w:del>
      <w:ins w:id="302" w:author="aldi" w:date="2015-02-16T16:13:00Z">
        <w:r w:rsidR="006C72E6">
          <w:t xml:space="preserve">Представени и анализирани </w:t>
        </w:r>
      </w:ins>
      <w:r w:rsidR="007C10F4">
        <w:t>бяха и две съществуващи решения на зададения проблем</w:t>
      </w:r>
      <w:ins w:id="303" w:author="aldi" w:date="2015-02-16T16:14:00Z">
        <w:r w:rsidR="006C72E6">
          <w:t>,</w:t>
        </w:r>
      </w:ins>
      <w:r w:rsidR="009D295F">
        <w:t xml:space="preserve"> както и критерии за анализ на такъв тип система. </w:t>
      </w:r>
      <w:del w:id="304" w:author="aldi" w:date="2015-02-16T16:14:00Z">
        <w:r w:rsidR="009D295F" w:rsidDel="006C72E6">
          <w:delText xml:space="preserve">Съответно беше направен и анализ на двете решения. </w:delText>
        </w:r>
      </w:del>
      <w:r w:rsidR="009D295F">
        <w:t>На кратко</w:t>
      </w:r>
      <w:r w:rsidR="007C10F4">
        <w:t xml:space="preserve"> </w:t>
      </w:r>
      <w:r w:rsidR="00130BD6">
        <w:t>първата предложена</w:t>
      </w:r>
      <w:r w:rsidR="009D295F">
        <w:t xml:space="preserve"> </w:t>
      </w:r>
      <w:r w:rsidR="003940B4">
        <w:t xml:space="preserve">съществуваща </w:t>
      </w:r>
      <w:r w:rsidR="009D295F">
        <w:t>система за анализ</w:t>
      </w:r>
      <w:r w:rsidR="00130BD6">
        <w:t xml:space="preserve"> (</w:t>
      </w:r>
      <w:r w:rsidR="003940B4">
        <w:t xml:space="preserve">много-изгледна среда за архитектурна реконструкция, виж </w:t>
      </w:r>
      <w:r w:rsidR="00130BD6" w:rsidRPr="007C10F4">
        <w:rPr>
          <w:i/>
        </w:rPr>
        <w:fldChar w:fldCharType="begin"/>
      </w:r>
      <w:r w:rsidR="00130BD6" w:rsidRPr="007C10F4">
        <w:rPr>
          <w:i/>
        </w:rPr>
        <w:instrText xml:space="preserve"> REF _Ref399773104 \r \h </w:instrText>
      </w:r>
      <w:r w:rsidR="00130BD6">
        <w:rPr>
          <w:i/>
        </w:rPr>
        <w:instrText xml:space="preserve"> \* MERGEFORMAT </w:instrText>
      </w:r>
      <w:r w:rsidR="00130BD6" w:rsidRPr="007C10F4">
        <w:rPr>
          <w:i/>
        </w:rPr>
      </w:r>
      <w:r w:rsidR="00130BD6" w:rsidRPr="007C10F4">
        <w:rPr>
          <w:i/>
        </w:rPr>
        <w:fldChar w:fldCharType="separate"/>
      </w:r>
      <w:r w:rsidR="000E6575">
        <w:rPr>
          <w:i/>
        </w:rPr>
        <w:t>2.3.1</w:t>
      </w:r>
      <w:r w:rsidR="00130BD6" w:rsidRPr="007C10F4">
        <w:rPr>
          <w:i/>
        </w:rPr>
        <w:fldChar w:fldCharType="end"/>
      </w:r>
      <w:r w:rsidR="00130BD6">
        <w:t>)</w:t>
      </w:r>
      <w:r w:rsidR="007C10F4">
        <w:t xml:space="preserve"> предлага по-голяма гъвкавост що се отнася да типа изследвана архитектура</w:t>
      </w:r>
      <w:r w:rsidR="003940B4">
        <w:t>.</w:t>
      </w:r>
      <w:r w:rsidR="007C10F4">
        <w:t xml:space="preserve"> </w:t>
      </w:r>
      <w:r w:rsidR="003940B4">
        <w:t>Д</w:t>
      </w:r>
      <w:r w:rsidR="00EA1F74">
        <w:t xml:space="preserve">окато </w:t>
      </w:r>
      <w:r w:rsidR="003940B4">
        <w:t xml:space="preserve">втората предложена (платформа за реверсивен инженеринг и компонентен модел на DS, виж </w:t>
      </w:r>
      <w:r w:rsidR="003940B4" w:rsidRPr="00BB0502">
        <w:rPr>
          <w:i/>
        </w:rPr>
        <w:fldChar w:fldCharType="begin"/>
      </w:r>
      <w:r w:rsidR="003940B4" w:rsidRPr="00BB0502">
        <w:rPr>
          <w:i/>
        </w:rPr>
        <w:instrText xml:space="preserve"> REF _Ref399773240 \r \h </w:instrText>
      </w:r>
      <w:r w:rsidR="003940B4">
        <w:rPr>
          <w:i/>
        </w:rPr>
        <w:instrText xml:space="preserve"> \* MERGEFORMAT </w:instrText>
      </w:r>
      <w:r w:rsidR="003940B4" w:rsidRPr="00BB0502">
        <w:rPr>
          <w:i/>
        </w:rPr>
      </w:r>
      <w:r w:rsidR="003940B4" w:rsidRPr="00BB0502">
        <w:rPr>
          <w:i/>
        </w:rPr>
        <w:fldChar w:fldCharType="separate"/>
      </w:r>
      <w:r w:rsidR="000E6575">
        <w:rPr>
          <w:i/>
        </w:rPr>
        <w:t>2.3.2</w:t>
      </w:r>
      <w:r w:rsidR="003940B4" w:rsidRPr="00BB0502">
        <w:rPr>
          <w:i/>
        </w:rPr>
        <w:fldChar w:fldCharType="end"/>
      </w:r>
      <w:r w:rsidR="003940B4">
        <w:t>)</w:t>
      </w:r>
      <w:r w:rsidR="00EA1F74">
        <w:t xml:space="preserve"> е силно стандартизирана и подготвена за конкретен компонентен модел</w:t>
      </w:r>
      <w:r w:rsidR="003940B4">
        <w:t>, описан с предварително дефиниран мета-модел (</w:t>
      </w:r>
      <w:r w:rsidR="003940B4" w:rsidRPr="003940B4">
        <w:rPr>
          <w:i/>
        </w:rPr>
        <w:fldChar w:fldCharType="begin"/>
      </w:r>
      <w:r w:rsidR="003940B4" w:rsidRPr="003940B4">
        <w:rPr>
          <w:i/>
        </w:rPr>
        <w:instrText xml:space="preserve"> REF _Ref409553589 \r \h </w:instrText>
      </w:r>
      <w:r w:rsidR="003940B4">
        <w:rPr>
          <w:i/>
        </w:rPr>
        <w:instrText xml:space="preserve"> \* MERGEFORMAT </w:instrText>
      </w:r>
      <w:r w:rsidR="003940B4" w:rsidRPr="003940B4">
        <w:rPr>
          <w:i/>
        </w:rPr>
      </w:r>
      <w:r w:rsidR="003940B4" w:rsidRPr="003940B4">
        <w:rPr>
          <w:i/>
        </w:rPr>
        <w:fldChar w:fldCharType="separate"/>
      </w:r>
      <w:r w:rsidR="000E6575">
        <w:rPr>
          <w:i/>
        </w:rPr>
        <w:t>2.3.2.4</w:t>
      </w:r>
      <w:r w:rsidR="003940B4" w:rsidRPr="003940B4">
        <w:rPr>
          <w:i/>
        </w:rPr>
        <w:fldChar w:fldCharType="end"/>
      </w:r>
      <w:r w:rsidR="003940B4">
        <w:t>)</w:t>
      </w:r>
      <w:r w:rsidR="007F4DDB">
        <w:t xml:space="preserve">, </w:t>
      </w:r>
      <w:r w:rsidR="003940B4">
        <w:t>благодарение на който се създава</w:t>
      </w:r>
      <w:r w:rsidR="007F4DDB">
        <w:t xml:space="preserve"> възможност за </w:t>
      </w:r>
      <w:r w:rsidR="003940B4">
        <w:t xml:space="preserve">лесно изграждане и </w:t>
      </w:r>
      <w:r w:rsidR="007F4DDB">
        <w:t xml:space="preserve">кооперация </w:t>
      </w:r>
      <w:r w:rsidR="003940B4">
        <w:t>на</w:t>
      </w:r>
      <w:r w:rsidR="007F4DDB">
        <w:t xml:space="preserve"> голяма гама от инструменти базирани на същия </w:t>
      </w:r>
      <w:r w:rsidR="003940B4">
        <w:t>мета-</w:t>
      </w:r>
      <w:commentRangeStart w:id="305"/>
      <w:r w:rsidR="003940B4">
        <w:t>модел</w:t>
      </w:r>
      <w:commentRangeEnd w:id="305"/>
      <w:r w:rsidR="006C72E6">
        <w:rPr>
          <w:rStyle w:val="CommentReference"/>
        </w:rPr>
        <w:commentReference w:id="305"/>
      </w:r>
      <w:r w:rsidR="003940B4">
        <w:t>.</w:t>
      </w:r>
      <w:ins w:id="306" w:author="mitko" w:date="2015-02-18T21:43:00Z">
        <w:r w:rsidR="007C46C9">
          <w:rPr>
            <w:lang w:val="en-US"/>
          </w:rPr>
          <w:t xml:space="preserve"> Предложените решения </w:t>
        </w:r>
      </w:ins>
      <w:ins w:id="307" w:author="mitko" w:date="2015-02-18T21:44:00Z">
        <w:r w:rsidR="007C46C9">
          <w:rPr>
            <w:lang w:val="en-US"/>
          </w:rPr>
          <w:t xml:space="preserve">дават насоки за решаване на </w:t>
        </w:r>
      </w:ins>
      <w:ins w:id="308" w:author="mitko" w:date="2015-02-18T21:45:00Z">
        <w:r w:rsidR="007C46C9">
          <w:rPr>
            <w:lang w:val="en-US"/>
          </w:rPr>
          <w:t>проблемите от заданието, но не покриват всичките изисквания. За това се налага да се разработи ново приложение</w:t>
        </w:r>
      </w:ins>
      <w:ins w:id="309" w:author="mitko" w:date="2015-02-18T21:47:00Z">
        <w:r w:rsidR="007C46C9">
          <w:rPr>
            <w:lang w:val="en-US"/>
          </w:rPr>
          <w:t>, което да отговаря напълно на заданието.</w:t>
        </w:r>
      </w:ins>
    </w:p>
    <w:p w:rsidR="00FD5F55" w:rsidRDefault="00FD5F55" w:rsidP="00FD5F55">
      <w:pPr>
        <w:pStyle w:val="Heading1"/>
      </w:pPr>
      <w:bookmarkStart w:id="310" w:name="_Toc397093004"/>
      <w:bookmarkStart w:id="311" w:name="_Ref411171407"/>
      <w:bookmarkStart w:id="312" w:name="_Ref411179971"/>
      <w:bookmarkStart w:id="313" w:name="_Ref412309746"/>
      <w:bookmarkStart w:id="314" w:name="_Ref412315193"/>
      <w:bookmarkStart w:id="315" w:name="_Toc397092999"/>
      <w:bookmarkStart w:id="316" w:name="_Toc412756028"/>
      <w:r w:rsidRPr="001B597C">
        <w:lastRenderedPageBreak/>
        <w:t>Анализ</w:t>
      </w:r>
      <w:bookmarkEnd w:id="310"/>
      <w:bookmarkEnd w:id="311"/>
      <w:bookmarkEnd w:id="312"/>
      <w:bookmarkEnd w:id="313"/>
      <w:bookmarkEnd w:id="314"/>
      <w:bookmarkEnd w:id="316"/>
    </w:p>
    <w:p w:rsidR="0047532A" w:rsidRPr="0047532A" w:rsidRDefault="0047532A" w:rsidP="0047532A">
      <w:pPr>
        <w:rPr>
          <w:b/>
        </w:rPr>
      </w:pPr>
      <w:r w:rsidRPr="0047532A">
        <w:rPr>
          <w:b/>
        </w:rPr>
        <w:t>Абстракт:</w:t>
      </w:r>
    </w:p>
    <w:p w:rsidR="0047532A" w:rsidRPr="00F07FC8" w:rsidRDefault="0047532A" w:rsidP="0047532A">
      <w:r>
        <w:t>Главата започва с развиване на концептуален модел на базата на заданието</w:t>
      </w:r>
      <w:r w:rsidR="003305F0">
        <w:t xml:space="preserve"> (точка </w:t>
      </w:r>
      <w:r w:rsidR="003305F0" w:rsidRPr="00603C94">
        <w:rPr>
          <w:i/>
        </w:rPr>
        <w:fldChar w:fldCharType="begin"/>
      </w:r>
      <w:r w:rsidR="003305F0" w:rsidRPr="00603C94">
        <w:rPr>
          <w:i/>
        </w:rPr>
        <w:instrText xml:space="preserve"> REF _Ref397600358 \r \h </w:instrText>
      </w:r>
      <w:r w:rsidR="003305F0">
        <w:rPr>
          <w:i/>
        </w:rPr>
        <w:instrText xml:space="preserve"> \* MERGEFORMAT </w:instrText>
      </w:r>
      <w:r w:rsidR="003305F0" w:rsidRPr="00603C94">
        <w:rPr>
          <w:i/>
        </w:rPr>
      </w:r>
      <w:r w:rsidR="003305F0" w:rsidRPr="00603C94">
        <w:rPr>
          <w:i/>
        </w:rPr>
        <w:fldChar w:fldCharType="separate"/>
      </w:r>
      <w:r w:rsidR="000E6575">
        <w:rPr>
          <w:i/>
        </w:rPr>
        <w:t>1.5</w:t>
      </w:r>
      <w:r w:rsidR="003305F0" w:rsidRPr="00603C94">
        <w:rPr>
          <w:i/>
        </w:rPr>
        <w:fldChar w:fldCharType="end"/>
      </w:r>
      <w:r w:rsidR="003305F0">
        <w:t>)</w:t>
      </w:r>
      <w:r>
        <w:t xml:space="preserve"> като последователно се добавят необходими </w:t>
      </w:r>
      <w:r w:rsidR="003305F0">
        <w:t>елементи (процеси и структури от данни), които първоначално не са видими от задани</w:t>
      </w:r>
      <w:r w:rsidR="00F07FC8">
        <w:t xml:space="preserve">ето. Този процес продължава до достигане на завършен концептуален модел. </w:t>
      </w:r>
      <w:r w:rsidR="003D0377">
        <w:t>След това разширяваме концептуалния модел и го представяме посредством</w:t>
      </w:r>
      <w:r w:rsidR="001F76CC">
        <w:t xml:space="preserve"> диаграм</w:t>
      </w:r>
      <w:r w:rsidR="00365B0D">
        <w:t>и</w:t>
      </w:r>
      <w:r w:rsidR="001F76CC">
        <w:t xml:space="preserve"> на процесите</w:t>
      </w:r>
      <w:r w:rsidR="003D0377">
        <w:t>.</w:t>
      </w:r>
      <w:r w:rsidR="001F76CC">
        <w:t xml:space="preserve"> </w:t>
      </w:r>
      <w:r w:rsidR="00F07FC8">
        <w:t xml:space="preserve">На базата на този концептуален модел описваме: </w:t>
      </w:r>
      <w:r w:rsidR="00F07FC8" w:rsidRPr="00F07FC8">
        <w:rPr>
          <w:i/>
        </w:rPr>
        <w:t>типични случаи на употреба</w:t>
      </w:r>
      <w:r w:rsidR="00F07FC8">
        <w:t xml:space="preserve">, </w:t>
      </w:r>
      <w:r w:rsidR="00F07FC8" w:rsidRPr="00F07FC8">
        <w:rPr>
          <w:i/>
        </w:rPr>
        <w:t>мета-модел на архитектурното хранилище</w:t>
      </w:r>
      <w:r w:rsidR="00F07FC8">
        <w:t xml:space="preserve">, в което ще складираме анализираната архитектурна информация, </w:t>
      </w:r>
      <w:r w:rsidR="00F07FC8" w:rsidRPr="00F07FC8">
        <w:rPr>
          <w:i/>
        </w:rPr>
        <w:t>формат на генерирания базов код</w:t>
      </w:r>
      <w:r w:rsidR="00F07FC8">
        <w:t xml:space="preserve"> и </w:t>
      </w:r>
      <w:r w:rsidR="00F07FC8" w:rsidRPr="00F07FC8">
        <w:rPr>
          <w:i/>
        </w:rPr>
        <w:t>групата от критерии</w:t>
      </w:r>
      <w:r w:rsidR="00F07FC8">
        <w:t xml:space="preserve"> на базата, които ще изпълняваме над проекта под анализ. </w:t>
      </w:r>
    </w:p>
    <w:p w:rsidR="00FD5F55" w:rsidRDefault="00FD5F55" w:rsidP="00FD5F55">
      <w:pPr>
        <w:pStyle w:val="Heading2"/>
      </w:pPr>
      <w:bookmarkStart w:id="317" w:name="_Toc397093005"/>
      <w:bookmarkStart w:id="318" w:name="_Ref397945242"/>
      <w:bookmarkStart w:id="319" w:name="_Ref398223866"/>
      <w:bookmarkStart w:id="320" w:name="_Ref408855430"/>
      <w:bookmarkStart w:id="321" w:name="_Ref409559519"/>
      <w:bookmarkStart w:id="322" w:name="_Toc412756029"/>
      <w:r>
        <w:rPr>
          <w:lang w:val="ru-RU"/>
        </w:rPr>
        <w:t>Концептуален</w:t>
      </w:r>
      <w:r w:rsidRPr="008F427A">
        <w:t xml:space="preserve"> модел</w:t>
      </w:r>
      <w:bookmarkEnd w:id="317"/>
      <w:bookmarkEnd w:id="318"/>
      <w:bookmarkEnd w:id="319"/>
      <w:bookmarkEnd w:id="320"/>
      <w:bookmarkEnd w:id="321"/>
      <w:bookmarkEnd w:id="322"/>
    </w:p>
    <w:p w:rsidR="00FD5F55" w:rsidRDefault="00FD5F55" w:rsidP="00FD5F55">
      <w:r>
        <w:t xml:space="preserve">Следвайки основните изисквания от точка </w:t>
      </w:r>
      <w:r w:rsidRPr="00603C94">
        <w:rPr>
          <w:i/>
        </w:rPr>
        <w:fldChar w:fldCharType="begin"/>
      </w:r>
      <w:r w:rsidRPr="00603C94">
        <w:rPr>
          <w:i/>
        </w:rPr>
        <w:instrText xml:space="preserve"> REF _Ref397600358 \r \h </w:instrText>
      </w:r>
      <w:r>
        <w:rPr>
          <w:i/>
        </w:rPr>
        <w:instrText xml:space="preserve"> \* MERGEFORMAT </w:instrText>
      </w:r>
      <w:r w:rsidRPr="00603C94">
        <w:rPr>
          <w:i/>
        </w:rPr>
      </w:r>
      <w:r w:rsidRPr="00603C94">
        <w:rPr>
          <w:i/>
        </w:rPr>
        <w:fldChar w:fldCharType="separate"/>
      </w:r>
      <w:r w:rsidR="000E6575">
        <w:rPr>
          <w:i/>
        </w:rPr>
        <w:t>1.5</w:t>
      </w:r>
      <w:r w:rsidRPr="00603C94">
        <w:rPr>
          <w:i/>
        </w:rPr>
        <w:fldChar w:fldCharType="end"/>
      </w:r>
      <w:r>
        <w:t>, можем да извлечем две основни функционалности на системата:</w:t>
      </w:r>
    </w:p>
    <w:p w:rsidR="00FD5F55" w:rsidRPr="00351077" w:rsidRDefault="00FD5F55" w:rsidP="00A930EA">
      <w:pPr>
        <w:pStyle w:val="ListParagraph"/>
        <w:numPr>
          <w:ilvl w:val="0"/>
          <w:numId w:val="13"/>
        </w:numPr>
        <w:rPr>
          <w:i/>
        </w:rPr>
      </w:pPr>
      <w:r w:rsidRPr="00351077">
        <w:rPr>
          <w:i/>
        </w:rPr>
        <w:t>Изпълнение на автоматичен анализ върху даден код</w:t>
      </w:r>
    </w:p>
    <w:p w:rsidR="00FD5F55" w:rsidRDefault="00FD5F55" w:rsidP="00A930EA">
      <w:pPr>
        <w:pStyle w:val="ListParagraph"/>
        <w:numPr>
          <w:ilvl w:val="0"/>
          <w:numId w:val="13"/>
        </w:numPr>
      </w:pPr>
      <w:r w:rsidRPr="00351077">
        <w:rPr>
          <w:i/>
        </w:rPr>
        <w:t>Генерация на базов код</w:t>
      </w:r>
    </w:p>
    <w:p w:rsidR="00FD5F55" w:rsidRDefault="00FD5F55" w:rsidP="00FD5F55">
      <w:r>
        <w:t xml:space="preserve">Първата функционалност ще обхожда структурата и елементите на кода от проекта под анализ и ще търси </w:t>
      </w:r>
      <w:r w:rsidR="008F427A">
        <w:t>съвкупност</w:t>
      </w:r>
      <w:r>
        <w:t xml:space="preserve"> от доказателства за наличието на основни архитектурни елементи. При наличието на достатъчно доказателства за съществуването на базов архитектурен елемент той ще бъде отразен в хранилището за архитектурни артефакти, като връзките му с други такива артефакти също ще бъдат отразени (ако има такива). След като всички елементи от проекта под анализ са обходени, ще разполагаме с хранилище отразяващо елементите на архитектурата и връзките между тях.</w:t>
      </w:r>
    </w:p>
    <w:p w:rsidR="00FD5F55" w:rsidRDefault="00FD5F55" w:rsidP="00FD5F55">
      <w:pPr>
        <w:rPr>
          <w:lang w:val="en-US"/>
        </w:rPr>
      </w:pPr>
      <w:r>
        <w:t xml:space="preserve">След като разполагаме с хранилище отговарящо на архитектурата на системата може да започне генерация на базов код. Т.е. с предварително заготвени файлови шаблони и структура, обхождайки хранилището генерираме </w:t>
      </w:r>
      <w:bookmarkStart w:id="323" w:name="OLE_LINK3"/>
      <w:bookmarkStart w:id="324" w:name="OLE_LINK4"/>
      <w:r>
        <w:t>файлове осигуряващи средата на комуникация и обвивка на основните архитектурни елементи</w:t>
      </w:r>
      <w:bookmarkEnd w:id="323"/>
      <w:bookmarkEnd w:id="324"/>
      <w:r>
        <w:t>.</w:t>
      </w:r>
    </w:p>
    <w:p w:rsidR="00E65D5B" w:rsidRPr="00E65D5B" w:rsidRDefault="00E65D5B" w:rsidP="00FD5F55">
      <w:pPr>
        <w:rPr>
          <w:lang w:val="en-US"/>
        </w:rPr>
      </w:pPr>
    </w:p>
    <w:p w:rsidR="00FD5F55" w:rsidRDefault="00FD5F55" w:rsidP="00FD5F55">
      <w:pPr>
        <w:keepNext/>
        <w:jc w:val="center"/>
      </w:pPr>
      <w:r>
        <w:rPr>
          <w:noProof/>
          <w:lang w:val="en-US" w:eastAsia="en-US"/>
        </w:rPr>
        <w:drawing>
          <wp:inline distT="0" distB="0" distL="0" distR="0" wp14:anchorId="236B4041" wp14:editId="648CBA87">
            <wp:extent cx="4358244" cy="861871"/>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74760" cy="865137"/>
                    </a:xfrm>
                    <a:prstGeom prst="rect">
                      <a:avLst/>
                    </a:prstGeom>
                  </pic:spPr>
                </pic:pic>
              </a:graphicData>
            </a:graphic>
          </wp:inline>
        </w:drawing>
      </w:r>
    </w:p>
    <w:p w:rsidR="00FD5F55" w:rsidRDefault="00FD5F55" w:rsidP="00FD5F55">
      <w:pPr>
        <w:pStyle w:val="Caption"/>
        <w:jc w:val="center"/>
        <w:rPr>
          <w:lang w:val="en-US"/>
        </w:rPr>
      </w:pPr>
      <w:r>
        <w:t xml:space="preserve">Фигура </w:t>
      </w:r>
      <w:r w:rsidR="00E73236">
        <w:fldChar w:fldCharType="begin"/>
      </w:r>
      <w:r w:rsidR="00E73236">
        <w:instrText xml:space="preserve"> SEQ Фигура \* ARABIC </w:instrText>
      </w:r>
      <w:r w:rsidR="00E73236">
        <w:fldChar w:fldCharType="separate"/>
      </w:r>
      <w:r w:rsidR="000E6575">
        <w:rPr>
          <w:noProof/>
        </w:rPr>
        <w:t>12</w:t>
      </w:r>
      <w:r w:rsidR="00E73236">
        <w:rPr>
          <w:noProof/>
        </w:rPr>
        <w:fldChar w:fldCharType="end"/>
      </w:r>
      <w:r>
        <w:t xml:space="preserve"> (концептуален модел)</w:t>
      </w:r>
    </w:p>
    <w:p w:rsidR="00E65D5B" w:rsidRPr="00E65D5B" w:rsidRDefault="00E65D5B" w:rsidP="00FD5F55">
      <w:pPr>
        <w:pStyle w:val="Caption"/>
        <w:jc w:val="center"/>
        <w:rPr>
          <w:lang w:val="en-US"/>
        </w:rPr>
      </w:pPr>
    </w:p>
    <w:p w:rsidR="00FD5F55" w:rsidRDefault="00FD5F55" w:rsidP="00FD5F55">
      <w:pPr>
        <w:rPr>
          <w:lang w:val="en-US"/>
        </w:rPr>
      </w:pPr>
      <w:r>
        <w:t xml:space="preserve">Този модел обаче е непълен, тъй като липсват критериите, по които решаваме, че даден елемент от кода и/или структурата на проекта отговарят на артефакт в архитектурата. Което добавя допълнително изискване към първоначалните условия. А именно </w:t>
      </w:r>
      <w:r w:rsidRPr="0020686B">
        <w:rPr>
          <w:i/>
        </w:rPr>
        <w:t>подготовка на критерии за анализ</w:t>
      </w:r>
      <w:r>
        <w:rPr>
          <w:i/>
        </w:rPr>
        <w:t>.</w:t>
      </w:r>
      <w:r>
        <w:t xml:space="preserve"> Подготовката на тези критерии ще доведе до </w:t>
      </w:r>
      <w:r w:rsidRPr="0020686B">
        <w:rPr>
          <w:i/>
        </w:rPr>
        <w:t>база от критерии</w:t>
      </w:r>
      <w:r>
        <w:rPr>
          <w:i/>
        </w:rPr>
        <w:t>,</w:t>
      </w:r>
      <w:r>
        <w:t xml:space="preserve"> които ще бъдат допълнителните </w:t>
      </w:r>
      <w:r>
        <w:lastRenderedPageBreak/>
        <w:t xml:space="preserve">входни данни на функционалността </w:t>
      </w:r>
      <w:r w:rsidRPr="0020686B">
        <w:rPr>
          <w:i/>
        </w:rPr>
        <w:t>изпълнение на анализ</w:t>
      </w:r>
      <w:r>
        <w:t>, освен кода на проекта под анализ. Успешното изпълнение на условието в един критерий над даден елемент от кода под анализ, ще бъде доказателство за съществуването на архитектурен елемент. Следователно този архитектурен елемент ще бъде добавен към хранилището на архитектурния модел (</w:t>
      </w:r>
      <w:r w:rsidRPr="00526744">
        <w:rPr>
          <w:i/>
        </w:rPr>
        <w:fldChar w:fldCharType="begin"/>
      </w:r>
      <w:r w:rsidRPr="00526744">
        <w:rPr>
          <w:i/>
        </w:rPr>
        <w:instrText xml:space="preserve"> REF _Ref397616727 \h </w:instrText>
      </w:r>
      <w:r>
        <w:rPr>
          <w:i/>
        </w:rPr>
        <w:instrText xml:space="preserve"> \* MERGEFORMAT </w:instrText>
      </w:r>
      <w:r w:rsidRPr="00526744">
        <w:rPr>
          <w:i/>
        </w:rPr>
      </w:r>
      <w:r w:rsidRPr="00526744">
        <w:rPr>
          <w:i/>
        </w:rPr>
        <w:fldChar w:fldCharType="separate"/>
      </w:r>
      <w:r w:rsidR="000E6575" w:rsidRPr="000E6575">
        <w:rPr>
          <w:i/>
        </w:rPr>
        <w:t xml:space="preserve">Фигура </w:t>
      </w:r>
      <w:r w:rsidR="000E6575" w:rsidRPr="000E6575">
        <w:rPr>
          <w:i/>
          <w:noProof/>
        </w:rPr>
        <w:t>13</w:t>
      </w:r>
      <w:r w:rsidRPr="00526744">
        <w:rPr>
          <w:i/>
        </w:rPr>
        <w:fldChar w:fldCharType="end"/>
      </w:r>
      <w:r>
        <w:t>). Подготвянето на критериите е посредством ръчен анализ и ръчно въвеждане в базата.</w:t>
      </w:r>
    </w:p>
    <w:p w:rsidR="00E65D5B" w:rsidRPr="00E65D5B" w:rsidRDefault="00E65D5B" w:rsidP="00FD5F55">
      <w:pPr>
        <w:rPr>
          <w:lang w:val="en-US"/>
        </w:rPr>
      </w:pPr>
    </w:p>
    <w:p w:rsidR="00FD5F55" w:rsidRDefault="00FD5F55" w:rsidP="00FD5F55">
      <w:pPr>
        <w:keepNext/>
        <w:jc w:val="center"/>
      </w:pPr>
      <w:r w:rsidRPr="003045AA">
        <w:rPr>
          <w:noProof/>
          <w:lang w:val="en-US" w:eastAsia="en-US"/>
        </w:rPr>
        <w:drawing>
          <wp:inline distT="0" distB="0" distL="0" distR="0" wp14:anchorId="05DCC0BC" wp14:editId="00DAB129">
            <wp:extent cx="2019719" cy="87010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24959" cy="872361"/>
                    </a:xfrm>
                    <a:prstGeom prst="rect">
                      <a:avLst/>
                    </a:prstGeom>
                  </pic:spPr>
                </pic:pic>
              </a:graphicData>
            </a:graphic>
          </wp:inline>
        </w:drawing>
      </w:r>
    </w:p>
    <w:p w:rsidR="00FD5F55" w:rsidRDefault="00FD5F55" w:rsidP="00FD5F55">
      <w:pPr>
        <w:pStyle w:val="Caption"/>
        <w:jc w:val="center"/>
      </w:pPr>
      <w:bookmarkStart w:id="325" w:name="_Ref397616727"/>
      <w:bookmarkStart w:id="326" w:name="_Ref397616705"/>
      <w:r>
        <w:t xml:space="preserve">Фигура </w:t>
      </w:r>
      <w:r w:rsidR="00E73236">
        <w:fldChar w:fldCharType="begin"/>
      </w:r>
      <w:r w:rsidR="00E73236">
        <w:instrText xml:space="preserve"> SEQ Фигура \* ARABIC </w:instrText>
      </w:r>
      <w:r w:rsidR="00E73236">
        <w:fldChar w:fldCharType="separate"/>
      </w:r>
      <w:r w:rsidR="000E6575">
        <w:rPr>
          <w:noProof/>
        </w:rPr>
        <w:t>13</w:t>
      </w:r>
      <w:r w:rsidR="00E73236">
        <w:rPr>
          <w:noProof/>
        </w:rPr>
        <w:fldChar w:fldCharType="end"/>
      </w:r>
      <w:bookmarkEnd w:id="325"/>
      <w:r>
        <w:t xml:space="preserve"> (Подготовка на критерии за анализ)</w:t>
      </w:r>
      <w:bookmarkEnd w:id="326"/>
    </w:p>
    <w:p w:rsidR="00FD5F55" w:rsidRDefault="00FD5F55" w:rsidP="00FD5F55"/>
    <w:p w:rsidR="00FD5F55" w:rsidRPr="0020686B" w:rsidRDefault="00FD5F55" w:rsidP="00FD5F55">
      <w:r>
        <w:t xml:space="preserve">За описването на даден архитектурен стандарт се очаква да имаме група от такива критерии подбрани в база. Не изключваме варианта в даден момент тази база да съдържа богат асортимент от групи критерии за различни </w:t>
      </w:r>
      <w:r w:rsidR="008F427A">
        <w:t>архитектурни</w:t>
      </w:r>
      <w:r>
        <w:t xml:space="preserve"> стандарти. Т.е. колкото повече архитектурни стандарти базата ни с критерии разпознава, толкова по </w:t>
      </w:r>
      <w:r w:rsidR="008F427A">
        <w:t>ценен</w:t>
      </w:r>
      <w:r>
        <w:t xml:space="preserve"> става инструмента, който разработваме. </w:t>
      </w:r>
    </w:p>
    <w:p w:rsidR="00FD5F55" w:rsidRDefault="00FD5F55" w:rsidP="00FD5F55">
      <w:r>
        <w:t>Като прибавим допълващата функционалност(</w:t>
      </w:r>
      <w:r w:rsidRPr="0020686B">
        <w:rPr>
          <w:i/>
        </w:rPr>
        <w:t>подготовка на критерии за анализ</w:t>
      </w:r>
      <w:r>
        <w:t>) концептуалния модел започва да изглежда по следният начин:</w:t>
      </w:r>
    </w:p>
    <w:p w:rsidR="00FD5F55" w:rsidRDefault="00FD5F55" w:rsidP="00FD5F55"/>
    <w:p w:rsidR="00FD5F55" w:rsidRPr="00603C94" w:rsidRDefault="00FD5F55" w:rsidP="00FD5F55">
      <w:r>
        <w:rPr>
          <w:noProof/>
          <w:lang w:val="en-US" w:eastAsia="en-US"/>
        </w:rPr>
        <w:drawing>
          <wp:inline distT="0" distB="0" distL="0" distR="0" wp14:anchorId="60CB2299" wp14:editId="6BFB23F8">
            <wp:extent cx="5274310" cy="719583"/>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719583"/>
                    </a:xfrm>
                    <a:prstGeom prst="rect">
                      <a:avLst/>
                    </a:prstGeom>
                  </pic:spPr>
                </pic:pic>
              </a:graphicData>
            </a:graphic>
          </wp:inline>
        </w:drawing>
      </w:r>
    </w:p>
    <w:p w:rsidR="00FD5F55" w:rsidRDefault="00FD5F55" w:rsidP="00FD5F55">
      <w:pPr>
        <w:pStyle w:val="Caption"/>
        <w:jc w:val="center"/>
      </w:pPr>
      <w:bookmarkStart w:id="327" w:name="_Ref397618648"/>
      <w:r>
        <w:t xml:space="preserve">Фигура </w:t>
      </w:r>
      <w:r w:rsidR="00E73236">
        <w:fldChar w:fldCharType="begin"/>
      </w:r>
      <w:r w:rsidR="00E73236">
        <w:instrText xml:space="preserve"> SEQ Фигура \* ARABIC </w:instrText>
      </w:r>
      <w:r w:rsidR="00E73236">
        <w:fldChar w:fldCharType="separate"/>
      </w:r>
      <w:r w:rsidR="000E6575">
        <w:rPr>
          <w:noProof/>
        </w:rPr>
        <w:t>14</w:t>
      </w:r>
      <w:r w:rsidR="00E73236">
        <w:rPr>
          <w:noProof/>
        </w:rPr>
        <w:fldChar w:fldCharType="end"/>
      </w:r>
      <w:bookmarkEnd w:id="327"/>
      <w:r>
        <w:t xml:space="preserve"> (разширен концептуален модел на системата)</w:t>
      </w:r>
    </w:p>
    <w:p w:rsidR="00FD5F55" w:rsidRDefault="00FD5F55" w:rsidP="00FD5F55"/>
    <w:p w:rsidR="00FD5F55" w:rsidRDefault="00FD5F55" w:rsidP="00FD5F55">
      <w:r>
        <w:t xml:space="preserve">Остава още една стъпка, която не е изобразена и тя е възможността да съхраним </w:t>
      </w:r>
      <w:r w:rsidRPr="002E2C81">
        <w:rPr>
          <w:i/>
        </w:rPr>
        <w:t>хранилището на архитектурни елементи</w:t>
      </w:r>
      <w:r w:rsidRPr="002E2C81">
        <w:t xml:space="preserve"> (извлечения архитектур</w:t>
      </w:r>
      <w:r>
        <w:t>ен</w:t>
      </w:r>
      <w:r w:rsidRPr="002E2C81">
        <w:t xml:space="preserve"> модел)</w:t>
      </w:r>
      <w:r>
        <w:t xml:space="preserve"> във файлов формат. Т.е. трябва да сериализираме получения модел в XMI формат. Идеята на което ни дава </w:t>
      </w:r>
      <w:r w:rsidR="008F427A">
        <w:t>възможност</w:t>
      </w:r>
      <w:r>
        <w:t xml:space="preserve"> за преработка, в случай че </w:t>
      </w:r>
      <w:r w:rsidR="008F427A">
        <w:t>преизползваме</w:t>
      </w:r>
      <w:r>
        <w:t xml:space="preserve"> модела и го пренастройваме на базата на нови изисквания, които сме получили. Това също ни позволява да комуникираме модела с инструменти работещи със същия стандарт на сериализация.</w:t>
      </w:r>
    </w:p>
    <w:p w:rsidR="00FD5F55" w:rsidRDefault="00FD5F55" w:rsidP="00FD5F55"/>
    <w:p w:rsidR="00FD5F55" w:rsidRDefault="00FD5F55" w:rsidP="00FD5F55">
      <w:pPr>
        <w:keepNext/>
      </w:pPr>
      <w:r>
        <w:rPr>
          <w:noProof/>
          <w:lang w:val="en-US" w:eastAsia="en-US"/>
        </w:rPr>
        <w:drawing>
          <wp:inline distT="0" distB="0" distL="0" distR="0" wp14:anchorId="1C9FC4FA" wp14:editId="3854633E">
            <wp:extent cx="5274310" cy="528558"/>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528558"/>
                    </a:xfrm>
                    <a:prstGeom prst="rect">
                      <a:avLst/>
                    </a:prstGeom>
                  </pic:spPr>
                </pic:pic>
              </a:graphicData>
            </a:graphic>
          </wp:inline>
        </w:drawing>
      </w:r>
    </w:p>
    <w:p w:rsidR="00FD5F55" w:rsidRDefault="00FD5F55" w:rsidP="00FD5F55">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0E6575">
        <w:rPr>
          <w:noProof/>
        </w:rPr>
        <w:t>15</w:t>
      </w:r>
      <w:r w:rsidR="00E73236">
        <w:rPr>
          <w:noProof/>
        </w:rPr>
        <w:fldChar w:fldCharType="end"/>
      </w:r>
      <w:r>
        <w:t xml:space="preserve"> (разширен концептуален модел със сериализация)</w:t>
      </w:r>
    </w:p>
    <w:p w:rsidR="00FD5F55" w:rsidRDefault="00FD5F55" w:rsidP="00FD5F55">
      <w:pPr>
        <w:pStyle w:val="Caption"/>
        <w:jc w:val="center"/>
      </w:pPr>
    </w:p>
    <w:p w:rsidR="00FD5F55" w:rsidRPr="00B7714A" w:rsidRDefault="00FD5F55" w:rsidP="00FD5F55">
      <w:r>
        <w:t xml:space="preserve">На кратко, след ръчна подготовка на </w:t>
      </w:r>
      <w:r w:rsidRPr="004C45FC">
        <w:rPr>
          <w:i/>
        </w:rPr>
        <w:t>критериите за архитектурни артефакти</w:t>
      </w:r>
      <w:r>
        <w:t xml:space="preserve">  за дадена стандартна архитектура, съхранени в </w:t>
      </w:r>
      <w:r w:rsidRPr="004C45FC">
        <w:rPr>
          <w:i/>
        </w:rPr>
        <w:t>базата с критерии</w:t>
      </w:r>
      <w:r>
        <w:rPr>
          <w:i/>
        </w:rPr>
        <w:t xml:space="preserve"> </w:t>
      </w:r>
      <w:r>
        <w:t xml:space="preserve">изпълняваме </w:t>
      </w:r>
      <w:r>
        <w:lastRenderedPageBreak/>
        <w:t xml:space="preserve">анализ над проект отговарящ на същия стандарт.  Този анализ представлява  проверка на всички критерии от базата върху всички елементи от кода и структурата му, като в резултат получаваме </w:t>
      </w:r>
      <w:r w:rsidRPr="00B7714A">
        <w:rPr>
          <w:i/>
        </w:rPr>
        <w:t>архитектурен модел</w:t>
      </w:r>
      <w:r>
        <w:t xml:space="preserve">. След като анализът е </w:t>
      </w:r>
      <w:r w:rsidR="008F427A">
        <w:t>приключил</w:t>
      </w:r>
      <w:r>
        <w:t xml:space="preserve"> преминаваме към сериализация на </w:t>
      </w:r>
      <w:r w:rsidR="008F427A">
        <w:t>въпросния</w:t>
      </w:r>
      <w:r>
        <w:t xml:space="preserve"> модел в стандартен файлов формат, от който можем да преминем към генерация на базов код, от която получаваме файлове осигуряващи средата на комуникация и обвивка на основните архитектурни елементи.</w:t>
      </w:r>
    </w:p>
    <w:p w:rsidR="00D17DD9" w:rsidRDefault="00D17DD9" w:rsidP="00D17DD9">
      <w:pPr>
        <w:pStyle w:val="Heading2"/>
      </w:pPr>
      <w:bookmarkStart w:id="328" w:name="_Toc397093008"/>
      <w:bookmarkStart w:id="329" w:name="_Ref409475293"/>
      <w:bookmarkStart w:id="330" w:name="_Ref409731747"/>
      <w:bookmarkStart w:id="331" w:name="_Toc397093006"/>
      <w:bookmarkStart w:id="332" w:name="_Ref400905816"/>
      <w:bookmarkStart w:id="333" w:name="_Toc412756030"/>
      <w:r>
        <w:rPr>
          <w:lang w:val="ru-RU"/>
        </w:rPr>
        <w:t>Работни</w:t>
      </w:r>
      <w:r w:rsidRPr="008F427A">
        <w:t xml:space="preserve"> процеси</w:t>
      </w:r>
      <w:bookmarkEnd w:id="328"/>
      <w:bookmarkEnd w:id="329"/>
      <w:bookmarkEnd w:id="330"/>
      <w:bookmarkEnd w:id="333"/>
    </w:p>
    <w:p w:rsidR="001F76CC" w:rsidRPr="001F76CC" w:rsidRDefault="001F76CC" w:rsidP="001F76CC">
      <w:pPr>
        <w:rPr>
          <w:i/>
        </w:rPr>
      </w:pPr>
      <w:r>
        <w:t xml:space="preserve">Тук на базата на концептуалния модел представяме детайлни процеси, които трябва да спазва приложението. Първата подточка описва графично </w:t>
      </w:r>
      <w:r w:rsidRPr="001F76CC">
        <w:rPr>
          <w:i/>
        </w:rPr>
        <w:t>подготовката на критерии за анализ</w:t>
      </w:r>
      <w:r>
        <w:rPr>
          <w:i/>
        </w:rPr>
        <w:t xml:space="preserve">, </w:t>
      </w:r>
      <w:r>
        <w:t xml:space="preserve">след това описваме </w:t>
      </w:r>
      <w:r w:rsidRPr="001F76CC">
        <w:rPr>
          <w:i/>
        </w:rPr>
        <w:t>изпълнението на анализ</w:t>
      </w:r>
      <w:r>
        <w:t xml:space="preserve"> и </w:t>
      </w:r>
      <w:r>
        <w:rPr>
          <w:i/>
        </w:rPr>
        <w:t xml:space="preserve">сериализация на модел </w:t>
      </w:r>
      <w:r>
        <w:t xml:space="preserve">и на последно място описваме </w:t>
      </w:r>
      <w:r>
        <w:rPr>
          <w:i/>
        </w:rPr>
        <w:t>генерацията на базов код.</w:t>
      </w:r>
    </w:p>
    <w:p w:rsidR="00D17DD9" w:rsidRPr="005873F4" w:rsidRDefault="00D17DD9" w:rsidP="00D17DD9">
      <w:r>
        <w:t xml:space="preserve">Виж цяла карта на процесите в </w:t>
      </w:r>
      <w:r w:rsidRPr="00C70ED8">
        <w:rPr>
          <w:i/>
        </w:rPr>
        <w:fldChar w:fldCharType="begin"/>
      </w:r>
      <w:r w:rsidRPr="00C70ED8">
        <w:rPr>
          <w:i/>
        </w:rPr>
        <w:instrText xml:space="preserve"> REF _Ref398218703 \n \h </w:instrText>
      </w:r>
      <w:r>
        <w:rPr>
          <w:i/>
        </w:rPr>
        <w:instrText xml:space="preserve"> \* MERGEFORMAT </w:instrText>
      </w:r>
      <w:r w:rsidRPr="00C70ED8">
        <w:rPr>
          <w:i/>
        </w:rPr>
      </w:r>
      <w:r w:rsidRPr="00C70ED8">
        <w:rPr>
          <w:i/>
        </w:rPr>
        <w:fldChar w:fldCharType="separate"/>
      </w:r>
      <w:r w:rsidR="000E6575">
        <w:rPr>
          <w:i/>
        </w:rPr>
        <w:t>Приложение 6</w:t>
      </w:r>
      <w:r w:rsidRPr="00C70ED8">
        <w:rPr>
          <w:i/>
        </w:rPr>
        <w:fldChar w:fldCharType="end"/>
      </w:r>
      <w:ins w:id="334" w:author="aldi" w:date="2015-02-16T16:20:00Z">
        <w:r w:rsidR="00473CB6">
          <w:t xml:space="preserve">. За унифицирано представяне на елементите в представените по-долу модели на процеси се използва </w:t>
        </w:r>
      </w:ins>
      <w:ins w:id="335" w:author="aldi" w:date="2015-02-16T16:33:00Z">
        <w:r w:rsidR="00091724">
          <w:t>легендата от приложение 5.</w:t>
        </w:r>
      </w:ins>
      <w:del w:id="336" w:author="aldi" w:date="2015-02-16T16:33:00Z">
        <w:r w:rsidDel="00091724">
          <w:delText xml:space="preserve"> </w:delText>
        </w:r>
      </w:del>
    </w:p>
    <w:p w:rsidR="00D17DD9" w:rsidRDefault="00D17DD9" w:rsidP="00D17DD9">
      <w:pPr>
        <w:pStyle w:val="Heading3"/>
      </w:pPr>
      <w:bookmarkStart w:id="337" w:name="_Ref397973867"/>
      <w:bookmarkStart w:id="338" w:name="_Toc412756031"/>
      <w:r>
        <w:t>Подготовка на критерии за анализ</w:t>
      </w:r>
      <w:bookmarkEnd w:id="337"/>
      <w:bookmarkEnd w:id="338"/>
    </w:p>
    <w:p w:rsidR="00D17DD9" w:rsidRDefault="00D17DD9" w:rsidP="00D17DD9">
      <w:pPr>
        <w:keepNext/>
        <w:jc w:val="center"/>
      </w:pPr>
      <w:r>
        <w:rPr>
          <w:noProof/>
          <w:lang w:val="en-US" w:eastAsia="en-US"/>
        </w:rPr>
        <w:drawing>
          <wp:inline distT="0" distB="0" distL="0" distR="0" wp14:anchorId="187012C0" wp14:editId="1E8BFF55">
            <wp:extent cx="3976688" cy="36274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84336" cy="3634431"/>
                    </a:xfrm>
                    <a:prstGeom prst="rect">
                      <a:avLst/>
                    </a:prstGeom>
                  </pic:spPr>
                </pic:pic>
              </a:graphicData>
            </a:graphic>
          </wp:inline>
        </w:drawing>
      </w:r>
    </w:p>
    <w:p w:rsidR="00D17DD9" w:rsidRDefault="00D17DD9" w:rsidP="00D17DD9">
      <w:pPr>
        <w:pStyle w:val="Caption"/>
        <w:jc w:val="center"/>
        <w:rPr>
          <w:noProof/>
        </w:rPr>
      </w:pPr>
      <w:r>
        <w:t xml:space="preserve">Фигура </w:t>
      </w:r>
      <w:r w:rsidR="00E73236">
        <w:fldChar w:fldCharType="begin"/>
      </w:r>
      <w:r w:rsidR="00E73236">
        <w:instrText xml:space="preserve"> SEQ Фигура \* ARABIC </w:instrText>
      </w:r>
      <w:r w:rsidR="00E73236">
        <w:fldChar w:fldCharType="separate"/>
      </w:r>
      <w:r w:rsidR="000E6575">
        <w:rPr>
          <w:noProof/>
        </w:rPr>
        <w:t>16</w:t>
      </w:r>
      <w:r w:rsidR="00E73236">
        <w:rPr>
          <w:noProof/>
        </w:rPr>
        <w:fldChar w:fldCharType="end"/>
      </w:r>
      <w:r>
        <w:t xml:space="preserve"> (Подготовка на критерии за анализ, легенда: </w:t>
      </w:r>
      <w:r>
        <w:fldChar w:fldCharType="begin"/>
      </w:r>
      <w:r>
        <w:instrText xml:space="preserve"> REF _Ref398215538 \n \h </w:instrText>
      </w:r>
      <w:r>
        <w:fldChar w:fldCharType="separate"/>
      </w:r>
      <w:r w:rsidR="000E6575">
        <w:t>Приложение 5</w:t>
      </w:r>
      <w:r>
        <w:fldChar w:fldCharType="end"/>
      </w:r>
      <w:r>
        <w:t>)</w:t>
      </w:r>
    </w:p>
    <w:p w:rsidR="00D17DD9" w:rsidRPr="00EA3D71" w:rsidRDefault="00D17DD9" w:rsidP="00D17DD9">
      <w:r w:rsidRPr="00DC3DAB">
        <w:rPr>
          <w:noProof/>
          <w:lang w:eastAsia="en-US"/>
        </w:rPr>
        <w:t xml:space="preserve"> </w:t>
      </w:r>
    </w:p>
    <w:p w:rsidR="005E61AE" w:rsidRDefault="00D17DD9" w:rsidP="005E61AE">
      <w:pPr>
        <w:rPr>
          <w:lang w:val="en-US"/>
        </w:rPr>
      </w:pPr>
      <w:bookmarkStart w:id="339" w:name="_Ref397973918"/>
      <w:r>
        <w:t xml:space="preserve">Това е единствения ръчен процес, в който е необходимо да се дефинират критериите за архитектурни елементи по подобие на точка </w:t>
      </w:r>
      <w:r w:rsidRPr="00C24608">
        <w:rPr>
          <w:i/>
        </w:rPr>
        <w:fldChar w:fldCharType="begin"/>
      </w:r>
      <w:r w:rsidRPr="00C24608">
        <w:rPr>
          <w:i/>
        </w:rPr>
        <w:instrText xml:space="preserve"> REF _Ref398216154 \n \h </w:instrText>
      </w:r>
      <w:r w:rsidR="00C24608">
        <w:rPr>
          <w:i/>
        </w:rPr>
        <w:instrText xml:space="preserve"> \* MERGEFORMAT </w:instrText>
      </w:r>
      <w:r w:rsidRPr="00C24608">
        <w:rPr>
          <w:i/>
        </w:rPr>
      </w:r>
      <w:r w:rsidRPr="00C24608">
        <w:rPr>
          <w:i/>
        </w:rPr>
        <w:fldChar w:fldCharType="separate"/>
      </w:r>
      <w:r w:rsidR="000E6575">
        <w:rPr>
          <w:i/>
        </w:rPr>
        <w:t>3.3.4</w:t>
      </w:r>
      <w:r w:rsidRPr="00C24608">
        <w:rPr>
          <w:i/>
        </w:rPr>
        <w:fldChar w:fldCharType="end"/>
      </w:r>
      <w:r>
        <w:t>, да се приведат във формат удобен за четене от базовия анализатор и да се поместят в базата с критериите.</w:t>
      </w:r>
      <w:bookmarkStart w:id="340" w:name="_Ref398817119"/>
      <w:bookmarkEnd w:id="339"/>
    </w:p>
    <w:p w:rsidR="00D17DD9" w:rsidRDefault="00D17DD9" w:rsidP="005E61AE">
      <w:pPr>
        <w:pStyle w:val="Heading3"/>
      </w:pPr>
      <w:bookmarkStart w:id="341" w:name="_Toc412756032"/>
      <w:r w:rsidRPr="009147C5">
        <w:rPr>
          <w:color w:val="auto"/>
        </w:rPr>
        <w:lastRenderedPageBreak/>
        <w:t>А</w:t>
      </w:r>
      <w:r>
        <w:t>нализиране на проект и сериализация на хранилището</w:t>
      </w:r>
      <w:bookmarkEnd w:id="340"/>
      <w:bookmarkEnd w:id="341"/>
    </w:p>
    <w:p w:rsidR="00D17DD9" w:rsidRDefault="00D17DD9" w:rsidP="00D17DD9">
      <w:pPr>
        <w:keepNext/>
        <w:jc w:val="center"/>
      </w:pPr>
      <w:r>
        <w:rPr>
          <w:noProof/>
          <w:lang w:val="en-US" w:eastAsia="en-US"/>
        </w:rPr>
        <w:drawing>
          <wp:inline distT="0" distB="0" distL="0" distR="0" wp14:anchorId="7BCF2077" wp14:editId="541D6519">
            <wp:extent cx="4400317" cy="5265336"/>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99533" cy="5264398"/>
                    </a:xfrm>
                    <a:prstGeom prst="rect">
                      <a:avLst/>
                    </a:prstGeom>
                  </pic:spPr>
                </pic:pic>
              </a:graphicData>
            </a:graphic>
          </wp:inline>
        </w:drawing>
      </w:r>
    </w:p>
    <w:p w:rsidR="00D17DD9" w:rsidRDefault="00D17DD9" w:rsidP="00D17DD9">
      <w:pPr>
        <w:pStyle w:val="Caption"/>
        <w:jc w:val="center"/>
      </w:pPr>
      <w:bookmarkStart w:id="342" w:name="_Ref409962011"/>
      <w:r>
        <w:t xml:space="preserve">Фигура </w:t>
      </w:r>
      <w:r w:rsidR="00E73236">
        <w:fldChar w:fldCharType="begin"/>
      </w:r>
      <w:r w:rsidR="00E73236">
        <w:instrText xml:space="preserve"> SEQ Фигура \* ARABIC </w:instrText>
      </w:r>
      <w:r w:rsidR="00E73236">
        <w:fldChar w:fldCharType="separate"/>
      </w:r>
      <w:r w:rsidR="000E6575">
        <w:rPr>
          <w:noProof/>
        </w:rPr>
        <w:t>17</w:t>
      </w:r>
      <w:r w:rsidR="00E73236">
        <w:rPr>
          <w:noProof/>
        </w:rPr>
        <w:fldChar w:fldCharType="end"/>
      </w:r>
      <w:bookmarkEnd w:id="342"/>
      <w:r>
        <w:t xml:space="preserve"> (Анализиране на проект и сериализация на хранилището,  легенда: </w:t>
      </w:r>
      <w:r>
        <w:fldChar w:fldCharType="begin"/>
      </w:r>
      <w:r>
        <w:instrText xml:space="preserve"> REF _Ref398215538 \n \h </w:instrText>
      </w:r>
      <w:r>
        <w:fldChar w:fldCharType="separate"/>
      </w:r>
      <w:r w:rsidR="000E6575">
        <w:t>Приложение 5</w:t>
      </w:r>
      <w:r>
        <w:fldChar w:fldCharType="end"/>
      </w:r>
      <w:r>
        <w:t>)</w:t>
      </w:r>
    </w:p>
    <w:p w:rsidR="00D17DD9" w:rsidRDefault="00D17DD9" w:rsidP="00D17DD9">
      <w:pPr>
        <w:pStyle w:val="Caption"/>
        <w:jc w:val="center"/>
      </w:pPr>
    </w:p>
    <w:p w:rsidR="00D17DD9" w:rsidRDefault="00D17DD9" w:rsidP="00D17DD9">
      <w:r>
        <w:t>След като е стартиран процеса и групата от критерии, които ще се ползват, започва обхождане на зададения проект и всеки един от елементите му се подлага под анализ със съответната група от критерии. След като даден критерий е удовлетворен се създава съответни елемент в UML хранилището. Този процес се повтаря до изчерпване на всички елементи на проекта.</w:t>
      </w:r>
    </w:p>
    <w:p w:rsidR="001F76CC" w:rsidRDefault="00D17DD9" w:rsidP="00D17DD9">
      <w:r>
        <w:t>Следва конвертиране на UML хранилището (модела) в XMI формат.</w:t>
      </w:r>
    </w:p>
    <w:p w:rsidR="001F76CC" w:rsidRDefault="001F76CC">
      <w:pPr>
        <w:spacing w:after="0"/>
        <w:jc w:val="left"/>
      </w:pPr>
      <w:r>
        <w:br w:type="page"/>
      </w:r>
    </w:p>
    <w:p w:rsidR="00D17DD9" w:rsidRDefault="00D17DD9" w:rsidP="00D17DD9">
      <w:pPr>
        <w:pStyle w:val="Heading3"/>
      </w:pPr>
      <w:bookmarkStart w:id="343" w:name="_Ref397973971"/>
      <w:bookmarkStart w:id="344" w:name="_Toc412756033"/>
      <w:r>
        <w:lastRenderedPageBreak/>
        <w:t>Генерация на базов код</w:t>
      </w:r>
      <w:bookmarkEnd w:id="343"/>
      <w:bookmarkEnd w:id="344"/>
    </w:p>
    <w:p w:rsidR="00D17DD9" w:rsidRDefault="00D17DD9" w:rsidP="00D17DD9">
      <w:pPr>
        <w:keepNext/>
        <w:jc w:val="center"/>
      </w:pPr>
      <w:r>
        <w:rPr>
          <w:noProof/>
          <w:lang w:val="en-US" w:eastAsia="en-US"/>
        </w:rPr>
        <w:drawing>
          <wp:inline distT="0" distB="0" distL="0" distR="0" wp14:anchorId="06BC5145" wp14:editId="018667BD">
            <wp:extent cx="4402217" cy="382842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06097" cy="3831796"/>
                    </a:xfrm>
                    <a:prstGeom prst="rect">
                      <a:avLst/>
                    </a:prstGeom>
                  </pic:spPr>
                </pic:pic>
              </a:graphicData>
            </a:graphic>
          </wp:inline>
        </w:drawing>
      </w:r>
    </w:p>
    <w:p w:rsidR="00D17DD9" w:rsidRDefault="00D17DD9" w:rsidP="00D17DD9">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0E6575">
        <w:rPr>
          <w:noProof/>
        </w:rPr>
        <w:t>18</w:t>
      </w:r>
      <w:r w:rsidR="00E73236">
        <w:rPr>
          <w:noProof/>
        </w:rPr>
        <w:fldChar w:fldCharType="end"/>
      </w:r>
      <w:r>
        <w:t xml:space="preserve"> ( Генерация на базов код,  легенда: </w:t>
      </w:r>
      <w:r>
        <w:fldChar w:fldCharType="begin"/>
      </w:r>
      <w:r>
        <w:instrText xml:space="preserve"> REF _Ref398215538 \n \h </w:instrText>
      </w:r>
      <w:r>
        <w:fldChar w:fldCharType="separate"/>
      </w:r>
      <w:r w:rsidR="000E6575">
        <w:t>Приложение 5</w:t>
      </w:r>
      <w:r>
        <w:fldChar w:fldCharType="end"/>
      </w:r>
      <w:r>
        <w:t>)</w:t>
      </w:r>
    </w:p>
    <w:p w:rsidR="00D17DD9" w:rsidRPr="008F427A" w:rsidRDefault="00D17DD9" w:rsidP="00D17DD9">
      <w:r>
        <w:t>Процеса започва с избиране на XMI файл съдържащ UML модел. Следва десериализация на XMI файла или конвертирането му към обектен UML модел. След това елементите на въпросния UML модел се обхождат и се генерира базов код на системата  на базата на предварително заготвени шаблони.</w:t>
      </w:r>
    </w:p>
    <w:p w:rsidR="00FD5F55" w:rsidRDefault="00FD5F55" w:rsidP="00FD5F55">
      <w:pPr>
        <w:pStyle w:val="Heading2"/>
      </w:pPr>
      <w:bookmarkStart w:id="345" w:name="_Ref408855494"/>
      <w:bookmarkStart w:id="346" w:name="_Toc412756034"/>
      <w:r w:rsidRPr="008F427A">
        <w:t>Потребителски</w:t>
      </w:r>
      <w:r>
        <w:rPr>
          <w:lang w:val="ru-RU"/>
        </w:rPr>
        <w:t xml:space="preserve"> </w:t>
      </w:r>
      <w:r w:rsidRPr="008F427A">
        <w:t>(функционални</w:t>
      </w:r>
      <w:r>
        <w:rPr>
          <w:lang w:val="ru-RU"/>
        </w:rPr>
        <w:t xml:space="preserve">) </w:t>
      </w:r>
      <w:r w:rsidRPr="008F427A">
        <w:t>изисквания</w:t>
      </w:r>
      <w:bookmarkEnd w:id="331"/>
      <w:bookmarkEnd w:id="332"/>
      <w:bookmarkEnd w:id="345"/>
      <w:bookmarkEnd w:id="346"/>
    </w:p>
    <w:p w:rsidR="008F25BA" w:rsidRPr="008F25BA" w:rsidRDefault="00415018" w:rsidP="008F25BA">
      <w:r>
        <w:t>В тази точка представяме</w:t>
      </w:r>
      <w:r w:rsidR="008F25BA">
        <w:t xml:space="preserve"> основна диаг</w:t>
      </w:r>
      <w:r>
        <w:t>рама на случаите на употреба както и подробно описание на всеки един случай на употреба. Следва подробно описание на мета-модела, с който ще описваме извлечената архитектурна информация последвани от структура и формат на генерирания базов код (</w:t>
      </w:r>
      <w:r w:rsidRPr="00415018">
        <w:rPr>
          <w:i/>
        </w:rPr>
        <w:fldChar w:fldCharType="begin"/>
      </w:r>
      <w:r w:rsidRPr="00415018">
        <w:rPr>
          <w:i/>
        </w:rPr>
        <w:instrText xml:space="preserve"> REF _Ref397973971 \r \h </w:instrText>
      </w:r>
      <w:r>
        <w:rPr>
          <w:i/>
        </w:rPr>
        <w:instrText xml:space="preserve"> \* MERGEFORMAT </w:instrText>
      </w:r>
      <w:r w:rsidRPr="00415018">
        <w:rPr>
          <w:i/>
        </w:rPr>
      </w:r>
      <w:r w:rsidRPr="00415018">
        <w:rPr>
          <w:i/>
        </w:rPr>
        <w:fldChar w:fldCharType="separate"/>
      </w:r>
      <w:r w:rsidR="000E6575">
        <w:rPr>
          <w:i/>
        </w:rPr>
        <w:t>3.2.3</w:t>
      </w:r>
      <w:r w:rsidRPr="00415018">
        <w:rPr>
          <w:i/>
        </w:rPr>
        <w:fldChar w:fldCharType="end"/>
      </w:r>
      <w:r>
        <w:t xml:space="preserve">). На последно място описваме в детайл критериите на базата, на които трябва да се </w:t>
      </w:r>
      <w:r w:rsidRPr="00415018">
        <w:rPr>
          <w:i/>
        </w:rPr>
        <w:t>приготвят критерии за анализ</w:t>
      </w:r>
      <w:r>
        <w:t xml:space="preserve"> (</w:t>
      </w:r>
      <w:r w:rsidRPr="00415018">
        <w:rPr>
          <w:i/>
        </w:rPr>
        <w:fldChar w:fldCharType="begin"/>
      </w:r>
      <w:r w:rsidRPr="00415018">
        <w:rPr>
          <w:i/>
        </w:rPr>
        <w:instrText xml:space="preserve"> REF _Ref397973867 \r \h </w:instrText>
      </w:r>
      <w:r>
        <w:rPr>
          <w:i/>
        </w:rPr>
        <w:instrText xml:space="preserve"> \* MERGEFORMAT </w:instrText>
      </w:r>
      <w:r w:rsidRPr="00415018">
        <w:rPr>
          <w:i/>
        </w:rPr>
      </w:r>
      <w:r w:rsidRPr="00415018">
        <w:rPr>
          <w:i/>
        </w:rPr>
        <w:fldChar w:fldCharType="separate"/>
      </w:r>
      <w:r w:rsidR="000E6575">
        <w:rPr>
          <w:i/>
        </w:rPr>
        <w:t>3.2.1</w:t>
      </w:r>
      <w:r w:rsidRPr="00415018">
        <w:rPr>
          <w:i/>
        </w:rPr>
        <w:fldChar w:fldCharType="end"/>
      </w:r>
      <w:r>
        <w:t>).</w:t>
      </w:r>
    </w:p>
    <w:p w:rsidR="00FD5F55" w:rsidRDefault="00FD5F55" w:rsidP="00FD5F55">
      <w:pPr>
        <w:pStyle w:val="Heading3"/>
      </w:pPr>
      <w:bookmarkStart w:id="347" w:name="_Toc412756035"/>
      <w:r>
        <w:t>Типични случаи на употреба</w:t>
      </w:r>
      <w:bookmarkEnd w:id="347"/>
    </w:p>
    <w:p w:rsidR="00FD5F55" w:rsidRPr="00E2288F" w:rsidRDefault="00FD5F55" w:rsidP="00FD5F55">
      <w:r>
        <w:t xml:space="preserve">От концептуалния модел представен в точка </w:t>
      </w:r>
      <w:r w:rsidRPr="00E2288F">
        <w:rPr>
          <w:i/>
        </w:rPr>
        <w:fldChar w:fldCharType="begin"/>
      </w:r>
      <w:r w:rsidRPr="00E2288F">
        <w:rPr>
          <w:i/>
        </w:rPr>
        <w:instrText xml:space="preserve"> REF _Ref397945242 \r \h </w:instrText>
      </w:r>
      <w:r>
        <w:rPr>
          <w:i/>
        </w:rPr>
        <w:instrText xml:space="preserve"> \* MERGEFORMAT </w:instrText>
      </w:r>
      <w:r w:rsidRPr="00E2288F">
        <w:rPr>
          <w:i/>
        </w:rPr>
      </w:r>
      <w:r w:rsidRPr="00E2288F">
        <w:rPr>
          <w:i/>
        </w:rPr>
        <w:fldChar w:fldCharType="separate"/>
      </w:r>
      <w:r w:rsidR="000E6575">
        <w:rPr>
          <w:i/>
        </w:rPr>
        <w:t>3.1</w:t>
      </w:r>
      <w:r w:rsidRPr="00E2288F">
        <w:rPr>
          <w:i/>
        </w:rPr>
        <w:fldChar w:fldCharType="end"/>
      </w:r>
      <w:r w:rsidR="008F25BA">
        <w:rPr>
          <w:i/>
        </w:rPr>
        <w:t xml:space="preserve"> </w:t>
      </w:r>
      <w:r w:rsidR="008F25BA">
        <w:t>и работните процеси (</w:t>
      </w:r>
      <w:r w:rsidR="008F25BA" w:rsidRPr="008F25BA">
        <w:rPr>
          <w:i/>
        </w:rPr>
        <w:fldChar w:fldCharType="begin"/>
      </w:r>
      <w:r w:rsidR="008F25BA" w:rsidRPr="008F25BA">
        <w:rPr>
          <w:i/>
        </w:rPr>
        <w:instrText xml:space="preserve"> REF _Ref409731747 \r \h </w:instrText>
      </w:r>
      <w:r w:rsidR="008F25BA">
        <w:rPr>
          <w:i/>
        </w:rPr>
        <w:instrText xml:space="preserve"> \* MERGEFORMAT </w:instrText>
      </w:r>
      <w:r w:rsidR="008F25BA" w:rsidRPr="008F25BA">
        <w:rPr>
          <w:i/>
        </w:rPr>
      </w:r>
      <w:r w:rsidR="008F25BA" w:rsidRPr="008F25BA">
        <w:rPr>
          <w:i/>
        </w:rPr>
        <w:fldChar w:fldCharType="separate"/>
      </w:r>
      <w:r w:rsidR="000E6575">
        <w:rPr>
          <w:i/>
        </w:rPr>
        <w:t>3.2</w:t>
      </w:r>
      <w:r w:rsidR="008F25BA" w:rsidRPr="008F25BA">
        <w:rPr>
          <w:i/>
        </w:rPr>
        <w:fldChar w:fldCharType="end"/>
      </w:r>
      <w:r w:rsidR="008F25BA">
        <w:t>)</w:t>
      </w:r>
      <w:r>
        <w:t>, можем да синтезираме следната диаграма на типични случаи на употреба:</w:t>
      </w:r>
    </w:p>
    <w:p w:rsidR="00FD5F55" w:rsidRDefault="00FD5F55" w:rsidP="00FD5F55">
      <w:pPr>
        <w:keepNext/>
        <w:jc w:val="center"/>
      </w:pPr>
      <w:r>
        <w:rPr>
          <w:noProof/>
          <w:lang w:val="en-US" w:eastAsia="en-US"/>
        </w:rPr>
        <w:lastRenderedPageBreak/>
        <w:drawing>
          <wp:inline distT="0" distB="0" distL="0" distR="0" wp14:anchorId="1C465C75" wp14:editId="5255C115">
            <wp:extent cx="4567698" cy="3764804"/>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s.png"/>
                    <pic:cNvPicPr/>
                  </pic:nvPicPr>
                  <pic:blipFill>
                    <a:blip r:embed="rId33">
                      <a:extLst>
                        <a:ext uri="{28A0092B-C50C-407E-A947-70E740481C1C}">
                          <a14:useLocalDpi xmlns:a14="http://schemas.microsoft.com/office/drawing/2010/main" val="0"/>
                        </a:ext>
                      </a:extLst>
                    </a:blip>
                    <a:stretch>
                      <a:fillRect/>
                    </a:stretch>
                  </pic:blipFill>
                  <pic:spPr>
                    <a:xfrm>
                      <a:off x="0" y="0"/>
                      <a:ext cx="4565843" cy="3763275"/>
                    </a:xfrm>
                    <a:prstGeom prst="rect">
                      <a:avLst/>
                    </a:prstGeom>
                  </pic:spPr>
                </pic:pic>
              </a:graphicData>
            </a:graphic>
          </wp:inline>
        </w:drawing>
      </w:r>
    </w:p>
    <w:p w:rsidR="00FD5F55" w:rsidRDefault="00FD5F55" w:rsidP="00FD5F55">
      <w:pPr>
        <w:pStyle w:val="Caption"/>
        <w:jc w:val="center"/>
      </w:pPr>
      <w:bookmarkStart w:id="348" w:name="_Ref397962987"/>
      <w:r>
        <w:t xml:space="preserve">  Фигура </w:t>
      </w:r>
      <w:r w:rsidR="00E73236">
        <w:fldChar w:fldCharType="begin"/>
      </w:r>
      <w:r w:rsidR="00E73236">
        <w:instrText xml:space="preserve"> SEQ  Фигура \* ARABIC </w:instrText>
      </w:r>
      <w:r w:rsidR="00E73236">
        <w:fldChar w:fldCharType="separate"/>
      </w:r>
      <w:r w:rsidR="000E6575">
        <w:rPr>
          <w:noProof/>
        </w:rPr>
        <w:t>19</w:t>
      </w:r>
      <w:r w:rsidR="00E73236">
        <w:rPr>
          <w:noProof/>
        </w:rPr>
        <w:fldChar w:fldCharType="end"/>
      </w:r>
      <w:bookmarkEnd w:id="348"/>
      <w:r>
        <w:t xml:space="preserve"> ( Типични случаи на употреба)</w:t>
      </w:r>
    </w:p>
    <w:p w:rsidR="00FD5F55" w:rsidRDefault="00FD5F55" w:rsidP="00FD5F55"/>
    <w:p w:rsidR="00FD5F55" w:rsidRDefault="00FD5F55" w:rsidP="00FD5F55">
      <w:r>
        <w:t>Следва подробно описание на отделните случаи на употреба:</w:t>
      </w:r>
    </w:p>
    <w:p w:rsidR="00FD5F55" w:rsidRDefault="00FD5F55" w:rsidP="00FD5F55">
      <w:pPr>
        <w:pStyle w:val="Heading4"/>
      </w:pPr>
      <w:r>
        <w:t xml:space="preserve">  Подготовка на </w:t>
      </w:r>
      <w:r w:rsidRPr="00B57095">
        <w:t>критериите за анализ</w:t>
      </w:r>
      <w:r>
        <w:t xml:space="preserve"> (</w:t>
      </w:r>
      <w:r w:rsidRPr="00730AAE">
        <w:rPr>
          <w:i/>
        </w:rPr>
        <w:t>Prepare analysis criteria</w:t>
      </w:r>
      <w:r>
        <w:t>)</w:t>
      </w:r>
    </w:p>
    <w:tbl>
      <w:tblPr>
        <w:tblStyle w:val="TableGrid"/>
        <w:tblW w:w="8658" w:type="dxa"/>
        <w:tblLook w:val="04A0" w:firstRow="1" w:lastRow="0" w:firstColumn="1" w:lastColumn="0" w:noHBand="0" w:noVBand="1"/>
      </w:tblPr>
      <w:tblGrid>
        <w:gridCol w:w="3258"/>
        <w:gridCol w:w="5400"/>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tcPr>
          <w:p w:rsidR="00FD5F55" w:rsidRDefault="00741185" w:rsidP="0097106B">
            <w:r>
              <w:t xml:space="preserve"> </w:t>
            </w:r>
            <w:r w:rsidR="00FD5F55">
              <w:t xml:space="preserve">Случай на употреба </w:t>
            </w:r>
            <w:r w:rsidR="00FD5F55">
              <w:fldChar w:fldCharType="begin"/>
            </w:r>
            <w:r w:rsidR="00FD5F55">
              <w:instrText xml:space="preserve"> REF _Ref397952735 \w \h  \* MERGEFORMAT </w:instrText>
            </w:r>
            <w:r w:rsidR="00FD5F55">
              <w:fldChar w:fldCharType="separate"/>
            </w:r>
            <w:r w:rsidR="000E6575">
              <w:t>3.3.1.2</w:t>
            </w:r>
            <w:r w:rsidR="00FD5F55">
              <w:fldChar w:fldCharType="end"/>
            </w:r>
          </w:p>
          <w:p w:rsidR="00FD5F55" w:rsidRDefault="00FD5F55" w:rsidP="0097106B">
            <w:r>
              <w:t xml:space="preserve"> Случай на употреба </w:t>
            </w:r>
            <w:r>
              <w:fldChar w:fldCharType="begin"/>
            </w:r>
            <w:r>
              <w:instrText xml:space="preserve"> REF _Ref397952795 \r \h  \* MERGEFORMAT </w:instrText>
            </w:r>
            <w:r>
              <w:fldChar w:fldCharType="separate"/>
            </w:r>
            <w:r w:rsidR="000E6575">
              <w:t>3.3.1.3</w:t>
            </w:r>
            <w:r>
              <w:fldChar w:fldCharType="end"/>
            </w:r>
          </w:p>
          <w:p w:rsidR="00FD5F55" w:rsidRDefault="00FD5F55" w:rsidP="0097106B">
            <w:r>
              <w:t xml:space="preserve"> Случай на употреба </w:t>
            </w:r>
            <w:r>
              <w:fldChar w:fldCharType="begin"/>
            </w:r>
            <w:r>
              <w:instrText xml:space="preserve"> REF _Ref397953438 \r \h </w:instrText>
            </w:r>
            <w:r>
              <w:fldChar w:fldCharType="separate"/>
            </w:r>
            <w:r w:rsidR="000E6575">
              <w:t>3.3.1.4</w:t>
            </w:r>
            <w:r>
              <w:fldChar w:fldCharType="end"/>
            </w:r>
          </w:p>
          <w:p w:rsidR="00FD5F55" w:rsidRDefault="00FD5F55" w:rsidP="00741185">
            <w:r>
              <w:t xml:space="preserve"> Изискване </w:t>
            </w:r>
            <w:r>
              <w:fldChar w:fldCharType="begin"/>
            </w:r>
            <w:r>
              <w:instrText xml:space="preserve"> REF _Ref397973867 \r \h </w:instrText>
            </w:r>
            <w:r>
              <w:fldChar w:fldCharType="separate"/>
            </w:r>
            <w:r w:rsidR="000E6575">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tcPr>
          <w:p w:rsidR="00FD5F55" w:rsidRDefault="00FD5F55" w:rsidP="0097106B">
            <w:r>
              <w:t>Това е процеса на запълване на базата с критерии за всички възможни артефакти</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tcPr>
          <w:p w:rsidR="00FD5F55" w:rsidRDefault="008F427A" w:rsidP="00741185">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tcPr>
          <w:p w:rsidR="00FD5F55" w:rsidRDefault="00FD5F55" w:rsidP="0097106B">
            <w:r>
              <w:t>Действията по създаване на критерии за всеки един вид архитектурен артефакт са завършили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tcPr>
          <w:p w:rsidR="00FD5F55" w:rsidRDefault="00FD5F55" w:rsidP="0097106B">
            <w:r>
              <w:t>Един или повече действия по създаване на критерий за вид архитектурен артефакт е завършил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 xml:space="preserve">Основен поток на </w:t>
            </w:r>
            <w:r w:rsidRPr="00B22912">
              <w:rPr>
                <w:b/>
                <w:i/>
              </w:rPr>
              <w:lastRenderedPageBreak/>
              <w:t>събития</w:t>
            </w:r>
          </w:p>
        </w:tc>
        <w:tc>
          <w:tcPr>
            <w:tcW w:w="5400" w:type="dxa"/>
          </w:tcPr>
          <w:p w:rsidR="00FD5F55" w:rsidRDefault="00FD5F55" w:rsidP="0097106B">
            <w:r>
              <w:lastRenderedPageBreak/>
              <w:t xml:space="preserve">Конфигуратора изпълнява всички действия по създаване на критерии за архитектурен </w:t>
            </w:r>
            <w:r>
              <w:lastRenderedPageBreak/>
              <w:t>артефакт</w:t>
            </w:r>
          </w:p>
        </w:tc>
      </w:tr>
      <w:tr w:rsidR="00FD5F55" w:rsidTr="0097106B">
        <w:tc>
          <w:tcPr>
            <w:tcW w:w="3258" w:type="dxa"/>
          </w:tcPr>
          <w:p w:rsidR="00FD5F55" w:rsidRPr="00B22912" w:rsidRDefault="00FD5F55" w:rsidP="0097106B">
            <w:pPr>
              <w:jc w:val="left"/>
              <w:rPr>
                <w:b/>
                <w:i/>
              </w:rPr>
            </w:pPr>
            <w:r w:rsidRPr="00B22912">
              <w:rPr>
                <w:b/>
                <w:i/>
              </w:rPr>
              <w:lastRenderedPageBreak/>
              <w:t>Разширения</w:t>
            </w:r>
          </w:p>
        </w:tc>
        <w:tc>
          <w:tcPr>
            <w:tcW w:w="5400" w:type="dxa"/>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0E6575">
        <w:rPr>
          <w:noProof/>
        </w:rPr>
        <w:t>2</w:t>
      </w:r>
      <w:r w:rsidR="00E73236">
        <w:rPr>
          <w:noProof/>
        </w:rPr>
        <w:fldChar w:fldCharType="end"/>
      </w:r>
      <w:r>
        <w:t xml:space="preserve"> (  Подготовка на </w:t>
      </w:r>
      <w:r w:rsidRPr="00B57095">
        <w:t>критериите за анализ</w:t>
      </w:r>
      <w:r>
        <w:t>)</w:t>
      </w:r>
    </w:p>
    <w:p w:rsidR="00FD5F55" w:rsidRDefault="00FD5F55" w:rsidP="00FD5F55">
      <w:pPr>
        <w:pStyle w:val="Heading4"/>
      </w:pPr>
      <w:bookmarkStart w:id="349" w:name="_Ref397952735"/>
      <w:r>
        <w:t>Подготви критерий за файлов формат (</w:t>
      </w:r>
      <w:r w:rsidRPr="00BA2D6F">
        <w:rPr>
          <w:i/>
        </w:rPr>
        <w:t>Prepare File criteria</w:t>
      </w:r>
      <w:r>
        <w:t>)</w:t>
      </w:r>
      <w:bookmarkEnd w:id="349"/>
    </w:p>
    <w:p w:rsidR="00FD5F55" w:rsidRPr="007428A8"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0E6575" w:rsidRPr="000E6575">
        <w:rPr>
          <w:i/>
        </w:rPr>
        <w:t xml:space="preserve">  Фигура </w:t>
      </w:r>
      <w:r w:rsidR="000E6575" w:rsidRPr="000E6575">
        <w:rPr>
          <w:i/>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0E6575">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даден файлов формат по задаване на файлов път</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файлов тип</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3</w:t>
      </w:r>
      <w:r w:rsidR="00E73236">
        <w:rPr>
          <w:noProof/>
        </w:rPr>
        <w:fldChar w:fldCharType="end"/>
      </w:r>
      <w:r>
        <w:t xml:space="preserve"> (Подготви критерий за файлов формат)</w:t>
      </w:r>
    </w:p>
    <w:p w:rsidR="00FD5F55" w:rsidRDefault="00FD5F55" w:rsidP="00FD5F55">
      <w:pPr>
        <w:pStyle w:val="Heading4"/>
      </w:pPr>
      <w:bookmarkStart w:id="350" w:name="_Ref397952795"/>
      <w:r>
        <w:t>Подготви критерий за компонент (</w:t>
      </w:r>
      <w:r w:rsidRPr="0051095B">
        <w:rPr>
          <w:i/>
        </w:rPr>
        <w:t>Prepare component criteria</w:t>
      </w:r>
      <w:r>
        <w:t>)</w:t>
      </w:r>
      <w:bookmarkEnd w:id="350"/>
    </w:p>
    <w:p w:rsidR="00FD5F55" w:rsidRPr="00B24A3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0E6575" w:rsidRPr="000E6575">
        <w:rPr>
          <w:i/>
        </w:rPr>
        <w:t xml:space="preserve">  Фигура</w:t>
      </w:r>
      <w:r w:rsidR="000E6575" w:rsidRPr="000E6575">
        <w:rPr>
          <w:i/>
          <w:noProof/>
        </w:rPr>
        <w:t xml:space="preserve"> </w:t>
      </w:r>
      <w:r w:rsidR="000E6575">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0E6575">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компонент в структурата и елементите на кода от проекта под анализ</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 xml:space="preserve">Условия за неуспешно </w:t>
            </w:r>
            <w:r w:rsidRPr="00B22912">
              <w:rPr>
                <w:b/>
                <w:i/>
              </w:rPr>
              <w:lastRenderedPageBreak/>
              <w:t>изпълнение</w:t>
            </w:r>
          </w:p>
        </w:tc>
        <w:tc>
          <w:tcPr>
            <w:tcW w:w="5400" w:type="dxa"/>
            <w:gridSpan w:val="2"/>
          </w:tcPr>
          <w:p w:rsidR="00FD5F55" w:rsidRDefault="00FD5F55" w:rsidP="0097106B">
            <w:r>
              <w:lastRenderedPageBreak/>
              <w:t xml:space="preserve">Въвеждането на критерия в базата е </w:t>
            </w:r>
            <w:r w:rsidR="008F427A">
              <w:lastRenderedPageBreak/>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lastRenderedPageBreak/>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компонент</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4</w:t>
      </w:r>
      <w:r w:rsidR="00E73236">
        <w:rPr>
          <w:noProof/>
        </w:rPr>
        <w:fldChar w:fldCharType="end"/>
      </w:r>
      <w:r>
        <w:t xml:space="preserve"> (Подготви критерий за компонент)</w:t>
      </w:r>
    </w:p>
    <w:p w:rsidR="00FD5F55" w:rsidRDefault="00FD5F55" w:rsidP="00FD5F55">
      <w:pPr>
        <w:pStyle w:val="Heading4"/>
      </w:pPr>
      <w:bookmarkStart w:id="351" w:name="_Ref397953438"/>
      <w:r>
        <w:t>Подготви критерий за конектор (</w:t>
      </w:r>
      <w:r w:rsidRPr="005C2BC7">
        <w:rPr>
          <w:i/>
        </w:rPr>
        <w:t>Prepare connector criteria</w:t>
      </w:r>
      <w:r>
        <w:t>)</w:t>
      </w:r>
      <w:bookmarkEnd w:id="351"/>
    </w:p>
    <w:p w:rsidR="00FD5F55" w:rsidRPr="00B24A3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0E6575" w:rsidRPr="000E6575">
        <w:rPr>
          <w:i/>
        </w:rPr>
        <w:t xml:space="preserve">  Фигура</w:t>
      </w:r>
      <w:r w:rsidR="000E6575" w:rsidRPr="000E6575">
        <w:rPr>
          <w:i/>
          <w:noProof/>
        </w:rPr>
        <w:t xml:space="preserve"> </w:t>
      </w:r>
      <w:r w:rsidR="000E6575">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0E6575">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конектор в структурата и елементите на кода от проекта под анализ</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gridSpan w:val="2"/>
          </w:tcPr>
          <w:p w:rsidR="00FD5F55" w:rsidRDefault="00FD5F55" w:rsidP="0097106B">
            <w:r>
              <w:t xml:space="preserve"> Въвеждането на критерия в базата е </w:t>
            </w:r>
            <w:r w:rsidR="008F427A">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конектор</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0E6575">
        <w:rPr>
          <w:noProof/>
        </w:rPr>
        <w:t>5</w:t>
      </w:r>
      <w:r w:rsidR="00E73236">
        <w:rPr>
          <w:noProof/>
        </w:rPr>
        <w:fldChar w:fldCharType="end"/>
      </w:r>
      <w:r>
        <w:t xml:space="preserve"> ( Подготви критерий за конектор)</w:t>
      </w:r>
    </w:p>
    <w:p w:rsidR="00FD5F55" w:rsidRDefault="00FD5F55" w:rsidP="00FD5F55">
      <w:pPr>
        <w:pStyle w:val="Heading4"/>
      </w:pPr>
      <w:bookmarkStart w:id="352" w:name="_Ref398209066"/>
      <w:r>
        <w:t>Изпълни анализ (</w:t>
      </w:r>
      <w:r w:rsidRPr="008A128F">
        <w:rPr>
          <w:i/>
        </w:rPr>
        <w:t>Perform analysis</w:t>
      </w:r>
      <w:r>
        <w:t>)</w:t>
      </w:r>
      <w:bookmarkEnd w:id="352"/>
    </w:p>
    <w:p w:rsidR="00FD5F55" w:rsidRPr="005E0F7E"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0E6575" w:rsidRPr="000E6575">
        <w:rPr>
          <w:i/>
        </w:rPr>
        <w:t xml:space="preserve">  Фигура</w:t>
      </w:r>
      <w:r w:rsidR="000E6575" w:rsidRPr="000E6575">
        <w:rPr>
          <w:i/>
          <w:noProof/>
        </w:rPr>
        <w:t xml:space="preserve"> </w:t>
      </w:r>
      <w:r w:rsidR="000E6575">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 Изискване </w:t>
            </w:r>
            <w:r>
              <w:fldChar w:fldCharType="begin"/>
            </w:r>
            <w:r>
              <w:instrText xml:space="preserve"> REF _Ref398817119 \r \h </w:instrText>
            </w:r>
            <w:r>
              <w:fldChar w:fldCharType="separate"/>
            </w:r>
            <w:r w:rsidR="000E6575">
              <w:t>0</w:t>
            </w:r>
            <w:r>
              <w:fldChar w:fldCharType="end"/>
            </w:r>
          </w:p>
        </w:tc>
      </w:tr>
      <w:tr w:rsidR="00FD5F55" w:rsidTr="0097106B">
        <w:tc>
          <w:tcPr>
            <w:tcW w:w="3256" w:type="dxa"/>
          </w:tcPr>
          <w:p w:rsidR="00FD5F55" w:rsidRPr="00B22912" w:rsidRDefault="00FD5F55" w:rsidP="0097106B">
            <w:pPr>
              <w:jc w:val="left"/>
              <w:rPr>
                <w:b/>
                <w:i/>
              </w:rPr>
            </w:pPr>
            <w:r w:rsidRPr="00B22912">
              <w:rPr>
                <w:b/>
                <w:i/>
              </w:rPr>
              <w:lastRenderedPageBreak/>
              <w:t xml:space="preserve"> Цел в </w:t>
            </w:r>
            <w:r w:rsidR="008F427A" w:rsidRPr="00B22912">
              <w:rPr>
                <w:b/>
                <w:i/>
              </w:rPr>
              <w:t>контекста</w:t>
            </w:r>
          </w:p>
        </w:tc>
        <w:tc>
          <w:tcPr>
            <w:tcW w:w="5402" w:type="dxa"/>
            <w:gridSpan w:val="2"/>
          </w:tcPr>
          <w:p w:rsidR="00FD5F55" w:rsidRDefault="00FD5F55" w:rsidP="0097106B">
            <w:r>
              <w:t xml:space="preserve"> проверка на всички критерии от базата върху всички елементи от проекта под анализ  и структурата му, като в резултат получаваме </w:t>
            </w:r>
            <w:r w:rsidRPr="00B7714A">
              <w:rPr>
                <w:i/>
              </w:rPr>
              <w:t>архитектурен модел</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 xml:space="preserve">  Достъпът до системата се установява с права на </w:t>
            </w:r>
            <w:r>
              <w:rPr>
                <w:i/>
              </w:rPr>
              <w:t>Потребител</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 xml:space="preserve"> Наличие на група от критерии съответстваща на стандарта на архитектурата на </w:t>
            </w:r>
            <w:r w:rsidR="008F427A">
              <w:t>проекта</w:t>
            </w:r>
            <w:r>
              <w:t xml:space="preserve">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UML хранилище отговарящо на архитектурата на проекта под анализ е създадено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Заявката за анализ на проекта е отказана</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Pr="00DC5BB2" w:rsidRDefault="00FD5F55" w:rsidP="0097106B">
            <w:pPr>
              <w:rPr>
                <w:i/>
              </w:rPr>
            </w:pPr>
            <w:r w:rsidRPr="00DC5BB2">
              <w:rPr>
                <w:i/>
              </w:rPr>
              <w:t>събитие</w:t>
            </w:r>
          </w:p>
        </w:tc>
        <w:tc>
          <w:tcPr>
            <w:tcW w:w="4227" w:type="dxa"/>
          </w:tcPr>
          <w:p w:rsidR="00FD5F55" w:rsidRDefault="00FD5F55" w:rsidP="0097106B">
            <w:r>
              <w:t>Събитие за анализ на проект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Подбиране на групата от критерии отговарящи на стандарта на архитектурата на проекта под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Задаване на път до проекта под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3</w:t>
            </w:r>
          </w:p>
        </w:tc>
        <w:tc>
          <w:tcPr>
            <w:tcW w:w="4227" w:type="dxa"/>
          </w:tcPr>
          <w:p w:rsidR="00FD5F55" w:rsidRDefault="00FD5F55" w:rsidP="0097106B">
            <w:r>
              <w:t>Стартиране на анализа</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0E6575">
        <w:rPr>
          <w:noProof/>
        </w:rPr>
        <w:t>6</w:t>
      </w:r>
      <w:r w:rsidR="00E73236">
        <w:rPr>
          <w:noProof/>
        </w:rPr>
        <w:fldChar w:fldCharType="end"/>
      </w:r>
      <w:r>
        <w:t xml:space="preserve"> (Изпълни анализ)</w:t>
      </w:r>
    </w:p>
    <w:p w:rsidR="00FD5F55" w:rsidRDefault="00FD5F55" w:rsidP="00FD5F55">
      <w:pPr>
        <w:pStyle w:val="Heading4"/>
      </w:pPr>
      <w:bookmarkStart w:id="353" w:name="_Ref397956321"/>
      <w:r>
        <w:t>Обхождане елементите на проекта (</w:t>
      </w:r>
      <w:r w:rsidRPr="00CE2B87">
        <w:rPr>
          <w:i/>
        </w:rPr>
        <w:t>Scan Project's source files</w:t>
      </w:r>
      <w:r>
        <w:t>)</w:t>
      </w:r>
      <w:bookmarkEnd w:id="353"/>
    </w:p>
    <w:p w:rsidR="00FD5F55" w:rsidRPr="0091671B"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0E6575" w:rsidRPr="000E6575">
        <w:rPr>
          <w:i/>
        </w:rPr>
        <w:t xml:space="preserve">  Фигура </w:t>
      </w:r>
      <w:r w:rsidR="000E6575">
        <w:rPr>
          <w:noProof/>
        </w:rPr>
        <w:t>19</w:t>
      </w:r>
      <w:r w:rsidRPr="007428A8">
        <w:rPr>
          <w:i/>
        </w:rPr>
        <w:fldChar w:fldCharType="end"/>
      </w:r>
    </w:p>
    <w:tbl>
      <w:tblPr>
        <w:tblStyle w:val="TableGrid"/>
        <w:tblW w:w="8658" w:type="dxa"/>
        <w:tblLook w:val="04A0" w:firstRow="1" w:lastRow="0" w:firstColumn="1" w:lastColumn="0" w:noHBand="0" w:noVBand="1"/>
      </w:tblPr>
      <w:tblGrid>
        <w:gridCol w:w="3239"/>
        <w:gridCol w:w="1221"/>
        <w:gridCol w:w="4198"/>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_Ref397956361 \r \h </w:instrText>
            </w:r>
            <w:r>
              <w:fldChar w:fldCharType="separate"/>
            </w:r>
            <w:r w:rsidR="000E6575">
              <w:t>3.3.1.7</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Обхожда всички елементи(директории, файлове)  от съдържанието на проекта под анализ. Подготвя всеки от елементите в подходяща форма за анализ.</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път до проекта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Обхождане на всички файлове от пътя на проекта без входно/изходни грешки</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Обхождане на всички файлове от пътя на проекта с една или повече входно/изходни грешки</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236517" w:rsidRDefault="00FD5F55" w:rsidP="0097106B">
            <w:pPr>
              <w:rPr>
                <w:i/>
              </w:rPr>
            </w:pPr>
            <w:r w:rsidRPr="00236517">
              <w:rPr>
                <w:i/>
              </w:rPr>
              <w:t>събитие</w:t>
            </w:r>
          </w:p>
        </w:tc>
        <w:tc>
          <w:tcPr>
            <w:tcW w:w="4227" w:type="dxa"/>
          </w:tcPr>
          <w:p w:rsidR="00FD5F55" w:rsidRDefault="00FD5F55" w:rsidP="0097106B">
            <w:r>
              <w:t>събитие за сканиране на проекта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 xml:space="preserve">За всеки елемент от структурата на проекта премини към стъпка 2 </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Приведи елемента в удобен вид за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3</w:t>
            </w:r>
          </w:p>
        </w:tc>
        <w:tc>
          <w:tcPr>
            <w:tcW w:w="4227" w:type="dxa"/>
          </w:tcPr>
          <w:p w:rsidR="00FD5F55" w:rsidRDefault="00FD5F55" w:rsidP="0097106B">
            <w:r>
              <w:t xml:space="preserve">Извлечи архитектурна информация от елемента </w:t>
            </w:r>
            <w:r>
              <w:fldChar w:fldCharType="begin"/>
            </w:r>
            <w:r>
              <w:instrText xml:space="preserve"> REF _Ref397956361 \r \h  \* MERGEFORMAT </w:instrText>
            </w:r>
            <w:r>
              <w:fldChar w:fldCharType="separate"/>
            </w:r>
            <w:r w:rsidR="000E6575">
              <w:t>3.3.1.7</w:t>
            </w:r>
            <w:r>
              <w:fldChar w:fldCharType="end"/>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7</w:t>
      </w:r>
      <w:r w:rsidR="00E73236">
        <w:rPr>
          <w:noProof/>
        </w:rPr>
        <w:fldChar w:fldCharType="end"/>
      </w:r>
      <w:r>
        <w:t xml:space="preserve"> (Обхождане на елементите на проекта)</w:t>
      </w:r>
    </w:p>
    <w:p w:rsidR="00FD5F55" w:rsidRDefault="00FD5F55" w:rsidP="00FD5F55">
      <w:pPr>
        <w:pStyle w:val="Heading4"/>
      </w:pPr>
      <w:bookmarkStart w:id="354" w:name="_Ref397956361"/>
      <w:r>
        <w:t>Извлечи архитектурна информация (</w:t>
      </w:r>
      <w:r w:rsidRPr="00DB7111">
        <w:rPr>
          <w:i/>
        </w:rPr>
        <w:t>Extract architecture data</w:t>
      </w:r>
      <w:r>
        <w:t>)</w:t>
      </w:r>
      <w:bookmarkEnd w:id="354"/>
    </w:p>
    <w:p w:rsidR="00FD5F55" w:rsidRPr="00CB1BED"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0E6575" w:rsidRPr="000E6575">
        <w:rPr>
          <w:i/>
        </w:rPr>
        <w:t xml:space="preserve">  Фигура</w:t>
      </w:r>
      <w:r w:rsidR="000E6575" w:rsidRPr="000E6575">
        <w:rPr>
          <w:i/>
          <w:noProof/>
        </w:rPr>
        <w:t xml:space="preserve"> </w:t>
      </w:r>
      <w:r w:rsidR="000E6575">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_Ref397956321 \r \h </w:instrText>
            </w:r>
            <w:r>
              <w:fldChar w:fldCharType="separate"/>
            </w:r>
            <w:r w:rsidR="000E6575">
              <w:t>3.3.1.6</w:t>
            </w:r>
            <w:r>
              <w:fldChar w:fldCharType="end"/>
            </w:r>
          </w:p>
          <w:p w:rsidR="00FD5F55" w:rsidRDefault="00FD5F55" w:rsidP="0097106B">
            <w:r>
              <w:t xml:space="preserve">Случай на употреба </w:t>
            </w:r>
            <w:r>
              <w:fldChar w:fldCharType="begin"/>
            </w:r>
            <w:r>
              <w:instrText xml:space="preserve"> REF _Ref397956983 \r \h </w:instrText>
            </w:r>
            <w:r>
              <w:fldChar w:fldCharType="separate"/>
            </w:r>
            <w:r w:rsidR="000E6575">
              <w:t>3.3.1.8</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По даден елемент(директория, файл) от проекта под анализ изпълнява група от критерии за наличието на архитектурни артефакти</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път до елемента на проекта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Архитектурни артефакти са създадени в хранилището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на архитектурни артефакти в хранилището</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C64FF9" w:rsidRDefault="00FD5F55" w:rsidP="0097106B">
            <w:pPr>
              <w:rPr>
                <w:i/>
              </w:rPr>
            </w:pPr>
            <w:r w:rsidRPr="00C64FF9">
              <w:rPr>
                <w:i/>
              </w:rPr>
              <w:t>събитие</w:t>
            </w:r>
          </w:p>
        </w:tc>
        <w:tc>
          <w:tcPr>
            <w:tcW w:w="4227" w:type="dxa"/>
          </w:tcPr>
          <w:p w:rsidR="00FD5F55" w:rsidRDefault="00FD5F55" w:rsidP="0097106B">
            <w:r>
              <w:t>Събитие за анализиране на елемент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 xml:space="preserve"> Над съдържанието на елемента изпълни подходяща група от критерии </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 xml:space="preserve"> В случай на разпознат архитектурен артефакт създай </w:t>
            </w:r>
            <w:r w:rsidRPr="00E72EF8">
              <w:rPr>
                <w:i/>
              </w:rPr>
              <w:t>архитектурен елемент</w:t>
            </w:r>
            <w:r>
              <w:t xml:space="preserve">  в базата </w:t>
            </w:r>
          </w:p>
          <w:p w:rsidR="00FD5F55" w:rsidRDefault="00FD5F55" w:rsidP="0097106B">
            <w:r>
              <w:fldChar w:fldCharType="begin"/>
            </w:r>
            <w:r>
              <w:instrText xml:space="preserve"> REF _Ref397956983 \r \h  \* MERGEFORMAT </w:instrText>
            </w:r>
            <w:r>
              <w:fldChar w:fldCharType="separate"/>
            </w:r>
            <w:r w:rsidR="000E6575">
              <w:t>3.3.1.8</w:t>
            </w:r>
            <w:r>
              <w:fldChar w:fldCharType="end"/>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0E6575">
        <w:rPr>
          <w:noProof/>
        </w:rPr>
        <w:t>8</w:t>
      </w:r>
      <w:r w:rsidR="00E73236">
        <w:rPr>
          <w:noProof/>
        </w:rPr>
        <w:fldChar w:fldCharType="end"/>
      </w:r>
      <w:r>
        <w:t xml:space="preserve"> ( Извлечи архитектурна информация)</w:t>
      </w:r>
    </w:p>
    <w:p w:rsidR="00FD5F55" w:rsidRDefault="00FD5F55" w:rsidP="00FD5F55">
      <w:pPr>
        <w:pStyle w:val="Heading4"/>
      </w:pPr>
      <w:bookmarkStart w:id="355" w:name="_Ref397956983"/>
      <w:r>
        <w:t>Създай архитектурен модел (</w:t>
      </w:r>
      <w:r w:rsidRPr="00CA382C">
        <w:rPr>
          <w:i/>
        </w:rPr>
        <w:t>Create Architecture model</w:t>
      </w:r>
      <w:r>
        <w:t>)</w:t>
      </w:r>
      <w:bookmarkEnd w:id="355"/>
    </w:p>
    <w:p w:rsidR="00FD5F55" w:rsidRPr="00770B33"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0E6575" w:rsidRPr="000E6575">
        <w:rPr>
          <w:i/>
        </w:rPr>
        <w:t xml:space="preserve">  Фигура</w:t>
      </w:r>
      <w:r w:rsidR="000E6575" w:rsidRPr="000E6575">
        <w:rPr>
          <w:i/>
          <w:noProof/>
        </w:rPr>
        <w:t xml:space="preserve"> </w:t>
      </w:r>
      <w:r w:rsidR="000E6575">
        <w:rPr>
          <w:noProof/>
        </w:rPr>
        <w:t>19</w:t>
      </w:r>
      <w:r w:rsidRPr="007428A8">
        <w:rPr>
          <w:i/>
        </w:rPr>
        <w:fldChar w:fldCharType="end"/>
      </w:r>
    </w:p>
    <w:tbl>
      <w:tblPr>
        <w:tblStyle w:val="TableGrid"/>
        <w:tblW w:w="8658" w:type="dxa"/>
        <w:tblLook w:val="04A0" w:firstRow="1" w:lastRow="0" w:firstColumn="1" w:lastColumn="0" w:noHBand="0" w:noVBand="1"/>
      </w:tblPr>
      <w:tblGrid>
        <w:gridCol w:w="3239"/>
        <w:gridCol w:w="1221"/>
        <w:gridCol w:w="4198"/>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_Ref397956361 \r \h </w:instrText>
            </w:r>
            <w:r>
              <w:fldChar w:fldCharType="separate"/>
            </w:r>
            <w:r w:rsidR="000E6575">
              <w:t>3.3.1.7</w:t>
            </w:r>
            <w:r>
              <w:fldChar w:fldCharType="end"/>
            </w:r>
          </w:p>
          <w:p w:rsidR="00FD5F55" w:rsidRDefault="00FD5F55" w:rsidP="0097106B">
            <w:r>
              <w:t xml:space="preserve"> Изискване </w:t>
            </w:r>
            <w:r>
              <w:fldChar w:fldCharType="begin"/>
            </w:r>
            <w:r>
              <w:instrText xml:space="preserve"> REF _Ref397969104 \r \h </w:instrText>
            </w:r>
            <w:r>
              <w:fldChar w:fldCharType="separate"/>
            </w:r>
            <w:r w:rsidR="000E6575">
              <w:t>3.3.2</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 Цел в </w:t>
            </w:r>
            <w:r w:rsidR="008F427A" w:rsidRPr="00B22912">
              <w:rPr>
                <w:b/>
                <w:i/>
              </w:rPr>
              <w:t>контекста</w:t>
            </w:r>
          </w:p>
        </w:tc>
        <w:tc>
          <w:tcPr>
            <w:tcW w:w="5402" w:type="dxa"/>
            <w:gridSpan w:val="2"/>
          </w:tcPr>
          <w:p w:rsidR="00FD5F55" w:rsidRDefault="00FD5F55" w:rsidP="0097106B">
            <w:r>
              <w:t>Създаване на архитектурен артефакт в хранилището (архитектурния модел).</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Въведен е валиден архитектурен артефакт</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Архитектурен артефакт е създадени в хранилището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архитектурния артефакт в хранилището</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DC104B" w:rsidRDefault="00FD5F55" w:rsidP="0097106B">
            <w:pPr>
              <w:rPr>
                <w:i/>
              </w:rPr>
            </w:pPr>
            <w:r>
              <w:rPr>
                <w:i/>
              </w:rPr>
              <w:t>с</w:t>
            </w:r>
            <w:r w:rsidRPr="00DC104B">
              <w:rPr>
                <w:i/>
              </w:rPr>
              <w:t>ъбитие</w:t>
            </w:r>
          </w:p>
        </w:tc>
        <w:tc>
          <w:tcPr>
            <w:tcW w:w="4227" w:type="dxa"/>
          </w:tcPr>
          <w:p w:rsidR="00FD5F55" w:rsidRDefault="00FD5F55" w:rsidP="0097106B">
            <w:r>
              <w:t xml:space="preserve"> Събитие за въвеждане на </w:t>
            </w:r>
            <w:r w:rsidR="008F427A">
              <w:t>архитектурен</w:t>
            </w:r>
            <w:r>
              <w:t xml:space="preserve">  елемент в </w:t>
            </w:r>
            <w:r w:rsidR="008F427A">
              <w:t>хранилището</w:t>
            </w:r>
            <w:r>
              <w:t xml:space="preserve">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Създай въведения архитектурен артефакт в хранилището</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0E6575">
        <w:rPr>
          <w:noProof/>
        </w:rPr>
        <w:t>9</w:t>
      </w:r>
      <w:r w:rsidR="00E73236">
        <w:rPr>
          <w:noProof/>
        </w:rPr>
        <w:fldChar w:fldCharType="end"/>
      </w:r>
      <w:r>
        <w:t xml:space="preserve"> ( Създай архитектурен модел)</w:t>
      </w:r>
    </w:p>
    <w:p w:rsidR="00FD5F55" w:rsidRDefault="00FD5F55" w:rsidP="00FD5F55">
      <w:pPr>
        <w:pStyle w:val="Heading4"/>
      </w:pPr>
      <w:bookmarkStart w:id="356" w:name="_Ref398212142"/>
      <w:r>
        <w:t>Сериализация на UML хранилището (</w:t>
      </w:r>
      <w:r w:rsidRPr="000F36CE">
        <w:rPr>
          <w:i/>
        </w:rPr>
        <w:t>Serialize UML model</w:t>
      </w:r>
      <w:r>
        <w:t>)</w:t>
      </w:r>
      <w:bookmarkEnd w:id="356"/>
    </w:p>
    <w:p w:rsidR="00FD5F55" w:rsidRPr="006103F7"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0E6575" w:rsidRPr="000E6575">
        <w:rPr>
          <w:i/>
        </w:rPr>
        <w:t xml:space="preserve">  Фигура</w:t>
      </w:r>
      <w:r w:rsidR="000E6575" w:rsidRPr="000E6575">
        <w:rPr>
          <w:i/>
          <w:noProof/>
        </w:rPr>
        <w:t xml:space="preserve"> </w:t>
      </w:r>
      <w:r w:rsidR="000E6575">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 Изискване </w:t>
            </w:r>
            <w:r>
              <w:fldChar w:fldCharType="begin"/>
            </w:r>
            <w:r>
              <w:instrText xml:space="preserve"> REF _Ref397969104 \r \h </w:instrText>
            </w:r>
            <w:r>
              <w:fldChar w:fldCharType="separate"/>
            </w:r>
            <w:r w:rsidR="000E6575">
              <w:t>3.3.2</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 Цел в </w:t>
            </w:r>
            <w:r w:rsidR="008F427A" w:rsidRPr="00B22912">
              <w:rPr>
                <w:b/>
                <w:i/>
              </w:rPr>
              <w:t>контекста</w:t>
            </w:r>
          </w:p>
        </w:tc>
        <w:tc>
          <w:tcPr>
            <w:tcW w:w="5402" w:type="dxa"/>
            <w:gridSpan w:val="2"/>
          </w:tcPr>
          <w:p w:rsidR="00FD5F55" w:rsidRDefault="00FD5F55" w:rsidP="0097106B">
            <w:r>
              <w:t xml:space="preserve"> По зададено архитектурно хранилище (модел) създай съответстващ UML модел </w:t>
            </w:r>
            <w:r>
              <w:lastRenderedPageBreak/>
              <w:t>сериализиран в XMI файл .</w:t>
            </w:r>
          </w:p>
        </w:tc>
      </w:tr>
      <w:tr w:rsidR="00FD5F55" w:rsidTr="0097106B">
        <w:tc>
          <w:tcPr>
            <w:tcW w:w="3256" w:type="dxa"/>
          </w:tcPr>
          <w:p w:rsidR="00FD5F55" w:rsidRPr="00B22912" w:rsidRDefault="00FD5F55" w:rsidP="0097106B">
            <w:pPr>
              <w:jc w:val="left"/>
              <w:rPr>
                <w:b/>
                <w:i/>
              </w:rPr>
            </w:pPr>
            <w:r w:rsidRPr="00B22912">
              <w:rPr>
                <w:b/>
                <w:i/>
              </w:rPr>
              <w:lastRenderedPageBreak/>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Валидно архитектурно хранилище</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Нов XMI файл съдържащ UML модел съответстващ на архитектурното хранилище е създаден</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на XMI файл</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Pr="00951AB2" w:rsidRDefault="00FD5F55" w:rsidP="0097106B">
            <w:pPr>
              <w:rPr>
                <w:i/>
              </w:rPr>
            </w:pPr>
            <w:r w:rsidRPr="00951AB2">
              <w:rPr>
                <w:i/>
              </w:rPr>
              <w:t>събитие</w:t>
            </w:r>
          </w:p>
        </w:tc>
        <w:tc>
          <w:tcPr>
            <w:tcW w:w="4227" w:type="dxa"/>
          </w:tcPr>
          <w:p w:rsidR="00FD5F55" w:rsidRDefault="00FD5F55" w:rsidP="0097106B">
            <w:r>
              <w:t xml:space="preserve"> Събитие за </w:t>
            </w:r>
            <w:r w:rsidR="008F427A">
              <w:t>конвертиране</w:t>
            </w:r>
            <w:r>
              <w:t xml:space="preserve"> на </w:t>
            </w:r>
            <w:r w:rsidR="008F427A">
              <w:t>архитектурното</w:t>
            </w:r>
            <w:r>
              <w:t xml:space="preserve"> </w:t>
            </w:r>
            <w:r w:rsidR="008F427A">
              <w:t>хранилище</w:t>
            </w:r>
            <w:r>
              <w:t xml:space="preserve"> в XMI файл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Задай валидно архитектурно хранилище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Създай XMI файл съдържащ UML модел съответстващ на архитектурното хранилище</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10</w:t>
      </w:r>
      <w:r w:rsidR="00E73236">
        <w:rPr>
          <w:noProof/>
        </w:rPr>
        <w:fldChar w:fldCharType="end"/>
      </w:r>
      <w:r>
        <w:t xml:space="preserve"> (Сериализация на UML хранилището)</w:t>
      </w:r>
    </w:p>
    <w:p w:rsidR="00FD5F55" w:rsidRDefault="00FD5F55" w:rsidP="00FD5F55">
      <w:pPr>
        <w:pStyle w:val="Heading4"/>
      </w:pPr>
      <w:bookmarkStart w:id="357" w:name="_Ref398297851"/>
      <w:r>
        <w:t>Генериране на базов код (</w:t>
      </w:r>
      <w:r w:rsidRPr="00236149">
        <w:rPr>
          <w:i/>
        </w:rPr>
        <w:t>Generate Base code</w:t>
      </w:r>
      <w:r>
        <w:t>)</w:t>
      </w:r>
      <w:bookmarkEnd w:id="357"/>
    </w:p>
    <w:p w:rsidR="00FD5F55" w:rsidRPr="000E2ED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0E6575" w:rsidRPr="000E6575">
        <w:rPr>
          <w:i/>
        </w:rPr>
        <w:t xml:space="preserve">  Фигура</w:t>
      </w:r>
      <w:r w:rsidR="000E6575" w:rsidRPr="000E6575">
        <w:rPr>
          <w:i/>
          <w:noProof/>
        </w:rPr>
        <w:t xml:space="preserve"> </w:t>
      </w:r>
      <w:r w:rsidR="000E6575">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Изискване </w:t>
            </w:r>
            <w:r>
              <w:fldChar w:fldCharType="begin"/>
            </w:r>
            <w:r>
              <w:instrText xml:space="preserve"> REF _Ref398132449 \w \h </w:instrText>
            </w:r>
            <w:r>
              <w:fldChar w:fldCharType="separate"/>
            </w:r>
            <w:r w:rsidR="000E6575">
              <w:t>3.3.3</w:t>
            </w:r>
            <w:r>
              <w:fldChar w:fldCharType="end"/>
            </w:r>
          </w:p>
          <w:p w:rsidR="00FD5F55" w:rsidRDefault="00FD5F55" w:rsidP="0097106B">
            <w:r>
              <w:t xml:space="preserve">Изискване </w:t>
            </w:r>
            <w:r>
              <w:fldChar w:fldCharType="begin"/>
            </w:r>
            <w:r>
              <w:instrText xml:space="preserve"> REF _Ref397973971 \r \h </w:instrText>
            </w:r>
            <w:r>
              <w:fldChar w:fldCharType="separate"/>
            </w:r>
            <w:r w:rsidR="000E6575">
              <w:t>3.2.3</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По зададен XMI файл съответстващ на UML хранилище(модел) генерирай базов код по предварително зададен шаблон</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XMI файл съдържащ UML хранилище</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Генерирана е структура с базов код на базата на съдържащата се в XMI файла архитектура</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генерирането на базов код</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r>
              <w:t>събитие</w:t>
            </w:r>
          </w:p>
        </w:tc>
        <w:tc>
          <w:tcPr>
            <w:tcW w:w="4227" w:type="dxa"/>
          </w:tcPr>
          <w:p w:rsidR="00FD5F55" w:rsidRDefault="00FD5F55" w:rsidP="0097106B">
            <w:r>
              <w:t>Събитие за генериране на базов код е настъпило</w:t>
            </w:r>
          </w:p>
        </w:tc>
      </w:tr>
      <w:tr w:rsidR="00FD5F55" w:rsidTr="0097106B">
        <w:tc>
          <w:tcPr>
            <w:tcW w:w="3256" w:type="dxa"/>
          </w:tcPr>
          <w:p w:rsidR="00FD5F55" w:rsidRPr="00B22912" w:rsidRDefault="00FD5F55" w:rsidP="0097106B">
            <w:pPr>
              <w:jc w:val="left"/>
              <w:rPr>
                <w:b/>
                <w:i/>
              </w:rPr>
            </w:pPr>
            <w:r w:rsidRPr="00B22912">
              <w:rPr>
                <w:b/>
                <w:i/>
              </w:rPr>
              <w:lastRenderedPageBreak/>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Задай валиден XMI файл съдържащ UML хранилище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генерирай базов код по предварително зададен шаблон</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Pr="004D4BC0"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11</w:t>
      </w:r>
      <w:r w:rsidR="00E73236">
        <w:rPr>
          <w:noProof/>
        </w:rPr>
        <w:fldChar w:fldCharType="end"/>
      </w:r>
      <w:r>
        <w:t xml:space="preserve"> (Генериране на базов код)</w:t>
      </w:r>
    </w:p>
    <w:p w:rsidR="00FD5F55" w:rsidRDefault="00FD5F55" w:rsidP="00FD5F55">
      <w:pPr>
        <w:pStyle w:val="Heading3"/>
      </w:pPr>
      <w:bookmarkStart w:id="358" w:name="_Ref397969104"/>
      <w:bookmarkStart w:id="359" w:name="_Toc412756036"/>
      <w:r>
        <w:t>Мета-модел на архитектурното хранилище</w:t>
      </w:r>
      <w:bookmarkEnd w:id="358"/>
      <w:bookmarkEnd w:id="359"/>
    </w:p>
    <w:p w:rsidR="00450E03" w:rsidRPr="002814CC" w:rsidRDefault="00FD5F55" w:rsidP="00FD5F55">
      <w:r>
        <w:t>Следва мета-модела необходим за описв</w:t>
      </w:r>
      <w:r w:rsidR="00450E03">
        <w:t>ане на архитектурното хранилище</w:t>
      </w:r>
      <w:r w:rsidR="00B50B1C">
        <w:t xml:space="preserve"> (UML хранилище: </w:t>
      </w:r>
      <w:r w:rsidR="00B50B1C" w:rsidRPr="00B50B1C">
        <w:rPr>
          <w:i/>
        </w:rPr>
        <w:fldChar w:fldCharType="begin"/>
      </w:r>
      <w:r w:rsidR="00B50B1C" w:rsidRPr="00B50B1C">
        <w:rPr>
          <w:i/>
        </w:rPr>
        <w:instrText xml:space="preserve"> REF _Ref409962011 \h </w:instrText>
      </w:r>
      <w:r w:rsidR="00B50B1C">
        <w:rPr>
          <w:i/>
        </w:rPr>
        <w:instrText xml:space="preserve"> \* MERGEFORMAT </w:instrText>
      </w:r>
      <w:r w:rsidR="00B50B1C" w:rsidRPr="00B50B1C">
        <w:rPr>
          <w:i/>
        </w:rPr>
      </w:r>
      <w:r w:rsidR="00B50B1C" w:rsidRPr="00B50B1C">
        <w:rPr>
          <w:i/>
        </w:rPr>
        <w:fldChar w:fldCharType="separate"/>
      </w:r>
      <w:r w:rsidR="000E6575" w:rsidRPr="000E6575">
        <w:rPr>
          <w:i/>
        </w:rPr>
        <w:t xml:space="preserve">Фигура </w:t>
      </w:r>
      <w:r w:rsidR="000E6575" w:rsidRPr="000E6575">
        <w:rPr>
          <w:i/>
          <w:noProof/>
        </w:rPr>
        <w:t>17</w:t>
      </w:r>
      <w:r w:rsidR="00B50B1C" w:rsidRPr="00B50B1C">
        <w:rPr>
          <w:i/>
        </w:rPr>
        <w:fldChar w:fldCharType="end"/>
      </w:r>
      <w:r w:rsidR="00B50B1C">
        <w:t>)</w:t>
      </w:r>
      <w:r w:rsidR="00450E03">
        <w:t>. Важно е да се отбележи, че за направата на този мета-модел се използват идеи от виртуалната функционална шина/среда (Virtual Functional Bus [R7]) на AUTOSAR.</w:t>
      </w:r>
    </w:p>
    <w:p w:rsidR="00FD5F55" w:rsidRDefault="00CE6901" w:rsidP="00FD5F55">
      <w:pPr>
        <w:keepNext/>
        <w:jc w:val="center"/>
      </w:pPr>
      <w:r>
        <w:rPr>
          <w:noProof/>
          <w:lang w:val="en-US" w:eastAsia="en-US"/>
        </w:rPr>
        <w:drawing>
          <wp:inline distT="0" distB="0" distL="0" distR="0" wp14:anchorId="3EDD1A08" wp14:editId="433C8D82">
            <wp:extent cx="5274310" cy="381598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815986"/>
                    </a:xfrm>
                    <a:prstGeom prst="rect">
                      <a:avLst/>
                    </a:prstGeom>
                  </pic:spPr>
                </pic:pic>
              </a:graphicData>
            </a:graphic>
          </wp:inline>
        </w:drawing>
      </w:r>
    </w:p>
    <w:p w:rsidR="00FD5F55" w:rsidRPr="00DB1CF9" w:rsidRDefault="00FD5F55" w:rsidP="00FD5F55">
      <w:pPr>
        <w:pStyle w:val="Caption"/>
        <w:jc w:val="center"/>
      </w:pPr>
      <w:bookmarkStart w:id="360" w:name="_Ref397970007"/>
      <w:r>
        <w:t xml:space="preserve"> Фигура </w:t>
      </w:r>
      <w:r w:rsidR="00E73236">
        <w:fldChar w:fldCharType="begin"/>
      </w:r>
      <w:r w:rsidR="00E73236">
        <w:instrText xml:space="preserve"> SEQ Фигура \* ARABIC </w:instrText>
      </w:r>
      <w:r w:rsidR="00E73236">
        <w:fldChar w:fldCharType="separate"/>
      </w:r>
      <w:r w:rsidR="000E6575">
        <w:rPr>
          <w:noProof/>
        </w:rPr>
        <w:t>20</w:t>
      </w:r>
      <w:r w:rsidR="00E73236">
        <w:rPr>
          <w:noProof/>
        </w:rPr>
        <w:fldChar w:fldCharType="end"/>
      </w:r>
      <w:bookmarkEnd w:id="360"/>
      <w:r>
        <w:t xml:space="preserve"> ( Мета-модел за описване на архитектурата)</w:t>
      </w:r>
    </w:p>
    <w:p w:rsidR="00FD5F55" w:rsidRDefault="00FD5F55" w:rsidP="00FD5F55">
      <w:pPr>
        <w:pStyle w:val="Heading4"/>
      </w:pPr>
      <w:bookmarkStart w:id="361" w:name="_Ref398393322"/>
      <w:r>
        <w:t>AEModel</w:t>
      </w:r>
      <w:bookmarkEnd w:id="361"/>
      <w:r w:rsidR="002A5FEA">
        <w:t xml:space="preserve"> ( Инстанция на модела)</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AEModel</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AE</w:t>
            </w:r>
            <w:r w:rsidRPr="003C0A5C">
              <w:t>PackageList</w:t>
            </w:r>
          </w:p>
        </w:tc>
        <w:tc>
          <w:tcPr>
            <w:tcW w:w="2085" w:type="dxa"/>
          </w:tcPr>
          <w:p w:rsidR="00FD5F55" w:rsidRPr="007310E8" w:rsidRDefault="00FD5F55" w:rsidP="0097106B">
            <w:pPr>
              <w:jc w:val="center"/>
            </w:pPr>
            <w:r>
              <w:t>AEPackage</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r>
              <w:rPr>
                <w:b/>
              </w:rPr>
              <w:lastRenderedPageBreak/>
              <w:t>Описание</w:t>
            </w:r>
          </w:p>
        </w:tc>
        <w:tc>
          <w:tcPr>
            <w:tcW w:w="6300" w:type="dxa"/>
            <w:gridSpan w:val="3"/>
          </w:tcPr>
          <w:p w:rsidR="00FD5F55" w:rsidRPr="00BA5528" w:rsidRDefault="00FD5F55" w:rsidP="0097106B">
            <w:pPr>
              <w:keepNext/>
            </w:pPr>
            <w:r>
              <w:t>Основен елемент на модела. Използва се като базова инстанция</w:t>
            </w:r>
            <w:r w:rsidR="008100C9">
              <w:t xml:space="preserve">  и главна точка за достъп до всички останали елементи от модела.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0E6575">
        <w:rPr>
          <w:noProof/>
        </w:rPr>
        <w:t>12</w:t>
      </w:r>
      <w:r w:rsidR="00E73236">
        <w:rPr>
          <w:noProof/>
        </w:rPr>
        <w:fldChar w:fldCharType="end"/>
      </w:r>
      <w:r>
        <w:t xml:space="preserve"> ( Описание на AEModel)</w:t>
      </w:r>
    </w:p>
    <w:p w:rsidR="00FD5F55" w:rsidRDefault="00FD5F55" w:rsidP="00FD5F55">
      <w:pPr>
        <w:pStyle w:val="Heading4"/>
      </w:pPr>
      <w:bookmarkStart w:id="362" w:name="_Ref398393254"/>
      <w:r>
        <w:t>AEPackage</w:t>
      </w:r>
      <w:bookmarkEnd w:id="362"/>
      <w:r w:rsidR="002A5FEA">
        <w:t xml:space="preserve"> ( Пакет)</w:t>
      </w:r>
    </w:p>
    <w:p w:rsidR="00FD5F55" w:rsidRPr="005A687C" w:rsidRDefault="00FD5F55" w:rsidP="00FD5F55">
      <w:r>
        <w:t xml:space="preserve"> 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0E6575" w:rsidRPr="000E6575">
        <w:rPr>
          <w:i/>
        </w:rPr>
        <w:t xml:space="preserve"> Фигура </w:t>
      </w:r>
      <w:r w:rsidR="000E6575" w:rsidRPr="000E6575">
        <w:rPr>
          <w:i/>
          <w:noProof/>
        </w:rPr>
        <w:t>20</w:t>
      </w:r>
      <w:r w:rsidRPr="005A687C">
        <w:rPr>
          <w:i/>
        </w:rPr>
        <w:fldChar w:fldCharType="end"/>
      </w:r>
    </w:p>
    <w:tbl>
      <w:tblPr>
        <w:tblStyle w:val="TableGrid"/>
        <w:tblW w:w="8658" w:type="dxa"/>
        <w:tblLook w:val="04A0" w:firstRow="1" w:lastRow="0" w:firstColumn="1" w:lastColumn="0" w:noHBand="0" w:noVBand="1"/>
      </w:tblPr>
      <w:tblGrid>
        <w:gridCol w:w="2275"/>
        <w:gridCol w:w="2378"/>
        <w:gridCol w:w="2067"/>
        <w:gridCol w:w="1938"/>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AEPackage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DataTypeList</w:t>
            </w:r>
          </w:p>
        </w:tc>
        <w:tc>
          <w:tcPr>
            <w:tcW w:w="2085" w:type="dxa"/>
          </w:tcPr>
          <w:p w:rsidR="00FD5F55" w:rsidRPr="007310E8" w:rsidRDefault="00FD5F55" w:rsidP="0097106B">
            <w:pPr>
              <w:jc w:val="center"/>
            </w:pPr>
            <w:r>
              <w:t>DataType</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BaseComponentList</w:t>
            </w:r>
          </w:p>
        </w:tc>
        <w:tc>
          <w:tcPr>
            <w:tcW w:w="2085" w:type="dxa"/>
          </w:tcPr>
          <w:p w:rsidR="00FD5F55" w:rsidRDefault="00FD5F55" w:rsidP="0097106B">
            <w:pPr>
              <w:jc w:val="center"/>
            </w:pPr>
            <w:r>
              <w:t>BaseComponent</w:t>
            </w:r>
          </w:p>
        </w:tc>
        <w:tc>
          <w:tcPr>
            <w:tcW w:w="2085" w:type="dxa"/>
          </w:tcPr>
          <w:p w:rsidR="00FD5F55" w:rsidRPr="007310E8" w:rsidRDefault="00FD5F55" w:rsidP="0097106B">
            <w:pPr>
              <w:jc w:val="center"/>
              <w:rPr>
                <w:i/>
              </w:rPr>
            </w:pPr>
            <w:r>
              <w:rPr>
                <w:i/>
              </w:rPr>
              <w:t>List</w:t>
            </w:r>
          </w:p>
        </w:tc>
      </w:tr>
      <w:tr w:rsidR="00C5786A" w:rsidTr="0097106B">
        <w:tc>
          <w:tcPr>
            <w:tcW w:w="2358" w:type="dxa"/>
          </w:tcPr>
          <w:p w:rsidR="00C5786A" w:rsidRPr="003C0A5C" w:rsidRDefault="00C5786A" w:rsidP="0097106B">
            <w:pPr>
              <w:rPr>
                <w:b/>
              </w:rPr>
            </w:pPr>
          </w:p>
        </w:tc>
        <w:tc>
          <w:tcPr>
            <w:tcW w:w="2130" w:type="dxa"/>
          </w:tcPr>
          <w:p w:rsidR="00C5786A" w:rsidRDefault="00C5786A" w:rsidP="0097106B">
            <w:r>
              <w:t>AEPackageList</w:t>
            </w:r>
          </w:p>
        </w:tc>
        <w:tc>
          <w:tcPr>
            <w:tcW w:w="2085" w:type="dxa"/>
          </w:tcPr>
          <w:p w:rsidR="00C5786A" w:rsidRDefault="00C5786A" w:rsidP="0097106B">
            <w:pPr>
              <w:jc w:val="center"/>
            </w:pPr>
            <w:r>
              <w:t>AEPackage</w:t>
            </w:r>
          </w:p>
        </w:tc>
        <w:tc>
          <w:tcPr>
            <w:tcW w:w="2085" w:type="dxa"/>
          </w:tcPr>
          <w:p w:rsidR="00C5786A" w:rsidRDefault="00C5786A" w:rsidP="0097106B">
            <w:pPr>
              <w:jc w:val="center"/>
              <w:rPr>
                <w:i/>
              </w:rPr>
            </w:pPr>
            <w:r>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FD5F55" w:rsidP="00E56D6D">
            <w:pPr>
              <w:keepNext/>
            </w:pPr>
            <w:r>
              <w:t>Основен контейнер на елементи в модела.</w:t>
            </w:r>
            <w:r w:rsidR="00E56D6D">
              <w:t xml:space="preserve">  Той групира елементи и също така може да съдържа други пакети.</w:t>
            </w:r>
          </w:p>
        </w:tc>
      </w:tr>
    </w:tbl>
    <w:p w:rsidR="00FD5F55" w:rsidRPr="003E6551"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0E6575">
        <w:rPr>
          <w:noProof/>
        </w:rPr>
        <w:t>13</w:t>
      </w:r>
      <w:r w:rsidR="00E73236">
        <w:rPr>
          <w:noProof/>
        </w:rPr>
        <w:fldChar w:fldCharType="end"/>
      </w:r>
      <w:r>
        <w:t xml:space="preserve"> ( Описание на AEPackage)</w:t>
      </w:r>
    </w:p>
    <w:p w:rsidR="00FD5F55" w:rsidRDefault="00FD5F55" w:rsidP="00FD5F55">
      <w:pPr>
        <w:pStyle w:val="Heading4"/>
      </w:pPr>
      <w:bookmarkStart w:id="363" w:name="_Ref398395986"/>
      <w:r>
        <w:t>BaseComponent</w:t>
      </w:r>
      <w:bookmarkEnd w:id="363"/>
      <w:r w:rsidR="002A5FEA">
        <w:t xml:space="preserve"> ( Компонент)</w:t>
      </w:r>
    </w:p>
    <w:p w:rsidR="00FD5F55" w:rsidRPr="005A687C" w:rsidRDefault="00FD5F55" w:rsidP="00FD5F55">
      <w:r>
        <w:t xml:space="preserve"> 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0E6575" w:rsidRPr="000E6575">
        <w:rPr>
          <w:i/>
        </w:rPr>
        <w:t xml:space="preserve"> Фигура </w:t>
      </w:r>
      <w:r w:rsidR="000E6575" w:rsidRPr="000E6575">
        <w:rPr>
          <w:i/>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BaseComponent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PPort</w:t>
            </w:r>
          </w:p>
        </w:tc>
        <w:tc>
          <w:tcPr>
            <w:tcW w:w="2085" w:type="dxa"/>
          </w:tcPr>
          <w:p w:rsidR="00FD5F55" w:rsidRPr="007310E8" w:rsidRDefault="00FD5F55" w:rsidP="0097106B">
            <w:pPr>
              <w:jc w:val="center"/>
            </w:pPr>
            <w:r>
              <w:t>ProvidedPort</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RPort</w:t>
            </w:r>
          </w:p>
        </w:tc>
        <w:tc>
          <w:tcPr>
            <w:tcW w:w="2085" w:type="dxa"/>
          </w:tcPr>
          <w:p w:rsidR="00FD5F55" w:rsidRDefault="00FD5F55" w:rsidP="0097106B">
            <w:pPr>
              <w:jc w:val="center"/>
            </w:pPr>
            <w:r>
              <w:t>RequiredPort</w:t>
            </w:r>
          </w:p>
        </w:tc>
        <w:tc>
          <w:tcPr>
            <w:tcW w:w="2085" w:type="dxa"/>
          </w:tcPr>
          <w:p w:rsidR="00FD5F55" w:rsidRPr="007310E8" w:rsidRDefault="00FD5F55" w:rsidP="0097106B">
            <w:pPr>
              <w:jc w:val="center"/>
              <w:rPr>
                <w:i/>
              </w:rPr>
            </w:pPr>
            <w:r>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E56D6D" w:rsidP="008D24AA">
            <w:pPr>
              <w:keepNext/>
            </w:pPr>
            <w:r>
              <w:t>Представлява модулна част от системата, която енкапсулира своето съдържание. По същество е заменим в средата, която е използван.</w:t>
            </w:r>
            <w:r w:rsidR="008D24AA">
              <w:t xml:space="preserve"> Поведението му се определя от предлагани и необходим интерфейс (</w:t>
            </w:r>
            <w:r w:rsidR="008D24AA" w:rsidRPr="008D24AA">
              <w:rPr>
                <w:i/>
              </w:rPr>
              <w:t>PPort</w:t>
            </w:r>
            <w:r w:rsidR="008D24AA">
              <w:t>/</w:t>
            </w:r>
            <w:r w:rsidR="008D24AA" w:rsidRPr="008D24AA">
              <w:rPr>
                <w:i/>
              </w:rPr>
              <w:t>RPort</w:t>
            </w:r>
            <w:r w:rsidR="008D24AA">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14</w:t>
      </w:r>
      <w:r w:rsidR="00E73236">
        <w:rPr>
          <w:noProof/>
        </w:rPr>
        <w:fldChar w:fldCharType="end"/>
      </w:r>
      <w:r>
        <w:t xml:space="preserve"> (Описание на BaseComponent)</w:t>
      </w:r>
    </w:p>
    <w:p w:rsidR="00FD5F55" w:rsidRDefault="00FD5F55" w:rsidP="00FD5F55">
      <w:pPr>
        <w:pStyle w:val="Heading4"/>
      </w:pPr>
      <w:bookmarkStart w:id="364" w:name="_Ref398397425"/>
      <w:r>
        <w:t>ProvidedPort</w:t>
      </w:r>
      <w:bookmarkEnd w:id="364"/>
      <w:r w:rsidR="002A5FEA">
        <w:t xml:space="preserve"> (Предлаган интерфейс)</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0E6575" w:rsidRPr="000E6575">
        <w:rPr>
          <w:i/>
        </w:rPr>
        <w:t xml:space="preserve"> Фигура</w:t>
      </w:r>
      <w:r w:rsidR="000E6575" w:rsidRPr="000E6575">
        <w:rPr>
          <w:i/>
          <w:noProof/>
        </w:rPr>
        <w:t xml:space="preserve"> </w:t>
      </w:r>
      <w:r w:rsidR="000E6575">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ProvidedPort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Interface</w:t>
            </w:r>
          </w:p>
        </w:tc>
        <w:tc>
          <w:tcPr>
            <w:tcW w:w="2085" w:type="dxa"/>
          </w:tcPr>
          <w:p w:rsidR="00FD5F55" w:rsidRPr="007310E8" w:rsidRDefault="00FD5F55" w:rsidP="0097106B">
            <w:pPr>
              <w:jc w:val="center"/>
            </w:pPr>
            <w:r>
              <w:t>PortInterface</w:t>
            </w:r>
          </w:p>
        </w:tc>
        <w:tc>
          <w:tcPr>
            <w:tcW w:w="2085" w:type="dxa"/>
          </w:tcPr>
          <w:p w:rsidR="00FD5F55" w:rsidRPr="00803CDA" w:rsidRDefault="00FD5F55" w:rsidP="0097106B">
            <w:pPr>
              <w:jc w:val="center"/>
            </w:pPr>
            <w:r w:rsidRPr="00803CDA">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564CFA" w:rsidRDefault="0098733F" w:rsidP="00564CFA">
            <w:pPr>
              <w:keepNext/>
            </w:pPr>
            <w:r>
              <w:t xml:space="preserve">Договорна точка на компонента съдържаща предлаган интерфейс на средата, в която компонента </w:t>
            </w:r>
            <w:r w:rsidR="00803CDA">
              <w:t>(</w:t>
            </w:r>
            <w:r w:rsidR="00803CDA" w:rsidRPr="00803CDA">
              <w:rPr>
                <w:i/>
              </w:rPr>
              <w:t>BaseComponent</w:t>
            </w:r>
            <w:r w:rsidR="00803CDA">
              <w:t xml:space="preserve">) </w:t>
            </w:r>
            <w:r>
              <w:t>ще се интегрира.</w:t>
            </w:r>
            <w:r w:rsidR="00564CFA">
              <w:t xml:space="preserve"> Описанието на интерфейса се съдържа в елемента </w:t>
            </w:r>
            <w:r w:rsidR="00564CFA" w:rsidRPr="00564CFA">
              <w:rPr>
                <w:i/>
              </w:rPr>
              <w:t>Interface</w:t>
            </w:r>
            <w:r w:rsidR="00564CFA">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15</w:t>
      </w:r>
      <w:r w:rsidR="00E73236">
        <w:rPr>
          <w:noProof/>
        </w:rPr>
        <w:fldChar w:fldCharType="end"/>
      </w:r>
      <w:r>
        <w:t xml:space="preserve"> (Описание на ProvidedPort)</w:t>
      </w:r>
    </w:p>
    <w:p w:rsidR="00FD5F55" w:rsidRDefault="00FD5F55" w:rsidP="00FD5F55">
      <w:pPr>
        <w:pStyle w:val="Heading4"/>
      </w:pPr>
      <w:bookmarkStart w:id="365" w:name="_Ref398397328"/>
      <w:r>
        <w:t>RequiredPort</w:t>
      </w:r>
      <w:bookmarkEnd w:id="365"/>
      <w:r w:rsidR="002A5FEA">
        <w:t xml:space="preserve"> (Необходим интерфейс)</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0E6575" w:rsidRPr="000E6575">
        <w:rPr>
          <w:i/>
        </w:rPr>
        <w:t xml:space="preserve"> Фигура</w:t>
      </w:r>
      <w:r w:rsidR="000E6575" w:rsidRPr="000E6575">
        <w:rPr>
          <w:i/>
          <w:noProof/>
        </w:rPr>
        <w:t xml:space="preserve"> </w:t>
      </w:r>
      <w:r w:rsidR="000E6575">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RequiredPort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Interface</w:t>
            </w:r>
          </w:p>
        </w:tc>
        <w:tc>
          <w:tcPr>
            <w:tcW w:w="2085" w:type="dxa"/>
          </w:tcPr>
          <w:p w:rsidR="00FD5F55" w:rsidRPr="007310E8" w:rsidRDefault="00FD5F55" w:rsidP="0097106B">
            <w:pPr>
              <w:jc w:val="center"/>
            </w:pPr>
            <w:r>
              <w:t>PortInterface</w:t>
            </w:r>
          </w:p>
        </w:tc>
        <w:tc>
          <w:tcPr>
            <w:tcW w:w="2085" w:type="dxa"/>
          </w:tcPr>
          <w:p w:rsidR="00FD5F55" w:rsidRPr="00D111CC" w:rsidRDefault="00D111CC" w:rsidP="0097106B">
            <w:pPr>
              <w:jc w:val="center"/>
            </w:pPr>
            <w:r w:rsidRPr="00D111CC">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D111CC" w:rsidP="00D111CC">
            <w:pPr>
              <w:keepNext/>
            </w:pPr>
            <w:r>
              <w:t>Договорна точка на компонента съдържаща необходим интерфейс от средата, в която компонента (</w:t>
            </w:r>
            <w:r w:rsidRPr="00803CDA">
              <w:rPr>
                <w:i/>
              </w:rPr>
              <w:t>BaseComponent</w:t>
            </w:r>
            <w:r>
              <w:t xml:space="preserve">) ще се интегрира. Описанието на интерфейса се съдържа в елемента </w:t>
            </w:r>
            <w:r w:rsidRPr="00564CFA">
              <w:rPr>
                <w:i/>
              </w:rPr>
              <w:t>Interface</w:t>
            </w:r>
            <w:r>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16</w:t>
      </w:r>
      <w:r w:rsidR="00E73236">
        <w:rPr>
          <w:noProof/>
        </w:rPr>
        <w:fldChar w:fldCharType="end"/>
      </w:r>
      <w:r>
        <w:t xml:space="preserve"> (Описание на RequiredPort)</w:t>
      </w:r>
    </w:p>
    <w:p w:rsidR="00FD5F55" w:rsidRDefault="00FD5F55" w:rsidP="00FD5F55">
      <w:pPr>
        <w:pStyle w:val="Heading4"/>
      </w:pPr>
      <w:r>
        <w:t>PortInterface</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0E6575" w:rsidRPr="000E6575">
        <w:rPr>
          <w:i/>
        </w:rPr>
        <w:t xml:space="preserve"> Фигура</w:t>
      </w:r>
      <w:r w:rsidR="000E6575" w:rsidRPr="000E6575">
        <w:rPr>
          <w:i/>
          <w:noProof/>
        </w:rPr>
        <w:t xml:space="preserve"> </w:t>
      </w:r>
      <w:r w:rsidR="000E6575">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6300"/>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tcPr>
          <w:p w:rsidR="00FD5F55" w:rsidRDefault="00FD5F55" w:rsidP="0097106B">
            <w:r>
              <w:t>PortInterface</w:t>
            </w:r>
          </w:p>
        </w:tc>
      </w:tr>
      <w:tr w:rsidR="00FD5F55" w:rsidTr="0097106B">
        <w:tc>
          <w:tcPr>
            <w:tcW w:w="2358" w:type="dxa"/>
          </w:tcPr>
          <w:p w:rsidR="00FD5F55" w:rsidRPr="003C0A5C" w:rsidRDefault="00FD5F55" w:rsidP="0097106B">
            <w:pPr>
              <w:rPr>
                <w:b/>
              </w:rPr>
            </w:pPr>
            <w:r>
              <w:rPr>
                <w:b/>
              </w:rPr>
              <w:t>Описание</w:t>
            </w:r>
          </w:p>
        </w:tc>
        <w:tc>
          <w:tcPr>
            <w:tcW w:w="6300" w:type="dxa"/>
          </w:tcPr>
          <w:p w:rsidR="00FD5F55" w:rsidRPr="00BA5528" w:rsidRDefault="00FD5F55" w:rsidP="004C4271">
            <w:pPr>
              <w:keepNext/>
            </w:pPr>
            <w:r>
              <w:t xml:space="preserve">Базов </w:t>
            </w:r>
            <w:r w:rsidR="009D1FE7">
              <w:t>класификатор представляващ група от съгласувани публични свойства и задължения.</w:t>
            </w:r>
            <w:r w:rsidR="00A810D3">
              <w:t xml:space="preserve"> </w:t>
            </w:r>
            <w:r w:rsidR="004C4271">
              <w:t>Тъй като представлява декларация, не може да бъде директно инстанциран.</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17</w:t>
      </w:r>
      <w:r w:rsidR="00E73236">
        <w:rPr>
          <w:noProof/>
        </w:rPr>
        <w:fldChar w:fldCharType="end"/>
      </w:r>
      <w:r>
        <w:t xml:space="preserve"> (Описание на PortInterface)</w:t>
      </w:r>
    </w:p>
    <w:p w:rsidR="00FD5F55" w:rsidRDefault="00FD5F55" w:rsidP="00FD5F55">
      <w:pPr>
        <w:pStyle w:val="Heading4"/>
      </w:pPr>
      <w:r>
        <w:t>DataType</w:t>
      </w:r>
      <w:r w:rsidR="002A5FEA">
        <w:t xml:space="preserve"> (Тип данни)</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0E6575" w:rsidRPr="000E6575">
        <w:rPr>
          <w:i/>
        </w:rPr>
        <w:t xml:space="preserve"> Фигура</w:t>
      </w:r>
      <w:r w:rsidR="000E6575" w:rsidRPr="000E6575">
        <w:rPr>
          <w:i/>
          <w:noProof/>
        </w:rPr>
        <w:t xml:space="preserve"> </w:t>
      </w:r>
      <w:r w:rsidR="000E6575">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DataType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 xml:space="preserve">LowerLimit </w:t>
            </w:r>
          </w:p>
        </w:tc>
        <w:tc>
          <w:tcPr>
            <w:tcW w:w="2085" w:type="dxa"/>
          </w:tcPr>
          <w:p w:rsidR="00FD5F55" w:rsidRPr="007310E8" w:rsidRDefault="00FD5F55" w:rsidP="0097106B">
            <w:pPr>
              <w:jc w:val="center"/>
            </w:pPr>
            <w:r>
              <w:t>Integer</w:t>
            </w:r>
          </w:p>
        </w:tc>
        <w:tc>
          <w:tcPr>
            <w:tcW w:w="2085" w:type="dxa"/>
          </w:tcPr>
          <w:p w:rsidR="00FD5F55" w:rsidRPr="00404F97" w:rsidRDefault="00FD5F55" w:rsidP="0097106B">
            <w:pPr>
              <w:jc w:val="center"/>
            </w:pPr>
            <w:r w:rsidRPr="00404F97">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UpperLimit</w:t>
            </w:r>
          </w:p>
        </w:tc>
        <w:tc>
          <w:tcPr>
            <w:tcW w:w="2085" w:type="dxa"/>
          </w:tcPr>
          <w:p w:rsidR="00FD5F55" w:rsidRDefault="00FD5F55" w:rsidP="0097106B">
            <w:pPr>
              <w:jc w:val="center"/>
            </w:pPr>
            <w:r>
              <w:t>Integer</w:t>
            </w:r>
          </w:p>
        </w:tc>
        <w:tc>
          <w:tcPr>
            <w:tcW w:w="2085" w:type="dxa"/>
          </w:tcPr>
          <w:p w:rsidR="00FD5F55" w:rsidRPr="007310E8" w:rsidRDefault="00FD5F55" w:rsidP="0097106B">
            <w:pPr>
              <w:jc w:val="center"/>
              <w:rPr>
                <w:i/>
              </w:rPr>
            </w:pPr>
            <w:r w:rsidRPr="00404F97">
              <w:t>1</w:t>
            </w:r>
          </w:p>
        </w:tc>
      </w:tr>
      <w:tr w:rsidR="00FD5F55" w:rsidTr="0097106B">
        <w:tc>
          <w:tcPr>
            <w:tcW w:w="2358" w:type="dxa"/>
          </w:tcPr>
          <w:p w:rsidR="00FD5F55" w:rsidRPr="003C0A5C" w:rsidRDefault="00FD5F55" w:rsidP="0097106B">
            <w:pPr>
              <w:rPr>
                <w:b/>
              </w:rPr>
            </w:pPr>
            <w:r>
              <w:rPr>
                <w:b/>
              </w:rPr>
              <w:lastRenderedPageBreak/>
              <w:t>Описание</w:t>
            </w:r>
          </w:p>
        </w:tc>
        <w:tc>
          <w:tcPr>
            <w:tcW w:w="6300" w:type="dxa"/>
            <w:gridSpan w:val="3"/>
          </w:tcPr>
          <w:p w:rsidR="00FD5F55" w:rsidRPr="00BA5528" w:rsidRDefault="0061125D" w:rsidP="006C7BF4">
            <w:pPr>
              <w:keepNext/>
            </w:pPr>
            <w:r>
              <w:t>Елемент</w:t>
            </w:r>
            <w:r w:rsidR="006C7BF4">
              <w:t xml:space="preserve"> представляващ</w:t>
            </w:r>
            <w:r>
              <w:t xml:space="preserve"> тип данни. Съдържа долна</w:t>
            </w:r>
            <w:r w:rsidR="006C7BF4">
              <w:t>,</w:t>
            </w:r>
            <w:r>
              <w:t xml:space="preserve"> горна граница</w:t>
            </w:r>
            <w:r w:rsidR="006C7BF4">
              <w:t xml:space="preserve"> и наименование</w:t>
            </w:r>
            <w:r>
              <w:t>.</w:t>
            </w:r>
          </w:p>
        </w:tc>
      </w:tr>
    </w:tbl>
    <w:p w:rsidR="00FD5F55" w:rsidRPr="007F1A11"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18</w:t>
      </w:r>
      <w:r w:rsidR="00E73236">
        <w:rPr>
          <w:noProof/>
        </w:rPr>
        <w:fldChar w:fldCharType="end"/>
      </w:r>
      <w:r>
        <w:t xml:space="preserve"> (Описание на DataType)</w:t>
      </w:r>
    </w:p>
    <w:p w:rsidR="00FD5F55" w:rsidRDefault="00FD5F55" w:rsidP="00FD5F55">
      <w:pPr>
        <w:pStyle w:val="Heading4"/>
      </w:pPr>
      <w:bookmarkStart w:id="366" w:name="_Ref398397909"/>
      <w:bookmarkStart w:id="367" w:name="_Ref411102147"/>
      <w:r>
        <w:t>SenderReceiverInterface</w:t>
      </w:r>
      <w:bookmarkEnd w:id="366"/>
      <w:r w:rsidR="002A5FEA">
        <w:t xml:space="preserve"> (Интерфейс за пренос на данни)</w:t>
      </w:r>
      <w:bookmarkEnd w:id="367"/>
    </w:p>
    <w:p w:rsidR="00151BCE" w:rsidRPr="00151BCE" w:rsidRDefault="00151BCE" w:rsidP="00151BCE">
      <w:r>
        <w:t xml:space="preserve">Класификатор, който реализира </w:t>
      </w:r>
      <w:r w:rsidRPr="00151BCE">
        <w:rPr>
          <w:i/>
        </w:rPr>
        <w:t>PortInterface</w:t>
      </w:r>
      <w:r>
        <w:t xml:space="preserve"> (виж </w:t>
      </w:r>
      <w:r w:rsidRPr="001A4D9A">
        <w:rPr>
          <w:i/>
        </w:rPr>
        <w:fldChar w:fldCharType="begin"/>
      </w:r>
      <w:r w:rsidRPr="001A4D9A">
        <w:rPr>
          <w:i/>
        </w:rPr>
        <w:instrText xml:space="preserve"> REF _Ref397970007 \h  \* MERGEFORMAT </w:instrText>
      </w:r>
      <w:r w:rsidRPr="001A4D9A">
        <w:rPr>
          <w:i/>
        </w:rPr>
      </w:r>
      <w:r w:rsidRPr="001A4D9A">
        <w:rPr>
          <w:i/>
        </w:rPr>
        <w:fldChar w:fldCharType="separate"/>
      </w:r>
      <w:r w:rsidR="000E6575" w:rsidRPr="000E6575">
        <w:rPr>
          <w:i/>
        </w:rPr>
        <w:t xml:space="preserve"> Фигура</w:t>
      </w:r>
      <w:r w:rsidR="000E6575" w:rsidRPr="000E6575">
        <w:rPr>
          <w:i/>
          <w:noProof/>
        </w:rPr>
        <w:t xml:space="preserve"> 20</w:t>
      </w:r>
      <w:r w:rsidRPr="001A4D9A">
        <w:rPr>
          <w:i/>
        </w:rPr>
        <w:fldChar w:fldCharType="end"/>
      </w:r>
      <w:r>
        <w:t>)</w:t>
      </w:r>
    </w:p>
    <w:p w:rsidR="00FD5F55" w:rsidRDefault="00FD5F55" w:rsidP="00FD5F55">
      <w:pPr>
        <w:keepNext/>
        <w:jc w:val="center"/>
      </w:pPr>
      <w:r>
        <w:rPr>
          <w:noProof/>
          <w:lang w:val="en-US" w:eastAsia="en-US"/>
        </w:rPr>
        <w:drawing>
          <wp:inline distT="0" distB="0" distL="0" distR="0" wp14:anchorId="050D7D96" wp14:editId="7197904C">
            <wp:extent cx="1745672" cy="2917344"/>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54977" cy="2932894"/>
                    </a:xfrm>
                    <a:prstGeom prst="rect">
                      <a:avLst/>
                    </a:prstGeom>
                  </pic:spPr>
                </pic:pic>
              </a:graphicData>
            </a:graphic>
          </wp:inline>
        </w:drawing>
      </w:r>
    </w:p>
    <w:p w:rsidR="00FD5F55" w:rsidRDefault="00FD5F55" w:rsidP="00FD5F5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21</w:t>
      </w:r>
      <w:r w:rsidR="00E73236">
        <w:rPr>
          <w:noProof/>
        </w:rPr>
        <w:fldChar w:fldCharType="end"/>
      </w:r>
      <w:r>
        <w:t xml:space="preserve"> (диаграма на SenderReceiverInterface)</w:t>
      </w:r>
    </w:p>
    <w:p w:rsidR="00FD5F55" w:rsidRDefault="00FD5F55" w:rsidP="00FD5F55">
      <w:pPr>
        <w:pStyle w:val="Caption"/>
        <w:jc w:val="center"/>
      </w:pP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SenderReceiverInterface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DataElementList</w:t>
            </w:r>
          </w:p>
        </w:tc>
        <w:tc>
          <w:tcPr>
            <w:tcW w:w="2085" w:type="dxa"/>
          </w:tcPr>
          <w:p w:rsidR="00FD5F55" w:rsidRPr="007310E8" w:rsidRDefault="00FD5F55" w:rsidP="0097106B">
            <w:pPr>
              <w:jc w:val="center"/>
            </w:pPr>
            <w:r>
              <w:t>DataElement</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61125D" w:rsidP="0097106B">
            <w:pPr>
              <w:keepNext/>
            </w:pPr>
            <w:r>
              <w:t xml:space="preserve">Класификатор, който реализира </w:t>
            </w:r>
            <w:r w:rsidRPr="004C4271">
              <w:rPr>
                <w:i/>
              </w:rPr>
              <w:t>PortInterface</w:t>
            </w:r>
            <w:r>
              <w:t>. Предназначен е за описване на интерфейс отговорен за пренос на различни типове данни.</w:t>
            </w:r>
          </w:p>
        </w:tc>
      </w:tr>
    </w:tbl>
    <w:p w:rsidR="00FD5F55" w:rsidRPr="000A6CA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19</w:t>
      </w:r>
      <w:r w:rsidR="00E73236">
        <w:rPr>
          <w:noProof/>
        </w:rPr>
        <w:fldChar w:fldCharType="end"/>
      </w:r>
      <w:r>
        <w:t xml:space="preserve"> (Описание на SenderReceiverInterface)</w:t>
      </w:r>
    </w:p>
    <w:p w:rsidR="00FD5F55" w:rsidRDefault="00FD5F55" w:rsidP="00FD5F55">
      <w:pPr>
        <w:pStyle w:val="Heading4"/>
      </w:pPr>
      <w:r>
        <w:t>DataElement</w:t>
      </w:r>
      <w:r w:rsidR="002A5FEA">
        <w:t xml:space="preserve"> (Елемент от данни)</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DataElement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DT</w:t>
            </w:r>
          </w:p>
        </w:tc>
        <w:tc>
          <w:tcPr>
            <w:tcW w:w="2085" w:type="dxa"/>
          </w:tcPr>
          <w:p w:rsidR="00FD5F55" w:rsidRPr="007310E8" w:rsidRDefault="00FD5F55" w:rsidP="0097106B">
            <w:pPr>
              <w:jc w:val="center"/>
            </w:pPr>
            <w:r>
              <w:t>DataType</w:t>
            </w:r>
          </w:p>
        </w:tc>
        <w:tc>
          <w:tcPr>
            <w:tcW w:w="2085" w:type="dxa"/>
          </w:tcPr>
          <w:p w:rsidR="00FD5F55" w:rsidRPr="00CA2B3C" w:rsidRDefault="00FD5F55" w:rsidP="0097106B">
            <w:pPr>
              <w:jc w:val="center"/>
            </w:pPr>
            <w:r w:rsidRPr="00CA2B3C">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FD5F55" w:rsidP="00663EBF">
            <w:pPr>
              <w:keepNext/>
            </w:pPr>
            <w:r>
              <w:t xml:space="preserve">Елемент </w:t>
            </w:r>
            <w:r w:rsidR="00663EBF">
              <w:t>от</w:t>
            </w:r>
            <w:r>
              <w:t xml:space="preserve"> данни</w:t>
            </w:r>
            <w:r w:rsidR="00663EBF">
              <w:t xml:space="preserve">. Съдържа наименование и </w:t>
            </w:r>
            <w:r w:rsidR="00663EBF">
              <w:lastRenderedPageBreak/>
              <w:t>инстанция от тип данни.</w:t>
            </w:r>
          </w:p>
        </w:tc>
      </w:tr>
    </w:tbl>
    <w:p w:rsidR="00FD5F55" w:rsidRPr="00656D1D" w:rsidRDefault="00FD5F55" w:rsidP="00FD5F55">
      <w:pPr>
        <w:pStyle w:val="Caption"/>
      </w:pPr>
      <w:r>
        <w:lastRenderedPageBreak/>
        <w:t xml:space="preserve">Таблица </w:t>
      </w:r>
      <w:r w:rsidR="00E73236">
        <w:fldChar w:fldCharType="begin"/>
      </w:r>
      <w:r w:rsidR="00E73236">
        <w:instrText xml:space="preserve"> SEQ Таблица \* ARABIC </w:instrText>
      </w:r>
      <w:r w:rsidR="00E73236">
        <w:fldChar w:fldCharType="separate"/>
      </w:r>
      <w:r w:rsidR="000E6575">
        <w:rPr>
          <w:noProof/>
        </w:rPr>
        <w:t>20</w:t>
      </w:r>
      <w:r w:rsidR="00E73236">
        <w:rPr>
          <w:noProof/>
        </w:rPr>
        <w:fldChar w:fldCharType="end"/>
      </w:r>
      <w:r>
        <w:t xml:space="preserve"> (Описание на DataElement)</w:t>
      </w:r>
    </w:p>
    <w:p w:rsidR="00FD5F55" w:rsidRDefault="00FD5F55" w:rsidP="00FD5F55">
      <w:pPr>
        <w:pStyle w:val="Heading4"/>
      </w:pPr>
      <w:bookmarkStart w:id="368" w:name="_Ref398398199"/>
      <w:bookmarkStart w:id="369" w:name="_Ref411102175"/>
      <w:r>
        <w:t>ClientServerInterface</w:t>
      </w:r>
      <w:bookmarkEnd w:id="368"/>
      <w:r w:rsidR="002A5FEA">
        <w:t xml:space="preserve"> (интерфейс клиент/сървър)</w:t>
      </w:r>
      <w:bookmarkEnd w:id="369"/>
    </w:p>
    <w:p w:rsidR="00FD5F55" w:rsidRDefault="00FD5F55" w:rsidP="00FD5F55">
      <w:pPr>
        <w:keepNext/>
        <w:jc w:val="center"/>
      </w:pPr>
      <w:r>
        <w:rPr>
          <w:noProof/>
          <w:lang w:val="en-US" w:eastAsia="en-US"/>
        </w:rPr>
        <w:drawing>
          <wp:inline distT="0" distB="0" distL="0" distR="0" wp14:anchorId="5E87A546" wp14:editId="14DC5D67">
            <wp:extent cx="3069772" cy="3890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71495" cy="3892528"/>
                    </a:xfrm>
                    <a:prstGeom prst="rect">
                      <a:avLst/>
                    </a:prstGeom>
                  </pic:spPr>
                </pic:pic>
              </a:graphicData>
            </a:graphic>
          </wp:inline>
        </w:drawing>
      </w:r>
    </w:p>
    <w:p w:rsidR="00FD5F55" w:rsidRDefault="00FD5F55" w:rsidP="00FD5F55">
      <w:pPr>
        <w:pStyle w:val="Caption"/>
        <w:jc w:val="center"/>
      </w:pPr>
      <w:bookmarkStart w:id="370" w:name="_Ref397973097"/>
      <w:r>
        <w:t xml:space="preserve">Фигура </w:t>
      </w:r>
      <w:r w:rsidR="00E73236">
        <w:fldChar w:fldCharType="begin"/>
      </w:r>
      <w:r w:rsidR="00E73236">
        <w:instrText xml:space="preserve"> SEQ Фигура \* ARABIC </w:instrText>
      </w:r>
      <w:r w:rsidR="00E73236">
        <w:fldChar w:fldCharType="separate"/>
      </w:r>
      <w:r w:rsidR="000E6575">
        <w:rPr>
          <w:noProof/>
        </w:rPr>
        <w:t>22</w:t>
      </w:r>
      <w:r w:rsidR="00E73236">
        <w:rPr>
          <w:noProof/>
        </w:rPr>
        <w:fldChar w:fldCharType="end"/>
      </w:r>
      <w:bookmarkEnd w:id="370"/>
      <w:r>
        <w:t xml:space="preserve"> (диаграма на ClientServerInterface)</w:t>
      </w:r>
    </w:p>
    <w:p w:rsidR="00FD5F55" w:rsidRDefault="00FD5F55" w:rsidP="00FD5F55">
      <w:pPr>
        <w:pStyle w:val="Caption"/>
        <w:jc w:val="center"/>
      </w:pP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ClientServerInterface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OperationList</w:t>
            </w:r>
          </w:p>
        </w:tc>
        <w:tc>
          <w:tcPr>
            <w:tcW w:w="2085" w:type="dxa"/>
          </w:tcPr>
          <w:p w:rsidR="00FD5F55" w:rsidRPr="007310E8" w:rsidRDefault="00FD5F55" w:rsidP="0097106B">
            <w:pPr>
              <w:jc w:val="center"/>
            </w:pPr>
            <w:r>
              <w:t>Operation</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151BCE" w:rsidP="002A5FEA">
            <w:pPr>
              <w:keepNext/>
            </w:pPr>
            <w:r>
              <w:t xml:space="preserve">Класификатор, който реализира </w:t>
            </w:r>
            <w:r w:rsidRPr="004C4271">
              <w:rPr>
                <w:i/>
              </w:rPr>
              <w:t>PortInterface</w:t>
            </w:r>
            <w:r>
              <w:t>. Предназначен е за описване на интерфейс отговорен изпълняване</w:t>
            </w:r>
            <w:r w:rsidR="0067420E">
              <w:t>/заявяване</w:t>
            </w:r>
            <w:r>
              <w:t xml:space="preserve"> на лист</w:t>
            </w:r>
            <w:r w:rsidR="00FD5F55">
              <w:t xml:space="preserve"> </w:t>
            </w:r>
            <w:r>
              <w:t>от</w:t>
            </w:r>
            <w:r w:rsidR="00FD5F55">
              <w:t xml:space="preserve"> операц</w:t>
            </w:r>
            <w:r>
              <w:t>ии</w:t>
            </w:r>
            <w:r w:rsidR="002A5FEA">
              <w:t xml:space="preserve"> на принципа на клиент-сървър.</w:t>
            </w:r>
          </w:p>
        </w:tc>
      </w:tr>
    </w:tbl>
    <w:p w:rsidR="00FD5F55" w:rsidRPr="00F31914"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21</w:t>
      </w:r>
      <w:r w:rsidR="00E73236">
        <w:rPr>
          <w:noProof/>
        </w:rPr>
        <w:fldChar w:fldCharType="end"/>
      </w:r>
      <w:r>
        <w:t xml:space="preserve"> (Описание на ClientServerInterface)</w:t>
      </w:r>
    </w:p>
    <w:p w:rsidR="00FD5F55" w:rsidRDefault="00FD5F55" w:rsidP="00FD5F55">
      <w:pPr>
        <w:pStyle w:val="Heading4"/>
      </w:pPr>
      <w:r>
        <w:t>Operation</w:t>
      </w:r>
      <w:r w:rsidR="002A5EDC">
        <w:t xml:space="preserve"> (Операция)</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Operation</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DT</w:t>
            </w:r>
          </w:p>
        </w:tc>
        <w:tc>
          <w:tcPr>
            <w:tcW w:w="2085" w:type="dxa"/>
          </w:tcPr>
          <w:p w:rsidR="00FD5F55" w:rsidRDefault="00FD5F55" w:rsidP="0097106B">
            <w:pPr>
              <w:jc w:val="center"/>
            </w:pPr>
            <w:r>
              <w:t>DataType</w:t>
            </w:r>
          </w:p>
        </w:tc>
        <w:tc>
          <w:tcPr>
            <w:tcW w:w="2085" w:type="dxa"/>
          </w:tcPr>
          <w:p w:rsidR="00FD5F55"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ParamDataList</w:t>
            </w:r>
          </w:p>
        </w:tc>
        <w:tc>
          <w:tcPr>
            <w:tcW w:w="2085" w:type="dxa"/>
          </w:tcPr>
          <w:p w:rsidR="00FD5F55" w:rsidRPr="007310E8" w:rsidRDefault="00FD5F55" w:rsidP="0097106B">
            <w:pPr>
              <w:jc w:val="center"/>
            </w:pPr>
            <w:r>
              <w:t>ParamData</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67420E" w:rsidP="0067420E">
            <w:pPr>
              <w:keepNext/>
            </w:pPr>
            <w:r>
              <w:t xml:space="preserve">Елемент деклариращ </w:t>
            </w:r>
            <w:r w:rsidR="00FD5F55">
              <w:t xml:space="preserve">операция </w:t>
            </w:r>
            <w:r>
              <w:t>с определен прототип: наименование (</w:t>
            </w:r>
            <w:r w:rsidRPr="0067420E">
              <w:rPr>
                <w:i/>
              </w:rPr>
              <w:t>Name</w:t>
            </w:r>
            <w:r>
              <w:t>), резултат (</w:t>
            </w:r>
            <w:r w:rsidRPr="0067420E">
              <w:rPr>
                <w:i/>
              </w:rPr>
              <w:t>DT</w:t>
            </w:r>
            <w:r>
              <w:t>), списък с параметри (</w:t>
            </w:r>
            <w:r w:rsidRPr="0067420E">
              <w:rPr>
                <w:i/>
              </w:rPr>
              <w:t>ParamDataList</w:t>
            </w:r>
            <w:r>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22</w:t>
      </w:r>
      <w:r w:rsidR="00E73236">
        <w:rPr>
          <w:noProof/>
        </w:rPr>
        <w:fldChar w:fldCharType="end"/>
      </w:r>
      <w:r>
        <w:t xml:space="preserve"> (Описание на Operation)</w:t>
      </w:r>
    </w:p>
    <w:p w:rsidR="00FD5F55" w:rsidRDefault="00FD5F55" w:rsidP="00FD5F55">
      <w:pPr>
        <w:pStyle w:val="Heading4"/>
      </w:pPr>
      <w:r>
        <w:t>ParamData</w:t>
      </w:r>
      <w:r w:rsidR="00BA2C02">
        <w:t xml:space="preserve"> (Параметър)</w:t>
      </w:r>
    </w:p>
    <w:p w:rsidR="00FD5F55" w:rsidRPr="00780C5A" w:rsidRDefault="00FD5F55" w:rsidP="00FD5F55">
      <w:r>
        <w:t xml:space="preserve">Виж </w:t>
      </w:r>
      <w:r w:rsidRPr="00780C5A">
        <w:rPr>
          <w:i/>
        </w:rPr>
        <w:fldChar w:fldCharType="begin"/>
      </w:r>
      <w:r w:rsidRPr="00780C5A">
        <w:rPr>
          <w:i/>
        </w:rPr>
        <w:instrText xml:space="preserve"> REF _Ref397973097 \h </w:instrText>
      </w:r>
      <w:r>
        <w:rPr>
          <w:i/>
        </w:rPr>
        <w:instrText xml:space="preserve"> \* MERGEFORMAT </w:instrText>
      </w:r>
      <w:r w:rsidRPr="00780C5A">
        <w:rPr>
          <w:i/>
        </w:rPr>
      </w:r>
      <w:r w:rsidRPr="00780C5A">
        <w:rPr>
          <w:i/>
        </w:rPr>
        <w:fldChar w:fldCharType="separate"/>
      </w:r>
      <w:r w:rsidR="000E6575" w:rsidRPr="000E6575">
        <w:rPr>
          <w:i/>
        </w:rPr>
        <w:t xml:space="preserve">Фигура </w:t>
      </w:r>
      <w:r w:rsidR="000E6575" w:rsidRPr="000E6575">
        <w:rPr>
          <w:i/>
          <w:noProof/>
        </w:rPr>
        <w:t>22</w:t>
      </w:r>
      <w:r w:rsidRPr="00780C5A">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ParamData</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DT</w:t>
            </w:r>
          </w:p>
        </w:tc>
        <w:tc>
          <w:tcPr>
            <w:tcW w:w="2085" w:type="dxa"/>
          </w:tcPr>
          <w:p w:rsidR="00FD5F55" w:rsidRDefault="00FD5F55" w:rsidP="0097106B">
            <w:pPr>
              <w:jc w:val="center"/>
            </w:pPr>
            <w:r>
              <w:t>DataType</w:t>
            </w:r>
          </w:p>
        </w:tc>
        <w:tc>
          <w:tcPr>
            <w:tcW w:w="2085" w:type="dxa"/>
          </w:tcPr>
          <w:p w:rsidR="00FD5F55" w:rsidRDefault="00FD5F55" w:rsidP="0097106B">
            <w:pPr>
              <w:jc w:val="center"/>
            </w:pPr>
            <w:r>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7F5256" w:rsidP="007F5256">
            <w:pPr>
              <w:keepNext/>
            </w:pPr>
            <w:r>
              <w:t xml:space="preserve">Елемент представляващ </w:t>
            </w:r>
            <w:r w:rsidR="00FD5F55">
              <w:t>параметър на операция</w:t>
            </w:r>
            <w:r>
              <w:t xml:space="preserve"> (</w:t>
            </w:r>
            <w:r w:rsidRPr="007F5256">
              <w:rPr>
                <w:i/>
              </w:rPr>
              <w:t>Operation</w:t>
            </w:r>
            <w:r>
              <w:t>). Съдържа наименование и тип данни (</w:t>
            </w:r>
            <w:r w:rsidRPr="007F5256">
              <w:rPr>
                <w:i/>
              </w:rPr>
              <w:t>DT</w:t>
            </w:r>
            <w:r>
              <w:t>)</w:t>
            </w:r>
          </w:p>
        </w:tc>
      </w:tr>
    </w:tbl>
    <w:p w:rsidR="00FD5F55" w:rsidRPr="00780C5A"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23</w:t>
      </w:r>
      <w:r w:rsidR="00E73236">
        <w:rPr>
          <w:noProof/>
        </w:rPr>
        <w:fldChar w:fldCharType="end"/>
      </w:r>
      <w:r>
        <w:t xml:space="preserve"> (Описание на ParamData)</w:t>
      </w:r>
    </w:p>
    <w:p w:rsidR="00FD5F55" w:rsidRDefault="00FD5F55" w:rsidP="00FD5F55">
      <w:pPr>
        <w:pStyle w:val="Heading3"/>
      </w:pPr>
      <w:bookmarkStart w:id="371" w:name="_Ref398132449"/>
      <w:bookmarkStart w:id="372" w:name="_Toc412756037"/>
      <w:r>
        <w:t>Формат на генерирания базов код</w:t>
      </w:r>
      <w:bookmarkEnd w:id="371"/>
      <w:bookmarkEnd w:id="372"/>
    </w:p>
    <w:p w:rsidR="00FD5F55" w:rsidRDefault="00FD5F55" w:rsidP="00FD5F55">
      <w:r>
        <w:t>Генерирания код се разделя на две основни части:</w:t>
      </w:r>
    </w:p>
    <w:p w:rsidR="00FD5F55" w:rsidRDefault="00FD5F55" w:rsidP="00A930EA">
      <w:pPr>
        <w:pStyle w:val="ListParagraph"/>
        <w:numPr>
          <w:ilvl w:val="0"/>
          <w:numId w:val="16"/>
        </w:numPr>
      </w:pPr>
      <w:r>
        <w:t>интерфейсна</w:t>
      </w:r>
    </w:p>
    <w:p w:rsidR="00FD5F55" w:rsidRDefault="00FD5F55" w:rsidP="00A930EA">
      <w:pPr>
        <w:pStyle w:val="ListParagraph"/>
        <w:numPr>
          <w:ilvl w:val="0"/>
          <w:numId w:val="16"/>
        </w:numPr>
      </w:pPr>
      <w:r>
        <w:t>имплементационна</w:t>
      </w:r>
    </w:p>
    <w:p w:rsidR="00FD5F55" w:rsidRPr="002710D6" w:rsidRDefault="00FD5F55" w:rsidP="00FD5F55">
      <w:r>
        <w:t>Интерфейсната част се грижи за комуникацията между компонентите. Тя имплементира конекторите между компонентите. Имплементационната част съдържа реализацията на функционалностите на компонентите.</w:t>
      </w:r>
    </w:p>
    <w:p w:rsidR="00FD5F55" w:rsidRDefault="00FD5F55" w:rsidP="00FD5F55">
      <w:pPr>
        <w:keepNext/>
        <w:jc w:val="center"/>
      </w:pPr>
      <w:r>
        <w:rPr>
          <w:noProof/>
          <w:lang w:val="en-US" w:eastAsia="en-US"/>
        </w:rPr>
        <w:lastRenderedPageBreak/>
        <w:drawing>
          <wp:inline distT="0" distB="0" distL="0" distR="0" wp14:anchorId="64F7EC44" wp14:editId="162FE138">
            <wp:extent cx="3102228" cy="3335889"/>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09220" cy="3343408"/>
                    </a:xfrm>
                    <a:prstGeom prst="rect">
                      <a:avLst/>
                    </a:prstGeom>
                  </pic:spPr>
                </pic:pic>
              </a:graphicData>
            </a:graphic>
          </wp:inline>
        </w:drawing>
      </w:r>
    </w:p>
    <w:p w:rsidR="00FD5F55" w:rsidRDefault="00FD5F55" w:rsidP="00FD5F55">
      <w:pPr>
        <w:pStyle w:val="Caption"/>
        <w:jc w:val="center"/>
      </w:pPr>
      <w:bookmarkStart w:id="373" w:name="_Ref398132469"/>
      <w:r>
        <w:t xml:space="preserve">Фигура </w:t>
      </w:r>
      <w:r w:rsidR="00E73236">
        <w:fldChar w:fldCharType="begin"/>
      </w:r>
      <w:r w:rsidR="00E73236">
        <w:instrText xml:space="preserve"> SEQ Фигура \* ARABIC </w:instrText>
      </w:r>
      <w:r w:rsidR="00E73236">
        <w:fldChar w:fldCharType="separate"/>
      </w:r>
      <w:r w:rsidR="000E6575">
        <w:rPr>
          <w:noProof/>
        </w:rPr>
        <w:t>23</w:t>
      </w:r>
      <w:r w:rsidR="00E73236">
        <w:rPr>
          <w:noProof/>
        </w:rPr>
        <w:fldChar w:fldCharType="end"/>
      </w:r>
      <w:bookmarkEnd w:id="373"/>
      <w:r>
        <w:t xml:space="preserve"> (Структура на генерирания базов код)</w:t>
      </w:r>
    </w:p>
    <w:p w:rsidR="00FD5F55" w:rsidRDefault="00FD5F55" w:rsidP="00FD5F55"/>
    <w:p w:rsidR="00FD5F55" w:rsidRDefault="00FD5F55" w:rsidP="00FD5F55">
      <w:r>
        <w:t xml:space="preserve">На </w:t>
      </w:r>
      <w:r w:rsidRPr="00A014DA">
        <w:rPr>
          <w:i/>
        </w:rPr>
        <w:fldChar w:fldCharType="begin"/>
      </w:r>
      <w:r w:rsidRPr="00A014DA">
        <w:rPr>
          <w:i/>
        </w:rPr>
        <w:instrText xml:space="preserve"> REF _Ref398132469 \h  \* MERGEFORMAT </w:instrText>
      </w:r>
      <w:r w:rsidRPr="00A014DA">
        <w:rPr>
          <w:i/>
        </w:rPr>
      </w:r>
      <w:r w:rsidRPr="00A014DA">
        <w:rPr>
          <w:i/>
        </w:rPr>
        <w:fldChar w:fldCharType="separate"/>
      </w:r>
      <w:r w:rsidR="000E6575" w:rsidRPr="000E6575">
        <w:rPr>
          <w:i/>
        </w:rPr>
        <w:t xml:space="preserve">Фигура </w:t>
      </w:r>
      <w:r w:rsidR="000E6575" w:rsidRPr="000E6575">
        <w:rPr>
          <w:i/>
          <w:noProof/>
        </w:rPr>
        <w:t>23</w:t>
      </w:r>
      <w:r w:rsidRPr="00A014DA">
        <w:rPr>
          <w:i/>
        </w:rPr>
        <w:fldChar w:fldCharType="end"/>
      </w:r>
      <w:r>
        <w:t xml:space="preserve"> е показана структурата, която трябва да се спазва при генерация на базовия код. </w:t>
      </w:r>
    </w:p>
    <w:p w:rsidR="00FD5F55" w:rsidRDefault="00FD5F55" w:rsidP="00FD5F55">
      <w:pPr>
        <w:pStyle w:val="Heading4"/>
      </w:pPr>
      <w:r>
        <w:t>Основна директория</w:t>
      </w:r>
    </w:p>
    <w:p w:rsidR="00FD5F55" w:rsidRDefault="00FD5F55" w:rsidP="00FD5F55">
      <w:r>
        <w:t>Основната директория приема името на модела, от който се генерира.</w:t>
      </w:r>
    </w:p>
    <w:p w:rsidR="00FD5F55" w:rsidRDefault="00FD5F55" w:rsidP="00FD5F55">
      <w:pPr>
        <w:pStyle w:val="Heading4"/>
      </w:pPr>
      <w:bookmarkStart w:id="374" w:name="_Ref398133661"/>
      <w:r>
        <w:t>Проектна директория</w:t>
      </w:r>
      <w:bookmarkEnd w:id="374"/>
    </w:p>
    <w:p w:rsidR="00FD5F55" w:rsidRDefault="00FD5F55" w:rsidP="00FD5F55">
      <w:r>
        <w:t xml:space="preserve">Проектната директория приема името на пакета наследник на моделния елемент. </w:t>
      </w:r>
    </w:p>
    <w:p w:rsidR="00FD5F55" w:rsidRPr="00EE4708" w:rsidRDefault="00FD5F55" w:rsidP="00FD5F55">
      <w:pPr>
        <w:pStyle w:val="Heading4"/>
      </w:pPr>
      <w:r>
        <w:t>Интерфейсна директория</w:t>
      </w:r>
    </w:p>
    <w:p w:rsidR="00FD5F55" w:rsidRDefault="00FD5F55" w:rsidP="00FD5F55">
      <w:r>
        <w:t xml:space="preserve">Интерфейсната част е представена от папката </w:t>
      </w:r>
      <w:r w:rsidRPr="00A014DA">
        <w:rPr>
          <w:i/>
        </w:rPr>
        <w:t>“Interface”</w:t>
      </w:r>
      <w:r>
        <w:t>, чието съдържание е:</w:t>
      </w:r>
    </w:p>
    <w:p w:rsidR="00FD5F55" w:rsidRDefault="00FD5F55" w:rsidP="00FD5F55">
      <w:pPr>
        <w:pStyle w:val="Heading5"/>
      </w:pPr>
      <w:bookmarkStart w:id="375" w:name="_Ref398729294"/>
      <w:r w:rsidRPr="00AA0A2B">
        <w:rPr>
          <w:i/>
        </w:rPr>
        <w:t>rte.h</w:t>
      </w:r>
      <w:bookmarkEnd w:id="375"/>
      <w:r>
        <w:t xml:space="preserve"> </w:t>
      </w:r>
    </w:p>
    <w:p w:rsidR="00FD5F55" w:rsidRDefault="00FD5F55" w:rsidP="00FD5F55">
      <w:r>
        <w:t>Декларация на интерфейсите и конекторите между компонентите.</w:t>
      </w:r>
    </w:p>
    <w:p w:rsidR="00FD5F55" w:rsidRPr="00741185" w:rsidRDefault="00FD5F55" w:rsidP="00FD5F55">
      <w:pPr>
        <w:pStyle w:val="Heading5"/>
        <w:rPr>
          <w:i/>
        </w:rPr>
      </w:pPr>
      <w:bookmarkStart w:id="376" w:name="_Ref398729242"/>
      <w:r w:rsidRPr="00741185">
        <w:rPr>
          <w:i/>
        </w:rPr>
        <w:t>rte.c</w:t>
      </w:r>
      <w:bookmarkEnd w:id="376"/>
      <w:r w:rsidRPr="00741185">
        <w:rPr>
          <w:i/>
        </w:rPr>
        <w:t xml:space="preserve"> </w:t>
      </w:r>
    </w:p>
    <w:p w:rsidR="00FD5F55" w:rsidRDefault="00FD5F55" w:rsidP="00FD5F55">
      <w:r>
        <w:t>Дефиниция на интерфейсите и конекторите между компонентите</w:t>
      </w:r>
    </w:p>
    <w:p w:rsidR="00FD5F55" w:rsidRPr="00741185" w:rsidRDefault="00FD5F55" w:rsidP="00FD5F55">
      <w:pPr>
        <w:pStyle w:val="Heading5"/>
        <w:rPr>
          <w:i/>
        </w:rPr>
      </w:pPr>
      <w:bookmarkStart w:id="377" w:name="_Ref398729423"/>
      <w:r w:rsidRPr="00741185">
        <w:rPr>
          <w:i/>
        </w:rPr>
        <w:t>rte_&lt;cmp&gt;.h</w:t>
      </w:r>
      <w:bookmarkEnd w:id="377"/>
      <w:r w:rsidRPr="00741185">
        <w:rPr>
          <w:i/>
        </w:rPr>
        <w:t xml:space="preserve"> </w:t>
      </w:r>
    </w:p>
    <w:p w:rsidR="00FD5F55" w:rsidRDefault="00FD5F55" w:rsidP="00FD5F55">
      <w:r>
        <w:t xml:space="preserve">Интерфейсен договор за всеки един компонент, предоставящ връзките му с останалите компоненти. </w:t>
      </w:r>
      <w:r w:rsidRPr="00E17F3B">
        <w:rPr>
          <w:i/>
        </w:rPr>
        <w:t>&lt;cmp&gt;</w:t>
      </w:r>
      <w:r>
        <w:t xml:space="preserve"> се замества с името на компонента.</w:t>
      </w:r>
    </w:p>
    <w:p w:rsidR="00FD5F55" w:rsidRDefault="00FD5F55" w:rsidP="00FD5F55">
      <w:r>
        <w:lastRenderedPageBreak/>
        <w:t xml:space="preserve">Детайлен шаблон за файловете може да се намери в </w:t>
      </w:r>
      <w:r w:rsidRPr="00AA0A2B">
        <w:rPr>
          <w:i/>
        </w:rPr>
        <w:fldChar w:fldCharType="begin"/>
      </w:r>
      <w:r w:rsidRPr="00AA0A2B">
        <w:rPr>
          <w:i/>
        </w:rPr>
        <w:instrText xml:space="preserve"> REF _Ref398133555 \w \h </w:instrText>
      </w:r>
      <w:r>
        <w:rPr>
          <w:i/>
        </w:rPr>
        <w:instrText xml:space="preserve"> \* MERGEFORMAT </w:instrText>
      </w:r>
      <w:r w:rsidRPr="00AA0A2B">
        <w:rPr>
          <w:i/>
        </w:rPr>
      </w:r>
      <w:r w:rsidRPr="00AA0A2B">
        <w:rPr>
          <w:i/>
        </w:rPr>
        <w:fldChar w:fldCharType="separate"/>
      </w:r>
      <w:r w:rsidR="000E6575">
        <w:rPr>
          <w:i/>
        </w:rPr>
        <w:t>Приложение 4</w:t>
      </w:r>
      <w:r w:rsidRPr="00AA0A2B">
        <w:rPr>
          <w:i/>
        </w:rPr>
        <w:fldChar w:fldCharType="end"/>
      </w:r>
      <w:r>
        <w:rPr>
          <w:i/>
        </w:rPr>
        <w:t>.</w:t>
      </w:r>
    </w:p>
    <w:p w:rsidR="00FD5F55" w:rsidRDefault="00FD5F55" w:rsidP="00FD5F55">
      <w:pPr>
        <w:pStyle w:val="Heading4"/>
      </w:pPr>
      <w:r>
        <w:t>Директорийна структура на слоевете</w:t>
      </w:r>
    </w:p>
    <w:p w:rsidR="00FD5F55" w:rsidRDefault="00FD5F55" w:rsidP="00FD5F55">
      <w:r>
        <w:t xml:space="preserve">Непосредствено под </w:t>
      </w:r>
      <w:r w:rsidRPr="00B83FA8">
        <w:rPr>
          <w:i/>
        </w:rPr>
        <w:t>Проектната директория</w:t>
      </w:r>
      <w:r>
        <w:t xml:space="preserve"> </w:t>
      </w:r>
      <w:r>
        <w:fldChar w:fldCharType="begin"/>
      </w:r>
      <w:r>
        <w:instrText xml:space="preserve"> REF _Ref398133661 \w \h </w:instrText>
      </w:r>
      <w:r>
        <w:fldChar w:fldCharType="separate"/>
      </w:r>
      <w:r w:rsidR="000E6575">
        <w:t>3.3.3.2</w:t>
      </w:r>
      <w:r>
        <w:fldChar w:fldCharType="end"/>
      </w:r>
      <w:r>
        <w:t xml:space="preserve"> следва да се генерират директори следващи пакетната структура в модела.</w:t>
      </w:r>
    </w:p>
    <w:p w:rsidR="00FD5F55" w:rsidRDefault="00FD5F55" w:rsidP="00FD5F55">
      <w:pPr>
        <w:pStyle w:val="Heading4"/>
      </w:pPr>
      <w:bookmarkStart w:id="378" w:name="_Ref398729368"/>
      <w:r>
        <w:t>Компонентна имплементация</w:t>
      </w:r>
      <w:bookmarkEnd w:id="378"/>
    </w:p>
    <w:p w:rsidR="00FD5F55" w:rsidRDefault="00FD5F55" w:rsidP="00FD5F55">
      <w:r>
        <w:t xml:space="preserve">Компонентната имплементация се представлява от един файл за всеки компонент: </w:t>
      </w:r>
    </w:p>
    <w:p w:rsidR="00FD5F55" w:rsidRDefault="00FD5F55" w:rsidP="00A930EA">
      <w:pPr>
        <w:pStyle w:val="ListParagraph"/>
        <w:numPr>
          <w:ilvl w:val="0"/>
          <w:numId w:val="17"/>
        </w:numPr>
      </w:pPr>
      <w:r w:rsidRPr="00D97AFC">
        <w:rPr>
          <w:i/>
        </w:rPr>
        <w:t>&lt;cmp</w:t>
      </w:r>
      <w:r>
        <w:rPr>
          <w:i/>
        </w:rPr>
        <w:t>&gt;</w:t>
      </w:r>
      <w:r w:rsidRPr="00D97AFC">
        <w:rPr>
          <w:i/>
        </w:rPr>
        <w:t>.c</w:t>
      </w:r>
      <w:r>
        <w:t xml:space="preserve"> - файла се </w:t>
      </w:r>
      <w:r w:rsidR="008F427A">
        <w:t>наименува</w:t>
      </w:r>
      <w:r>
        <w:t xml:space="preserve"> с името на компонента. Генерирания файл ще съдържа празни функции за имплементиране на предоставените интерфейсните от тип </w:t>
      </w:r>
      <w:r w:rsidRPr="00D76709">
        <w:rPr>
          <w:i/>
        </w:rPr>
        <w:t>ClientServerInterface</w:t>
      </w:r>
      <w:r>
        <w:t>. Т.е. след генерация се очаква разработчика да попълни имплементацията интерфейсните функции, като е допустимо да добави локални функции.</w:t>
      </w:r>
    </w:p>
    <w:p w:rsidR="00FD5F55" w:rsidRPr="00A014DA" w:rsidRDefault="00FD5F55" w:rsidP="00FD5F55">
      <w:r>
        <w:t xml:space="preserve">Детайлен шаблон може да се намери в </w:t>
      </w:r>
      <w:r w:rsidRPr="00AA0A2B">
        <w:rPr>
          <w:i/>
        </w:rPr>
        <w:fldChar w:fldCharType="begin"/>
      </w:r>
      <w:r w:rsidRPr="00AA0A2B">
        <w:rPr>
          <w:i/>
        </w:rPr>
        <w:instrText xml:space="preserve"> REF _Ref398133555 \w \h </w:instrText>
      </w:r>
      <w:r>
        <w:rPr>
          <w:i/>
        </w:rPr>
        <w:instrText xml:space="preserve"> \* MERGEFORMAT </w:instrText>
      </w:r>
      <w:r w:rsidRPr="00AA0A2B">
        <w:rPr>
          <w:i/>
        </w:rPr>
      </w:r>
      <w:r w:rsidRPr="00AA0A2B">
        <w:rPr>
          <w:i/>
        </w:rPr>
        <w:fldChar w:fldCharType="separate"/>
      </w:r>
      <w:r w:rsidR="000E6575">
        <w:rPr>
          <w:i/>
        </w:rPr>
        <w:t>Приложение 4</w:t>
      </w:r>
      <w:r w:rsidRPr="00AA0A2B">
        <w:rPr>
          <w:i/>
        </w:rPr>
        <w:fldChar w:fldCharType="end"/>
      </w:r>
      <w:r>
        <w:rPr>
          <w:i/>
        </w:rPr>
        <w:t>.</w:t>
      </w:r>
    </w:p>
    <w:p w:rsidR="00FD5F55" w:rsidRDefault="00FD5F55" w:rsidP="00FD5F55">
      <w:pPr>
        <w:pStyle w:val="Heading3"/>
      </w:pPr>
      <w:bookmarkStart w:id="379" w:name="_Ref398216154"/>
      <w:bookmarkStart w:id="380" w:name="_Toc412756038"/>
      <w:r w:rsidRPr="0057269B">
        <w:t>Група от критерии за стандартна архитектура</w:t>
      </w:r>
      <w:bookmarkEnd w:id="379"/>
      <w:bookmarkEnd w:id="380"/>
    </w:p>
    <w:p w:rsidR="00FD5F55" w:rsidRDefault="00FD5F55" w:rsidP="00FD5F55">
      <w:r>
        <w:t xml:space="preserve">Следват изисквания за критерии отговарящи на примерна стандартна </w:t>
      </w:r>
      <w:r w:rsidR="008F427A">
        <w:t>архитектура</w:t>
      </w:r>
      <w:r>
        <w:t xml:space="preserve"> на вградена система:</w:t>
      </w:r>
    </w:p>
    <w:p w:rsidR="00FD5F55" w:rsidRDefault="00FD5F55" w:rsidP="00FD5F55">
      <w:pPr>
        <w:pStyle w:val="Heading4"/>
      </w:pPr>
      <w:r>
        <w:t>Критерий за компонент</w:t>
      </w:r>
    </w:p>
    <w:p w:rsidR="00FD5F55" w:rsidRDefault="00FD5F55" w:rsidP="00FD5F55">
      <w:pPr>
        <w:rPr>
          <w:i/>
        </w:rPr>
      </w:pPr>
      <w:r>
        <w:t xml:space="preserve">Файловете на компонентите са представени с една и съща част преди разширението, изключение може да направи добавяне на един от следните символи: </w:t>
      </w:r>
      <w:r w:rsidRPr="009D530B">
        <w:rPr>
          <w:i/>
        </w:rPr>
        <w:t>[</w:t>
      </w:r>
      <w:r>
        <w:rPr>
          <w:i/>
        </w:rPr>
        <w:t>‘</w:t>
      </w:r>
      <w:r w:rsidRPr="009D530B">
        <w:rPr>
          <w:i/>
        </w:rPr>
        <w:t>x</w:t>
      </w:r>
      <w:r>
        <w:rPr>
          <w:i/>
        </w:rPr>
        <w:t>’</w:t>
      </w:r>
      <w:r w:rsidRPr="009D530B">
        <w:rPr>
          <w:i/>
        </w:rPr>
        <w:t xml:space="preserve">, </w:t>
      </w:r>
      <w:r>
        <w:rPr>
          <w:i/>
        </w:rPr>
        <w:t>‘</w:t>
      </w:r>
      <w:r w:rsidRPr="009D530B">
        <w:rPr>
          <w:i/>
        </w:rPr>
        <w:t>p</w:t>
      </w:r>
      <w:r>
        <w:rPr>
          <w:i/>
        </w:rPr>
        <w:t>’</w:t>
      </w:r>
      <w:r w:rsidRPr="009D530B">
        <w:rPr>
          <w:i/>
        </w:rPr>
        <w:t>,</w:t>
      </w:r>
      <w:r>
        <w:rPr>
          <w:i/>
        </w:rPr>
        <w:t>’</w:t>
      </w:r>
      <w:r w:rsidRPr="009D530B">
        <w:rPr>
          <w:i/>
        </w:rPr>
        <w:t xml:space="preserve"> j</w:t>
      </w:r>
      <w:r>
        <w:rPr>
          <w:i/>
        </w:rPr>
        <w:t>’</w:t>
      </w:r>
      <w:r w:rsidRPr="009D530B">
        <w:rPr>
          <w:i/>
        </w:rPr>
        <w:t>]</w:t>
      </w:r>
    </w:p>
    <w:p w:rsidR="00FD5F55" w:rsidRDefault="00FD5F55" w:rsidP="00FD5F55">
      <w:r>
        <w:t>T.e. компонента се разпознава по следния начин:</w:t>
      </w:r>
    </w:p>
    <w:p w:rsidR="00FD5F55" w:rsidRPr="005A1C5A" w:rsidRDefault="00FD5F55" w:rsidP="00FD5F55">
      <w:r>
        <w:tab/>
      </w:r>
      <w:r w:rsidRPr="006A26D4">
        <w:rPr>
          <w:b/>
        </w:rPr>
        <w:t>&lt;име на компонент&gt;</w:t>
      </w:r>
      <w:r>
        <w:t>[‘x’|’p’|’j’|’’].&lt;разширение&gt;</w:t>
      </w:r>
    </w:p>
    <w:p w:rsidR="00FD5F55" w:rsidRDefault="00FD5F55" w:rsidP="00FD5F55">
      <w:pPr>
        <w:pStyle w:val="Heading4"/>
      </w:pPr>
      <w:r>
        <w:t>Критерии за конектори</w:t>
      </w:r>
    </w:p>
    <w:p w:rsidR="00FD5F55" w:rsidRPr="006E6BC8" w:rsidRDefault="00FD5F55" w:rsidP="00FD5F55">
      <w:r>
        <w:t xml:space="preserve">Критериите за конектори включват описания на конектор в различните видове файлове, в които той може да се срещне. Съответно в случай, че по време на анализ на файл попаднем на наличие на такъв конектор е </w:t>
      </w:r>
      <w:r w:rsidR="008F427A">
        <w:t>показано</w:t>
      </w:r>
      <w:r>
        <w:t xml:space="preserve"> и като какъв елемент от мета-модела (</w:t>
      </w:r>
      <w:r>
        <w:fldChar w:fldCharType="begin"/>
      </w:r>
      <w:r>
        <w:instrText xml:space="preserve"> REF _Ref397969104 \w \h </w:instrText>
      </w:r>
      <w:r>
        <w:fldChar w:fldCharType="separate"/>
      </w:r>
      <w:r w:rsidR="000E6575">
        <w:t>3.3.2</w:t>
      </w:r>
      <w:r>
        <w:fldChar w:fldCharType="end"/>
      </w:r>
      <w:r>
        <w:t>) да се опише.</w:t>
      </w:r>
    </w:p>
    <w:p w:rsidR="00FD5F55" w:rsidRDefault="00FD5F55" w:rsidP="00FD5F55">
      <w:pPr>
        <w:pStyle w:val="Heading5"/>
      </w:pPr>
      <w:r>
        <w:t>“C” имплементационен файл</w:t>
      </w:r>
    </w:p>
    <w:p w:rsidR="00FD5F55" w:rsidRPr="002153D7" w:rsidRDefault="00FD5F55" w:rsidP="00A930EA">
      <w:pPr>
        <w:pStyle w:val="ListParagraph"/>
        <w:numPr>
          <w:ilvl w:val="0"/>
          <w:numId w:val="17"/>
        </w:numPr>
      </w:pPr>
      <w:r w:rsidRPr="001D7F27">
        <w:t>mDATControl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sidRPr="001D7F27">
              <w:rPr>
                <w:b w:val="0"/>
                <w:i/>
              </w:rPr>
              <w:t>mDATControl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pPr>
            <w:r w:rsidRPr="001D7F27">
              <w:rPr>
                <w:b w:val="0"/>
                <w:i/>
              </w:rPr>
              <w:t>mDATControl(&lt;име на контрола&gt;, &lt;аргумент&gt;)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328"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121D09">
              <w:rPr>
                <w:b w:val="0"/>
                <w:i/>
              </w:rPr>
              <w:t>DATCtrl_</w:t>
            </w:r>
            <w:r w:rsidRPr="001D7F27">
              <w:rPr>
                <w:b w:val="0"/>
                <w:i/>
              </w:rPr>
              <w:t>&lt;име на контрола&gt;</w:t>
            </w:r>
            <w:r w:rsidRPr="00121D09">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numPr>
                <w:ilvl w:val="0"/>
                <w:numId w:val="0"/>
              </w:numPr>
              <w:jc w:val="left"/>
              <w:outlineLvl w:val="4"/>
              <w:rPr>
                <w:b w:val="0"/>
                <w:i/>
              </w:rPr>
            </w:pPr>
            <w:r>
              <w:rPr>
                <w:b w:val="0"/>
                <w:i/>
              </w:rPr>
              <w:t>Void</w:t>
            </w:r>
          </w:p>
        </w:tc>
      </w:tr>
      <w:tr w:rsidR="00FD5F55" w:rsidTr="0097106B">
        <w:tc>
          <w:tcPr>
            <w:tcW w:w="1702" w:type="dxa"/>
          </w:tcPr>
          <w:p w:rsidR="00FD5F55" w:rsidRDefault="00FD5F55" w:rsidP="0097106B">
            <w:pPr>
              <w:pStyle w:val="Heading5"/>
              <w:numPr>
                <w:ilvl w:val="0"/>
                <w:numId w:val="0"/>
              </w:numPr>
              <w:jc w:val="left"/>
              <w:outlineLvl w:val="4"/>
            </w:pPr>
            <w:r>
              <w:t>Параметър</w:t>
            </w:r>
          </w:p>
        </w:tc>
        <w:tc>
          <w:tcPr>
            <w:tcW w:w="2438" w:type="dxa"/>
          </w:tcPr>
          <w:p w:rsidR="00FD5F55" w:rsidRPr="00AC1AA2" w:rsidRDefault="00FD5F55" w:rsidP="0097106B">
            <w:pPr>
              <w:pStyle w:val="Heading5"/>
              <w:numPr>
                <w:ilvl w:val="0"/>
                <w:numId w:val="0"/>
              </w:numPr>
              <w:jc w:val="left"/>
              <w:outlineLvl w:val="4"/>
              <w:rPr>
                <w:b w:val="0"/>
              </w:rPr>
            </w:pPr>
            <w:r>
              <w:rPr>
                <w:b w:val="0"/>
              </w:rPr>
              <w:t>ParamData</w:t>
            </w:r>
          </w:p>
        </w:tc>
        <w:tc>
          <w:tcPr>
            <w:tcW w:w="2520" w:type="dxa"/>
          </w:tcPr>
          <w:p w:rsidR="00FD5F55" w:rsidRPr="001D7F27" w:rsidRDefault="00FD5F55" w:rsidP="0097106B">
            <w:pPr>
              <w:pStyle w:val="Heading5"/>
              <w:numPr>
                <w:ilvl w:val="0"/>
                <w:numId w:val="0"/>
              </w:numPr>
              <w:jc w:val="left"/>
              <w:outlineLvl w:val="4"/>
              <w:rPr>
                <w:b w:val="0"/>
                <w:i/>
              </w:rPr>
            </w:pPr>
            <w:r w:rsidRPr="009A4B29">
              <w:rPr>
                <w:b w:val="0"/>
                <w:i/>
              </w:rPr>
              <w:t>SubControlSelector</w:t>
            </w:r>
          </w:p>
        </w:tc>
        <w:tc>
          <w:tcPr>
            <w:tcW w:w="1370" w:type="dxa"/>
          </w:tcPr>
          <w:p w:rsidR="00FD5F55" w:rsidRPr="009A4B29"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24</w:t>
      </w:r>
      <w:r w:rsidR="00E73236">
        <w:rPr>
          <w:noProof/>
        </w:rPr>
        <w:fldChar w:fldCharType="end"/>
      </w:r>
      <w:r>
        <w:t xml:space="preserve"> (Описание на mDATControl, *.c файл)</w:t>
      </w:r>
    </w:p>
    <w:p w:rsidR="00FD5F55" w:rsidRDefault="00FD5F55" w:rsidP="00FD5F55">
      <w:pPr>
        <w:pStyle w:val="Caption"/>
      </w:pPr>
    </w:p>
    <w:p w:rsidR="00FD5F55" w:rsidRDefault="00FD5F55" w:rsidP="00A930EA">
      <w:pPr>
        <w:pStyle w:val="ListParagraph"/>
        <w:numPr>
          <w:ilvl w:val="0"/>
          <w:numId w:val="17"/>
        </w:numPr>
      </w:pPr>
      <w:r w:rsidRPr="00146915">
        <w:t>mDATRead</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sidRPr="00F659AA">
              <w:rPr>
                <w:b w:val="0"/>
                <w:i/>
              </w:rPr>
              <w:t>mDATRead</w:t>
            </w:r>
            <w:r>
              <w:rPr>
                <w:b w:val="0"/>
                <w:i/>
              </w:rPr>
              <w:t>[</w:t>
            </w:r>
            <w:r w:rsidRPr="00F659AA">
              <w:rPr>
                <w:b w:val="0"/>
                <w:i/>
              </w:rPr>
              <w:t>Table</w:t>
            </w:r>
            <w:r>
              <w:rPr>
                <w:b w:val="0"/>
                <w:i/>
              </w:rPr>
              <w:t>]</w:t>
            </w:r>
            <w:r w:rsidRPr="00F659AA">
              <w:rPr>
                <w:b w:val="0"/>
                <w:i/>
              </w:rPr>
              <w:t>(</w:t>
            </w:r>
            <w:r>
              <w:rPr>
                <w:b w:val="0"/>
                <w:i/>
              </w:rPr>
              <w:t>&lt;тип данни&gt;</w:t>
            </w:r>
            <w:r w:rsidRPr="00F659AA">
              <w:rPr>
                <w:b w:val="0"/>
                <w:i/>
              </w:rPr>
              <w:t>,</w:t>
            </w:r>
            <w:r>
              <w:rPr>
                <w:b w:val="0"/>
                <w:i/>
              </w:rPr>
              <w:t xml:space="preserve"> &lt;елемент&gt;, [&lt;индекс на таблицата&gt;], &lt;тип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25</w:t>
      </w:r>
      <w:r w:rsidR="00E73236">
        <w:rPr>
          <w:noProof/>
        </w:rPr>
        <w:fldChar w:fldCharType="end"/>
      </w:r>
      <w:r>
        <w:t xml:space="preserve"> (Описание на mDATRead, *.c файл)</w:t>
      </w:r>
    </w:p>
    <w:p w:rsidR="00FD5F55" w:rsidRDefault="00FD5F55" w:rsidP="00FD5F55">
      <w:pPr>
        <w:pStyle w:val="Caption"/>
      </w:pPr>
    </w:p>
    <w:p w:rsidR="00FD5F55" w:rsidRPr="002A6318" w:rsidRDefault="00FD5F55" w:rsidP="00A930EA">
      <w:pPr>
        <w:pStyle w:val="ListParagraph"/>
        <w:numPr>
          <w:ilvl w:val="0"/>
          <w:numId w:val="17"/>
        </w:numPr>
      </w:pPr>
      <w:r w:rsidRPr="002A6318">
        <w:t>mDATWrite</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2A6318">
              <w:rPr>
                <w:b w:val="0"/>
                <w:i/>
              </w:rPr>
              <w:t>mDATWrite</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sidRPr="00F659AA">
              <w:rPr>
                <w:b w:val="0"/>
                <w:i/>
              </w:rPr>
              <w:t>mDAT</w:t>
            </w:r>
            <w:r>
              <w:rPr>
                <w:b w:val="0"/>
                <w:i/>
              </w:rPr>
              <w:t>Write[</w:t>
            </w:r>
            <w:r w:rsidRPr="00F659AA">
              <w:rPr>
                <w:b w:val="0"/>
                <w:i/>
              </w:rPr>
              <w:t>Table</w:t>
            </w:r>
            <w:r>
              <w:rPr>
                <w:b w:val="0"/>
                <w:i/>
              </w:rPr>
              <w:t>]</w:t>
            </w:r>
            <w:r w:rsidRPr="00F659AA">
              <w:rPr>
                <w:b w:val="0"/>
                <w:i/>
              </w:rPr>
              <w:t>(</w:t>
            </w:r>
            <w:r>
              <w:rPr>
                <w:b w:val="0"/>
                <w:i/>
              </w:rPr>
              <w:t>&lt;тип данни&gt;</w:t>
            </w:r>
            <w:r w:rsidRPr="00F659AA">
              <w:rPr>
                <w:b w:val="0"/>
                <w:i/>
              </w:rPr>
              <w:t>,</w:t>
            </w:r>
            <w:r>
              <w:rPr>
                <w:b w:val="0"/>
                <w:i/>
              </w:rPr>
              <w:t xml:space="preserve"> &lt;елемент&gt;[, &lt;индекс на таблицата&gt;], &lt;стойност&gt;, &lt;тип достъп&gt;)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26</w:t>
      </w:r>
      <w:r w:rsidR="00E73236">
        <w:rPr>
          <w:noProof/>
        </w:rPr>
        <w:fldChar w:fldCharType="end"/>
      </w:r>
      <w:r>
        <w:t xml:space="preserve"> (Описание на mDATWrite, *.c файл)</w:t>
      </w:r>
    </w:p>
    <w:p w:rsidR="00FD5F55" w:rsidRDefault="00FD5F55" w:rsidP="00FD5F55">
      <w:pPr>
        <w:pStyle w:val="Caption"/>
      </w:pPr>
    </w:p>
    <w:p w:rsidR="00FD5F55" w:rsidRPr="00DD39EC" w:rsidRDefault="00FD5F55" w:rsidP="00A930EA">
      <w:pPr>
        <w:pStyle w:val="ListParagraph"/>
        <w:numPr>
          <w:ilvl w:val="0"/>
          <w:numId w:val="17"/>
        </w:numPr>
      </w:pPr>
      <w:r w:rsidRPr="00DD39EC">
        <w:t>TOSReadSignal</w:t>
      </w:r>
    </w:p>
    <w:tbl>
      <w:tblPr>
        <w:tblStyle w:val="TableGrid"/>
        <w:tblW w:w="8414" w:type="dxa"/>
        <w:tblInd w:w="108" w:type="dxa"/>
        <w:tblLook w:val="04A0" w:firstRow="1" w:lastRow="0" w:firstColumn="1" w:lastColumn="0" w:noHBand="0" w:noVBand="1"/>
      </w:tblPr>
      <w:tblGrid>
        <w:gridCol w:w="1698"/>
        <w:gridCol w:w="3135"/>
        <w:gridCol w:w="2344"/>
        <w:gridCol w:w="1237"/>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DD39EC">
              <w:rPr>
                <w:b w:val="0"/>
                <w:i/>
              </w:rPr>
              <w:t>TOSReadSignal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Default="00FD5F55" w:rsidP="0097106B">
            <w:pPr>
              <w:pStyle w:val="Heading5"/>
              <w:numPr>
                <w:ilvl w:val="0"/>
                <w:numId w:val="0"/>
              </w:numPr>
              <w:outlineLvl w:val="4"/>
            </w:pPr>
            <w:r w:rsidRPr="00DD39EC">
              <w:rPr>
                <w:b w:val="0"/>
                <w:i/>
              </w:rPr>
              <w:t>TOSReadSignal(cTOSSignal</w:t>
            </w:r>
            <w:r>
              <w:rPr>
                <w:b w:val="0"/>
                <w:i/>
              </w:rPr>
              <w:t>&lt;име на сигнала&gt;</w:t>
            </w:r>
            <w:r w:rsidRPr="00DD39EC">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1006" w:rsidRDefault="00FD5F55" w:rsidP="0097106B">
            <w:pPr>
              <w:pStyle w:val="Heading5"/>
              <w:numPr>
                <w:ilvl w:val="0"/>
                <w:numId w:val="0"/>
              </w:numPr>
              <w:jc w:val="left"/>
              <w:outlineLvl w:val="4"/>
              <w:rPr>
                <w:b w:val="0"/>
                <w:i/>
              </w:rPr>
            </w:pPr>
            <w:r w:rsidRPr="001D1006">
              <w:rPr>
                <w:b w:val="0"/>
                <w:i/>
              </w:rPr>
              <w:t>TOSSig_</w:t>
            </w:r>
            <w:r>
              <w:rPr>
                <w:b w:val="0"/>
                <w:i/>
              </w:rPr>
              <w:t>&lt;елемент&gt;</w:t>
            </w:r>
            <w:r w:rsidRPr="001D1006">
              <w:rPr>
                <w:b w:val="0"/>
                <w:i/>
              </w:rPr>
              <w: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27</w:t>
      </w:r>
      <w:r w:rsidR="00E73236">
        <w:rPr>
          <w:noProof/>
        </w:rPr>
        <w:fldChar w:fldCharType="end"/>
      </w:r>
      <w:r>
        <w:t xml:space="preserve"> (Описание на TOSReadSignal, *.c файл)</w:t>
      </w:r>
    </w:p>
    <w:p w:rsidR="00FD5F55" w:rsidRDefault="00FD5F55" w:rsidP="00FD5F55">
      <w:pPr>
        <w:pStyle w:val="Caption"/>
      </w:pPr>
    </w:p>
    <w:p w:rsidR="00FD5F55" w:rsidRPr="00DD39EC" w:rsidRDefault="00FD5F55" w:rsidP="00A930EA">
      <w:pPr>
        <w:pStyle w:val="ListParagraph"/>
        <w:numPr>
          <w:ilvl w:val="0"/>
          <w:numId w:val="17"/>
        </w:numPr>
      </w:pPr>
      <w:r w:rsidRPr="00DD39EC">
        <w:t>TOS</w:t>
      </w:r>
      <w:r>
        <w:t>Write</w:t>
      </w:r>
      <w:r w:rsidRPr="00DD39EC">
        <w:t>Signal</w:t>
      </w:r>
    </w:p>
    <w:tbl>
      <w:tblPr>
        <w:tblStyle w:val="TableGrid"/>
        <w:tblW w:w="8414" w:type="dxa"/>
        <w:tblInd w:w="108" w:type="dxa"/>
        <w:tblLook w:val="04A0" w:firstRow="1" w:lastRow="0" w:firstColumn="1" w:lastColumn="0" w:noHBand="0" w:noVBand="1"/>
      </w:tblPr>
      <w:tblGrid>
        <w:gridCol w:w="1698"/>
        <w:gridCol w:w="3135"/>
        <w:gridCol w:w="2344"/>
        <w:gridCol w:w="1237"/>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844084">
              <w:rPr>
                <w:b w:val="0"/>
                <w:i/>
              </w:rPr>
              <w:t>TOSWriteSignal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Default="00FD5F55" w:rsidP="0097106B">
            <w:pPr>
              <w:pStyle w:val="Heading5"/>
              <w:numPr>
                <w:ilvl w:val="0"/>
                <w:numId w:val="0"/>
              </w:numPr>
              <w:outlineLvl w:val="4"/>
            </w:pPr>
            <w:r w:rsidRPr="00DD39EC">
              <w:rPr>
                <w:b w:val="0"/>
                <w:i/>
              </w:rPr>
              <w:t>TOS</w:t>
            </w:r>
            <w:r>
              <w:rPr>
                <w:b w:val="0"/>
                <w:i/>
              </w:rPr>
              <w:t>Write</w:t>
            </w:r>
            <w:r w:rsidRPr="00DD39EC">
              <w:rPr>
                <w:b w:val="0"/>
                <w:i/>
              </w:rPr>
              <w:t>Signal(cTOSSignal</w:t>
            </w:r>
            <w:r>
              <w:rPr>
                <w:b w:val="0"/>
                <w:i/>
              </w:rPr>
              <w:t>&lt;име на сигнала&gt;</w:t>
            </w:r>
            <w:r w:rsidRPr="00DD39EC">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lastRenderedPageBreak/>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sidRPr="001D1006">
              <w:rPr>
                <w:b w:val="0"/>
                <w:i/>
              </w:rPr>
              <w:t>TOSSig_</w:t>
            </w:r>
            <w:r>
              <w:rPr>
                <w:b w:val="0"/>
                <w:i/>
              </w:rPr>
              <w:t>&lt;елемент&gt;</w:t>
            </w:r>
            <w:r w:rsidRPr="001D1006">
              <w:rPr>
                <w:b w:val="0"/>
                <w:i/>
              </w:rPr>
              <w: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28</w:t>
      </w:r>
      <w:r w:rsidR="00E73236">
        <w:rPr>
          <w:noProof/>
        </w:rPr>
        <w:fldChar w:fldCharType="end"/>
      </w:r>
      <w:r>
        <w:t xml:space="preserve"> (Описание на TOSWriteSignal, *.c файл)</w:t>
      </w:r>
    </w:p>
    <w:p w:rsidR="00FD5F55" w:rsidRDefault="00FD5F55" w:rsidP="00FD5F55">
      <w:pPr>
        <w:pStyle w:val="Caption"/>
      </w:pPr>
    </w:p>
    <w:p w:rsidR="00FD5F55" w:rsidRDefault="00FD5F55" w:rsidP="00FD5F55">
      <w:pPr>
        <w:pStyle w:val="Heading5"/>
      </w:pPr>
      <w:r>
        <w:t>“C” хедър файл</w:t>
      </w:r>
    </w:p>
    <w:p w:rsidR="00FD5F55" w:rsidRPr="00015E16" w:rsidRDefault="00FD5F55" w:rsidP="00A930EA">
      <w:pPr>
        <w:pStyle w:val="ListParagraph"/>
        <w:numPr>
          <w:ilvl w:val="0"/>
          <w:numId w:val="17"/>
        </w:numPr>
      </w:pPr>
      <w:r>
        <w:t>mDATControl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sidRPr="001D7F27">
              <w:rPr>
                <w:b w:val="0"/>
                <w:i/>
              </w:rPr>
              <w:t>mDATControl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pPr>
            <w:r>
              <w:rPr>
                <w:b w:val="0"/>
                <w:i/>
              </w:rPr>
              <w:t xml:space="preserve">#define </w:t>
            </w:r>
            <w:r w:rsidRPr="001D7F27">
              <w:rPr>
                <w:b w:val="0"/>
                <w:i/>
              </w:rPr>
              <w:t>mDATControl&lt;име на контрола&gt;</w:t>
            </w:r>
            <w:r>
              <w:rPr>
                <w:b w:val="0"/>
                <w:i/>
              </w:rPr>
              <w:t>(</w:t>
            </w:r>
            <w:r w:rsidRPr="001D7F27">
              <w:rPr>
                <w:b w:val="0"/>
                <w:i/>
              </w:rPr>
              <w:t>&lt;аргумент&gt;)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121D09">
              <w:rPr>
                <w:b w:val="0"/>
                <w:i/>
              </w:rPr>
              <w:t>DATCtrl_</w:t>
            </w:r>
            <w:r w:rsidRPr="001D7F27">
              <w:rPr>
                <w:b w:val="0"/>
                <w:i/>
              </w:rPr>
              <w:t>&lt;име на контрола&gt;</w:t>
            </w:r>
            <w:r w:rsidRPr="00121D09">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numPr>
                <w:ilvl w:val="0"/>
                <w:numId w:val="0"/>
              </w:numPr>
              <w:jc w:val="left"/>
              <w:outlineLvl w:val="4"/>
              <w:rPr>
                <w:b w:val="0"/>
                <w:i/>
              </w:rPr>
            </w:pPr>
            <w:r>
              <w:rPr>
                <w:b w:val="0"/>
                <w:i/>
              </w:rPr>
              <w:t>Void</w:t>
            </w:r>
          </w:p>
        </w:tc>
      </w:tr>
      <w:tr w:rsidR="00FD5F55" w:rsidTr="0097106B">
        <w:tc>
          <w:tcPr>
            <w:tcW w:w="1702" w:type="dxa"/>
          </w:tcPr>
          <w:p w:rsidR="00FD5F55" w:rsidRDefault="00FD5F55" w:rsidP="0097106B">
            <w:pPr>
              <w:pStyle w:val="Heading5"/>
              <w:numPr>
                <w:ilvl w:val="0"/>
                <w:numId w:val="0"/>
              </w:numPr>
              <w:jc w:val="left"/>
              <w:outlineLvl w:val="4"/>
            </w:pPr>
            <w:r>
              <w:t>Параметър</w:t>
            </w:r>
          </w:p>
        </w:tc>
        <w:tc>
          <w:tcPr>
            <w:tcW w:w="2438" w:type="dxa"/>
          </w:tcPr>
          <w:p w:rsidR="00FD5F55" w:rsidRPr="00AC1AA2" w:rsidRDefault="00FD5F55" w:rsidP="0097106B">
            <w:pPr>
              <w:pStyle w:val="Heading5"/>
              <w:numPr>
                <w:ilvl w:val="0"/>
                <w:numId w:val="0"/>
              </w:numPr>
              <w:jc w:val="left"/>
              <w:outlineLvl w:val="4"/>
              <w:rPr>
                <w:b w:val="0"/>
              </w:rPr>
            </w:pPr>
            <w:r>
              <w:rPr>
                <w:b w:val="0"/>
              </w:rPr>
              <w:t>ParamData</w:t>
            </w:r>
          </w:p>
        </w:tc>
        <w:tc>
          <w:tcPr>
            <w:tcW w:w="2520" w:type="dxa"/>
          </w:tcPr>
          <w:p w:rsidR="00FD5F55" w:rsidRPr="001D7F27" w:rsidRDefault="00FD5F55" w:rsidP="0097106B">
            <w:pPr>
              <w:pStyle w:val="Heading5"/>
              <w:numPr>
                <w:ilvl w:val="0"/>
                <w:numId w:val="0"/>
              </w:numPr>
              <w:jc w:val="left"/>
              <w:outlineLvl w:val="4"/>
              <w:rPr>
                <w:b w:val="0"/>
                <w:i/>
              </w:rPr>
            </w:pPr>
            <w:r w:rsidRPr="009A4B29">
              <w:rPr>
                <w:b w:val="0"/>
                <w:i/>
              </w:rPr>
              <w:t>SubControlSelector</w:t>
            </w:r>
          </w:p>
        </w:tc>
        <w:tc>
          <w:tcPr>
            <w:tcW w:w="1370" w:type="dxa"/>
          </w:tcPr>
          <w:p w:rsidR="00FD5F55" w:rsidRPr="009A4B29"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29</w:t>
      </w:r>
      <w:r w:rsidR="00E73236">
        <w:rPr>
          <w:noProof/>
        </w:rPr>
        <w:fldChar w:fldCharType="end"/>
      </w:r>
      <w:r>
        <w:t xml:space="preserve"> (Описание на mDATControl, *.h файл)</w:t>
      </w:r>
    </w:p>
    <w:p w:rsidR="00FD5F55" w:rsidRDefault="00FD5F55" w:rsidP="00FD5F55"/>
    <w:p w:rsidR="00FD5F55" w:rsidRDefault="00FD5F55" w:rsidP="00A930EA">
      <w:pPr>
        <w:pStyle w:val="ListParagraph"/>
        <w:numPr>
          <w:ilvl w:val="0"/>
          <w:numId w:val="17"/>
        </w:numPr>
      </w:pPr>
      <w:r w:rsidRPr="00146915">
        <w:t>mDATRead</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Pr>
                <w:b w:val="0"/>
                <w:i/>
              </w:rPr>
              <w:t xml:space="preserve">#define </w:t>
            </w:r>
            <w:r w:rsidRPr="00F659AA">
              <w:rPr>
                <w:b w:val="0"/>
                <w:i/>
              </w:rPr>
              <w:t>mDATRead</w:t>
            </w:r>
            <w:r>
              <w:rPr>
                <w:b w:val="0"/>
                <w:i/>
              </w:rPr>
              <w:t>[</w:t>
            </w:r>
            <w:r w:rsidRPr="00F659AA">
              <w:rPr>
                <w:b w:val="0"/>
                <w:i/>
              </w:rPr>
              <w:t>Table</w:t>
            </w:r>
            <w:r>
              <w:rPr>
                <w:b w:val="0"/>
                <w:i/>
              </w:rPr>
              <w:t>]&lt;тип данни&gt;&lt;елемент&gt;&lt;тип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lastRenderedPageBreak/>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30</w:t>
      </w:r>
      <w:r w:rsidR="00E73236">
        <w:rPr>
          <w:noProof/>
        </w:rPr>
        <w:fldChar w:fldCharType="end"/>
      </w:r>
      <w:r>
        <w:t xml:space="preserve"> (Описание на mDATRead, *.h файл)</w:t>
      </w:r>
    </w:p>
    <w:p w:rsidR="00FD5F55" w:rsidRDefault="00FD5F55" w:rsidP="00FD5F55">
      <w:pPr>
        <w:pStyle w:val="Caption"/>
      </w:pPr>
    </w:p>
    <w:p w:rsidR="00FD5F55" w:rsidRDefault="00FD5F55" w:rsidP="00A930EA">
      <w:pPr>
        <w:pStyle w:val="ListParagraph"/>
        <w:numPr>
          <w:ilvl w:val="0"/>
          <w:numId w:val="17"/>
        </w:numPr>
      </w:pPr>
      <w:r w:rsidRPr="00146915">
        <w:t>mDAT</w:t>
      </w:r>
      <w:r>
        <w:t>Write</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Pr>
                <w:b w:val="0"/>
                <w:i/>
              </w:rPr>
              <w:t xml:space="preserve">#define </w:t>
            </w:r>
            <w:r w:rsidRPr="00F659AA">
              <w:rPr>
                <w:b w:val="0"/>
                <w:i/>
              </w:rPr>
              <w:t>mDAT</w:t>
            </w:r>
            <w:r>
              <w:rPr>
                <w:b w:val="0"/>
                <w:i/>
              </w:rPr>
              <w:t>Write[</w:t>
            </w:r>
            <w:r w:rsidRPr="00F659AA">
              <w:rPr>
                <w:b w:val="0"/>
                <w:i/>
              </w:rPr>
              <w:t>Table</w:t>
            </w:r>
            <w:r>
              <w:rPr>
                <w:b w:val="0"/>
                <w:i/>
              </w:rPr>
              <w:t>]&lt;тип данни&gt;&lt;елемент&gt;&lt;тип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31</w:t>
      </w:r>
      <w:r w:rsidR="00E73236">
        <w:rPr>
          <w:noProof/>
        </w:rPr>
        <w:fldChar w:fldCharType="end"/>
      </w:r>
      <w:r>
        <w:t>(Описание на mDATWrite, *.h файл)</w:t>
      </w:r>
    </w:p>
    <w:p w:rsidR="00FD5F55" w:rsidRDefault="00FD5F55" w:rsidP="00FD5F55">
      <w:pPr>
        <w:pStyle w:val="Caption"/>
      </w:pPr>
    </w:p>
    <w:p w:rsidR="00FD5F55" w:rsidRDefault="00FD5F55" w:rsidP="00FD5F55">
      <w:pPr>
        <w:pStyle w:val="Heading5"/>
      </w:pPr>
      <w:r>
        <w:t>JIL файл (*.jil)</w:t>
      </w:r>
    </w:p>
    <w:p w:rsidR="00FD5F55" w:rsidRDefault="00FD5F55" w:rsidP="00A930EA">
      <w:pPr>
        <w:pStyle w:val="ListParagraph"/>
        <w:numPr>
          <w:ilvl w:val="0"/>
          <w:numId w:val="17"/>
        </w:numPr>
      </w:pPr>
      <w:r>
        <w:t>OnControl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OnControl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rPr>
                <w:b w:val="0"/>
                <w:i/>
              </w:rPr>
            </w:pPr>
            <w:r w:rsidRPr="00412BF3">
              <w:rPr>
                <w:b w:val="0"/>
                <w:i/>
              </w:rPr>
              <w:t>OnControl</w:t>
            </w:r>
            <w:r>
              <w:rPr>
                <w:b w:val="0"/>
                <w:i/>
              </w:rPr>
              <w:t xml:space="preserve"> </w:t>
            </w:r>
            <w:r w:rsidRPr="00412BF3">
              <w:rPr>
                <w:b w:val="0"/>
                <w:i/>
              </w:rPr>
              <w:t xml:space="preserve">= </w:t>
            </w:r>
            <w:r>
              <w:rPr>
                <w:b w:val="0"/>
                <w:i/>
              </w:rPr>
              <w:t xml:space="preserve">&lt;тип контрол&gt; </w:t>
            </w:r>
          </w:p>
          <w:p w:rsidR="00FD5F55" w:rsidRDefault="00FD5F55" w:rsidP="0097106B">
            <w:pPr>
              <w:pStyle w:val="Heading5"/>
              <w:numPr>
                <w:ilvl w:val="0"/>
                <w:numId w:val="0"/>
              </w:numPr>
              <w:outlineLvl w:val="4"/>
              <w:rPr>
                <w:b w:val="0"/>
                <w:i/>
              </w:rPr>
            </w:pPr>
            <w:r w:rsidRPr="00412BF3">
              <w:rPr>
                <w:b w:val="0"/>
                <w:i/>
              </w:rPr>
              <w:t>{</w:t>
            </w:r>
          </w:p>
          <w:p w:rsidR="00FD5F55" w:rsidRPr="00412BF3" w:rsidRDefault="00FD5F55" w:rsidP="0097106B">
            <w:r>
              <w:t xml:space="preserve">  …</w:t>
            </w:r>
          </w:p>
          <w:p w:rsidR="00FD5F55" w:rsidRDefault="00FD5F55" w:rsidP="0097106B">
            <w:pPr>
              <w:pStyle w:val="Heading5"/>
              <w:numPr>
                <w:ilvl w:val="0"/>
                <w:numId w:val="0"/>
              </w:numPr>
              <w:outlineLvl w:val="4"/>
              <w:rPr>
                <w:b w:val="0"/>
                <w:i/>
              </w:rPr>
            </w:pPr>
            <w:r>
              <w:rPr>
                <w:b w:val="0"/>
                <w:i/>
              </w:rPr>
              <w:t xml:space="preserve">   </w:t>
            </w:r>
            <w:r w:rsidRPr="00412BF3">
              <w:rPr>
                <w:b w:val="0"/>
                <w:i/>
              </w:rPr>
              <w:t>Ctrl</w:t>
            </w:r>
            <w:r>
              <w:rPr>
                <w:b w:val="0"/>
                <w:i/>
              </w:rPr>
              <w:t xml:space="preserve"> </w:t>
            </w:r>
            <w:r w:rsidRPr="00412BF3">
              <w:rPr>
                <w:b w:val="0"/>
                <w:i/>
              </w:rPr>
              <w:t>=</w:t>
            </w:r>
            <w:r>
              <w:rPr>
                <w:b w:val="0"/>
                <w:i/>
              </w:rPr>
              <w:t xml:space="preserve"> &lt;име на контрола&gt;;</w:t>
            </w:r>
          </w:p>
          <w:p w:rsidR="00FD5F55" w:rsidRPr="00412BF3" w:rsidRDefault="00FD5F55" w:rsidP="0097106B">
            <w:r>
              <w:t xml:space="preserve">  …</w:t>
            </w:r>
          </w:p>
          <w:p w:rsidR="00FD5F55" w:rsidRDefault="00FD5F55" w:rsidP="0097106B">
            <w:pPr>
              <w:pStyle w:val="Heading5"/>
              <w:numPr>
                <w:ilvl w:val="0"/>
                <w:numId w:val="0"/>
              </w:numPr>
              <w:outlineLvl w:val="4"/>
            </w:pPr>
            <w:r w:rsidRPr="00412BF3">
              <w:rPr>
                <w:b w:val="0"/>
                <w:i/>
              </w:rPr>
              <w: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328"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2B2C0D">
              <w:rPr>
                <w:b w:val="0"/>
                <w:i/>
              </w:rPr>
              <w:t>Ctrl_</w:t>
            </w:r>
            <w:r>
              <w:rPr>
                <w:b w:val="0"/>
                <w:i/>
              </w:rPr>
              <w:t>&lt;име на контрола&gt;</w:t>
            </w:r>
            <w:r w:rsidRPr="002B2C0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Void</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32</w:t>
      </w:r>
      <w:r w:rsidR="00E73236">
        <w:rPr>
          <w:noProof/>
        </w:rPr>
        <w:fldChar w:fldCharType="end"/>
      </w:r>
      <w:r>
        <w:t xml:space="preserve"> (Описание на OnControl, *.jil файл)</w:t>
      </w:r>
    </w:p>
    <w:p w:rsidR="00FD5F55" w:rsidRDefault="00FD5F55" w:rsidP="00FD5F55">
      <w:pPr>
        <w:pStyle w:val="Caption"/>
      </w:pPr>
    </w:p>
    <w:p w:rsidR="00FD5F55" w:rsidRDefault="00FD5F55" w:rsidP="00A930EA">
      <w:pPr>
        <w:pStyle w:val="ListParagraph"/>
        <w:numPr>
          <w:ilvl w:val="0"/>
          <w:numId w:val="17"/>
        </w:numPr>
      </w:pPr>
      <w:r>
        <w:t>ProdControl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ProdControl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rPr>
                <w:b w:val="0"/>
                <w:i/>
              </w:rPr>
            </w:pPr>
            <w:r>
              <w:rPr>
                <w:b w:val="0"/>
                <w:i/>
              </w:rPr>
              <w:t>Prod</w:t>
            </w:r>
            <w:r w:rsidRPr="00412BF3">
              <w:rPr>
                <w:b w:val="0"/>
                <w:i/>
              </w:rPr>
              <w:t>Control</w:t>
            </w:r>
          </w:p>
          <w:p w:rsidR="00FD5F55" w:rsidRDefault="00FD5F55" w:rsidP="0097106B">
            <w:pPr>
              <w:pStyle w:val="Heading5"/>
              <w:numPr>
                <w:ilvl w:val="0"/>
                <w:numId w:val="0"/>
              </w:numPr>
              <w:outlineLvl w:val="4"/>
              <w:rPr>
                <w:b w:val="0"/>
                <w:i/>
              </w:rPr>
            </w:pPr>
            <w:r w:rsidRPr="00412BF3">
              <w:rPr>
                <w:b w:val="0"/>
                <w:i/>
              </w:rPr>
              <w:t>{</w:t>
            </w:r>
          </w:p>
          <w:p w:rsidR="00FD5F55" w:rsidRPr="00412BF3" w:rsidRDefault="00FD5F55" w:rsidP="0097106B">
            <w:r>
              <w:t xml:space="preserve">  …</w:t>
            </w:r>
          </w:p>
          <w:p w:rsidR="00FD5F55" w:rsidRDefault="00FD5F55" w:rsidP="0097106B">
            <w:pPr>
              <w:pStyle w:val="Heading5"/>
              <w:numPr>
                <w:ilvl w:val="0"/>
                <w:numId w:val="0"/>
              </w:numPr>
              <w:outlineLvl w:val="4"/>
              <w:rPr>
                <w:b w:val="0"/>
                <w:i/>
              </w:rPr>
            </w:pPr>
            <w:r>
              <w:rPr>
                <w:b w:val="0"/>
                <w:i/>
              </w:rPr>
              <w:t xml:space="preserve">   Name </w:t>
            </w:r>
            <w:r w:rsidRPr="00412BF3">
              <w:rPr>
                <w:b w:val="0"/>
                <w:i/>
              </w:rPr>
              <w:t>=</w:t>
            </w:r>
            <w:r>
              <w:rPr>
                <w:b w:val="0"/>
                <w:i/>
              </w:rPr>
              <w:t xml:space="preserve"> &lt;име на контрола&gt;;</w:t>
            </w:r>
          </w:p>
          <w:p w:rsidR="00FD5F55" w:rsidRPr="00412BF3" w:rsidRDefault="00FD5F55" w:rsidP="0097106B">
            <w:r>
              <w:t xml:space="preserve">  …</w:t>
            </w:r>
          </w:p>
          <w:p w:rsidR="00FD5F55" w:rsidRDefault="00FD5F55" w:rsidP="0097106B">
            <w:pPr>
              <w:pStyle w:val="Heading5"/>
              <w:numPr>
                <w:ilvl w:val="0"/>
                <w:numId w:val="0"/>
              </w:numPr>
              <w:outlineLvl w:val="4"/>
            </w:pPr>
            <w:r w:rsidRPr="00412BF3">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2B2C0D">
              <w:rPr>
                <w:b w:val="0"/>
                <w:i/>
              </w:rPr>
              <w:t>Ctrl_</w:t>
            </w:r>
            <w:r>
              <w:rPr>
                <w:b w:val="0"/>
                <w:i/>
              </w:rPr>
              <w:t>&lt;име на контрола&gt;</w:t>
            </w:r>
            <w:r w:rsidRPr="002B2C0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Void</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0E6575">
        <w:rPr>
          <w:noProof/>
        </w:rPr>
        <w:t>33</w:t>
      </w:r>
      <w:r w:rsidR="00E73236">
        <w:rPr>
          <w:noProof/>
        </w:rPr>
        <w:fldChar w:fldCharType="end"/>
      </w:r>
      <w:r>
        <w:t xml:space="preserve"> ( Описание на ProdControl, *.jil файл)</w:t>
      </w:r>
    </w:p>
    <w:p w:rsidR="00FD5F55" w:rsidRDefault="00FD5F55" w:rsidP="00FD5F55">
      <w:pPr>
        <w:pStyle w:val="Caption"/>
      </w:pPr>
    </w:p>
    <w:p w:rsidR="00FD5F55" w:rsidRDefault="00FD5F55" w:rsidP="00A930EA">
      <w:pPr>
        <w:pStyle w:val="ListParagraph"/>
        <w:numPr>
          <w:ilvl w:val="0"/>
          <w:numId w:val="17"/>
        </w:numPr>
      </w:pPr>
      <w:r>
        <w:t>TOSSignal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TOSSignal</w:t>
            </w:r>
          </w:p>
        </w:tc>
      </w:tr>
      <w:tr w:rsidR="00FD5F55" w:rsidTr="0097106B">
        <w:tc>
          <w:tcPr>
            <w:tcW w:w="1702" w:type="dxa"/>
          </w:tcPr>
          <w:p w:rsidR="00FD5F55" w:rsidRPr="006A26D4" w:rsidRDefault="00FD5F55" w:rsidP="0097106B">
            <w:pPr>
              <w:pStyle w:val="Heading5"/>
              <w:numPr>
                <w:ilvl w:val="0"/>
                <w:numId w:val="0"/>
              </w:numPr>
              <w:jc w:val="left"/>
              <w:outlineLvl w:val="4"/>
            </w:pPr>
            <w:r>
              <w:lastRenderedPageBreak/>
              <w:t>Формат</w:t>
            </w:r>
          </w:p>
        </w:tc>
        <w:tc>
          <w:tcPr>
            <w:tcW w:w="6328" w:type="dxa"/>
            <w:gridSpan w:val="3"/>
          </w:tcPr>
          <w:p w:rsidR="00FD5F55" w:rsidRDefault="00FD5F55" w:rsidP="0097106B">
            <w:pPr>
              <w:pStyle w:val="Heading5"/>
              <w:numPr>
                <w:ilvl w:val="0"/>
                <w:numId w:val="0"/>
              </w:numPr>
              <w:outlineLvl w:val="4"/>
            </w:pPr>
            <w:r w:rsidRPr="001B0758">
              <w:rPr>
                <w:b w:val="0"/>
                <w:i/>
              </w:rPr>
              <w:t>Signal</w:t>
            </w:r>
            <w:r>
              <w:rPr>
                <w:b w:val="0"/>
                <w:i/>
              </w:rPr>
              <w:t xml:space="preserve"> &lt;име на сигнала&gt;;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Pr>
                <w:b w:val="0"/>
                <w:i/>
              </w:rPr>
              <w:t>SenderReceiverInterface</w:t>
            </w:r>
          </w:p>
        </w:tc>
        <w:tc>
          <w:tcPr>
            <w:tcW w:w="2520" w:type="dxa"/>
          </w:tcPr>
          <w:p w:rsidR="00FD5F55" w:rsidRPr="00121D09" w:rsidRDefault="00FD5F55" w:rsidP="0097106B">
            <w:pPr>
              <w:pStyle w:val="Heading5"/>
              <w:numPr>
                <w:ilvl w:val="0"/>
                <w:numId w:val="0"/>
              </w:numPr>
              <w:jc w:val="left"/>
              <w:outlineLvl w:val="4"/>
              <w:rPr>
                <w:b w:val="0"/>
                <w:i/>
              </w:rPr>
            </w:pPr>
            <w:r w:rsidRPr="00FC115D">
              <w:rPr>
                <w:b w:val="0"/>
                <w:i/>
              </w:rPr>
              <w:t>TOSSig_</w:t>
            </w:r>
            <w:r>
              <w:rPr>
                <w:b w:val="0"/>
                <w:i/>
              </w:rPr>
              <w:t>&lt; име на сигнала &gt;</w:t>
            </w:r>
            <w:r w:rsidRPr="00FC115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2438" w:type="dxa"/>
          </w:tcPr>
          <w:p w:rsidR="00FD5F55" w:rsidRPr="00DA2BDA" w:rsidRDefault="00FD5F55" w:rsidP="0097106B">
            <w:pPr>
              <w:pStyle w:val="Heading5"/>
              <w:numPr>
                <w:ilvl w:val="0"/>
                <w:numId w:val="0"/>
              </w:numPr>
              <w:jc w:val="left"/>
              <w:outlineLvl w:val="4"/>
              <w:rPr>
                <w:b w:val="0"/>
                <w:i/>
              </w:rPr>
            </w:pPr>
            <w:r>
              <w:rPr>
                <w:b w:val="0"/>
                <w:i/>
              </w:rPr>
              <w:t>DataElement</w:t>
            </w:r>
          </w:p>
        </w:tc>
        <w:tc>
          <w:tcPr>
            <w:tcW w:w="252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0E6575">
        <w:rPr>
          <w:noProof/>
        </w:rPr>
        <w:t>34</w:t>
      </w:r>
      <w:r w:rsidR="00E73236">
        <w:rPr>
          <w:noProof/>
        </w:rPr>
        <w:fldChar w:fldCharType="end"/>
      </w:r>
      <w:r w:rsidR="00336C66">
        <w:t xml:space="preserve"> (</w:t>
      </w:r>
      <w:r>
        <w:t>Описание на TOSSignal, *.jil файл)</w:t>
      </w:r>
    </w:p>
    <w:p w:rsidR="00FD5F55" w:rsidRDefault="00FD5F55" w:rsidP="00FD5F55">
      <w:pPr>
        <w:pStyle w:val="Caption"/>
      </w:pPr>
    </w:p>
    <w:p w:rsidR="00FD5F55" w:rsidRDefault="00FD5F55" w:rsidP="00FD5F55">
      <w:pPr>
        <w:pStyle w:val="Heading2"/>
      </w:pPr>
      <w:bookmarkStart w:id="381" w:name="_Ref400907246"/>
      <w:bookmarkStart w:id="382" w:name="_Ref411111611"/>
      <w:bookmarkStart w:id="383" w:name="_Ref411111632"/>
      <w:bookmarkStart w:id="384" w:name="_Toc397093007"/>
      <w:bookmarkStart w:id="385" w:name="_Toc412756039"/>
      <w:r w:rsidRPr="00923D0B">
        <w:rPr>
          <w:lang w:val="ru-RU"/>
        </w:rPr>
        <w:t xml:space="preserve">Качествени </w:t>
      </w:r>
      <w:r w:rsidRPr="008F427A">
        <w:t>(нефункционални</w:t>
      </w:r>
      <w:r w:rsidRPr="00923D0B">
        <w:rPr>
          <w:lang w:val="ru-RU"/>
        </w:rPr>
        <w:t>)</w:t>
      </w:r>
      <w:r w:rsidRPr="008F427A">
        <w:t xml:space="preserve"> изисквания</w:t>
      </w:r>
      <w:bookmarkEnd w:id="381"/>
      <w:bookmarkEnd w:id="385"/>
      <w:r w:rsidRPr="00923D0B">
        <w:rPr>
          <w:lang w:val="ru-RU"/>
        </w:rPr>
        <w:t xml:space="preserve"> </w:t>
      </w:r>
      <w:bookmarkEnd w:id="382"/>
      <w:bookmarkEnd w:id="383"/>
    </w:p>
    <w:p w:rsidR="00FD5F55" w:rsidRDefault="00FD5F55" w:rsidP="00FD5F55">
      <w:pPr>
        <w:pStyle w:val="Heading3"/>
      </w:pPr>
      <w:bookmarkStart w:id="386" w:name="_Toc412756040"/>
      <w:bookmarkEnd w:id="384"/>
      <w:r>
        <w:t>Скалируемост</w:t>
      </w:r>
      <w:bookmarkEnd w:id="386"/>
    </w:p>
    <w:p w:rsidR="00FD5F55" w:rsidRDefault="00FD5F55" w:rsidP="00FD5F55">
      <w:r>
        <w:t>Дизайн</w:t>
      </w:r>
      <w:ins w:id="387" w:author="aldi" w:date="2015-02-16T16:40:00Z">
        <w:r w:rsidR="00905AAA">
          <w:t>ът</w:t>
        </w:r>
      </w:ins>
      <w:del w:id="388" w:author="aldi" w:date="2015-02-16T16:40:00Z">
        <w:r w:rsidDel="00905AAA">
          <w:delText>а</w:delText>
        </w:r>
      </w:del>
      <w:r>
        <w:t xml:space="preserve"> на системата трябва да позволява лесно разширяване. Най-вече възможността да се добавят критерии за конектори и компоненти както и добавянето на нови файлови анализатори. Също основния анализатор на проекти (</w:t>
      </w:r>
      <w:r w:rsidRPr="0025073D">
        <w:rPr>
          <w:i/>
        </w:rPr>
        <w:fldChar w:fldCharType="begin"/>
      </w:r>
      <w:r w:rsidRPr="0025073D">
        <w:rPr>
          <w:i/>
        </w:rPr>
        <w:instrText xml:space="preserve"> REF _Ref398209066 \w \h </w:instrText>
      </w:r>
      <w:r>
        <w:rPr>
          <w:i/>
        </w:rPr>
        <w:instrText xml:space="preserve"> \* MERGEFORMAT </w:instrText>
      </w:r>
      <w:r w:rsidRPr="0025073D">
        <w:rPr>
          <w:i/>
        </w:rPr>
      </w:r>
      <w:r w:rsidRPr="0025073D">
        <w:rPr>
          <w:i/>
        </w:rPr>
        <w:fldChar w:fldCharType="separate"/>
      </w:r>
      <w:r w:rsidR="000E6575">
        <w:rPr>
          <w:i/>
        </w:rPr>
        <w:t>3.3.1.5</w:t>
      </w:r>
      <w:r w:rsidRPr="0025073D">
        <w:rPr>
          <w:i/>
        </w:rPr>
        <w:fldChar w:fldCharType="end"/>
      </w:r>
      <w:r>
        <w:t>) трябва да може да бъде заместван с алтернативен такъв в случай, че за дадена стандартна архитектура, основния анализатор не е подходящ.</w:t>
      </w:r>
    </w:p>
    <w:p w:rsidR="00FD5F55" w:rsidRDefault="00FD5F55" w:rsidP="00FD5F55">
      <w:pPr>
        <w:pStyle w:val="Heading3"/>
      </w:pPr>
      <w:bookmarkStart w:id="389" w:name="_Toc412756041"/>
      <w:r>
        <w:t>Модифицируемост и документация</w:t>
      </w:r>
      <w:bookmarkEnd w:id="389"/>
    </w:p>
    <w:p w:rsidR="00FD5F55" w:rsidRDefault="00FD5F55" w:rsidP="00FD5F55">
      <w:r>
        <w:t>С цел лесна и ефикасна модификация и поддържане на точна документация на ниво дизайн, разработката на системата да се направи с UML2.x модел, от който да се генерира основната структура на кода.</w:t>
      </w:r>
    </w:p>
    <w:p w:rsidR="00FD5F55" w:rsidRDefault="00FD5F55" w:rsidP="00FD5F55">
      <w:pPr>
        <w:pStyle w:val="Heading3"/>
      </w:pPr>
      <w:bookmarkStart w:id="390" w:name="_Toc412756042"/>
      <w:r>
        <w:t>Поддръжка и възможност за разширение</w:t>
      </w:r>
      <w:bookmarkEnd w:id="390"/>
    </w:p>
    <w:p w:rsidR="00FD5F55" w:rsidRDefault="00FD5F55" w:rsidP="00FD5F55">
      <w:r>
        <w:t>След добавяне на нови изисквания към системата в периода на поддръжка на системата, биха могли да се отличат части от кода, които се изпълняват неефективно и би било изгодно те да се пренапишат на език, който се изпълнява по-ефективно от предложения. Поради това е добре езика, на който е имплементирана системата да е с възможност за разширяване с други езици за програмиране.</w:t>
      </w:r>
    </w:p>
    <w:p w:rsidR="00FD5F55" w:rsidRDefault="00FD5F55" w:rsidP="00FD5F55">
      <w:pPr>
        <w:pStyle w:val="Heading3"/>
      </w:pPr>
      <w:bookmarkStart w:id="391" w:name="_Ref411088634"/>
      <w:bookmarkStart w:id="392" w:name="_Toc412756043"/>
      <w:r>
        <w:t>Потребителски интерфейс</w:t>
      </w:r>
      <w:bookmarkEnd w:id="391"/>
      <w:bookmarkEnd w:id="392"/>
    </w:p>
    <w:p w:rsidR="00FD5F55" w:rsidRDefault="00FD5F55" w:rsidP="00FD5F55">
      <w:r>
        <w:t>Системата трябва да представлява библиотека с класове представящи:</w:t>
      </w:r>
    </w:p>
    <w:p w:rsidR="00FD5F55" w:rsidRDefault="00FD5F55" w:rsidP="00A930EA">
      <w:pPr>
        <w:pStyle w:val="ListParagraph"/>
        <w:numPr>
          <w:ilvl w:val="0"/>
          <w:numId w:val="17"/>
        </w:numPr>
      </w:pPr>
      <w:r>
        <w:t>Основен анализатор</w:t>
      </w:r>
    </w:p>
    <w:p w:rsidR="00FD5F55" w:rsidRDefault="00FD5F55" w:rsidP="00A930EA">
      <w:pPr>
        <w:pStyle w:val="ListParagraph"/>
        <w:numPr>
          <w:ilvl w:val="0"/>
          <w:numId w:val="17"/>
        </w:numPr>
      </w:pPr>
      <w:r>
        <w:t>Анализатори на различни файлови формати</w:t>
      </w:r>
    </w:p>
    <w:p w:rsidR="00FD5F55" w:rsidRDefault="00FD5F55" w:rsidP="00A930EA">
      <w:pPr>
        <w:pStyle w:val="ListParagraph"/>
        <w:numPr>
          <w:ilvl w:val="0"/>
          <w:numId w:val="17"/>
        </w:numPr>
      </w:pPr>
      <w:r>
        <w:lastRenderedPageBreak/>
        <w:t>Компоненти критерии</w:t>
      </w:r>
    </w:p>
    <w:p w:rsidR="00FD5F55" w:rsidRDefault="00FD5F55" w:rsidP="00A930EA">
      <w:pPr>
        <w:pStyle w:val="ListParagraph"/>
        <w:numPr>
          <w:ilvl w:val="0"/>
          <w:numId w:val="17"/>
        </w:numPr>
      </w:pPr>
      <w:r>
        <w:t>Конекторни критерии</w:t>
      </w:r>
    </w:p>
    <w:p w:rsidR="00FD5F55" w:rsidRDefault="00FD5F55" w:rsidP="00A930EA">
      <w:pPr>
        <w:pStyle w:val="ListParagraph"/>
        <w:numPr>
          <w:ilvl w:val="0"/>
          <w:numId w:val="17"/>
        </w:numPr>
      </w:pPr>
      <w:r>
        <w:t>Сериализатор на извлечения архитектурен модел към XMI (</w:t>
      </w:r>
      <w:r w:rsidRPr="00BA6810">
        <w:rPr>
          <w:i/>
        </w:rPr>
        <w:fldChar w:fldCharType="begin"/>
      </w:r>
      <w:r w:rsidRPr="00BA6810">
        <w:rPr>
          <w:i/>
        </w:rPr>
        <w:instrText xml:space="preserve"> REF _Ref398212142 \w \h </w:instrText>
      </w:r>
      <w:r>
        <w:rPr>
          <w:i/>
        </w:rPr>
        <w:instrText xml:space="preserve"> \* MERGEFORMAT </w:instrText>
      </w:r>
      <w:r w:rsidRPr="00BA6810">
        <w:rPr>
          <w:i/>
        </w:rPr>
      </w:r>
      <w:r w:rsidRPr="00BA6810">
        <w:rPr>
          <w:i/>
        </w:rPr>
        <w:fldChar w:fldCharType="separate"/>
      </w:r>
      <w:r w:rsidR="000E6575">
        <w:rPr>
          <w:i/>
        </w:rPr>
        <w:t>3.3.1.9</w:t>
      </w:r>
      <w:r w:rsidRPr="00BA6810">
        <w:rPr>
          <w:i/>
        </w:rPr>
        <w:fldChar w:fldCharType="end"/>
      </w:r>
      <w:r>
        <w:t>)</w:t>
      </w:r>
    </w:p>
    <w:p w:rsidR="00FD5F55" w:rsidRPr="00D456F6" w:rsidRDefault="00FD5F55" w:rsidP="00FD5F55">
      <w:r>
        <w:t>Трябва да съдържа примерна имплементация с елементите на библиотеката.</w:t>
      </w:r>
    </w:p>
    <w:p w:rsidR="00FD5F55" w:rsidRDefault="00FD5F55" w:rsidP="00FD5F55">
      <w:pPr>
        <w:pStyle w:val="Heading3"/>
      </w:pPr>
      <w:bookmarkStart w:id="393" w:name="_Toc412756044"/>
      <w:r>
        <w:t>Тестваемост</w:t>
      </w:r>
      <w:bookmarkEnd w:id="393"/>
    </w:p>
    <w:p w:rsidR="00FD5F55" w:rsidRDefault="008F427A" w:rsidP="00FD5F55">
      <w:r>
        <w:t>Системата</w:t>
      </w:r>
      <w:r w:rsidR="00FD5F55">
        <w:t xml:space="preserve"> трябва да се предостави със съответния тестов софтуер и тестови данни, които са достатъчни да изпълнят </w:t>
      </w:r>
      <w:r>
        <w:t>регресионни</w:t>
      </w:r>
      <w:r w:rsidR="00FD5F55">
        <w:t xml:space="preserve"> тестове на всичките </w:t>
      </w:r>
      <w:r w:rsidR="00FD5F55">
        <w:rPr>
          <w:rFonts w:ascii="Cambria Math" w:hAnsi="Cambria Math"/>
        </w:rPr>
        <w:t xml:space="preserve">ѝ </w:t>
      </w:r>
      <w:r w:rsidR="00FD5F55">
        <w:t>функционалности.</w:t>
      </w:r>
    </w:p>
    <w:p w:rsidR="00FD5F55" w:rsidRPr="00C3793A" w:rsidRDefault="00FD5F55" w:rsidP="00FD5F55">
      <w:pPr>
        <w:pStyle w:val="Heading2"/>
        <w:rPr>
          <w:lang w:val="ru-RU"/>
        </w:rPr>
      </w:pPr>
      <w:bookmarkStart w:id="394" w:name="_Toc397093009"/>
      <w:bookmarkStart w:id="395" w:name="_Toc412756045"/>
      <w:r>
        <w:rPr>
          <w:lang w:val="ru-RU"/>
        </w:rPr>
        <w:t>Изводи</w:t>
      </w:r>
      <w:bookmarkEnd w:id="394"/>
      <w:bookmarkEnd w:id="395"/>
    </w:p>
    <w:p w:rsidR="00FD5F55" w:rsidRPr="009A505D" w:rsidRDefault="00FD5F55" w:rsidP="00FD5F55">
      <w:pPr>
        <w:rPr>
          <w:lang w:val="en-US"/>
        </w:rPr>
      </w:pPr>
      <w:commentRangeStart w:id="396"/>
      <w:r>
        <w:t>След</w:t>
      </w:r>
      <w:commentRangeEnd w:id="396"/>
      <w:r w:rsidR="006C72E6">
        <w:rPr>
          <w:rStyle w:val="CommentReference"/>
        </w:rPr>
        <w:commentReference w:id="396"/>
      </w:r>
      <w:r>
        <w:t xml:space="preserve"> като развихме концептуалния модел (точка </w:t>
      </w:r>
      <w:r w:rsidRPr="00B26A28">
        <w:rPr>
          <w:i/>
        </w:rPr>
        <w:fldChar w:fldCharType="begin"/>
      </w:r>
      <w:r w:rsidRPr="00B26A28">
        <w:rPr>
          <w:i/>
        </w:rPr>
        <w:instrText xml:space="preserve"> REF _Ref398223866 \n \h </w:instrText>
      </w:r>
      <w:r>
        <w:rPr>
          <w:i/>
        </w:rPr>
        <w:instrText xml:space="preserve"> \* MERGEFORMAT </w:instrText>
      </w:r>
      <w:r w:rsidRPr="00B26A28">
        <w:rPr>
          <w:i/>
        </w:rPr>
      </w:r>
      <w:r w:rsidRPr="00B26A28">
        <w:rPr>
          <w:i/>
        </w:rPr>
        <w:fldChar w:fldCharType="separate"/>
      </w:r>
      <w:r w:rsidR="000E6575">
        <w:rPr>
          <w:i/>
        </w:rPr>
        <w:t>3.1</w:t>
      </w:r>
      <w:r w:rsidRPr="00B26A28">
        <w:rPr>
          <w:i/>
        </w:rPr>
        <w:fldChar w:fldCharType="end"/>
      </w:r>
      <w:r>
        <w:t xml:space="preserve">) достигнахме до извода, че има изискване, което не е явно зададено в  точка </w:t>
      </w:r>
      <w:r w:rsidRPr="00603C94">
        <w:rPr>
          <w:i/>
        </w:rPr>
        <w:fldChar w:fldCharType="begin"/>
      </w:r>
      <w:r w:rsidRPr="00603C94">
        <w:rPr>
          <w:i/>
        </w:rPr>
        <w:instrText xml:space="preserve"> REF _Ref397600358 \r \h </w:instrText>
      </w:r>
      <w:r>
        <w:rPr>
          <w:i/>
        </w:rPr>
        <w:instrText xml:space="preserve"> \* MERGEFORMAT </w:instrText>
      </w:r>
      <w:r w:rsidRPr="00603C94">
        <w:rPr>
          <w:i/>
        </w:rPr>
      </w:r>
      <w:r w:rsidRPr="00603C94">
        <w:rPr>
          <w:i/>
        </w:rPr>
        <w:fldChar w:fldCharType="separate"/>
      </w:r>
      <w:r w:rsidR="000E6575">
        <w:rPr>
          <w:i/>
        </w:rPr>
        <w:t>1.5</w:t>
      </w:r>
      <w:r w:rsidRPr="00603C94">
        <w:rPr>
          <w:i/>
        </w:rPr>
        <w:fldChar w:fldCharType="end"/>
      </w:r>
      <w:r>
        <w:t xml:space="preserve">, а именно </w:t>
      </w:r>
      <w:r w:rsidRPr="00B26A28">
        <w:rPr>
          <w:i/>
        </w:rPr>
        <w:t>изготвяне на критерии за анализ</w:t>
      </w:r>
      <w:r>
        <w:t xml:space="preserve">, в основата на които е заложено разпознаването на архитектурни елементи. След детайлен анализ на не-явното изискване изведохме три негови </w:t>
      </w:r>
      <w:del w:id="397" w:author="mitko" w:date="2015-02-18T21:51:00Z">
        <w:r w:rsidDel="003C68F9">
          <w:delText xml:space="preserve">под </w:delText>
        </w:r>
      </w:del>
      <w:ins w:id="398" w:author="mitko" w:date="2015-02-18T21:51:00Z">
        <w:r w:rsidR="003C68F9">
          <w:t>под</w:t>
        </w:r>
        <w:r w:rsidR="003C68F9">
          <w:rPr>
            <w:lang w:val="en-US"/>
          </w:rPr>
          <w:t>-</w:t>
        </w:r>
      </w:ins>
      <w:r>
        <w:t xml:space="preserve">случая: </w:t>
      </w:r>
      <w:r w:rsidRPr="00B5059D">
        <w:rPr>
          <w:i/>
        </w:rPr>
        <w:t>подготовка на критерии за тип файл; подготовка на критерии за компонент; подготовка на критерии за конектор.</w:t>
      </w:r>
      <w:r w:rsidR="009A505D">
        <w:rPr>
          <w:i/>
          <w:lang w:val="en-US"/>
        </w:rPr>
        <w:t xml:space="preserve"> </w:t>
      </w:r>
      <w:r w:rsidR="009A505D">
        <w:rPr>
          <w:lang w:val="en-US"/>
        </w:rPr>
        <w:t>По този начин решението предложено в дипломната работа ще дава възможност за структурен анализ на даден проект.</w:t>
      </w:r>
    </w:p>
    <w:p w:rsidR="00034438" w:rsidRDefault="00FD5F55" w:rsidP="00FD5F55">
      <w:pPr>
        <w:rPr>
          <w:lang w:val="en-US"/>
        </w:rPr>
      </w:pPr>
      <w:r>
        <w:t>При наличие на база с критерии за дадена софтуерна архитектура, можем да анализираме проект следващ същия стандарт</w:t>
      </w:r>
      <w:r w:rsidR="00034438">
        <w:rPr>
          <w:lang w:val="en-US"/>
        </w:rPr>
        <w:t xml:space="preserve">, по подобен начин на този в предложеното съществуващо решение </w:t>
      </w:r>
      <w:r w:rsidR="00831A13">
        <w:rPr>
          <w:lang w:val="en-US"/>
        </w:rPr>
        <w:t xml:space="preserve">на </w:t>
      </w:r>
      <w:r w:rsidR="00831A13" w:rsidRPr="00831A13">
        <w:rPr>
          <w:i/>
          <w:lang w:val="en-US"/>
        </w:rPr>
        <w:t>DS</w:t>
      </w:r>
      <w:r w:rsidR="00831A13">
        <w:rPr>
          <w:lang w:val="en-US"/>
        </w:rPr>
        <w:t xml:space="preserve"> </w:t>
      </w:r>
      <w:r w:rsidR="00034438">
        <w:rPr>
          <w:lang w:val="en-US"/>
        </w:rPr>
        <w:t xml:space="preserve">в точка </w:t>
      </w:r>
      <w:r w:rsidR="00034438" w:rsidRPr="00034438">
        <w:rPr>
          <w:i/>
          <w:lang w:val="en-US"/>
        </w:rPr>
        <w:fldChar w:fldCharType="begin"/>
      </w:r>
      <w:r w:rsidR="00034438" w:rsidRPr="00034438">
        <w:rPr>
          <w:i/>
          <w:lang w:val="en-US"/>
        </w:rPr>
        <w:instrText xml:space="preserve"> REF _Ref399773240 \r \h </w:instrText>
      </w:r>
      <w:r w:rsidR="00034438">
        <w:rPr>
          <w:i/>
          <w:lang w:val="en-US"/>
        </w:rPr>
        <w:instrText xml:space="preserve"> \* MERGEFORMAT </w:instrText>
      </w:r>
      <w:r w:rsidR="00034438" w:rsidRPr="00034438">
        <w:rPr>
          <w:i/>
          <w:lang w:val="en-US"/>
        </w:rPr>
      </w:r>
      <w:r w:rsidR="00034438" w:rsidRPr="00034438">
        <w:rPr>
          <w:i/>
          <w:lang w:val="en-US"/>
        </w:rPr>
        <w:fldChar w:fldCharType="separate"/>
      </w:r>
      <w:r w:rsidR="000E6575">
        <w:rPr>
          <w:i/>
          <w:lang w:val="en-US"/>
        </w:rPr>
        <w:t>2.3.2</w:t>
      </w:r>
      <w:r w:rsidR="00034438" w:rsidRPr="00034438">
        <w:rPr>
          <w:i/>
          <w:lang w:val="en-US"/>
        </w:rPr>
        <w:fldChar w:fldCharType="end"/>
      </w:r>
      <w:r>
        <w:t xml:space="preserve">. </w:t>
      </w:r>
      <w:r w:rsidR="00831A13">
        <w:rPr>
          <w:lang w:val="en-US"/>
        </w:rPr>
        <w:t xml:space="preserve">Също така решението в критериите за анализ са основно предназначени за файлове писани на </w:t>
      </w:r>
      <w:r w:rsidR="00A15B21">
        <w:rPr>
          <w:lang w:val="en-US"/>
        </w:rPr>
        <w:t>е</w:t>
      </w:r>
      <w:r w:rsidR="00831A13">
        <w:rPr>
          <w:lang w:val="en-US"/>
        </w:rPr>
        <w:t>зика “C”, за разлика от екстракторите (</w:t>
      </w:r>
      <w:r w:rsidR="00831A13" w:rsidRPr="00831A13">
        <w:rPr>
          <w:i/>
          <w:lang w:val="en-US"/>
        </w:rPr>
        <w:t>Extractors</w:t>
      </w:r>
      <w:r w:rsidR="00831A13">
        <w:rPr>
          <w:lang w:val="en-US"/>
        </w:rPr>
        <w:t xml:space="preserve">) в решението на </w:t>
      </w:r>
      <w:r w:rsidR="00831A13" w:rsidRPr="00831A13">
        <w:rPr>
          <w:i/>
          <w:lang w:val="en-US"/>
        </w:rPr>
        <w:t>DS</w:t>
      </w:r>
      <w:r w:rsidR="00831A13">
        <w:rPr>
          <w:lang w:val="en-US"/>
        </w:rPr>
        <w:t>, които са предназначени за езика “C++”</w:t>
      </w:r>
      <w:r w:rsidR="00B54665">
        <w:rPr>
          <w:lang w:val="en-US"/>
        </w:rPr>
        <w:t xml:space="preserve">, който </w:t>
      </w:r>
      <w:r w:rsidR="00895282">
        <w:rPr>
          <w:lang w:val="en-US"/>
        </w:rPr>
        <w:t xml:space="preserve">за разлика от “C” </w:t>
      </w:r>
      <w:r w:rsidR="00B54665">
        <w:rPr>
          <w:lang w:val="en-US"/>
        </w:rPr>
        <w:t>е добре поддържан от популярните комерсиални и не-комерсиални UML редактори</w:t>
      </w:r>
      <w:r w:rsidR="00831A13">
        <w:rPr>
          <w:lang w:val="en-US"/>
        </w:rPr>
        <w:t>.</w:t>
      </w:r>
      <w:r w:rsidR="002F6B16">
        <w:rPr>
          <w:lang w:val="en-US"/>
        </w:rPr>
        <w:t xml:space="preserve"> </w:t>
      </w:r>
      <w:r>
        <w:t xml:space="preserve">С анализа на проекта, спазвайки изискванията за правилата за трансформация към мета-модела в точка </w:t>
      </w:r>
      <w:r w:rsidRPr="003D4153">
        <w:rPr>
          <w:i/>
        </w:rPr>
        <w:fldChar w:fldCharType="begin"/>
      </w:r>
      <w:r w:rsidRPr="003D4153">
        <w:rPr>
          <w:i/>
        </w:rPr>
        <w:instrText xml:space="preserve"> REF _Ref398216154 \n \h </w:instrText>
      </w:r>
      <w:r>
        <w:rPr>
          <w:i/>
        </w:rPr>
        <w:instrText xml:space="preserve"> \* MERGEFORMAT </w:instrText>
      </w:r>
      <w:r w:rsidRPr="003D4153">
        <w:rPr>
          <w:i/>
        </w:rPr>
      </w:r>
      <w:r w:rsidRPr="003D4153">
        <w:rPr>
          <w:i/>
        </w:rPr>
        <w:fldChar w:fldCharType="separate"/>
      </w:r>
      <w:r w:rsidR="000E6575">
        <w:rPr>
          <w:i/>
        </w:rPr>
        <w:t>3.3.4</w:t>
      </w:r>
      <w:r w:rsidRPr="003D4153">
        <w:rPr>
          <w:i/>
        </w:rPr>
        <w:fldChar w:fldCharType="end"/>
      </w:r>
      <w:r>
        <w:t xml:space="preserve"> получаваме архитектурно хранилище, което от своя страна сериализираме в файл с разпознаваем XMI формат носещ UML модел отговарящ на хранилището.</w:t>
      </w:r>
      <w:r w:rsidR="00034438">
        <w:rPr>
          <w:lang w:val="en-US"/>
        </w:rPr>
        <w:t xml:space="preserve"> По този начин за разлика от предложението в точка </w:t>
      </w:r>
      <w:r w:rsidR="00034438" w:rsidRPr="00034438">
        <w:rPr>
          <w:i/>
          <w:lang w:val="en-US"/>
        </w:rPr>
        <w:fldChar w:fldCharType="begin"/>
      </w:r>
      <w:r w:rsidR="00034438" w:rsidRPr="00034438">
        <w:rPr>
          <w:i/>
          <w:lang w:val="en-US"/>
        </w:rPr>
        <w:instrText xml:space="preserve"> REF _Ref399773240 \r \h </w:instrText>
      </w:r>
      <w:r w:rsidR="00034438">
        <w:rPr>
          <w:i/>
          <w:lang w:val="en-US"/>
        </w:rPr>
        <w:instrText xml:space="preserve"> \* MERGEFORMAT </w:instrText>
      </w:r>
      <w:r w:rsidR="00034438" w:rsidRPr="00034438">
        <w:rPr>
          <w:i/>
          <w:lang w:val="en-US"/>
        </w:rPr>
      </w:r>
      <w:r w:rsidR="00034438" w:rsidRPr="00034438">
        <w:rPr>
          <w:i/>
          <w:lang w:val="en-US"/>
        </w:rPr>
        <w:fldChar w:fldCharType="separate"/>
      </w:r>
      <w:r w:rsidR="000E6575">
        <w:rPr>
          <w:i/>
          <w:lang w:val="en-US"/>
        </w:rPr>
        <w:t>2.3.2</w:t>
      </w:r>
      <w:r w:rsidR="00034438" w:rsidRPr="00034438">
        <w:rPr>
          <w:i/>
          <w:lang w:val="en-US"/>
        </w:rPr>
        <w:fldChar w:fldCharType="end"/>
      </w:r>
      <w:r w:rsidR="00034438">
        <w:rPr>
          <w:lang w:val="en-US"/>
        </w:rPr>
        <w:t xml:space="preserve"> предлагаме съхранение директно в стандартен модел. Който би могъл да се използва </w:t>
      </w:r>
      <w:r w:rsidR="00895282">
        <w:rPr>
          <w:lang w:val="en-US"/>
        </w:rPr>
        <w:t>от</w:t>
      </w:r>
      <w:r w:rsidR="00034438">
        <w:rPr>
          <w:lang w:val="en-US"/>
        </w:rPr>
        <w:t xml:space="preserve"> вече съществуващи инструменти работещи с XMI формата.</w:t>
      </w:r>
    </w:p>
    <w:p w:rsidR="00FD5F55" w:rsidRPr="003D4153" w:rsidRDefault="001A4D9A" w:rsidP="00FD5F55">
      <w:r>
        <w:rPr>
          <w:lang w:val="en-US"/>
        </w:rPr>
        <w:t>Н</w:t>
      </w:r>
      <w:r w:rsidR="00FD5F55">
        <w:t>а базата на този XMI файл можем да стартираме генерация на базов код на следствие от анализа, който представлява файлове осигуряващи средата на комуникация и обвивка на компонентите.</w:t>
      </w:r>
    </w:p>
    <w:p w:rsidR="007F13AB" w:rsidRDefault="00505D85" w:rsidP="001B597C">
      <w:pPr>
        <w:pStyle w:val="Heading1"/>
        <w:jc w:val="left"/>
      </w:pPr>
      <w:bookmarkStart w:id="399" w:name="_Ref411171600"/>
      <w:bookmarkStart w:id="400" w:name="_Ref411180132"/>
      <w:bookmarkStart w:id="401" w:name="_Toc412756046"/>
      <w:r w:rsidRPr="001B597C">
        <w:lastRenderedPageBreak/>
        <w:t>Използвани технологии, платформи и методологии</w:t>
      </w:r>
      <w:bookmarkEnd w:id="315"/>
      <w:bookmarkEnd w:id="399"/>
      <w:bookmarkEnd w:id="400"/>
      <w:bookmarkEnd w:id="401"/>
      <w:r w:rsidRPr="001B597C">
        <w:t xml:space="preserve"> </w:t>
      </w:r>
    </w:p>
    <w:p w:rsidR="00D33782" w:rsidRPr="00D33782" w:rsidRDefault="00D33782" w:rsidP="00D33782">
      <w:pPr>
        <w:rPr>
          <w:b/>
        </w:rPr>
      </w:pPr>
      <w:r w:rsidRPr="00D33782">
        <w:rPr>
          <w:b/>
        </w:rPr>
        <w:t>Абстракт:</w:t>
      </w:r>
    </w:p>
    <w:p w:rsidR="00D33782" w:rsidRPr="008F427A" w:rsidRDefault="00D33782" w:rsidP="00D33782">
      <w:r>
        <w:t>В тази глава ще изложим изискванията към технологиите и методологиите за разработка. Ще изброим възможни кандидати и как те се представят спрямо заложените изисквания. След това ще анализираме резултатите и ще изберем най-подходящите технологии, платформи и методологии.</w:t>
      </w:r>
    </w:p>
    <w:p w:rsidR="00CD7F1C" w:rsidRDefault="00CD7F1C" w:rsidP="004F7C72">
      <w:pPr>
        <w:pStyle w:val="Heading2"/>
      </w:pPr>
      <w:bookmarkStart w:id="402" w:name="_Toc397093000"/>
      <w:bookmarkStart w:id="403" w:name="_Toc412756047"/>
      <w:r w:rsidRPr="008F427A">
        <w:t>Изисквания към средствата</w:t>
      </w:r>
      <w:bookmarkEnd w:id="402"/>
      <w:bookmarkEnd w:id="403"/>
    </w:p>
    <w:p w:rsidR="005124ED" w:rsidRDefault="00CB71C4" w:rsidP="005124ED">
      <w:pPr>
        <w:pStyle w:val="Heading3"/>
      </w:pPr>
      <w:bookmarkStart w:id="404" w:name="_Ref410341881"/>
      <w:bookmarkStart w:id="405" w:name="OLE_LINK1"/>
      <w:bookmarkStart w:id="406" w:name="OLE_LINK2"/>
      <w:bookmarkStart w:id="407" w:name="_Toc412756048"/>
      <w:r>
        <w:t>Език за програмиране</w:t>
      </w:r>
      <w:bookmarkEnd w:id="404"/>
      <w:bookmarkEnd w:id="407"/>
    </w:p>
    <w:bookmarkEnd w:id="405"/>
    <w:bookmarkEnd w:id="406"/>
    <w:p w:rsidR="00CB71C4" w:rsidRPr="00CB71C4" w:rsidRDefault="00CB71C4" w:rsidP="00CB71C4">
      <w:r>
        <w:t>Трябва да отговаря на следните изисквания:</w:t>
      </w:r>
    </w:p>
    <w:p w:rsidR="003439E4" w:rsidRDefault="003439E4" w:rsidP="00A930EA">
      <w:pPr>
        <w:pStyle w:val="ListParagraph"/>
        <w:numPr>
          <w:ilvl w:val="1"/>
          <w:numId w:val="10"/>
        </w:numPr>
      </w:pPr>
      <w:r w:rsidRPr="008F3F48">
        <w:rPr>
          <w:i/>
        </w:rPr>
        <w:t>от високо ниво</w:t>
      </w:r>
      <w:r w:rsidR="008F3F48">
        <w:t xml:space="preserve"> – тъй като за добър дизайн и реализация на инструмента ще ни е нужен език с висока степен на абстракция, а не лесен достъп до изграждащи елементи на компютърната система.</w:t>
      </w:r>
    </w:p>
    <w:p w:rsidR="005C2324" w:rsidRDefault="005C2324" w:rsidP="00A930EA">
      <w:pPr>
        <w:pStyle w:val="ListParagraph"/>
        <w:numPr>
          <w:ilvl w:val="1"/>
          <w:numId w:val="10"/>
        </w:numPr>
      </w:pPr>
      <w:r w:rsidRPr="008F3F48">
        <w:rPr>
          <w:i/>
        </w:rPr>
        <w:t>обектно-ориентиран</w:t>
      </w:r>
      <w:r w:rsidR="008F3F48">
        <w:t xml:space="preserve"> – тъй като избрания подход за разработка на инструмента е чрез изработване и поддържане на обектен модел на дизайна и генериране на базов код (класове, методи, свойства и връзки по между им).</w:t>
      </w:r>
      <w:r w:rsidR="00AE3355">
        <w:t xml:space="preserve"> </w:t>
      </w:r>
    </w:p>
    <w:p w:rsidR="003439E4" w:rsidRDefault="003439E4" w:rsidP="00A930EA">
      <w:pPr>
        <w:pStyle w:val="ListParagraph"/>
        <w:numPr>
          <w:ilvl w:val="1"/>
          <w:numId w:val="10"/>
        </w:numPr>
      </w:pPr>
      <w:r w:rsidRPr="00AE3355">
        <w:rPr>
          <w:i/>
        </w:rPr>
        <w:t xml:space="preserve">силна </w:t>
      </w:r>
      <w:r w:rsidR="008F427A" w:rsidRPr="00AE3355">
        <w:rPr>
          <w:i/>
        </w:rPr>
        <w:t>поддръжка</w:t>
      </w:r>
      <w:r w:rsidRPr="00AE3355">
        <w:rPr>
          <w:i/>
        </w:rPr>
        <w:t xml:space="preserve"> на работа с регулярни изрази</w:t>
      </w:r>
      <w:r w:rsidR="00AE3355">
        <w:t xml:space="preserve"> – </w:t>
      </w:r>
      <w:r w:rsidR="001915EC">
        <w:t>анализа над файловете на изследвания проект ще се изпълнява посредством регулярни изрази.</w:t>
      </w:r>
    </w:p>
    <w:p w:rsidR="004E451B" w:rsidRDefault="004E451B" w:rsidP="00A930EA">
      <w:pPr>
        <w:pStyle w:val="ListParagraph"/>
        <w:numPr>
          <w:ilvl w:val="1"/>
          <w:numId w:val="10"/>
        </w:numPr>
      </w:pPr>
      <w:r w:rsidRPr="001915EC">
        <w:rPr>
          <w:i/>
        </w:rPr>
        <w:t>лесно преносим</w:t>
      </w:r>
      <w:r w:rsidR="001915EC">
        <w:t xml:space="preserve"> – за да може инструмента да се прилага лесно в различни организации използващи за разработка на проектите си различни видове платформи.</w:t>
      </w:r>
    </w:p>
    <w:p w:rsidR="008E738E" w:rsidRDefault="008E738E" w:rsidP="00A930EA">
      <w:pPr>
        <w:pStyle w:val="ListParagraph"/>
        <w:numPr>
          <w:ilvl w:val="1"/>
          <w:numId w:val="10"/>
        </w:numPr>
      </w:pPr>
      <w:r w:rsidRPr="001915EC">
        <w:rPr>
          <w:i/>
        </w:rPr>
        <w:t>висока степен на изразителност</w:t>
      </w:r>
      <w:r w:rsidR="001915EC">
        <w:t xml:space="preserve"> </w:t>
      </w:r>
      <w:r w:rsidR="00957255">
        <w:t>–</w:t>
      </w:r>
      <w:r w:rsidR="001915EC">
        <w:t xml:space="preserve"> </w:t>
      </w:r>
      <w:r w:rsidR="00957255">
        <w:t xml:space="preserve">за пестене време на разработка </w:t>
      </w:r>
    </w:p>
    <w:p w:rsidR="00FC24F0" w:rsidRDefault="00FC24F0" w:rsidP="00A930EA">
      <w:pPr>
        <w:pStyle w:val="ListParagraph"/>
        <w:numPr>
          <w:ilvl w:val="1"/>
          <w:numId w:val="10"/>
        </w:numPr>
      </w:pPr>
      <w:r w:rsidRPr="00957255">
        <w:rPr>
          <w:i/>
        </w:rPr>
        <w:t xml:space="preserve">с възможност за разширяване </w:t>
      </w:r>
      <w:r w:rsidR="000170EC" w:rsidRPr="00957255">
        <w:rPr>
          <w:i/>
        </w:rPr>
        <w:t>на части от кода с други езици за програмиране</w:t>
      </w:r>
      <w:r w:rsidR="00957255">
        <w:t xml:space="preserve"> - след добавяне на нови изисквания към системата, биха могли да се отличат части от кода, които се изпълняват неефективно и би било изгодно те да се пренапишат на език, с който се изпълняват по-добре от първоначално избрания.</w:t>
      </w:r>
    </w:p>
    <w:p w:rsidR="00C11172" w:rsidRDefault="00CB71C4" w:rsidP="00CB71C4">
      <w:pPr>
        <w:pStyle w:val="Heading3"/>
      </w:pPr>
      <w:bookmarkStart w:id="408" w:name="_Ref397422090"/>
      <w:bookmarkStart w:id="409" w:name="_Toc412756049"/>
      <w:r>
        <w:t>Модел на софтуерната система</w:t>
      </w:r>
      <w:bookmarkEnd w:id="408"/>
      <w:bookmarkEnd w:id="409"/>
    </w:p>
    <w:p w:rsidR="00F8463F" w:rsidRPr="00F8463F" w:rsidRDefault="00F8463F" w:rsidP="00F8463F">
      <w:pPr>
        <w:rPr>
          <w:rFonts w:ascii="Cambria Math" w:hAnsi="Cambria Math"/>
        </w:rPr>
      </w:pPr>
      <w:r>
        <w:t xml:space="preserve">Тъй като искаме разработваното решение да е добре документирано и също така искаме да улесним самата разработка и времето за </w:t>
      </w:r>
      <w:r w:rsidR="008F427A">
        <w:t>изпълнението</w:t>
      </w:r>
      <w:r w:rsidRPr="00F8463F">
        <w:rPr>
          <w:rFonts w:cs="Times New Roman"/>
        </w:rPr>
        <w:t xml:space="preserve"> </w:t>
      </w:r>
      <w:r w:rsidRPr="00F8463F">
        <w:rPr>
          <w:rFonts w:ascii="Cambria Math" w:hAnsi="Cambria Math" w:cs="Cambria Math"/>
        </w:rPr>
        <w:t>ѝ</w:t>
      </w:r>
      <w:r w:rsidRPr="00F8463F">
        <w:t xml:space="preserve">, </w:t>
      </w:r>
      <w:r w:rsidRPr="00F8463F">
        <w:rPr>
          <w:rFonts w:cs="Times New Roman"/>
        </w:rPr>
        <w:t>ще</w:t>
      </w:r>
      <w:r>
        <w:rPr>
          <w:rFonts w:cs="Times New Roman"/>
        </w:rPr>
        <w:t xml:space="preserve"> използваме среда за разработка на UML модел на софтуерната система. Основните изисквания са да поддържа генериране на документация и генериране на код. Също така тази среда ще се използва за </w:t>
      </w:r>
      <w:r w:rsidR="008F427A">
        <w:rPr>
          <w:rFonts w:cs="Times New Roman"/>
        </w:rPr>
        <w:t>анализиране</w:t>
      </w:r>
      <w:r>
        <w:rPr>
          <w:rFonts w:cs="Times New Roman"/>
        </w:rPr>
        <w:t xml:space="preserve"> и визуализиране на генерирания UML модел. Следва изброени изискванията към средата за разработка на модела:</w:t>
      </w:r>
    </w:p>
    <w:p w:rsidR="00B35859" w:rsidRDefault="00C11172" w:rsidP="00A930EA">
      <w:pPr>
        <w:pStyle w:val="ListParagraph"/>
        <w:numPr>
          <w:ilvl w:val="0"/>
          <w:numId w:val="12"/>
        </w:numPr>
      </w:pPr>
      <w:r>
        <w:t xml:space="preserve">Разработката на проекта да се извършва посредством </w:t>
      </w:r>
      <w:r w:rsidR="00BC7A1C">
        <w:t xml:space="preserve">обектен </w:t>
      </w:r>
      <w:r>
        <w:t>модел</w:t>
      </w:r>
      <w:r w:rsidR="00B35859">
        <w:t xml:space="preserve"> </w:t>
      </w:r>
      <w:r>
        <w:t>UML2.x.</w:t>
      </w:r>
      <w:r w:rsidR="00991D1E">
        <w:t xml:space="preserve"> </w:t>
      </w:r>
    </w:p>
    <w:p w:rsidR="00991D1E" w:rsidRDefault="00991D1E" w:rsidP="00A930EA">
      <w:pPr>
        <w:pStyle w:val="ListParagraph"/>
        <w:numPr>
          <w:ilvl w:val="0"/>
          <w:numId w:val="12"/>
        </w:numPr>
      </w:pPr>
      <w:r>
        <w:t>Изисквания към среда за разработка на модела:</w:t>
      </w:r>
    </w:p>
    <w:p w:rsidR="00991D1E" w:rsidRDefault="00991D1E" w:rsidP="00A930EA">
      <w:pPr>
        <w:pStyle w:val="ListParagraph"/>
        <w:numPr>
          <w:ilvl w:val="1"/>
          <w:numId w:val="12"/>
        </w:numPr>
      </w:pPr>
      <w:r>
        <w:lastRenderedPageBreak/>
        <w:t>Да поддържа импорт и експорт на XMI 2.x файлове</w:t>
      </w:r>
    </w:p>
    <w:p w:rsidR="00C16D07" w:rsidRDefault="00991D1E" w:rsidP="00A930EA">
      <w:pPr>
        <w:pStyle w:val="ListParagraph"/>
        <w:numPr>
          <w:ilvl w:val="1"/>
          <w:numId w:val="12"/>
        </w:numPr>
      </w:pPr>
      <w:r>
        <w:t>Да може да генерира избрания език за програмиране</w:t>
      </w:r>
    </w:p>
    <w:p w:rsidR="00BC7A1C" w:rsidRDefault="00BC7A1C" w:rsidP="00A930EA">
      <w:pPr>
        <w:pStyle w:val="ListParagraph"/>
        <w:numPr>
          <w:ilvl w:val="0"/>
          <w:numId w:val="12"/>
        </w:numPr>
      </w:pPr>
      <w:r>
        <w:t>Основната структура на кода да се генерира от обектния модел. Това включва:</w:t>
      </w:r>
    </w:p>
    <w:p w:rsidR="00BC7A1C" w:rsidRDefault="00FE3FFB" w:rsidP="00A930EA">
      <w:pPr>
        <w:pStyle w:val="ListParagraph"/>
        <w:numPr>
          <w:ilvl w:val="1"/>
          <w:numId w:val="12"/>
        </w:numPr>
      </w:pPr>
      <w:r>
        <w:t>Пакети</w:t>
      </w:r>
    </w:p>
    <w:p w:rsidR="00FE3FFB" w:rsidRDefault="00FE3FFB" w:rsidP="00A930EA">
      <w:pPr>
        <w:pStyle w:val="ListParagraph"/>
        <w:numPr>
          <w:ilvl w:val="1"/>
          <w:numId w:val="12"/>
        </w:numPr>
      </w:pPr>
      <w:r>
        <w:t>Модули</w:t>
      </w:r>
    </w:p>
    <w:p w:rsidR="00FE3FFB" w:rsidRDefault="00FE3FFB" w:rsidP="00A930EA">
      <w:pPr>
        <w:pStyle w:val="ListParagraph"/>
        <w:numPr>
          <w:ilvl w:val="1"/>
          <w:numId w:val="12"/>
        </w:numPr>
      </w:pPr>
      <w:r>
        <w:t>Класове</w:t>
      </w:r>
    </w:p>
    <w:p w:rsidR="00FE3FFB" w:rsidRDefault="00FE3FFB" w:rsidP="00A930EA">
      <w:pPr>
        <w:pStyle w:val="ListParagraph"/>
        <w:numPr>
          <w:ilvl w:val="1"/>
          <w:numId w:val="12"/>
        </w:numPr>
      </w:pPr>
      <w:r>
        <w:t>Връзки м/у класовете (асоциация, агрегация и композиция)</w:t>
      </w:r>
    </w:p>
    <w:p w:rsidR="00FE3FFB" w:rsidRDefault="00FE3FFB" w:rsidP="00A930EA">
      <w:pPr>
        <w:pStyle w:val="ListParagraph"/>
        <w:numPr>
          <w:ilvl w:val="1"/>
          <w:numId w:val="12"/>
        </w:numPr>
      </w:pPr>
      <w:r>
        <w:t>Атрибути и методи на класовете</w:t>
      </w:r>
    </w:p>
    <w:p w:rsidR="00FE3FFB" w:rsidRDefault="004E451B" w:rsidP="00A930EA">
      <w:pPr>
        <w:pStyle w:val="ListParagraph"/>
        <w:numPr>
          <w:ilvl w:val="1"/>
          <w:numId w:val="12"/>
        </w:numPr>
      </w:pPr>
      <w:r>
        <w:t>И</w:t>
      </w:r>
      <w:r w:rsidR="00FE3FFB">
        <w:t>нициализации</w:t>
      </w:r>
    </w:p>
    <w:p w:rsidR="004E451B" w:rsidRDefault="009E2B1D" w:rsidP="00CB71C4">
      <w:pPr>
        <w:ind w:firstLine="708"/>
      </w:pPr>
      <w:r>
        <w:t xml:space="preserve">Това ще </w:t>
      </w:r>
      <w:r w:rsidR="0097622D">
        <w:t>гарантира</w:t>
      </w:r>
      <w:r>
        <w:t xml:space="preserve"> автоматична проследимост м/у дизайн</w:t>
      </w:r>
      <w:r w:rsidR="00FC26E4">
        <w:t xml:space="preserve">а в модела </w:t>
      </w:r>
      <w:r>
        <w:t>и код</w:t>
      </w:r>
      <w:r w:rsidR="00FC26E4">
        <w:t>а на системата</w:t>
      </w:r>
      <w:r>
        <w:t>.</w:t>
      </w:r>
    </w:p>
    <w:p w:rsidR="003153FE" w:rsidRDefault="003153FE" w:rsidP="00A930EA">
      <w:pPr>
        <w:pStyle w:val="ListParagraph"/>
        <w:numPr>
          <w:ilvl w:val="0"/>
          <w:numId w:val="13"/>
        </w:numPr>
      </w:pPr>
      <w:r>
        <w:t xml:space="preserve">В разработката на модела да се използват </w:t>
      </w:r>
      <w:r w:rsidR="00C26A4B">
        <w:t xml:space="preserve">софтуерни </w:t>
      </w:r>
      <w:r>
        <w:t xml:space="preserve">шаблони </w:t>
      </w:r>
      <w:r w:rsidR="00390467">
        <w:t>за дизайн</w:t>
      </w:r>
      <w:r w:rsidR="00C26A4B">
        <w:t xml:space="preserve"> </w:t>
      </w:r>
      <w:r>
        <w:t>(software desing patterns), които да позволяват гъвкавост и лесна скалируемост на модела.</w:t>
      </w:r>
    </w:p>
    <w:p w:rsidR="00CB71C4" w:rsidRDefault="00CB71C4" w:rsidP="00CB71C4">
      <w:pPr>
        <w:pStyle w:val="Heading3"/>
      </w:pPr>
      <w:bookmarkStart w:id="410" w:name="_Toc412756050"/>
      <w:r>
        <w:t>Генератор на базовия код</w:t>
      </w:r>
      <w:bookmarkEnd w:id="410"/>
    </w:p>
    <w:p w:rsidR="001A7367" w:rsidRPr="008F427A" w:rsidRDefault="0097106B" w:rsidP="0056195B">
      <w:r>
        <w:t>Генерирането на базовия код е изискване от заданието на дипломната работа (</w:t>
      </w:r>
      <w:r w:rsidR="00AE6EC6">
        <w:t xml:space="preserve">точка </w:t>
      </w:r>
      <w:r w:rsidRPr="0097106B">
        <w:rPr>
          <w:i/>
        </w:rPr>
        <w:fldChar w:fldCharType="begin"/>
      </w:r>
      <w:r w:rsidRPr="0097106B">
        <w:rPr>
          <w:i/>
        </w:rPr>
        <w:instrText xml:space="preserve"> REF _Ref409644656 \r \h </w:instrText>
      </w:r>
      <w:r>
        <w:rPr>
          <w:i/>
        </w:rPr>
        <w:instrText xml:space="preserve"> \* MERGEFORMAT </w:instrText>
      </w:r>
      <w:r w:rsidRPr="0097106B">
        <w:rPr>
          <w:i/>
        </w:rPr>
      </w:r>
      <w:r w:rsidRPr="0097106B">
        <w:rPr>
          <w:i/>
        </w:rPr>
        <w:fldChar w:fldCharType="separate"/>
      </w:r>
      <w:r w:rsidR="000E6575">
        <w:rPr>
          <w:i/>
        </w:rPr>
        <w:t>1.5</w:t>
      </w:r>
      <w:r w:rsidRPr="0097106B">
        <w:rPr>
          <w:i/>
        </w:rPr>
        <w:fldChar w:fldCharType="end"/>
      </w:r>
      <w:r>
        <w:t>)</w:t>
      </w:r>
      <w:r w:rsidR="007840B9">
        <w:t>. За целта е необходима</w:t>
      </w:r>
      <w:r>
        <w:t xml:space="preserve"> </w:t>
      </w:r>
      <w:r w:rsidRPr="0097106B">
        <w:t>платформа за генериране на код</w:t>
      </w:r>
      <w:r w:rsidRPr="00E97289">
        <w:t xml:space="preserve"> на базата на </w:t>
      </w:r>
      <w:r>
        <w:t>UML</w:t>
      </w:r>
      <w:r w:rsidR="00AE6EC6">
        <w:t>,</w:t>
      </w:r>
      <w:r>
        <w:t xml:space="preserve"> </w:t>
      </w:r>
      <w:r w:rsidR="007840B9">
        <w:t>която трябва да</w:t>
      </w:r>
      <w:r>
        <w:t xml:space="preserve"> изпълнява изискване </w:t>
      </w:r>
      <w:r w:rsidRPr="00E97289">
        <w:rPr>
          <w:i/>
        </w:rPr>
        <w:fldChar w:fldCharType="begin"/>
      </w:r>
      <w:r w:rsidRPr="00E97289">
        <w:rPr>
          <w:i/>
        </w:rPr>
        <w:instrText xml:space="preserve"> REF _Ref397973971 \r \h </w:instrText>
      </w:r>
      <w:r>
        <w:rPr>
          <w:i/>
        </w:rPr>
        <w:instrText xml:space="preserve"> \* MERGEFORMAT </w:instrText>
      </w:r>
      <w:r w:rsidRPr="00E97289">
        <w:rPr>
          <w:i/>
        </w:rPr>
      </w:r>
      <w:r w:rsidRPr="00E97289">
        <w:rPr>
          <w:i/>
        </w:rPr>
        <w:fldChar w:fldCharType="separate"/>
      </w:r>
      <w:r w:rsidR="000E6575">
        <w:rPr>
          <w:i/>
        </w:rPr>
        <w:t>3.2.3</w:t>
      </w:r>
      <w:r w:rsidRPr="00E97289">
        <w:rPr>
          <w:i/>
        </w:rPr>
        <w:fldChar w:fldCharType="end"/>
      </w:r>
      <w:r w:rsidR="007840B9">
        <w:rPr>
          <w:i/>
        </w:rPr>
        <w:t>.</w:t>
      </w:r>
      <w:r w:rsidR="00AE6EC6">
        <w:rPr>
          <w:i/>
        </w:rPr>
        <w:t xml:space="preserve"> </w:t>
      </w:r>
      <w:r w:rsidR="00AE6EC6">
        <w:t xml:space="preserve">На кратко казано платформа за </w:t>
      </w:r>
      <w:r w:rsidR="00C976ED">
        <w:t>трансформация от тип</w:t>
      </w:r>
      <w:r w:rsidR="00634698">
        <w:t>:</w:t>
      </w:r>
      <w:r w:rsidR="008E1328">
        <w:t xml:space="preserve"> модел към текст (</w:t>
      </w:r>
      <w:r w:rsidR="008E1328" w:rsidRPr="008E1328">
        <w:t>MOFM2T</w:t>
      </w:r>
      <w:r w:rsidR="008E1328">
        <w:t>)</w:t>
      </w:r>
    </w:p>
    <w:p w:rsidR="00C3793A" w:rsidRDefault="00505D85" w:rsidP="004F7C72">
      <w:pPr>
        <w:pStyle w:val="Heading2"/>
      </w:pPr>
      <w:bookmarkStart w:id="411" w:name="_Toc397093001"/>
      <w:bookmarkStart w:id="412" w:name="_Toc412756051"/>
      <w:r w:rsidRPr="008F427A">
        <w:t>Видове</w:t>
      </w:r>
      <w:r>
        <w:rPr>
          <w:lang w:val="ru-RU"/>
        </w:rPr>
        <w:t xml:space="preserve"> средства </w:t>
      </w:r>
      <w:r w:rsidR="001A7367">
        <w:t>за разработване на решението</w:t>
      </w:r>
      <w:bookmarkEnd w:id="411"/>
      <w:bookmarkEnd w:id="412"/>
    </w:p>
    <w:p w:rsidR="00E97289" w:rsidRPr="00A805FA" w:rsidRDefault="00E97289" w:rsidP="00E97289">
      <w:r>
        <w:t xml:space="preserve">Следва изброяване на средства в три направления: </w:t>
      </w:r>
      <w:r w:rsidRPr="00E97289">
        <w:rPr>
          <w:i/>
        </w:rPr>
        <w:t>език за програмиране на решението</w:t>
      </w:r>
      <w:r>
        <w:t xml:space="preserve">, </w:t>
      </w:r>
      <w:r w:rsidRPr="00E97289">
        <w:rPr>
          <w:i/>
        </w:rPr>
        <w:t>среда за разработване на UML модел</w:t>
      </w:r>
      <w:r>
        <w:t xml:space="preserve">, който ще се използва за дизайна на инструмента и </w:t>
      </w:r>
      <w:r>
        <w:rPr>
          <w:i/>
        </w:rPr>
        <w:t>платформа за генериране на код</w:t>
      </w:r>
      <w:r w:rsidRPr="00E97289">
        <w:t xml:space="preserve"> на базата на </w:t>
      </w:r>
      <w:r>
        <w:t xml:space="preserve">UML необходим за изпълняване на изискване </w:t>
      </w:r>
      <w:r w:rsidRPr="00E97289">
        <w:rPr>
          <w:i/>
        </w:rPr>
        <w:fldChar w:fldCharType="begin"/>
      </w:r>
      <w:r w:rsidRPr="00E97289">
        <w:rPr>
          <w:i/>
        </w:rPr>
        <w:instrText xml:space="preserve"> REF _Ref397973971 \r \h </w:instrText>
      </w:r>
      <w:r>
        <w:rPr>
          <w:i/>
        </w:rPr>
        <w:instrText xml:space="preserve"> \* MERGEFORMAT </w:instrText>
      </w:r>
      <w:r w:rsidRPr="00E97289">
        <w:rPr>
          <w:i/>
        </w:rPr>
      </w:r>
      <w:r w:rsidRPr="00E97289">
        <w:rPr>
          <w:i/>
        </w:rPr>
        <w:fldChar w:fldCharType="separate"/>
      </w:r>
      <w:r w:rsidR="000E6575">
        <w:rPr>
          <w:i/>
        </w:rPr>
        <w:t>3.2.3</w:t>
      </w:r>
      <w:r w:rsidRPr="00E97289">
        <w:rPr>
          <w:i/>
        </w:rPr>
        <w:fldChar w:fldCharType="end"/>
      </w:r>
      <w:r>
        <w:rPr>
          <w:i/>
        </w:rPr>
        <w:t>.</w:t>
      </w:r>
      <w:r w:rsidR="00A805FA">
        <w:rPr>
          <w:i/>
        </w:rPr>
        <w:t xml:space="preserve"> </w:t>
      </w:r>
      <w:r w:rsidR="00A805FA">
        <w:t>Респективно с изброяване на средствата ще представим и сравнителен анализ на базата на критериите описани в предната подточка за всеки един кандидат.</w:t>
      </w:r>
    </w:p>
    <w:p w:rsidR="00FC5A7F" w:rsidRDefault="00FC5A7F" w:rsidP="00FC5A7F">
      <w:pPr>
        <w:pStyle w:val="Heading3"/>
      </w:pPr>
      <w:bookmarkStart w:id="413" w:name="_Toc412756052"/>
      <w:r>
        <w:t>Език за програмиране:</w:t>
      </w:r>
      <w:bookmarkEnd w:id="413"/>
    </w:p>
    <w:p w:rsidR="00B37CAD" w:rsidRPr="00B37CAD" w:rsidRDefault="00B37CAD" w:rsidP="00B37CAD">
      <w:r>
        <w:t xml:space="preserve">Следва кратко описание на предложените езици за програмиране, както и таблица с тяхното сравнение по критериите от точка </w:t>
      </w:r>
      <w:r w:rsidRPr="00B37CAD">
        <w:rPr>
          <w:i/>
        </w:rPr>
        <w:fldChar w:fldCharType="begin"/>
      </w:r>
      <w:r w:rsidRPr="00B37CAD">
        <w:rPr>
          <w:i/>
        </w:rPr>
        <w:instrText xml:space="preserve"> REF _Ref410341881 \n \h </w:instrText>
      </w:r>
      <w:r>
        <w:rPr>
          <w:i/>
        </w:rPr>
        <w:instrText xml:space="preserve"> \* MERGEFORMAT </w:instrText>
      </w:r>
      <w:r w:rsidRPr="00B37CAD">
        <w:rPr>
          <w:i/>
        </w:rPr>
      </w:r>
      <w:r w:rsidRPr="00B37CAD">
        <w:rPr>
          <w:i/>
        </w:rPr>
        <w:fldChar w:fldCharType="separate"/>
      </w:r>
      <w:r w:rsidR="000E6575">
        <w:rPr>
          <w:i/>
        </w:rPr>
        <w:t>4.1.1</w:t>
      </w:r>
      <w:r w:rsidRPr="00B37CAD">
        <w:rPr>
          <w:i/>
        </w:rPr>
        <w:fldChar w:fldCharType="end"/>
      </w:r>
      <w:r>
        <w:t>:</w:t>
      </w:r>
    </w:p>
    <w:p w:rsidR="00F04749" w:rsidRDefault="00F04749" w:rsidP="00F04749">
      <w:r w:rsidRPr="007D7628">
        <w:rPr>
          <w:b/>
        </w:rPr>
        <w:t>Java</w:t>
      </w:r>
      <w:r>
        <w:t xml:space="preserve"> – език за програмиране, който е </w:t>
      </w:r>
      <w:r w:rsidR="00F063EB">
        <w:t>класово базиран, обектно ориентиран и с възможно</w:t>
      </w:r>
      <w:r w:rsidR="005F5817">
        <w:t>сти за конкурентно програмиране [R29]. Разработен е с възможността да се изпълнява на различни платформи без да се налага промяна на кода,</w:t>
      </w:r>
      <w:r w:rsidR="007D7628">
        <w:t xml:space="preserve"> за което е необходима виртуална машина (Java Virtual Machine) за всяка платформа</w:t>
      </w:r>
      <w:r w:rsidR="005F5817">
        <w:t>.</w:t>
      </w:r>
    </w:p>
    <w:p w:rsidR="007D7628" w:rsidRDefault="007D7628" w:rsidP="00F04749">
      <w:r w:rsidRPr="00B37CAD">
        <w:rPr>
          <w:b/>
        </w:rPr>
        <w:t>Python</w:t>
      </w:r>
      <w:r>
        <w:t xml:space="preserve"> – език за програмиране разработен с идеята да е лесно четим и </w:t>
      </w:r>
      <w:r w:rsidR="00C67016">
        <w:t>позволява да изразяването на концепции с по-малко лин</w:t>
      </w:r>
      <w:r w:rsidR="00E75A6B">
        <w:t>ии код от например C++ и Java (</w:t>
      </w:r>
      <w:r w:rsidR="00E75A6B" w:rsidRPr="00E75A6B">
        <w:rPr>
          <w:i/>
        </w:rPr>
        <w:fldChar w:fldCharType="begin"/>
      </w:r>
      <w:r w:rsidR="00E75A6B" w:rsidRPr="00E75A6B">
        <w:rPr>
          <w:i/>
        </w:rPr>
        <w:instrText xml:space="preserve"> REF _Ref397354012 \n \h </w:instrText>
      </w:r>
      <w:r w:rsidR="00E75A6B">
        <w:rPr>
          <w:i/>
        </w:rPr>
        <w:instrText xml:space="preserve"> \* MERGEFORMAT </w:instrText>
      </w:r>
      <w:r w:rsidR="00E75A6B" w:rsidRPr="00E75A6B">
        <w:rPr>
          <w:i/>
        </w:rPr>
      </w:r>
      <w:r w:rsidR="00E75A6B" w:rsidRPr="00E75A6B">
        <w:rPr>
          <w:i/>
        </w:rPr>
        <w:fldChar w:fldCharType="separate"/>
      </w:r>
      <w:r w:rsidR="000E6575">
        <w:rPr>
          <w:i/>
        </w:rPr>
        <w:t>Приложение 3</w:t>
      </w:r>
      <w:r w:rsidR="00E75A6B" w:rsidRPr="00E75A6B">
        <w:rPr>
          <w:i/>
        </w:rPr>
        <w:fldChar w:fldCharType="end"/>
      </w:r>
      <w:r w:rsidR="00E75A6B">
        <w:t>)</w:t>
      </w:r>
      <w:r w:rsidR="009C14AA">
        <w:t>. Обектно ориентиран е, императивен и поддържа функционален и процедурен стил на програмиране.</w:t>
      </w:r>
    </w:p>
    <w:p w:rsidR="002213B3" w:rsidRDefault="002213B3" w:rsidP="00F04749">
      <w:r w:rsidRPr="002213B3">
        <w:rPr>
          <w:b/>
        </w:rPr>
        <w:t xml:space="preserve">C# </w:t>
      </w:r>
      <w:r>
        <w:t>- обектно-ориентиран език за програмиране разработен от Microsoft като част от софтуерната платформа .NET. Езика е разработен с идеята да е прост, модерен, обектно-ориентиран език с общо предназначение.</w:t>
      </w:r>
    </w:p>
    <w:p w:rsidR="002213B3" w:rsidRPr="00F04749" w:rsidRDefault="002213B3" w:rsidP="00F04749">
      <w:r w:rsidRPr="002213B3">
        <w:rPr>
          <w:b/>
        </w:rPr>
        <w:lastRenderedPageBreak/>
        <w:t>C++</w:t>
      </w:r>
      <w:r>
        <w:t xml:space="preserve"> - език от високо ниво, императивен, обектно-ориентиран със статични типове, </w:t>
      </w:r>
      <w:r w:rsidR="00F16334">
        <w:t xml:space="preserve">в същото време предлага възможности за манипулиране на </w:t>
      </w:r>
      <w:r w:rsidR="008F427A">
        <w:t>паметта</w:t>
      </w:r>
      <w:r w:rsidR="00F16334">
        <w:t xml:space="preserve"> на ниско ниво.</w:t>
      </w:r>
    </w:p>
    <w:tbl>
      <w:tblPr>
        <w:tblStyle w:val="TableContemporary"/>
        <w:tblW w:w="0" w:type="auto"/>
        <w:jc w:val="center"/>
        <w:tblLook w:val="04A0" w:firstRow="1" w:lastRow="0" w:firstColumn="1" w:lastColumn="0" w:noHBand="0" w:noVBand="1"/>
      </w:tblPr>
      <w:tblGrid>
        <w:gridCol w:w="1851"/>
        <w:gridCol w:w="1155"/>
        <w:gridCol w:w="1391"/>
        <w:gridCol w:w="1507"/>
        <w:gridCol w:w="1839"/>
      </w:tblGrid>
      <w:tr w:rsidR="00255D54" w:rsidRPr="00255D54" w:rsidTr="00CB2178">
        <w:trPr>
          <w:cnfStyle w:val="100000000000" w:firstRow="1" w:lastRow="0" w:firstColumn="0" w:lastColumn="0" w:oddVBand="0" w:evenVBand="0" w:oddHBand="0" w:evenHBand="0" w:firstRowFirstColumn="0" w:firstRowLastColumn="0" w:lastRowFirstColumn="0" w:lastRowLastColumn="0"/>
          <w:jc w:val="center"/>
        </w:trPr>
        <w:tc>
          <w:tcPr>
            <w:tcW w:w="1851" w:type="dxa"/>
            <w:vAlign w:val="center"/>
          </w:tcPr>
          <w:p w:rsidR="00255D54" w:rsidRPr="00CB2178" w:rsidRDefault="00255D54" w:rsidP="00CB2178">
            <w:pPr>
              <w:jc w:val="left"/>
            </w:pPr>
            <w:r w:rsidRPr="00CB2178">
              <w:t>Език</w:t>
            </w:r>
          </w:p>
        </w:tc>
        <w:tc>
          <w:tcPr>
            <w:tcW w:w="1155" w:type="dxa"/>
          </w:tcPr>
          <w:p w:rsidR="00255D54" w:rsidRPr="00CB2178" w:rsidRDefault="00255D54" w:rsidP="008D4760">
            <w:pPr>
              <w:jc w:val="center"/>
            </w:pPr>
            <w:r w:rsidRPr="00CB2178">
              <w:t>Java</w:t>
            </w:r>
          </w:p>
        </w:tc>
        <w:tc>
          <w:tcPr>
            <w:tcW w:w="1391" w:type="dxa"/>
          </w:tcPr>
          <w:p w:rsidR="00255D54" w:rsidRPr="00CB2178" w:rsidRDefault="00255D54" w:rsidP="008D4760">
            <w:pPr>
              <w:jc w:val="center"/>
            </w:pPr>
            <w:r w:rsidRPr="00CB2178">
              <w:t>Python</w:t>
            </w:r>
          </w:p>
        </w:tc>
        <w:tc>
          <w:tcPr>
            <w:tcW w:w="1507" w:type="dxa"/>
          </w:tcPr>
          <w:p w:rsidR="00255D54" w:rsidRPr="00CB2178" w:rsidRDefault="00255D54" w:rsidP="008D4760">
            <w:pPr>
              <w:jc w:val="center"/>
            </w:pPr>
            <w:r w:rsidRPr="00CB2178">
              <w:t>C#</w:t>
            </w:r>
          </w:p>
        </w:tc>
        <w:tc>
          <w:tcPr>
            <w:tcW w:w="1839" w:type="dxa"/>
          </w:tcPr>
          <w:p w:rsidR="00255D54" w:rsidRPr="00CB2178" w:rsidRDefault="00255D54" w:rsidP="008D4760">
            <w:pPr>
              <w:jc w:val="center"/>
            </w:pPr>
            <w:r w:rsidRPr="00CB2178">
              <w:t>C++</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от високо ниво</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обектно-ориентиран</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 xml:space="preserve">силна </w:t>
            </w:r>
            <w:r w:rsidR="008F427A" w:rsidRPr="00255D54">
              <w:rPr>
                <w:b/>
              </w:rPr>
              <w:t>поддръжка</w:t>
            </w:r>
            <w:r w:rsidRPr="00255D54">
              <w:rPr>
                <w:b/>
              </w:rPr>
              <w:t xml:space="preserve"> на работа с регулярни изрази</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p w:rsidR="00255D54" w:rsidRDefault="00255D54" w:rsidP="00CB2178">
            <w:pPr>
              <w:jc w:val="center"/>
            </w:pPr>
            <w:r w:rsidRPr="00DA48E3">
              <w:rPr>
                <w:sz w:val="16"/>
              </w:rPr>
              <w:t>(</w:t>
            </w:r>
            <w:hyperlink r:id="rId38" w:history="1">
              <w:r w:rsidRPr="00DA48E3">
                <w:rPr>
                  <w:rStyle w:val="Hyperlink"/>
                  <w:rFonts w:ascii="Arial" w:hAnsi="Arial" w:cs="Arial"/>
                  <w:sz w:val="16"/>
                </w:rPr>
                <w:t>слабо документирана</w:t>
              </w:r>
            </w:hyperlink>
            <w:r w:rsidR="00415F70">
              <w:rPr>
                <w:sz w:val="16"/>
              </w:rPr>
              <w:t xml:space="preserve"> </w:t>
            </w:r>
            <w:r w:rsidR="00415F70" w:rsidRPr="00415F70">
              <w:rPr>
                <w:b/>
                <w:sz w:val="16"/>
              </w:rPr>
              <w:t>[R12]</w:t>
            </w:r>
            <w:r w:rsidRPr="00DA48E3">
              <w:rPr>
                <w:sz w:val="16"/>
              </w:rPr>
              <w:t>)</w:t>
            </w:r>
          </w:p>
        </w:tc>
        <w:tc>
          <w:tcPr>
            <w:tcW w:w="1839" w:type="dxa"/>
            <w:vAlign w:val="center"/>
          </w:tcPr>
          <w:p w:rsidR="00255D54" w:rsidRDefault="00255D54" w:rsidP="00CB2178">
            <w:pPr>
              <w:jc w:val="center"/>
            </w:pPr>
            <w:r>
              <w:t>НЕ</w:t>
            </w:r>
          </w:p>
          <w:p w:rsidR="00255D54" w:rsidRDefault="00255D54" w:rsidP="00CB2178">
            <w:pPr>
              <w:jc w:val="center"/>
            </w:pPr>
            <w:r w:rsidRPr="00DA48E3">
              <w:rPr>
                <w:sz w:val="16"/>
              </w:rPr>
              <w:t>(</w:t>
            </w:r>
            <w:hyperlink r:id="rId39" w:history="1">
              <w:r w:rsidRPr="00DA48E3">
                <w:rPr>
                  <w:rStyle w:val="Hyperlink"/>
                  <w:rFonts w:ascii="Arial" w:hAnsi="Arial" w:cs="Arial"/>
                  <w:sz w:val="16"/>
                </w:rPr>
                <w:t>има популярна библиотека с отворен код</w:t>
              </w:r>
            </w:hyperlink>
            <w:r w:rsidRPr="00DA48E3">
              <w:rPr>
                <w:sz w:val="16"/>
              </w:rPr>
              <w:t>)</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лесно преносим</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p w:rsidR="00255D54" w:rsidRDefault="00255D54" w:rsidP="00CB2178">
            <w:pPr>
              <w:jc w:val="center"/>
            </w:pPr>
            <w:r w:rsidRPr="00DA48E3">
              <w:rPr>
                <w:sz w:val="16"/>
              </w:rPr>
              <w:t>(в зависимост от използваните библиотеките)</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 xml:space="preserve">Степен на изразителност </w:t>
            </w:r>
            <w:r w:rsidRPr="00255D54">
              <w:rPr>
                <w:b/>
                <w:sz w:val="20"/>
              </w:rPr>
              <w:t>(</w:t>
            </w:r>
            <w:r w:rsidR="0033728C">
              <w:rPr>
                <w:b/>
                <w:i/>
                <w:sz w:val="20"/>
              </w:rPr>
              <w:fldChar w:fldCharType="begin"/>
            </w:r>
            <w:r w:rsidR="0033728C">
              <w:rPr>
                <w:b/>
                <w:i/>
                <w:sz w:val="20"/>
              </w:rPr>
              <w:instrText xml:space="preserve"> REF  _Ref397354012 \f \h \r </w:instrText>
            </w:r>
            <w:r w:rsidR="00CB2178">
              <w:rPr>
                <w:b/>
                <w:i/>
                <w:sz w:val="20"/>
              </w:rPr>
              <w:instrText xml:space="preserve"> \* MERGEFORMAT </w:instrText>
            </w:r>
            <w:r w:rsidR="0033728C">
              <w:rPr>
                <w:b/>
                <w:i/>
                <w:sz w:val="20"/>
              </w:rPr>
            </w:r>
            <w:r w:rsidR="0033728C">
              <w:rPr>
                <w:b/>
                <w:i/>
                <w:sz w:val="20"/>
              </w:rPr>
              <w:fldChar w:fldCharType="separate"/>
            </w:r>
            <w:r w:rsidR="000E6575">
              <w:rPr>
                <w:b/>
                <w:i/>
                <w:sz w:val="20"/>
              </w:rPr>
              <w:t>Приложение 3</w:t>
            </w:r>
            <w:r w:rsidR="0033728C">
              <w:rPr>
                <w:b/>
                <w:i/>
                <w:sz w:val="20"/>
              </w:rPr>
              <w:fldChar w:fldCharType="end"/>
            </w:r>
            <w:r w:rsidRPr="00255D54">
              <w:rPr>
                <w:b/>
                <w:sz w:val="20"/>
              </w:rPr>
              <w:t>)</w:t>
            </w:r>
          </w:p>
        </w:tc>
        <w:tc>
          <w:tcPr>
            <w:tcW w:w="1155" w:type="dxa"/>
            <w:vAlign w:val="center"/>
          </w:tcPr>
          <w:p w:rsidR="00255D54" w:rsidRDefault="00255D54" w:rsidP="00CB2178">
            <w:pPr>
              <w:jc w:val="center"/>
            </w:pPr>
            <w:r>
              <w:t>700</w:t>
            </w:r>
          </w:p>
        </w:tc>
        <w:tc>
          <w:tcPr>
            <w:tcW w:w="1391" w:type="dxa"/>
            <w:vAlign w:val="center"/>
          </w:tcPr>
          <w:p w:rsidR="00255D54" w:rsidRDefault="00255D54" w:rsidP="00CB2178">
            <w:pPr>
              <w:jc w:val="center"/>
            </w:pPr>
            <w:r>
              <w:t>300</w:t>
            </w:r>
          </w:p>
        </w:tc>
        <w:tc>
          <w:tcPr>
            <w:tcW w:w="1507" w:type="dxa"/>
            <w:vAlign w:val="center"/>
          </w:tcPr>
          <w:p w:rsidR="00255D54" w:rsidRDefault="00255D54" w:rsidP="00CB2178">
            <w:pPr>
              <w:jc w:val="center"/>
            </w:pPr>
            <w:r>
              <w:t>750</w:t>
            </w:r>
          </w:p>
        </w:tc>
        <w:tc>
          <w:tcPr>
            <w:tcW w:w="1839" w:type="dxa"/>
            <w:vAlign w:val="center"/>
          </w:tcPr>
          <w:p w:rsidR="00255D54" w:rsidRDefault="00255D54" w:rsidP="00CB2178">
            <w:pPr>
              <w:jc w:val="center"/>
            </w:pPr>
            <w:r>
              <w:t>700</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възможност за разширяване с други езици за програмиране</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keepNext/>
              <w:jc w:val="center"/>
            </w:pPr>
            <w:r>
              <w:t>ДА</w:t>
            </w:r>
          </w:p>
        </w:tc>
      </w:tr>
    </w:tbl>
    <w:p w:rsidR="005C2324" w:rsidRPr="005C2324" w:rsidRDefault="00292F6B" w:rsidP="00CB2178">
      <w:pPr>
        <w:pStyle w:val="Caption"/>
        <w:jc w:val="center"/>
      </w:pPr>
      <w:bookmarkStart w:id="414" w:name="_Ref410341549"/>
      <w:bookmarkStart w:id="415" w:name="_Ref397370739"/>
      <w:r>
        <w:t xml:space="preserve">Таблица </w:t>
      </w:r>
      <w:r w:rsidR="00E73236">
        <w:fldChar w:fldCharType="begin"/>
      </w:r>
      <w:r w:rsidR="00E73236">
        <w:instrText xml:space="preserve"> SEQ Таблица \* ARABIC </w:instrText>
      </w:r>
      <w:r w:rsidR="00E73236">
        <w:fldChar w:fldCharType="separate"/>
      </w:r>
      <w:r w:rsidR="000E6575">
        <w:rPr>
          <w:noProof/>
        </w:rPr>
        <w:t>35</w:t>
      </w:r>
      <w:r w:rsidR="00E73236">
        <w:rPr>
          <w:noProof/>
        </w:rPr>
        <w:fldChar w:fldCharType="end"/>
      </w:r>
      <w:bookmarkEnd w:id="414"/>
      <w:r>
        <w:t xml:space="preserve"> </w:t>
      </w:r>
      <w:r w:rsidR="00AD3FBC">
        <w:t>(</w:t>
      </w:r>
      <w:r>
        <w:t xml:space="preserve">Сравнение на потенциални езици за програмиране на </w:t>
      </w:r>
      <w:r w:rsidR="00AB1FEA">
        <w:t>софтуерната система</w:t>
      </w:r>
      <w:r w:rsidR="00AD3FBC">
        <w:t>)</w:t>
      </w:r>
      <w:bookmarkEnd w:id="415"/>
    </w:p>
    <w:p w:rsidR="0052085E" w:rsidRDefault="0052085E" w:rsidP="0052085E">
      <w:pPr>
        <w:pStyle w:val="Heading3"/>
        <w:rPr>
          <w:color w:val="auto"/>
        </w:rPr>
      </w:pPr>
      <w:bookmarkStart w:id="416" w:name="_Ref400112301"/>
      <w:bookmarkStart w:id="417" w:name="_Toc412756053"/>
      <w:r w:rsidRPr="00275C1F">
        <w:rPr>
          <w:color w:val="auto"/>
        </w:rPr>
        <w:t>UML и формати за представянето му</w:t>
      </w:r>
      <w:bookmarkEnd w:id="417"/>
    </w:p>
    <w:p w:rsidR="0052085E" w:rsidRDefault="0052085E" w:rsidP="0052085E">
      <w:r>
        <w:t xml:space="preserve">На базата на изискването от заданието (точка </w:t>
      </w:r>
      <w:r w:rsidRPr="00E73096">
        <w:rPr>
          <w:i/>
        </w:rPr>
        <w:fldChar w:fldCharType="begin"/>
      </w:r>
      <w:r w:rsidRPr="00E73096">
        <w:rPr>
          <w:i/>
        </w:rPr>
        <w:instrText xml:space="preserve"> REF _Ref410247405 \r \h </w:instrText>
      </w:r>
      <w:r>
        <w:rPr>
          <w:i/>
        </w:rPr>
        <w:instrText xml:space="preserve"> \* MERGEFORMAT </w:instrText>
      </w:r>
      <w:r w:rsidRPr="00E73096">
        <w:rPr>
          <w:i/>
        </w:rPr>
      </w:r>
      <w:r w:rsidRPr="00E73096">
        <w:rPr>
          <w:i/>
        </w:rPr>
        <w:fldChar w:fldCharType="separate"/>
      </w:r>
      <w:r w:rsidR="000E6575">
        <w:rPr>
          <w:i/>
        </w:rPr>
        <w:t>1.5</w:t>
      </w:r>
      <w:r w:rsidRPr="00E73096">
        <w:rPr>
          <w:i/>
        </w:rPr>
        <w:fldChar w:fldCharType="end"/>
      </w:r>
      <w:r>
        <w:t>) да се избере най-подходящ формат за представяне на UML първо ще направим кратко представяне на унифицирания език за моделиране (UML), след което ще обобщим предложенията за представянето му.</w:t>
      </w:r>
    </w:p>
    <w:p w:rsidR="0052085E" w:rsidRPr="000A43CB" w:rsidRDefault="0052085E" w:rsidP="0052085E">
      <w:pPr>
        <w:pStyle w:val="Heading4"/>
      </w:pPr>
      <w:r w:rsidRPr="000A43CB">
        <w:t>UML</w:t>
      </w:r>
    </w:p>
    <w:p w:rsidR="0052085E" w:rsidRDefault="0052085E" w:rsidP="0052085E">
      <w:r>
        <w:t xml:space="preserve">Основните цели на UML са да подобри индустрията посредством </w:t>
      </w:r>
      <w:r w:rsidR="008F427A">
        <w:t>съвместяването</w:t>
      </w:r>
      <w:r>
        <w:t xml:space="preserve"> на инструменти за визуално обектно моделиране. За да е възможен смислен обмен на моделна информация между инструментите е необходимо да се установи стандартно формално представяне и нотацията на модела. UML изпълнява следните изисквания [R26, стр. 17]:</w:t>
      </w:r>
    </w:p>
    <w:p w:rsidR="0052085E" w:rsidRDefault="0052085E" w:rsidP="00A930EA">
      <w:pPr>
        <w:pStyle w:val="ListParagraph"/>
        <w:numPr>
          <w:ilvl w:val="0"/>
          <w:numId w:val="32"/>
        </w:numPr>
      </w:pPr>
      <w:r>
        <w:t>Формална дефиниция на общ MOF-базиран мета-модел, който специфицира абстрактния синтаксис на UML.</w:t>
      </w:r>
    </w:p>
    <w:p w:rsidR="0052085E" w:rsidRDefault="0052085E" w:rsidP="00A930EA">
      <w:pPr>
        <w:pStyle w:val="ListParagraph"/>
        <w:numPr>
          <w:ilvl w:val="0"/>
          <w:numId w:val="32"/>
        </w:numPr>
      </w:pPr>
      <w:r>
        <w:t>Детайлно описание на семантиката на всяка UML концепция.</w:t>
      </w:r>
    </w:p>
    <w:p w:rsidR="0052085E" w:rsidRDefault="0052085E" w:rsidP="00A930EA">
      <w:pPr>
        <w:pStyle w:val="ListParagraph"/>
        <w:numPr>
          <w:ilvl w:val="0"/>
          <w:numId w:val="32"/>
        </w:numPr>
      </w:pPr>
      <w:r>
        <w:lastRenderedPageBreak/>
        <w:t xml:space="preserve">Спецификация на лесно </w:t>
      </w:r>
      <w:r w:rsidR="008F427A">
        <w:t>четима</w:t>
      </w:r>
      <w:r>
        <w:t xml:space="preserve"> нотация за елементите представящи различни UML концепции за моделиране. Както и правила за комбинирането им в различни типове диаграми отговарящи на различни аспекти на моделираната система.</w:t>
      </w:r>
    </w:p>
    <w:p w:rsidR="0052085E" w:rsidRDefault="0052085E" w:rsidP="00A930EA">
      <w:pPr>
        <w:pStyle w:val="ListParagraph"/>
        <w:numPr>
          <w:ilvl w:val="0"/>
          <w:numId w:val="32"/>
        </w:numPr>
      </w:pPr>
      <w:r>
        <w:t xml:space="preserve">Детайлна дефиниция на начините, по които UML инструментите могат да станат съвместими с тази спецификация. Това става посредством XML-базирана спецификация на </w:t>
      </w:r>
      <w:r w:rsidR="008F427A">
        <w:t>формата</w:t>
      </w:r>
      <w:r>
        <w:t xml:space="preserve"> за обмен (XMI) на модел, която трябва да е реализиран от </w:t>
      </w:r>
      <w:r w:rsidR="008F427A">
        <w:t>съответните</w:t>
      </w:r>
      <w:r>
        <w:t xml:space="preserve"> инструменти.</w:t>
      </w:r>
    </w:p>
    <w:p w:rsidR="0052085E" w:rsidRDefault="0052085E" w:rsidP="0052085E">
      <w:r>
        <w:t>На базата на последната точка можем да заключим, че стандартния формат за представяне на UML е XMI.  Съществуват различни затворени формати за съхранение на UML модели, но особено този на IBM Rational [R28] е набрал популярност в края на миналото десетилетие, същевременно все повече и повече набира популярност имплементацията на XMI на Eclipse UML2 компонента, част от EMF, който е отворен формат.</w:t>
      </w:r>
    </w:p>
    <w:p w:rsidR="0052085E" w:rsidRPr="000A43CB" w:rsidRDefault="0052085E" w:rsidP="0052085E">
      <w:pPr>
        <w:pStyle w:val="Heading4"/>
      </w:pPr>
      <w:r w:rsidRPr="000A43CB">
        <w:t>XMI</w:t>
      </w:r>
    </w:p>
    <w:p w:rsidR="0052085E" w:rsidRDefault="0052085E" w:rsidP="0052085E">
      <w:r>
        <w:t>XMI е широко използван формат за обмяна на модели на основата на XML. XMI дефинира много от важните аспекти в описването на обекти с XML:</w:t>
      </w:r>
    </w:p>
    <w:p w:rsidR="0052085E" w:rsidRDefault="0052085E" w:rsidP="00A930EA">
      <w:pPr>
        <w:pStyle w:val="ListParagraph"/>
        <w:numPr>
          <w:ilvl w:val="0"/>
          <w:numId w:val="33"/>
        </w:numPr>
      </w:pPr>
      <w:r>
        <w:t xml:space="preserve">Основата е в представянето на обекти посредством </w:t>
      </w:r>
      <w:r w:rsidRPr="00D6496B">
        <w:t>XML елементи и атрибути</w:t>
      </w:r>
      <w:r>
        <w:t>.</w:t>
      </w:r>
    </w:p>
    <w:p w:rsidR="0052085E" w:rsidRDefault="0052085E" w:rsidP="00A930EA">
      <w:pPr>
        <w:pStyle w:val="ListParagraph"/>
        <w:numPr>
          <w:ilvl w:val="0"/>
          <w:numId w:val="33"/>
        </w:numPr>
      </w:pPr>
      <w:r>
        <w:t xml:space="preserve">Тъй като обектите са </w:t>
      </w:r>
      <w:r w:rsidR="008F427A">
        <w:t>обикновено</w:t>
      </w:r>
      <w:r>
        <w:t xml:space="preserve"> свързани помежду си, XMI предлага стандартни механизми за свързване на обекти в даден файл или между файлове.</w:t>
      </w:r>
    </w:p>
    <w:p w:rsidR="0052085E" w:rsidRDefault="0052085E" w:rsidP="00A930EA">
      <w:pPr>
        <w:pStyle w:val="ListParagraph"/>
        <w:numPr>
          <w:ilvl w:val="0"/>
          <w:numId w:val="33"/>
        </w:numPr>
      </w:pPr>
      <w:r>
        <w:t>Идентичността на обектите позволява те да могат да бъдат реферирани от други обекти посредством идентификатор (ID) и универсален уникален идентификатори (UUID).</w:t>
      </w:r>
    </w:p>
    <w:p w:rsidR="0052085E" w:rsidRDefault="0052085E" w:rsidP="00A930EA">
      <w:pPr>
        <w:pStyle w:val="ListParagraph"/>
        <w:numPr>
          <w:ilvl w:val="0"/>
          <w:numId w:val="33"/>
        </w:numPr>
      </w:pPr>
      <w:r>
        <w:t>Валидация на XMI документи посредством XML Schema.</w:t>
      </w:r>
    </w:p>
    <w:p w:rsidR="0052085E" w:rsidRDefault="0052085E" w:rsidP="0052085E">
      <w:r>
        <w:t>XMI описва решения на горните проблеми като специфицира разширена Бакус-Наур Форма (EBNF) на правила за създаване на XML документи и схеми, които представят обекти</w:t>
      </w:r>
      <w:r w:rsidR="001B5642">
        <w:t>те</w:t>
      </w:r>
      <w:r>
        <w:t xml:space="preserve"> консистентно.</w:t>
      </w:r>
    </w:p>
    <w:p w:rsidR="0052085E" w:rsidRDefault="0052085E" w:rsidP="0052085E">
      <w:r>
        <w:t xml:space="preserve">В официалната спецификация на XMI [R27, стр. 17] се твърди, че е възможно да се дефинира начин, по който да се генерира схема от MOF модел, която представя MOF-съвместим модел. </w:t>
      </w:r>
    </w:p>
    <w:p w:rsidR="0052085E" w:rsidRDefault="0052085E" w:rsidP="0052085E">
      <w:r>
        <w:t>Това означава, че всеки модел описан с MOF мета-модела би могъл да се опише с XMI, което се отнася и за UML, както беше описано в предната точка.</w:t>
      </w:r>
    </w:p>
    <w:p w:rsidR="00FC5A7F" w:rsidRDefault="00FC5A7F" w:rsidP="00FC5A7F">
      <w:pPr>
        <w:pStyle w:val="Heading3"/>
      </w:pPr>
      <w:bookmarkStart w:id="418" w:name="_Toc412756054"/>
      <w:r>
        <w:t>Среда за разработване на UML модел</w:t>
      </w:r>
      <w:bookmarkEnd w:id="416"/>
      <w:bookmarkEnd w:id="418"/>
    </w:p>
    <w:p w:rsidR="00CC3C17" w:rsidRPr="00CC3C17" w:rsidRDefault="00CC3C17" w:rsidP="00CC3C17">
      <w:r>
        <w:t xml:space="preserve">Следва кратко описание на предложените среди за разработка на UML модели, както и таблица с тяхното сравнение по критериите от точка </w:t>
      </w:r>
      <w:r w:rsidRPr="00CC3C17">
        <w:rPr>
          <w:i/>
        </w:rPr>
        <w:fldChar w:fldCharType="begin"/>
      </w:r>
      <w:r w:rsidRPr="00CC3C17">
        <w:rPr>
          <w:i/>
        </w:rPr>
        <w:instrText xml:space="preserve"> REF _Ref397422090 \r \h </w:instrText>
      </w:r>
      <w:r>
        <w:rPr>
          <w:i/>
        </w:rPr>
        <w:instrText xml:space="preserve"> \* MERGEFORMAT </w:instrText>
      </w:r>
      <w:r w:rsidRPr="00CC3C17">
        <w:rPr>
          <w:i/>
        </w:rPr>
      </w:r>
      <w:r w:rsidRPr="00CC3C17">
        <w:rPr>
          <w:i/>
        </w:rPr>
        <w:fldChar w:fldCharType="separate"/>
      </w:r>
      <w:r w:rsidR="000E6575">
        <w:rPr>
          <w:i/>
        </w:rPr>
        <w:t>4.1.2</w:t>
      </w:r>
      <w:r w:rsidRPr="00CC3C17">
        <w:rPr>
          <w:i/>
        </w:rPr>
        <w:fldChar w:fldCharType="end"/>
      </w:r>
      <w:r>
        <w:t>:</w:t>
      </w:r>
    </w:p>
    <w:p w:rsidR="009172F4" w:rsidRDefault="009172F4" w:rsidP="009172F4">
      <w:r w:rsidRPr="009172F4">
        <w:rPr>
          <w:b/>
        </w:rPr>
        <w:t>Enterprise Architect</w:t>
      </w:r>
      <w:r>
        <w:t xml:space="preserve"> </w:t>
      </w:r>
      <w:r w:rsidR="007D7141">
        <w:t>–</w:t>
      </w:r>
      <w:r w:rsidR="00844970">
        <w:t xml:space="preserve"> </w:t>
      </w:r>
      <w:r w:rsidR="007D7141">
        <w:t xml:space="preserve">инструмент за визуално моделиране и дизайн на </w:t>
      </w:r>
      <w:r w:rsidR="00844970">
        <w:t xml:space="preserve">базата на UML, разработван от </w:t>
      </w:r>
      <w:r w:rsidR="007D7141">
        <w:t>Sparx Systems</w:t>
      </w:r>
      <w:r w:rsidR="00844970">
        <w:t xml:space="preserve">. Платформата поддържа: дизайн и конструиране на софтуерни системи; моделиране на бизнес процеси; и моделиране на </w:t>
      </w:r>
      <w:r w:rsidR="008F427A">
        <w:t>индустриално</w:t>
      </w:r>
      <w:r w:rsidR="00844970">
        <w:t xml:space="preserve"> базирани домейни.</w:t>
      </w:r>
    </w:p>
    <w:p w:rsidR="00844970" w:rsidRDefault="00844970" w:rsidP="009172F4">
      <w:r w:rsidRPr="00844970">
        <w:rPr>
          <w:b/>
        </w:rPr>
        <w:lastRenderedPageBreak/>
        <w:t>BoUML</w:t>
      </w:r>
      <w:r>
        <w:t xml:space="preserve"> – инструмент за дизайн на UML модели. Поддържа генерация и реверсивен </w:t>
      </w:r>
      <w:r w:rsidR="008F427A">
        <w:t>инженеринг</w:t>
      </w:r>
      <w:r>
        <w:t xml:space="preserve"> на редица езици за програмиране. До версия 4.23 е лицензиран със свободен софтуерен лиценз </w:t>
      </w:r>
      <w:r w:rsidRPr="00844970">
        <w:rPr>
          <w:i/>
        </w:rPr>
        <w:t>GPL</w:t>
      </w:r>
      <w:r>
        <w:t>.</w:t>
      </w:r>
    </w:p>
    <w:p w:rsidR="00844970" w:rsidRPr="00A8063D" w:rsidRDefault="00844970" w:rsidP="009172F4">
      <w:pPr>
        <w:rPr>
          <w:b/>
        </w:rPr>
      </w:pPr>
      <w:r w:rsidRPr="00844970">
        <w:rPr>
          <w:b/>
        </w:rPr>
        <w:t>Visual Paradigm</w:t>
      </w:r>
      <w:r>
        <w:t xml:space="preserve"> </w:t>
      </w:r>
      <w:r w:rsidR="00B61F1E">
        <w:t>–</w:t>
      </w:r>
      <w:r>
        <w:t xml:space="preserve"> </w:t>
      </w:r>
      <w:r w:rsidR="00B61F1E">
        <w:t>инструмент за генерация на UML модели с поддръжка на UML 2, SysML и моделиране на бизнес процеси (BPMN).</w:t>
      </w:r>
      <w:r w:rsidR="000610E5">
        <w:t xml:space="preserve"> </w:t>
      </w:r>
      <w:r w:rsidR="002D2F97">
        <w:t xml:space="preserve">Поддържа генерация на код и реверсивен </w:t>
      </w:r>
      <w:r w:rsidR="008F427A">
        <w:t>инженеринг</w:t>
      </w:r>
      <w:r w:rsidR="002D2F97">
        <w:t>.</w:t>
      </w:r>
      <w:r w:rsidR="00A8063D">
        <w:t xml:space="preserve"> Разработва се от </w:t>
      </w:r>
      <w:r w:rsidR="00A8063D" w:rsidRPr="00A8063D">
        <w:t>Visual Paradigm International</w:t>
      </w:r>
      <w:r w:rsidR="00A8063D">
        <w:t>.</w:t>
      </w:r>
    </w:p>
    <w:p w:rsidR="00A8063D" w:rsidRPr="009172F4" w:rsidRDefault="00A8063D" w:rsidP="009172F4">
      <w:r w:rsidRPr="00A8063D">
        <w:rPr>
          <w:b/>
        </w:rPr>
        <w:t>Eclipse Papyrus</w:t>
      </w:r>
      <w:r>
        <w:t xml:space="preserve"> </w:t>
      </w:r>
      <w:r w:rsidR="00E27C65">
        <w:t>–</w:t>
      </w:r>
      <w:r>
        <w:t xml:space="preserve"> </w:t>
      </w:r>
      <w:r w:rsidR="00E27C65">
        <w:t xml:space="preserve">компонент с отворен код от инструментите за моделна разработка (MDT) на </w:t>
      </w:r>
      <w:r w:rsidR="00E27C65" w:rsidRPr="00E27C65">
        <w:rPr>
          <w:i/>
        </w:rPr>
        <w:t>Eclipse</w:t>
      </w:r>
      <w:r w:rsidR="00E27C65">
        <w:t>, предоставящ среда за разработка на UML и SysML модели.</w:t>
      </w:r>
    </w:p>
    <w:tbl>
      <w:tblPr>
        <w:tblStyle w:val="TableContemporary"/>
        <w:tblW w:w="0" w:type="auto"/>
        <w:tblLook w:val="04A0" w:firstRow="1" w:lastRow="0" w:firstColumn="1" w:lastColumn="0" w:noHBand="0" w:noVBand="1"/>
      </w:tblPr>
      <w:tblGrid>
        <w:gridCol w:w="1799"/>
        <w:gridCol w:w="1693"/>
        <w:gridCol w:w="1664"/>
        <w:gridCol w:w="1694"/>
        <w:gridCol w:w="1672"/>
      </w:tblGrid>
      <w:tr w:rsidR="0051005C" w:rsidRPr="00CB2178" w:rsidTr="00CB2178">
        <w:trPr>
          <w:cnfStyle w:val="100000000000" w:firstRow="1" w:lastRow="0" w:firstColumn="0" w:lastColumn="0" w:oddVBand="0" w:evenVBand="0" w:oddHBand="0" w:evenHBand="0" w:firstRowFirstColumn="0" w:firstRowLastColumn="0" w:lastRowFirstColumn="0" w:lastRowLastColumn="0"/>
        </w:trPr>
        <w:tc>
          <w:tcPr>
            <w:tcW w:w="1704" w:type="dxa"/>
          </w:tcPr>
          <w:p w:rsidR="00255D54" w:rsidRPr="00CB2178" w:rsidRDefault="00255D54" w:rsidP="00255D54">
            <w:r w:rsidRPr="00CB2178">
              <w:t>Среда за разработване</w:t>
            </w:r>
          </w:p>
        </w:tc>
        <w:tc>
          <w:tcPr>
            <w:tcW w:w="1704" w:type="dxa"/>
          </w:tcPr>
          <w:p w:rsidR="00255D54" w:rsidRPr="00CB2178" w:rsidRDefault="00472C2D" w:rsidP="007E0574">
            <w:pPr>
              <w:jc w:val="center"/>
            </w:pPr>
            <w:hyperlink r:id="rId40" w:history="1">
              <w:r w:rsidR="00255D54" w:rsidRPr="00CB2178">
                <w:rPr>
                  <w:rStyle w:val="Hyperlink"/>
                  <w:rFonts w:ascii="Arial" w:hAnsi="Arial" w:cs="Arial"/>
                </w:rPr>
                <w:t>Enterprise Architect</w:t>
              </w:r>
            </w:hyperlink>
          </w:p>
          <w:p w:rsidR="009D0FFF" w:rsidRPr="00CB2178" w:rsidRDefault="009D0FFF" w:rsidP="00387857">
            <w:pPr>
              <w:jc w:val="center"/>
            </w:pPr>
            <w:r w:rsidRPr="00CB2178">
              <w:t>(v</w:t>
            </w:r>
            <w:r w:rsidR="00387857" w:rsidRPr="00CB2178">
              <w:t>10</w:t>
            </w:r>
            <w:r w:rsidRPr="00CB2178">
              <w:t>.0)</w:t>
            </w:r>
          </w:p>
        </w:tc>
        <w:tc>
          <w:tcPr>
            <w:tcW w:w="1704" w:type="dxa"/>
          </w:tcPr>
          <w:p w:rsidR="00255D54" w:rsidRPr="00CB2178" w:rsidRDefault="00472C2D" w:rsidP="007E0574">
            <w:pPr>
              <w:jc w:val="center"/>
            </w:pPr>
            <w:hyperlink r:id="rId41" w:history="1">
              <w:r w:rsidR="00255D54" w:rsidRPr="00CB2178">
                <w:rPr>
                  <w:rStyle w:val="Hyperlink"/>
                  <w:rFonts w:ascii="Arial" w:hAnsi="Arial" w:cs="Arial"/>
                </w:rPr>
                <w:t>BoUML</w:t>
              </w:r>
            </w:hyperlink>
            <w:r w:rsidR="002F4175" w:rsidRPr="00CB2178">
              <w:t xml:space="preserve"> </w:t>
            </w:r>
            <w:r w:rsidR="007E0574" w:rsidRPr="00CB2178">
              <w:rPr>
                <w:sz w:val="18"/>
              </w:rPr>
              <w:t>(</w:t>
            </w:r>
            <w:r w:rsidR="000B7264" w:rsidRPr="00CB2178">
              <w:rPr>
                <w:sz w:val="18"/>
              </w:rPr>
              <w:t>v</w:t>
            </w:r>
            <w:r w:rsidR="000610E5" w:rsidRPr="00CB2178">
              <w:rPr>
                <w:sz w:val="18"/>
              </w:rPr>
              <w:t>4.23</w:t>
            </w:r>
            <w:r w:rsidR="007E0574" w:rsidRPr="00CB2178">
              <w:rPr>
                <w:sz w:val="18"/>
              </w:rPr>
              <w:t>)</w:t>
            </w:r>
          </w:p>
        </w:tc>
        <w:tc>
          <w:tcPr>
            <w:tcW w:w="1705" w:type="dxa"/>
          </w:tcPr>
          <w:p w:rsidR="00255D54" w:rsidRPr="00CB2178" w:rsidRDefault="00472C2D" w:rsidP="007E0574">
            <w:pPr>
              <w:jc w:val="center"/>
            </w:pPr>
            <w:hyperlink r:id="rId42" w:history="1">
              <w:r w:rsidR="00255D54" w:rsidRPr="00CB2178">
                <w:rPr>
                  <w:rStyle w:val="Hyperlink"/>
                  <w:rFonts w:ascii="Arial" w:hAnsi="Arial" w:cs="Arial"/>
                </w:rPr>
                <w:t>Visual Paradigm</w:t>
              </w:r>
            </w:hyperlink>
          </w:p>
        </w:tc>
        <w:tc>
          <w:tcPr>
            <w:tcW w:w="1705" w:type="dxa"/>
          </w:tcPr>
          <w:p w:rsidR="00255D54" w:rsidRPr="00CB2178" w:rsidRDefault="00472C2D" w:rsidP="007E0574">
            <w:pPr>
              <w:jc w:val="center"/>
            </w:pPr>
            <w:hyperlink r:id="rId43" w:history="1">
              <w:r w:rsidR="002F4175" w:rsidRPr="00CB2178">
                <w:rPr>
                  <w:rStyle w:val="Hyperlink"/>
                  <w:rFonts w:ascii="Arial" w:hAnsi="Arial" w:cs="Arial"/>
                </w:rPr>
                <w:t>Eclipse Papyrus</w:t>
              </w:r>
            </w:hyperlink>
          </w:p>
        </w:tc>
      </w:tr>
      <w:tr w:rsidR="0051005C"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255D54" w:rsidRPr="007E0574" w:rsidRDefault="002F4175" w:rsidP="002F4175">
            <w:pPr>
              <w:rPr>
                <w:b/>
              </w:rPr>
            </w:pPr>
            <w:r w:rsidRPr="007E0574">
              <w:rPr>
                <w:b/>
              </w:rPr>
              <w:t>UML 2.x</w:t>
            </w:r>
          </w:p>
        </w:tc>
        <w:tc>
          <w:tcPr>
            <w:tcW w:w="1704" w:type="dxa"/>
            <w:vAlign w:val="center"/>
          </w:tcPr>
          <w:p w:rsidR="00255D54" w:rsidRDefault="002F4175" w:rsidP="00CB2178">
            <w:pPr>
              <w:jc w:val="center"/>
            </w:pPr>
            <w:r>
              <w:t>ДА</w:t>
            </w:r>
          </w:p>
        </w:tc>
        <w:tc>
          <w:tcPr>
            <w:tcW w:w="1704" w:type="dxa"/>
            <w:vAlign w:val="center"/>
          </w:tcPr>
          <w:p w:rsidR="00255D54" w:rsidRDefault="002F4175" w:rsidP="00CB2178">
            <w:pPr>
              <w:jc w:val="center"/>
            </w:pPr>
            <w:r>
              <w:t>ДА</w:t>
            </w:r>
          </w:p>
        </w:tc>
        <w:tc>
          <w:tcPr>
            <w:tcW w:w="1705" w:type="dxa"/>
            <w:vAlign w:val="center"/>
          </w:tcPr>
          <w:p w:rsidR="00255D54" w:rsidRDefault="002F4175" w:rsidP="00CB2178">
            <w:pPr>
              <w:jc w:val="center"/>
            </w:pPr>
            <w:r>
              <w:t>ДА</w:t>
            </w:r>
          </w:p>
        </w:tc>
        <w:tc>
          <w:tcPr>
            <w:tcW w:w="1705" w:type="dxa"/>
            <w:vAlign w:val="center"/>
          </w:tcPr>
          <w:p w:rsidR="00255D54" w:rsidRDefault="002F4175" w:rsidP="00CB2178">
            <w:pPr>
              <w:jc w:val="center"/>
            </w:pPr>
            <w:r>
              <w:t>ДА</w:t>
            </w:r>
          </w:p>
        </w:tc>
      </w:tr>
      <w:tr w:rsidR="0051005C"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2F4175" w:rsidRPr="007E0574" w:rsidRDefault="002F4175" w:rsidP="002F4175">
            <w:pPr>
              <w:rPr>
                <w:b/>
              </w:rPr>
            </w:pPr>
            <w:r w:rsidRPr="007E0574">
              <w:rPr>
                <w:b/>
              </w:rPr>
              <w:t>MDA</w:t>
            </w:r>
          </w:p>
        </w:tc>
        <w:tc>
          <w:tcPr>
            <w:tcW w:w="1704" w:type="dxa"/>
            <w:vAlign w:val="center"/>
          </w:tcPr>
          <w:p w:rsidR="002F4175" w:rsidRDefault="002F4175" w:rsidP="00CB2178">
            <w:pPr>
              <w:jc w:val="center"/>
            </w:pPr>
            <w:r>
              <w:t>ДА</w:t>
            </w:r>
          </w:p>
        </w:tc>
        <w:tc>
          <w:tcPr>
            <w:tcW w:w="1704" w:type="dxa"/>
            <w:vAlign w:val="center"/>
          </w:tcPr>
          <w:p w:rsidR="002F4175" w:rsidRDefault="002F4175" w:rsidP="00CB2178">
            <w:pPr>
              <w:jc w:val="center"/>
            </w:pPr>
            <w:r>
              <w:t>ДА</w:t>
            </w:r>
          </w:p>
        </w:tc>
        <w:tc>
          <w:tcPr>
            <w:tcW w:w="1705" w:type="dxa"/>
            <w:vAlign w:val="center"/>
          </w:tcPr>
          <w:p w:rsidR="002F4175" w:rsidRDefault="002F4175" w:rsidP="00CB2178">
            <w:pPr>
              <w:jc w:val="center"/>
            </w:pPr>
            <w:r>
              <w:t>ДА</w:t>
            </w:r>
          </w:p>
        </w:tc>
        <w:tc>
          <w:tcPr>
            <w:tcW w:w="1705" w:type="dxa"/>
            <w:vAlign w:val="center"/>
          </w:tcPr>
          <w:p w:rsidR="002F4175" w:rsidRDefault="002F4175" w:rsidP="00CB2178">
            <w:pPr>
              <w:jc w:val="center"/>
            </w:pPr>
            <w:r>
              <w:t>ДА</w:t>
            </w:r>
          </w:p>
        </w:tc>
      </w:tr>
      <w:tr w:rsidR="0051005C"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2F4175" w:rsidRPr="007E0574" w:rsidRDefault="002F4175" w:rsidP="002F4175">
            <w:pPr>
              <w:rPr>
                <w:b/>
              </w:rPr>
            </w:pPr>
            <w:r w:rsidRPr="007E0574">
              <w:rPr>
                <w:b/>
              </w:rPr>
              <w:t xml:space="preserve">XMI </w:t>
            </w:r>
            <w:r w:rsidRPr="00E4111F">
              <w:rPr>
                <w:b/>
                <w:sz w:val="20"/>
              </w:rPr>
              <w:t>(импорт/експорт)</w:t>
            </w:r>
          </w:p>
        </w:tc>
        <w:tc>
          <w:tcPr>
            <w:tcW w:w="1704" w:type="dxa"/>
            <w:vAlign w:val="center"/>
          </w:tcPr>
          <w:p w:rsidR="002F4175" w:rsidRDefault="005811E1" w:rsidP="00CB2178">
            <w:pPr>
              <w:jc w:val="center"/>
            </w:pPr>
            <w:r>
              <w:t>ДА</w:t>
            </w:r>
          </w:p>
        </w:tc>
        <w:tc>
          <w:tcPr>
            <w:tcW w:w="1704" w:type="dxa"/>
            <w:vAlign w:val="center"/>
          </w:tcPr>
          <w:p w:rsidR="002F4175" w:rsidRDefault="005811E1" w:rsidP="00CB2178">
            <w:pPr>
              <w:jc w:val="center"/>
            </w:pPr>
            <w:r>
              <w:t>ДА</w:t>
            </w:r>
          </w:p>
        </w:tc>
        <w:tc>
          <w:tcPr>
            <w:tcW w:w="1705" w:type="dxa"/>
            <w:vAlign w:val="center"/>
          </w:tcPr>
          <w:p w:rsidR="002F4175" w:rsidRDefault="005811E1" w:rsidP="00CB2178">
            <w:pPr>
              <w:jc w:val="center"/>
            </w:pPr>
            <w:r>
              <w:t>ДА</w:t>
            </w:r>
          </w:p>
        </w:tc>
        <w:tc>
          <w:tcPr>
            <w:tcW w:w="1705" w:type="dxa"/>
            <w:vAlign w:val="center"/>
          </w:tcPr>
          <w:p w:rsidR="002F4175" w:rsidRDefault="005811E1" w:rsidP="00CB2178">
            <w:pPr>
              <w:jc w:val="center"/>
            </w:pPr>
            <w:r>
              <w:t>ДА</w:t>
            </w:r>
          </w:p>
        </w:tc>
      </w:tr>
      <w:tr w:rsidR="0051005C"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5811E1" w:rsidRPr="007E0574" w:rsidRDefault="005811E1" w:rsidP="002F4175">
            <w:pPr>
              <w:rPr>
                <w:b/>
              </w:rPr>
            </w:pPr>
            <w:r w:rsidRPr="007E0574">
              <w:rPr>
                <w:b/>
              </w:rPr>
              <w:t>Генерира следните езици</w:t>
            </w:r>
          </w:p>
        </w:tc>
        <w:tc>
          <w:tcPr>
            <w:tcW w:w="1704" w:type="dxa"/>
            <w:vAlign w:val="center"/>
          </w:tcPr>
          <w:p w:rsidR="005811E1" w:rsidRDefault="005811E1" w:rsidP="00CB2178">
            <w:pPr>
              <w:jc w:val="center"/>
            </w:pPr>
            <w:r w:rsidRPr="007E0574">
              <w:rPr>
                <w:sz w:val="20"/>
              </w:rPr>
              <w:t>ActionScript, C, C#, C++, Delphi, Java, PHP, Python, Visual Basic, Visual Basic .NET, DDL, EJB, XML Schema, Ada, VHDL, Verilog, WSDL, BPEL, Corba IDL</w:t>
            </w:r>
          </w:p>
        </w:tc>
        <w:tc>
          <w:tcPr>
            <w:tcW w:w="1704" w:type="dxa"/>
            <w:vAlign w:val="center"/>
          </w:tcPr>
          <w:p w:rsidR="005811E1" w:rsidRDefault="005811E1" w:rsidP="00CB2178">
            <w:pPr>
              <w:jc w:val="center"/>
            </w:pPr>
            <w:r w:rsidRPr="005811E1">
              <w:t>C++, Java, PHP, IDL, Python</w:t>
            </w:r>
          </w:p>
        </w:tc>
        <w:tc>
          <w:tcPr>
            <w:tcW w:w="1705" w:type="dxa"/>
            <w:vAlign w:val="center"/>
          </w:tcPr>
          <w:p w:rsidR="005811E1" w:rsidRDefault="005811E1" w:rsidP="00CB2178">
            <w:pPr>
              <w:jc w:val="center"/>
            </w:pPr>
            <w:r w:rsidRPr="005811E1">
              <w:t>Java, C#, C++, PHP, Ada, Action Script</w:t>
            </w:r>
          </w:p>
        </w:tc>
        <w:tc>
          <w:tcPr>
            <w:tcW w:w="1705" w:type="dxa"/>
            <w:vAlign w:val="center"/>
          </w:tcPr>
          <w:p w:rsidR="005811E1" w:rsidRDefault="005811E1" w:rsidP="00CB2178">
            <w:pPr>
              <w:jc w:val="center"/>
            </w:pPr>
            <w:r w:rsidRPr="005811E1">
              <w:t>Ada 2005, C/C++, Java</w:t>
            </w:r>
          </w:p>
        </w:tc>
      </w:tr>
      <w:tr w:rsidR="007E0574"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5811E1" w:rsidRPr="007E0574" w:rsidRDefault="005811E1" w:rsidP="002F4175">
            <w:pPr>
              <w:rPr>
                <w:b/>
              </w:rPr>
            </w:pPr>
            <w:r w:rsidRPr="007E0574">
              <w:rPr>
                <w:b/>
              </w:rPr>
              <w:t>Лиценз</w:t>
            </w:r>
          </w:p>
        </w:tc>
        <w:tc>
          <w:tcPr>
            <w:tcW w:w="1704" w:type="dxa"/>
            <w:vAlign w:val="center"/>
          </w:tcPr>
          <w:p w:rsidR="005811E1" w:rsidRPr="005811E1" w:rsidRDefault="0051005C" w:rsidP="00CB2178">
            <w:pPr>
              <w:jc w:val="center"/>
            </w:pPr>
            <w:r>
              <w:t>комерсиален</w:t>
            </w:r>
          </w:p>
        </w:tc>
        <w:tc>
          <w:tcPr>
            <w:tcW w:w="1704" w:type="dxa"/>
            <w:vAlign w:val="center"/>
          </w:tcPr>
          <w:p w:rsidR="005811E1" w:rsidRPr="005811E1" w:rsidRDefault="005811E1" w:rsidP="00CB2178">
            <w:pPr>
              <w:jc w:val="center"/>
            </w:pPr>
            <w:r w:rsidRPr="005811E1">
              <w:t xml:space="preserve">GPL </w:t>
            </w:r>
            <w:r>
              <w:t xml:space="preserve">преди </w:t>
            </w:r>
            <w:r w:rsidRPr="005811E1">
              <w:t>v5.0</w:t>
            </w:r>
          </w:p>
        </w:tc>
        <w:tc>
          <w:tcPr>
            <w:tcW w:w="1705" w:type="dxa"/>
            <w:vAlign w:val="center"/>
          </w:tcPr>
          <w:p w:rsidR="005811E1" w:rsidRPr="005811E1" w:rsidRDefault="0051005C" w:rsidP="00CB2178">
            <w:pPr>
              <w:jc w:val="center"/>
            </w:pPr>
            <w:r>
              <w:t>комерсиален</w:t>
            </w:r>
          </w:p>
        </w:tc>
        <w:tc>
          <w:tcPr>
            <w:tcW w:w="1705" w:type="dxa"/>
            <w:vAlign w:val="center"/>
          </w:tcPr>
          <w:p w:rsidR="005811E1" w:rsidRPr="005811E1" w:rsidRDefault="0051005C" w:rsidP="00CB2178">
            <w:pPr>
              <w:keepNext/>
              <w:jc w:val="center"/>
            </w:pPr>
            <w:r>
              <w:t>EPL</w:t>
            </w:r>
          </w:p>
        </w:tc>
      </w:tr>
      <w:tr w:rsidR="00964099"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964099" w:rsidRPr="007E0574" w:rsidRDefault="00964099" w:rsidP="002F4175">
            <w:pPr>
              <w:rPr>
                <w:b/>
              </w:rPr>
            </w:pPr>
            <w:r>
              <w:rPr>
                <w:b/>
              </w:rPr>
              <w:t>Коментар</w:t>
            </w:r>
          </w:p>
        </w:tc>
        <w:tc>
          <w:tcPr>
            <w:tcW w:w="1704" w:type="dxa"/>
            <w:vAlign w:val="center"/>
          </w:tcPr>
          <w:p w:rsidR="00964099" w:rsidRDefault="00964099" w:rsidP="00CB2178">
            <w:pPr>
              <w:jc w:val="center"/>
            </w:pPr>
            <w:r w:rsidRPr="00964099">
              <w:rPr>
                <w:sz w:val="20"/>
              </w:rPr>
              <w:t>Въпреки, че Python e споменат като език, който се генерира от средата. Той далеч не е на необходимото ниво</w:t>
            </w:r>
          </w:p>
        </w:tc>
        <w:tc>
          <w:tcPr>
            <w:tcW w:w="1704" w:type="dxa"/>
            <w:vAlign w:val="center"/>
          </w:tcPr>
          <w:p w:rsidR="00964099" w:rsidRPr="005811E1" w:rsidRDefault="00964099" w:rsidP="00CB2178">
            <w:pPr>
              <w:jc w:val="center"/>
            </w:pPr>
            <w:r>
              <w:t>-</w:t>
            </w:r>
          </w:p>
        </w:tc>
        <w:tc>
          <w:tcPr>
            <w:tcW w:w="1705" w:type="dxa"/>
            <w:vAlign w:val="center"/>
          </w:tcPr>
          <w:p w:rsidR="00964099" w:rsidRDefault="00964099" w:rsidP="00CB2178">
            <w:pPr>
              <w:jc w:val="center"/>
            </w:pPr>
            <w:r>
              <w:t>-</w:t>
            </w:r>
          </w:p>
        </w:tc>
        <w:tc>
          <w:tcPr>
            <w:tcW w:w="1705" w:type="dxa"/>
            <w:vAlign w:val="center"/>
          </w:tcPr>
          <w:p w:rsidR="00964099" w:rsidRDefault="00964099" w:rsidP="00CB2178">
            <w:pPr>
              <w:keepNext/>
              <w:jc w:val="center"/>
            </w:pPr>
            <w:r>
              <w:t>-</w:t>
            </w:r>
          </w:p>
        </w:tc>
      </w:tr>
    </w:tbl>
    <w:p w:rsidR="00255D54" w:rsidRPr="00255D54" w:rsidRDefault="00916DB1" w:rsidP="00916DB1">
      <w:pPr>
        <w:pStyle w:val="Caption"/>
      </w:pPr>
      <w:bookmarkStart w:id="419" w:name="_Ref410341651"/>
      <w:bookmarkStart w:id="420" w:name="_Ref397370826"/>
      <w:r>
        <w:t xml:space="preserve">Таблица </w:t>
      </w:r>
      <w:r w:rsidR="00E73236">
        <w:fldChar w:fldCharType="begin"/>
      </w:r>
      <w:r w:rsidR="00E73236">
        <w:instrText xml:space="preserve"> SEQ Таблица \* ARABIC </w:instrText>
      </w:r>
      <w:r w:rsidR="00E73236">
        <w:fldChar w:fldCharType="separate"/>
      </w:r>
      <w:r w:rsidR="000E6575">
        <w:rPr>
          <w:noProof/>
        </w:rPr>
        <w:t>36</w:t>
      </w:r>
      <w:r w:rsidR="00E73236">
        <w:rPr>
          <w:noProof/>
        </w:rPr>
        <w:fldChar w:fldCharType="end"/>
      </w:r>
      <w:bookmarkEnd w:id="419"/>
      <w:r>
        <w:t xml:space="preserve"> (Сравнение на потенциални среди за UML моделиране на софтуерната система)</w:t>
      </w:r>
      <w:bookmarkEnd w:id="420"/>
    </w:p>
    <w:p w:rsidR="00EB179D" w:rsidRDefault="00EB179D" w:rsidP="00EB179D">
      <w:pPr>
        <w:pStyle w:val="Heading3"/>
      </w:pPr>
      <w:bookmarkStart w:id="421" w:name="_Ref397424381"/>
      <w:bookmarkStart w:id="422" w:name="_Ref410497368"/>
      <w:bookmarkStart w:id="423" w:name="_Toc412756055"/>
      <w:r>
        <w:t>Код генератор</w:t>
      </w:r>
      <w:bookmarkEnd w:id="421"/>
      <w:bookmarkEnd w:id="422"/>
      <w:bookmarkEnd w:id="423"/>
    </w:p>
    <w:p w:rsidR="00547ADA" w:rsidRPr="00547ADA" w:rsidRDefault="00547ADA" w:rsidP="00547ADA">
      <w:r>
        <w:t xml:space="preserve">Следва кратко описание на предложените варианти за код генератори от UML модел, както и таблица с тяхното сравнение по критериите от точка </w:t>
      </w:r>
      <w:r w:rsidRPr="00547ADA">
        <w:rPr>
          <w:i/>
        </w:rPr>
        <w:fldChar w:fldCharType="begin"/>
      </w:r>
      <w:r w:rsidRPr="00547ADA">
        <w:rPr>
          <w:i/>
        </w:rPr>
        <w:instrText xml:space="preserve"> REF _Ref410497368 \r \h </w:instrText>
      </w:r>
      <w:r>
        <w:rPr>
          <w:i/>
        </w:rPr>
        <w:instrText xml:space="preserve"> \* MERGEFORMAT </w:instrText>
      </w:r>
      <w:r w:rsidRPr="00547ADA">
        <w:rPr>
          <w:i/>
        </w:rPr>
      </w:r>
      <w:r w:rsidRPr="00547ADA">
        <w:rPr>
          <w:i/>
        </w:rPr>
        <w:fldChar w:fldCharType="separate"/>
      </w:r>
      <w:r w:rsidR="000E6575">
        <w:rPr>
          <w:i/>
        </w:rPr>
        <w:t>4.2.4</w:t>
      </w:r>
      <w:r w:rsidRPr="00547ADA">
        <w:rPr>
          <w:i/>
        </w:rPr>
        <w:fldChar w:fldCharType="end"/>
      </w:r>
      <w:r>
        <w:t>:</w:t>
      </w:r>
    </w:p>
    <w:p w:rsidR="00E94707" w:rsidRDefault="00E94707" w:rsidP="00E94707">
      <w:r w:rsidRPr="00E94707">
        <w:rPr>
          <w:b/>
        </w:rPr>
        <w:t>Acceleo</w:t>
      </w:r>
      <w:r>
        <w:t xml:space="preserve"> </w:t>
      </w:r>
      <w:r w:rsidR="000C487D">
        <w:t>–</w:t>
      </w:r>
      <w:r>
        <w:t xml:space="preserve"> </w:t>
      </w:r>
      <w:r w:rsidR="000C487D">
        <w:t xml:space="preserve">е код генератор с отворен код и компонент от инструментите за моделна разработка (MDT) на </w:t>
      </w:r>
      <w:r w:rsidR="000C487D" w:rsidRPr="000C487D">
        <w:rPr>
          <w:i/>
        </w:rPr>
        <w:t>Eclipse</w:t>
      </w:r>
      <w:r w:rsidR="000C487D">
        <w:t xml:space="preserve">, </w:t>
      </w:r>
      <w:r w:rsidR="0056195B">
        <w:t xml:space="preserve">позволяващ използването на моделно </w:t>
      </w:r>
      <w:r w:rsidR="0056195B">
        <w:lastRenderedPageBreak/>
        <w:t>базиран подход за разработка на приложения. Имплементация е на MOFM2T стандарта.</w:t>
      </w:r>
    </w:p>
    <w:p w:rsidR="00150CF9" w:rsidRDefault="00150CF9" w:rsidP="00150CF9">
      <w:r w:rsidRPr="00150CF9">
        <w:rPr>
          <w:b/>
        </w:rPr>
        <w:t>“Ръчно” написан код генератор</w:t>
      </w:r>
      <w:r>
        <w:t xml:space="preserve"> - Този тип код генератор се очаква да обхожда даден съвместим модел и на базата на елементите на този модел да отпечатва и попълва предварително заготвени файлове (шаблони). Като за целта може да се използват класове, които да представляват всеки файлов шаблон, с метод за отпечатване:</w:t>
      </w:r>
    </w:p>
    <w:p w:rsidR="00150CF9" w:rsidRDefault="00150CF9" w:rsidP="00150CF9"/>
    <w:p w:rsidR="00150CF9" w:rsidRPr="00AC386C" w:rsidRDefault="00150CF9" w:rsidP="00150CF9">
      <w:pPr>
        <w:rPr>
          <w:rFonts w:ascii="Courier New" w:hAnsi="Courier New" w:cs="Courier New"/>
          <w:sz w:val="22"/>
        </w:rPr>
      </w:pPr>
      <w:r>
        <w:tab/>
      </w:r>
      <w:r w:rsidRPr="00AC386C">
        <w:rPr>
          <w:rFonts w:ascii="Courier New" w:hAnsi="Courier New" w:cs="Courier New"/>
          <w:sz w:val="22"/>
        </w:rPr>
        <w:t>void generate(in aModel: Model; out outFile: 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printHeader(aModel,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printContents(aModel,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printFooter(aModel,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w:t>
      </w:r>
    </w:p>
    <w:p w:rsidR="00150CF9" w:rsidRDefault="00150CF9" w:rsidP="00150CF9"/>
    <w:p w:rsidR="00150CF9" w:rsidRDefault="00150CF9" w:rsidP="00150CF9">
      <w:r>
        <w:t>Характерното за такъв тип генератори е ограничената им адаптивност към промени в модела и не особено лесната промяна при необходимост.</w:t>
      </w:r>
    </w:p>
    <w:tbl>
      <w:tblPr>
        <w:tblStyle w:val="TableContemporary"/>
        <w:tblW w:w="0" w:type="auto"/>
        <w:jc w:val="center"/>
        <w:tblLook w:val="04A0" w:firstRow="1" w:lastRow="0" w:firstColumn="1" w:lastColumn="0" w:noHBand="0" w:noVBand="1"/>
      </w:tblPr>
      <w:tblGrid>
        <w:gridCol w:w="2489"/>
        <w:gridCol w:w="2487"/>
        <w:gridCol w:w="3546"/>
      </w:tblGrid>
      <w:tr w:rsidR="00445FC5" w:rsidTr="00D02FE7">
        <w:trPr>
          <w:cnfStyle w:val="100000000000" w:firstRow="1" w:lastRow="0" w:firstColumn="0" w:lastColumn="0" w:oddVBand="0" w:evenVBand="0" w:oddHBand="0" w:evenHBand="0" w:firstRowFirstColumn="0" w:firstRowLastColumn="0" w:lastRowFirstColumn="0" w:lastRowLastColumn="0"/>
          <w:jc w:val="center"/>
        </w:trPr>
        <w:tc>
          <w:tcPr>
            <w:tcW w:w="2489" w:type="dxa"/>
          </w:tcPr>
          <w:p w:rsidR="00445FC5" w:rsidRPr="00CB2178" w:rsidRDefault="00445FC5" w:rsidP="007718B8">
            <w:pPr>
              <w:jc w:val="left"/>
              <w:rPr>
                <w:rFonts w:ascii="Cambria Math" w:hAnsi="Cambria Math"/>
                <w:lang w:val="en-US"/>
              </w:rPr>
            </w:pPr>
            <w:r w:rsidRPr="00CB2178">
              <w:t>Код генератор</w:t>
            </w:r>
          </w:p>
        </w:tc>
        <w:tc>
          <w:tcPr>
            <w:tcW w:w="2487" w:type="dxa"/>
          </w:tcPr>
          <w:p w:rsidR="00445FC5" w:rsidRPr="00CB2178" w:rsidRDefault="00472C2D" w:rsidP="007718B8">
            <w:pPr>
              <w:jc w:val="center"/>
            </w:pPr>
            <w:hyperlink r:id="rId44" w:history="1">
              <w:r w:rsidR="000D01F3" w:rsidRPr="00CB2178">
                <w:rPr>
                  <w:rStyle w:val="Hyperlink"/>
                  <w:rFonts w:ascii="Arial" w:hAnsi="Arial" w:cs="Arial"/>
                </w:rPr>
                <w:t>Acceleo</w:t>
              </w:r>
            </w:hyperlink>
          </w:p>
        </w:tc>
        <w:tc>
          <w:tcPr>
            <w:tcW w:w="3546" w:type="dxa"/>
          </w:tcPr>
          <w:p w:rsidR="00D03081" w:rsidRPr="00CB2178" w:rsidRDefault="005C638D" w:rsidP="007718B8">
            <w:pPr>
              <w:jc w:val="center"/>
            </w:pPr>
            <w:r w:rsidRPr="00CB2178">
              <w:t>“</w:t>
            </w:r>
            <w:r w:rsidR="00D03081" w:rsidRPr="00CB2178">
              <w:t>Ръчно</w:t>
            </w:r>
            <w:r w:rsidRPr="00CB2178">
              <w:t>”</w:t>
            </w:r>
            <w:r w:rsidR="00D03081" w:rsidRPr="00CB2178">
              <w:t xml:space="preserve"> написан</w:t>
            </w:r>
          </w:p>
          <w:p w:rsidR="00AE258D" w:rsidRPr="00CB2178" w:rsidRDefault="00AE258D" w:rsidP="00150CF9">
            <w:pPr>
              <w:jc w:val="center"/>
            </w:pPr>
            <w:r w:rsidRPr="00CB2178">
              <w:t>код генератор</w:t>
            </w:r>
          </w:p>
        </w:tc>
      </w:tr>
      <w:tr w:rsidR="00CC2F44" w:rsidTr="00D02FE7">
        <w:trPr>
          <w:cnfStyle w:val="000000100000" w:firstRow="0" w:lastRow="0" w:firstColumn="0" w:lastColumn="0" w:oddVBand="0" w:evenVBand="0" w:oddHBand="1" w:evenHBand="0" w:firstRowFirstColumn="0" w:firstRowLastColumn="0" w:lastRowFirstColumn="0" w:lastRowLastColumn="0"/>
          <w:jc w:val="center"/>
        </w:trPr>
        <w:tc>
          <w:tcPr>
            <w:tcW w:w="2489" w:type="dxa"/>
            <w:vAlign w:val="center"/>
          </w:tcPr>
          <w:p w:rsidR="00CC2F44" w:rsidRPr="00292F6B" w:rsidRDefault="00CC2F44" w:rsidP="00CB2178">
            <w:pPr>
              <w:jc w:val="left"/>
              <w:rPr>
                <w:b/>
              </w:rPr>
            </w:pPr>
            <w:r w:rsidRPr="00292F6B">
              <w:rPr>
                <w:b/>
              </w:rPr>
              <w:t>Платформа</w:t>
            </w:r>
          </w:p>
        </w:tc>
        <w:tc>
          <w:tcPr>
            <w:tcW w:w="2487" w:type="dxa"/>
            <w:vAlign w:val="center"/>
          </w:tcPr>
          <w:p w:rsidR="00CC2F44" w:rsidRDefault="00CC2F44" w:rsidP="00CB2178">
            <w:pPr>
              <w:jc w:val="center"/>
            </w:pPr>
            <w:r>
              <w:t>Преносим (Java/Eclipse базиран)</w:t>
            </w:r>
          </w:p>
        </w:tc>
        <w:tc>
          <w:tcPr>
            <w:tcW w:w="3546" w:type="dxa"/>
            <w:vAlign w:val="center"/>
          </w:tcPr>
          <w:p w:rsidR="00CC2F44" w:rsidRDefault="00421B1F" w:rsidP="00CB2178">
            <w:pPr>
              <w:jc w:val="center"/>
            </w:pPr>
            <w:r>
              <w:t>з</w:t>
            </w:r>
            <w:r w:rsidR="00CC2F44">
              <w:t>ависим</w:t>
            </w:r>
            <w:r>
              <w:t>а</w:t>
            </w:r>
            <w:r w:rsidR="00CC2F44">
              <w:t xml:space="preserve"> от избрания език за програмиране</w:t>
            </w:r>
          </w:p>
        </w:tc>
      </w:tr>
      <w:tr w:rsidR="0052345B" w:rsidTr="00D02FE7">
        <w:trPr>
          <w:cnfStyle w:val="000000010000" w:firstRow="0" w:lastRow="0" w:firstColumn="0" w:lastColumn="0" w:oddVBand="0" w:evenVBand="0" w:oddHBand="0" w:evenHBand="1" w:firstRowFirstColumn="0" w:firstRowLastColumn="0" w:lastRowFirstColumn="0" w:lastRowLastColumn="0"/>
          <w:jc w:val="center"/>
        </w:trPr>
        <w:tc>
          <w:tcPr>
            <w:tcW w:w="2489" w:type="dxa"/>
            <w:vAlign w:val="center"/>
          </w:tcPr>
          <w:p w:rsidR="0052345B" w:rsidRPr="00292F6B" w:rsidRDefault="0052345B" w:rsidP="00CB2178">
            <w:pPr>
              <w:jc w:val="left"/>
              <w:rPr>
                <w:b/>
              </w:rPr>
            </w:pPr>
            <w:r w:rsidRPr="00292F6B">
              <w:rPr>
                <w:b/>
              </w:rPr>
              <w:t>Стандарт</w:t>
            </w:r>
          </w:p>
        </w:tc>
        <w:tc>
          <w:tcPr>
            <w:tcW w:w="2487" w:type="dxa"/>
            <w:vAlign w:val="center"/>
          </w:tcPr>
          <w:p w:rsidR="0052345B" w:rsidRDefault="0052345B" w:rsidP="00CB2178">
            <w:pPr>
              <w:jc w:val="center"/>
            </w:pPr>
            <w:r w:rsidRPr="004518D2">
              <w:rPr>
                <w:b/>
                <w:i/>
              </w:rPr>
              <w:t>MOFM2T</w:t>
            </w:r>
            <w:r w:rsidR="0066386D">
              <w:t>/</w:t>
            </w:r>
            <w:r w:rsidR="0066386D" w:rsidRPr="004518D2">
              <w:rPr>
                <w:b/>
                <w:i/>
              </w:rPr>
              <w:t>EMF</w:t>
            </w:r>
            <w:r w:rsidR="0066386D">
              <w:t xml:space="preserve"> съвместим</w:t>
            </w:r>
          </w:p>
        </w:tc>
        <w:tc>
          <w:tcPr>
            <w:tcW w:w="3546" w:type="dxa"/>
            <w:vAlign w:val="center"/>
          </w:tcPr>
          <w:p w:rsidR="0052345B" w:rsidRDefault="0052345B" w:rsidP="00CB2178">
            <w:pPr>
              <w:jc w:val="center"/>
            </w:pPr>
            <w:r>
              <w:t>няма</w:t>
            </w:r>
          </w:p>
        </w:tc>
      </w:tr>
      <w:tr w:rsidR="00CC2F44" w:rsidTr="00D02FE7">
        <w:trPr>
          <w:cnfStyle w:val="000000100000" w:firstRow="0" w:lastRow="0" w:firstColumn="0" w:lastColumn="0" w:oddVBand="0" w:evenVBand="0" w:oddHBand="1" w:evenHBand="0" w:firstRowFirstColumn="0" w:firstRowLastColumn="0" w:lastRowFirstColumn="0" w:lastRowLastColumn="0"/>
          <w:jc w:val="center"/>
        </w:trPr>
        <w:tc>
          <w:tcPr>
            <w:tcW w:w="2489" w:type="dxa"/>
            <w:vAlign w:val="center"/>
          </w:tcPr>
          <w:p w:rsidR="00CC2F44" w:rsidRPr="00292F6B" w:rsidRDefault="007718B8" w:rsidP="00CB2178">
            <w:pPr>
              <w:jc w:val="left"/>
              <w:rPr>
                <w:b/>
              </w:rPr>
            </w:pPr>
            <w:r w:rsidRPr="00292F6B">
              <w:rPr>
                <w:b/>
              </w:rPr>
              <w:t>Възможност за разширяване на генерирания код</w:t>
            </w:r>
          </w:p>
        </w:tc>
        <w:tc>
          <w:tcPr>
            <w:tcW w:w="2487" w:type="dxa"/>
            <w:vAlign w:val="center"/>
          </w:tcPr>
          <w:p w:rsidR="00CC2F44" w:rsidRDefault="00D852EC" w:rsidP="00CB2178">
            <w:pPr>
              <w:jc w:val="center"/>
            </w:pPr>
            <w:r>
              <w:t>н</w:t>
            </w:r>
            <w:r w:rsidR="00C70193">
              <w:t>еограничена</w:t>
            </w:r>
          </w:p>
        </w:tc>
        <w:tc>
          <w:tcPr>
            <w:tcW w:w="3546" w:type="dxa"/>
            <w:vAlign w:val="center"/>
          </w:tcPr>
          <w:p w:rsidR="00CC2F44" w:rsidRDefault="00FC5B42" w:rsidP="00CB2178">
            <w:pPr>
              <w:jc w:val="center"/>
            </w:pPr>
            <w:r>
              <w:t>о</w:t>
            </w:r>
            <w:r w:rsidR="00C70193">
              <w:t>граничена</w:t>
            </w:r>
          </w:p>
        </w:tc>
      </w:tr>
      <w:tr w:rsidR="00496B07" w:rsidTr="00D02FE7">
        <w:trPr>
          <w:cnfStyle w:val="000000010000" w:firstRow="0" w:lastRow="0" w:firstColumn="0" w:lastColumn="0" w:oddVBand="0" w:evenVBand="0" w:oddHBand="0" w:evenHBand="1" w:firstRowFirstColumn="0" w:firstRowLastColumn="0" w:lastRowFirstColumn="0" w:lastRowLastColumn="0"/>
          <w:jc w:val="center"/>
        </w:trPr>
        <w:tc>
          <w:tcPr>
            <w:tcW w:w="2489" w:type="dxa"/>
            <w:vAlign w:val="center"/>
          </w:tcPr>
          <w:p w:rsidR="00496B07" w:rsidRPr="00292F6B" w:rsidRDefault="00496B07" w:rsidP="00CB2178">
            <w:pPr>
              <w:jc w:val="left"/>
              <w:rPr>
                <w:b/>
              </w:rPr>
            </w:pPr>
            <w:r w:rsidRPr="00292F6B">
              <w:rPr>
                <w:b/>
              </w:rPr>
              <w:t>Време за подготовка преди употреба</w:t>
            </w:r>
          </w:p>
        </w:tc>
        <w:tc>
          <w:tcPr>
            <w:tcW w:w="2487" w:type="dxa"/>
            <w:vAlign w:val="center"/>
          </w:tcPr>
          <w:p w:rsidR="00496B07" w:rsidRDefault="00070D25" w:rsidP="00CB2178">
            <w:pPr>
              <w:jc w:val="center"/>
            </w:pPr>
            <w:r>
              <w:t>3 дена</w:t>
            </w:r>
          </w:p>
          <w:p w:rsidR="00496B07" w:rsidRDefault="00496B07" w:rsidP="00CB2178">
            <w:pPr>
              <w:jc w:val="center"/>
            </w:pPr>
            <w:r>
              <w:t>(при наличен EMF базиран входен модел)</w:t>
            </w:r>
          </w:p>
        </w:tc>
        <w:tc>
          <w:tcPr>
            <w:tcW w:w="3546" w:type="dxa"/>
            <w:vAlign w:val="center"/>
          </w:tcPr>
          <w:p w:rsidR="00496B07" w:rsidRDefault="007F04AF" w:rsidP="00CB2178">
            <w:pPr>
              <w:jc w:val="center"/>
            </w:pPr>
            <w:r>
              <w:t>2</w:t>
            </w:r>
            <w:r w:rsidR="00496B07">
              <w:t xml:space="preserve"> седмиц</w:t>
            </w:r>
            <w:r w:rsidR="006E31DE">
              <w:t>и</w:t>
            </w:r>
          </w:p>
          <w:p w:rsidR="00496B07" w:rsidRDefault="00496B07" w:rsidP="00CB2178">
            <w:pPr>
              <w:keepNext/>
              <w:jc w:val="center"/>
            </w:pPr>
            <w:r>
              <w:t>(дизайн/имплементация/тест)</w:t>
            </w:r>
          </w:p>
        </w:tc>
      </w:tr>
    </w:tbl>
    <w:p w:rsidR="00FC5A7F" w:rsidRPr="008F427A" w:rsidRDefault="0038040A" w:rsidP="0038040A">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37</w:t>
      </w:r>
      <w:r w:rsidR="00E73236">
        <w:rPr>
          <w:noProof/>
        </w:rPr>
        <w:fldChar w:fldCharType="end"/>
      </w:r>
      <w:r>
        <w:t xml:space="preserve"> (Сравнение на потенциални код генератори за софтуерната система)</w:t>
      </w:r>
    </w:p>
    <w:p w:rsidR="00C3793A" w:rsidRDefault="00505D85" w:rsidP="004F7C72">
      <w:pPr>
        <w:pStyle w:val="Heading2"/>
      </w:pPr>
      <w:bookmarkStart w:id="424" w:name="_Toc397093002"/>
      <w:bookmarkStart w:id="425" w:name="_Toc412756056"/>
      <w:r w:rsidRPr="008F427A">
        <w:t>Избор</w:t>
      </w:r>
      <w:r>
        <w:rPr>
          <w:lang w:val="ru-RU"/>
        </w:rPr>
        <w:t xml:space="preserve"> на</w:t>
      </w:r>
      <w:r w:rsidRPr="008F427A">
        <w:t xml:space="preserve"> средствата</w:t>
      </w:r>
      <w:bookmarkEnd w:id="424"/>
      <w:bookmarkEnd w:id="425"/>
    </w:p>
    <w:p w:rsidR="00022F3A" w:rsidRDefault="00022F3A" w:rsidP="00022F3A">
      <w:pPr>
        <w:pStyle w:val="Heading3"/>
      </w:pPr>
      <w:bookmarkStart w:id="426" w:name="_Ref411105135"/>
      <w:bookmarkStart w:id="427" w:name="_Toc412756057"/>
      <w:r>
        <w:t>Език за програмиране</w:t>
      </w:r>
      <w:bookmarkEnd w:id="426"/>
      <w:bookmarkEnd w:id="427"/>
    </w:p>
    <w:p w:rsidR="008D29D5" w:rsidRDefault="0065676D" w:rsidP="008455C7">
      <w:r>
        <w:t xml:space="preserve">Както става ясно от заданието, основно изискване към системата е да прави текстови анализ на </w:t>
      </w:r>
      <w:r w:rsidR="008455C7">
        <w:t xml:space="preserve">кода на съществуваща софтуерна система, от което произлиза и изискването използвания език да е от високо ниво и добра </w:t>
      </w:r>
      <w:r w:rsidR="008F427A">
        <w:t>поддръжка</w:t>
      </w:r>
      <w:r w:rsidR="008455C7">
        <w:t xml:space="preserve"> на работа с регулярни изрази. Всички от предложените езици</w:t>
      </w:r>
      <w:r w:rsidR="006C3CD0">
        <w:t>(</w:t>
      </w:r>
      <w:r w:rsidR="00C67016" w:rsidRPr="00C67016">
        <w:rPr>
          <w:i/>
        </w:rPr>
        <w:fldChar w:fldCharType="begin"/>
      </w:r>
      <w:r w:rsidR="00C67016" w:rsidRPr="00C67016">
        <w:rPr>
          <w:i/>
        </w:rPr>
        <w:instrText xml:space="preserve"> REF _Ref410341549 \h </w:instrText>
      </w:r>
      <w:r w:rsidR="00C67016">
        <w:rPr>
          <w:i/>
        </w:rPr>
        <w:instrText xml:space="preserve"> \* MERGEFORMAT </w:instrText>
      </w:r>
      <w:r w:rsidR="00C67016" w:rsidRPr="00C67016">
        <w:rPr>
          <w:i/>
        </w:rPr>
      </w:r>
      <w:r w:rsidR="00C67016" w:rsidRPr="00C67016">
        <w:rPr>
          <w:i/>
        </w:rPr>
        <w:fldChar w:fldCharType="separate"/>
      </w:r>
      <w:r w:rsidR="000E6575" w:rsidRPr="000E6575">
        <w:rPr>
          <w:i/>
        </w:rPr>
        <w:t xml:space="preserve">Таблица </w:t>
      </w:r>
      <w:r w:rsidR="000E6575" w:rsidRPr="000E6575">
        <w:rPr>
          <w:i/>
          <w:noProof/>
        </w:rPr>
        <w:t>35</w:t>
      </w:r>
      <w:r w:rsidR="00C67016" w:rsidRPr="00C67016">
        <w:rPr>
          <w:i/>
        </w:rPr>
        <w:fldChar w:fldCharType="end"/>
      </w:r>
      <w:r w:rsidR="006C3CD0">
        <w:t>)</w:t>
      </w:r>
      <w:r w:rsidR="008455C7">
        <w:t xml:space="preserve"> са от високо ниво, но C++ и C# имат някой ограничения: при </w:t>
      </w:r>
      <w:r w:rsidR="008455C7">
        <w:lastRenderedPageBreak/>
        <w:t>C++ има възможност за използване на библиотека</w:t>
      </w:r>
      <w:r w:rsidR="0078452E">
        <w:t xml:space="preserve"> с отворен код (</w:t>
      </w:r>
      <w:hyperlink r:id="rId45" w:history="1">
        <w:r w:rsidR="0078452E" w:rsidRPr="0078452E">
          <w:rPr>
            <w:rStyle w:val="Hyperlink"/>
            <w:rFonts w:cs="Arial"/>
          </w:rPr>
          <w:t>PCRE</w:t>
        </w:r>
      </w:hyperlink>
      <w:r w:rsidR="0078452E">
        <w:t>), която би донесла допълнителни зависимост на системата към външна библиотека, докато при C#</w:t>
      </w:r>
      <w:r w:rsidR="00975724">
        <w:t xml:space="preserve"> </w:t>
      </w:r>
      <w:r w:rsidR="0078452E">
        <w:t xml:space="preserve">има налична </w:t>
      </w:r>
      <w:r w:rsidR="008F427A">
        <w:t>поддръжка</w:t>
      </w:r>
      <w:r w:rsidR="0078452E">
        <w:t xml:space="preserve"> по подразбиране, но за сметка на това е </w:t>
      </w:r>
      <w:r w:rsidR="008E47D1">
        <w:t>слабо</w:t>
      </w:r>
      <w:r w:rsidR="0078452E">
        <w:t xml:space="preserve"> документирана според </w:t>
      </w:r>
      <w:r w:rsidR="0078452E" w:rsidRPr="00415F70">
        <w:rPr>
          <w:b/>
        </w:rPr>
        <w:t>[</w:t>
      </w:r>
      <w:r w:rsidR="00415F70" w:rsidRPr="00415F70">
        <w:rPr>
          <w:b/>
        </w:rPr>
        <w:t>R12</w:t>
      </w:r>
      <w:r w:rsidR="0078452E" w:rsidRPr="00415F70">
        <w:rPr>
          <w:b/>
        </w:rPr>
        <w:t>]</w:t>
      </w:r>
      <w:r w:rsidR="00415F70" w:rsidRPr="009C0CFA">
        <w:t>.</w:t>
      </w:r>
      <w:r w:rsidR="008D29D5">
        <w:t xml:space="preserve"> </w:t>
      </w:r>
    </w:p>
    <w:p w:rsidR="008D29D5" w:rsidRDefault="008D29D5" w:rsidP="008455C7">
      <w:r>
        <w:t xml:space="preserve">Всички предложени езици поддържат обектно ориентирано програмиране. Това е основно изискване, тъй като това ще допринесе за по-лесната </w:t>
      </w:r>
      <w:r w:rsidR="008F427A">
        <w:t>поддръжка</w:t>
      </w:r>
      <w:r>
        <w:t xml:space="preserve"> на системата, разбира се, само по себе си не е достатъчно условие, на първо място е важно системата да има строен дизайн, за което са добавени допълнителни изисквания.</w:t>
      </w:r>
    </w:p>
    <w:p w:rsidR="008D29D5" w:rsidRPr="008D29D5" w:rsidRDefault="008D29D5" w:rsidP="00D36C97">
      <w:r>
        <w:t xml:space="preserve">От гледна точка на преносимост, предложения C++ изостава от останалите, тъй като </w:t>
      </w:r>
      <w:r w:rsidR="0033032C">
        <w:t>е компилиран за разлика от останалите, които са</w:t>
      </w:r>
      <w:r>
        <w:t xml:space="preserve"> интерпретиран</w:t>
      </w:r>
      <w:r w:rsidR="0033032C">
        <w:t>и езици и позволяват много по-лесна преносимост.</w:t>
      </w:r>
    </w:p>
    <w:p w:rsidR="008D29D5" w:rsidRDefault="006A665B" w:rsidP="002615DA">
      <w:r>
        <w:t xml:space="preserve">На базата на изследването направено в </w:t>
      </w:r>
      <w:r w:rsidRPr="009378C6">
        <w:rPr>
          <w:i/>
        </w:rPr>
        <w:fldChar w:fldCharType="begin"/>
      </w:r>
      <w:r w:rsidRPr="009378C6">
        <w:rPr>
          <w:i/>
        </w:rPr>
        <w:instrText xml:space="preserve"> REF _Ref397354012 \r \h </w:instrText>
      </w:r>
      <w:r w:rsidR="009378C6">
        <w:rPr>
          <w:i/>
        </w:rPr>
        <w:instrText xml:space="preserve"> \* MERGEFORMAT </w:instrText>
      </w:r>
      <w:r w:rsidRPr="009378C6">
        <w:rPr>
          <w:i/>
        </w:rPr>
      </w:r>
      <w:r w:rsidRPr="009378C6">
        <w:rPr>
          <w:i/>
        </w:rPr>
        <w:fldChar w:fldCharType="separate"/>
      </w:r>
      <w:r w:rsidR="000E6575">
        <w:rPr>
          <w:i/>
        </w:rPr>
        <w:t>Приложение 3</w:t>
      </w:r>
      <w:r w:rsidRPr="009378C6">
        <w:rPr>
          <w:i/>
        </w:rPr>
        <w:fldChar w:fldCharType="end"/>
      </w:r>
      <w:r w:rsidR="009378C6">
        <w:t xml:space="preserve"> можем да заключим, че от предложените езици, Python е с най-голяма степен на изразителност. Това е от голяма полза тъй като софтуерната система, ще се разработва от един човек.</w:t>
      </w:r>
    </w:p>
    <w:p w:rsidR="009378C6" w:rsidRDefault="009378C6" w:rsidP="002615DA">
      <w:r>
        <w:t xml:space="preserve">Необходимостта за разширяване с други езици произлиза от факта, че след добавяне на нови изисквания към системата, биха могли да се отличат части от кода, които се изпълняват неефективно и би било изгодно те да се пренапишат на език, </w:t>
      </w:r>
      <w:r w:rsidR="00957255">
        <w:t xml:space="preserve">с </w:t>
      </w:r>
      <w:r>
        <w:t>който се изпълнява</w:t>
      </w:r>
      <w:r w:rsidR="00957255">
        <w:t>т</w:t>
      </w:r>
      <w:r>
        <w:t xml:space="preserve"> по-ефективно от </w:t>
      </w:r>
      <w:r w:rsidR="00957255">
        <w:t>първоначално избрания</w:t>
      </w:r>
      <w:r>
        <w:t>. Естествено по този начин оставяме възможността за достъп до библиотеки, които не са написани на избрания език за програмиране.</w:t>
      </w:r>
      <w:r w:rsidR="00D51960">
        <w:t xml:space="preserve"> Всички от предложените езици имат различни възможности за разширяване</w:t>
      </w:r>
      <w:r w:rsidR="00EC3DE5">
        <w:t>.</w:t>
      </w:r>
    </w:p>
    <w:p w:rsidR="00975724" w:rsidRDefault="00975724" w:rsidP="002615DA"/>
    <w:p w:rsidR="00975724" w:rsidRDefault="00975724" w:rsidP="002615DA">
      <w:r>
        <w:t xml:space="preserve">Като избор на език за програмиране </w:t>
      </w:r>
      <w:r w:rsidR="003C5DAB">
        <w:t>се спираме на</w:t>
      </w:r>
      <w:r>
        <w:t xml:space="preserve"> </w:t>
      </w:r>
      <w:r w:rsidRPr="00117016">
        <w:rPr>
          <w:b/>
        </w:rPr>
        <w:t>Python</w:t>
      </w:r>
      <w:r>
        <w:t>, тъй като той отговаря на всички изисквания и се представя най-добре в степента си на изразителност, тази характеристика ще намали времето за разработка на системата. Естествено тъй като софтуерната система ще се генерира от модел, в който ще бъде заложена голяма част от бизнес логиката за решаване на проблема, не е изключено на по-късен етап да се премине към друг по-изгоден език, разбира се, след внимателно планиране.</w:t>
      </w:r>
    </w:p>
    <w:p w:rsidR="009378C6" w:rsidRDefault="00975724" w:rsidP="002615DA">
      <w:pPr>
        <w:rPr>
          <w:b/>
        </w:rPr>
      </w:pPr>
      <w:r>
        <w:t xml:space="preserve">Версията, на която се спираме е </w:t>
      </w:r>
      <w:r w:rsidRPr="00117016">
        <w:rPr>
          <w:b/>
        </w:rPr>
        <w:t xml:space="preserve">Python </w:t>
      </w:r>
      <w:r w:rsidR="00B7134F">
        <w:rPr>
          <w:b/>
        </w:rPr>
        <w:t>2.7.5</w:t>
      </w:r>
    </w:p>
    <w:p w:rsidR="0052085E" w:rsidRDefault="0052085E" w:rsidP="0052085E">
      <w:pPr>
        <w:pStyle w:val="Heading3"/>
      </w:pPr>
      <w:bookmarkStart w:id="428" w:name="_Toc412756058"/>
      <w:r>
        <w:t>Формат за представяне на UML</w:t>
      </w:r>
      <w:bookmarkEnd w:id="428"/>
    </w:p>
    <w:p w:rsidR="0052085E" w:rsidRDefault="0052085E" w:rsidP="0052085E">
      <w:r>
        <w:t xml:space="preserve">Тъй като нашата цел (произлизаща не директно от заданието, а по-скоро от очакваните ползи на решението, точка </w:t>
      </w:r>
      <w:r w:rsidRPr="005D0F2C">
        <w:rPr>
          <w:i/>
        </w:rPr>
        <w:fldChar w:fldCharType="begin"/>
      </w:r>
      <w:r w:rsidRPr="005D0F2C">
        <w:rPr>
          <w:i/>
        </w:rPr>
        <w:instrText xml:space="preserve"> REF _Ref410250726 \r \h </w:instrText>
      </w:r>
      <w:r>
        <w:rPr>
          <w:i/>
        </w:rPr>
        <w:instrText xml:space="preserve"> \* MERGEFORMAT </w:instrText>
      </w:r>
      <w:r w:rsidRPr="005D0F2C">
        <w:rPr>
          <w:i/>
        </w:rPr>
      </w:r>
      <w:r w:rsidRPr="005D0F2C">
        <w:rPr>
          <w:i/>
        </w:rPr>
        <w:fldChar w:fldCharType="separate"/>
      </w:r>
      <w:r w:rsidR="000E6575">
        <w:rPr>
          <w:i/>
        </w:rPr>
        <w:t>1.6</w:t>
      </w:r>
      <w:r w:rsidRPr="005D0F2C">
        <w:rPr>
          <w:i/>
        </w:rPr>
        <w:fldChar w:fldCharType="end"/>
      </w:r>
      <w:r>
        <w:t>) е създаването на модел и представянето му във формат позволяващ интероперативност между различни видове инструменти (без ограничение да са разработени от даден производител) за обектно ориентирано моделиране, избираме отворения, предвиден и специфициран от същата организация, която разработва UML, a именно XMI формат.</w:t>
      </w:r>
    </w:p>
    <w:p w:rsidR="00D02FE7" w:rsidRDefault="0052085E" w:rsidP="0052085E">
      <w:r>
        <w:t xml:space="preserve">Тъй като съвременната и </w:t>
      </w:r>
      <w:r w:rsidR="002925D3">
        <w:t>препоръчвана</w:t>
      </w:r>
      <w:r w:rsidR="00FA02CC">
        <w:t xml:space="preserve"> версия на </w:t>
      </w:r>
      <w:r w:rsidR="00FA02CC" w:rsidRPr="001B5642">
        <w:rPr>
          <w:b/>
        </w:rPr>
        <w:t>UML</w:t>
      </w:r>
      <w:r w:rsidR="00FA02CC">
        <w:t xml:space="preserve"> е версия </w:t>
      </w:r>
      <w:r w:rsidR="00FA02CC" w:rsidRPr="001B5642">
        <w:rPr>
          <w:b/>
        </w:rPr>
        <w:t>2.4.1</w:t>
      </w:r>
      <w:r w:rsidR="00FA02CC">
        <w:t xml:space="preserve">, същата е версията и на </w:t>
      </w:r>
      <w:r w:rsidR="00FA02CC" w:rsidRPr="001B5642">
        <w:rPr>
          <w:b/>
        </w:rPr>
        <w:t>XMI</w:t>
      </w:r>
      <w:r w:rsidR="00FA02CC">
        <w:t xml:space="preserve"> формата, който ще използваме.</w:t>
      </w:r>
    </w:p>
    <w:p w:rsidR="00D02FE7" w:rsidRDefault="00D02FE7">
      <w:pPr>
        <w:spacing w:after="0"/>
        <w:jc w:val="left"/>
      </w:pPr>
      <w:r>
        <w:br w:type="page"/>
      </w:r>
    </w:p>
    <w:p w:rsidR="006C3CD0" w:rsidRDefault="006C3CD0" w:rsidP="006C3CD0">
      <w:pPr>
        <w:pStyle w:val="Heading3"/>
      </w:pPr>
      <w:bookmarkStart w:id="429" w:name="_Ref409885591"/>
      <w:bookmarkStart w:id="430" w:name="_Toc412756059"/>
      <w:r>
        <w:lastRenderedPageBreak/>
        <w:t>Среда за разработване на UML модел</w:t>
      </w:r>
      <w:bookmarkEnd w:id="429"/>
      <w:bookmarkEnd w:id="430"/>
    </w:p>
    <w:p w:rsidR="003A66FB" w:rsidRDefault="00AD62A3" w:rsidP="002615DA">
      <w:r>
        <w:t>Предложените среди за разработване на UML модел (</w:t>
      </w:r>
      <w:r w:rsidR="00E75A6B" w:rsidRPr="00E75A6B">
        <w:rPr>
          <w:i/>
        </w:rPr>
        <w:fldChar w:fldCharType="begin"/>
      </w:r>
      <w:r w:rsidR="00E75A6B" w:rsidRPr="00E75A6B">
        <w:rPr>
          <w:i/>
        </w:rPr>
        <w:instrText xml:space="preserve"> REF _Ref410341651 \h </w:instrText>
      </w:r>
      <w:r w:rsidR="00E75A6B">
        <w:rPr>
          <w:i/>
        </w:rPr>
        <w:instrText xml:space="preserve"> \* MERGEFORMAT </w:instrText>
      </w:r>
      <w:r w:rsidR="00E75A6B" w:rsidRPr="00E75A6B">
        <w:rPr>
          <w:i/>
        </w:rPr>
      </w:r>
      <w:r w:rsidR="00E75A6B" w:rsidRPr="00E75A6B">
        <w:rPr>
          <w:i/>
        </w:rPr>
        <w:fldChar w:fldCharType="separate"/>
      </w:r>
      <w:r w:rsidR="000E6575" w:rsidRPr="000E6575">
        <w:rPr>
          <w:i/>
        </w:rPr>
        <w:t xml:space="preserve">Таблица </w:t>
      </w:r>
      <w:r w:rsidR="000E6575" w:rsidRPr="000E6575">
        <w:rPr>
          <w:i/>
          <w:noProof/>
        </w:rPr>
        <w:t>36</w:t>
      </w:r>
      <w:r w:rsidR="00E75A6B" w:rsidRPr="00E75A6B">
        <w:rPr>
          <w:i/>
        </w:rPr>
        <w:fldChar w:fldCharType="end"/>
      </w:r>
      <w:r>
        <w:t>)</w:t>
      </w:r>
      <w:r w:rsidR="00A743BE">
        <w:t xml:space="preserve"> поддържат работа с UML 2.x. Мотивацията да се използва UML 2.x се крие зад факта, че ще р</w:t>
      </w:r>
      <w:r w:rsidR="003A66FB">
        <w:t>азработваме обектно ориентирана</w:t>
      </w:r>
      <w:r w:rsidR="00A743BE">
        <w:t xml:space="preserve"> софтуерна система, а той се е доказал с времето като подходящ модел за такава разработка.</w:t>
      </w:r>
    </w:p>
    <w:p w:rsidR="006C3CD0" w:rsidRDefault="003A66FB" w:rsidP="002615DA">
      <w:r>
        <w:t xml:space="preserve">Тъй като имаме изискване за генериране на код от разработвания модел, е необходимо средата за разработка да </w:t>
      </w:r>
      <w:r w:rsidR="002925D3">
        <w:t>подлъжа</w:t>
      </w:r>
      <w:r>
        <w:t xml:space="preserve"> моделно разработвана архитектура</w:t>
      </w:r>
      <w:r w:rsidR="00574D4B">
        <w:t xml:space="preserve"> </w:t>
      </w:r>
      <w:r>
        <w:t>(MDA)</w:t>
      </w:r>
      <w:r w:rsidR="00A175A8">
        <w:t xml:space="preserve">, което е и характеристика на всяка една от </w:t>
      </w:r>
      <w:r w:rsidR="00BD05D7">
        <w:t>предл</w:t>
      </w:r>
      <w:r w:rsidR="00A175A8">
        <w:t>ожените среди.</w:t>
      </w:r>
    </w:p>
    <w:p w:rsidR="00BE5F3C" w:rsidRDefault="00BE5F3C" w:rsidP="002615DA">
      <w:r>
        <w:t>Необходимостта да може средата за разработка да поддържа импорт и експорт на XMI файлове се поражда от потенциалната възможност в бъдеще да се премине към друга система за моделиране. Възможността да експортираме системата в отворен формат ще ни позволи едно такова начинание.</w:t>
      </w:r>
    </w:p>
    <w:p w:rsidR="009D0FFF" w:rsidRDefault="009D0FFF" w:rsidP="002615DA">
      <w:r>
        <w:t>Както се вижда от таблицата само 2 от средите поддържат код генерация на избрания език</w:t>
      </w:r>
      <w:r w:rsidR="00574D4B">
        <w:t xml:space="preserve"> </w:t>
      </w:r>
      <w:r>
        <w:t xml:space="preserve">(Python), което означава, че избора ни се свежда до тези 2. Освен това както е видно и от коментара в таблицата </w:t>
      </w:r>
      <w:r w:rsidR="00115CD8">
        <w:t>тестова генерация на Python код от Enterprise Architect</w:t>
      </w:r>
      <w:r w:rsidR="00574D4B">
        <w:t xml:space="preserve"> </w:t>
      </w:r>
      <w:r w:rsidR="00115CD8">
        <w:t>(версия 10) показа незадоволителни резултати.</w:t>
      </w:r>
      <w:r w:rsidR="00DC43AC">
        <w:t xml:space="preserve"> За сметка на това кратък тест с примерен модел от BoUML показа, че генерирания Python код отговаря на всички изисквания от секция </w:t>
      </w:r>
      <w:r w:rsidR="00DC43AC">
        <w:fldChar w:fldCharType="begin"/>
      </w:r>
      <w:r w:rsidR="00DC43AC">
        <w:instrText xml:space="preserve"> REF _Ref397422090 \r \h </w:instrText>
      </w:r>
      <w:r w:rsidR="00DC43AC">
        <w:fldChar w:fldCharType="separate"/>
      </w:r>
      <w:r w:rsidR="000E6575">
        <w:t>4.1.2</w:t>
      </w:r>
      <w:r w:rsidR="00DC43AC">
        <w:fldChar w:fldCharType="end"/>
      </w:r>
      <w:r w:rsidR="00DC43AC">
        <w:t>.</w:t>
      </w:r>
    </w:p>
    <w:p w:rsidR="00115CD8" w:rsidRDefault="00115CD8" w:rsidP="002615DA">
      <w:r>
        <w:t xml:space="preserve">Следователно изборът на среда за моделиране остава </w:t>
      </w:r>
      <w:r w:rsidRPr="00D22EB0">
        <w:rPr>
          <w:b/>
        </w:rPr>
        <w:t>BoUML</w:t>
      </w:r>
      <w:r>
        <w:t xml:space="preserve"> версия </w:t>
      </w:r>
      <w:r w:rsidRPr="00D22EB0">
        <w:rPr>
          <w:b/>
        </w:rPr>
        <w:t>4.2</w:t>
      </w:r>
      <w:r w:rsidR="000610E5">
        <w:rPr>
          <w:b/>
        </w:rPr>
        <w:t>3</w:t>
      </w:r>
      <w:r>
        <w:t>.</w:t>
      </w:r>
    </w:p>
    <w:p w:rsidR="00B118E0" w:rsidRDefault="00B118E0" w:rsidP="002615DA"/>
    <w:p w:rsidR="00B118E0" w:rsidRDefault="00B118E0" w:rsidP="002615DA">
      <w:r>
        <w:t xml:space="preserve">Изборът на софтуерни шаблони за дизайн ще бъде представен в </w:t>
      </w:r>
      <w:r w:rsidRPr="00D02FE7">
        <w:rPr>
          <w:i/>
        </w:rPr>
        <w:t xml:space="preserve">Глава </w:t>
      </w:r>
      <w:r w:rsidRPr="00D02FE7">
        <w:rPr>
          <w:i/>
        </w:rPr>
        <w:fldChar w:fldCharType="begin"/>
      </w:r>
      <w:r w:rsidRPr="00D02FE7">
        <w:rPr>
          <w:i/>
        </w:rPr>
        <w:instrText xml:space="preserve"> REF _Ref397421842 \r \h </w:instrText>
      </w:r>
      <w:r w:rsidR="00D02FE7">
        <w:rPr>
          <w:i/>
        </w:rPr>
        <w:instrText xml:space="preserve"> \* MERGEFORMAT </w:instrText>
      </w:r>
      <w:r w:rsidRPr="00D02FE7">
        <w:rPr>
          <w:i/>
        </w:rPr>
      </w:r>
      <w:r w:rsidRPr="00D02FE7">
        <w:rPr>
          <w:i/>
        </w:rPr>
        <w:fldChar w:fldCharType="separate"/>
      </w:r>
      <w:r w:rsidR="000E6575">
        <w:rPr>
          <w:i/>
        </w:rPr>
        <w:t>5</w:t>
      </w:r>
      <w:r w:rsidRPr="00D02FE7">
        <w:rPr>
          <w:i/>
        </w:rPr>
        <w:fldChar w:fldCharType="end"/>
      </w:r>
      <w:r>
        <w:t>.</w:t>
      </w:r>
    </w:p>
    <w:p w:rsidR="00883189" w:rsidRDefault="00883189" w:rsidP="00883189">
      <w:pPr>
        <w:pStyle w:val="Heading3"/>
      </w:pPr>
      <w:bookmarkStart w:id="431" w:name="_Ref398728470"/>
      <w:bookmarkStart w:id="432" w:name="_Toc412756060"/>
      <w:r>
        <w:t>Генератор на базов код</w:t>
      </w:r>
      <w:bookmarkEnd w:id="431"/>
      <w:bookmarkEnd w:id="432"/>
    </w:p>
    <w:p w:rsidR="00F67CA0" w:rsidRDefault="00F10218" w:rsidP="00F10218">
      <w:r>
        <w:t xml:space="preserve">В предложените в секция </w:t>
      </w:r>
      <w:r>
        <w:fldChar w:fldCharType="begin"/>
      </w:r>
      <w:r>
        <w:instrText xml:space="preserve"> REF _Ref397424381 \r \h </w:instrText>
      </w:r>
      <w:r>
        <w:fldChar w:fldCharType="separate"/>
      </w:r>
      <w:r w:rsidR="000E6575">
        <w:t>4.2.4</w:t>
      </w:r>
      <w:r>
        <w:fldChar w:fldCharType="end"/>
      </w:r>
      <w:r>
        <w:t xml:space="preserve"> варианти за генератор на базовия код имаме представител на силно подкрепен от стандарт</w:t>
      </w:r>
      <w:r w:rsidR="002471AA">
        <w:t xml:space="preserve"> </w:t>
      </w:r>
      <w:r w:rsidR="00075362">
        <w:t>(</w:t>
      </w:r>
      <w:r w:rsidR="002471AA" w:rsidRPr="004518D2">
        <w:rPr>
          <w:b/>
          <w:i/>
        </w:rPr>
        <w:t>MOFM2T</w:t>
      </w:r>
      <w:r w:rsidR="00075362">
        <w:t>)</w:t>
      </w:r>
      <w:r>
        <w:t xml:space="preserve"> и такъв</w:t>
      </w:r>
      <w:r w:rsidR="00452F7A">
        <w:t>,</w:t>
      </w:r>
      <w:r>
        <w:t xml:space="preserve"> който разчита на собствена разработка</w:t>
      </w:r>
      <w:r w:rsidR="00452F7A">
        <w:t xml:space="preserve"> и не </w:t>
      </w:r>
      <w:r w:rsidR="00CC7456">
        <w:t>следва изисквания на даден стандарт.</w:t>
      </w:r>
      <w:r w:rsidR="00075362">
        <w:t xml:space="preserve"> Ограничението на </w:t>
      </w:r>
      <w:r w:rsidR="002471AA">
        <w:t>първия е, че той може да работи с модели съвместими с EMF (моделната среда на Eclipse), но добрата новина е, че UML</w:t>
      </w:r>
      <w:r w:rsidR="00843DD2">
        <w:t>2</w:t>
      </w:r>
      <w:r w:rsidR="002471AA">
        <w:t xml:space="preserve"> е съвместим с EMF, благодарение на</w:t>
      </w:r>
      <w:r w:rsidR="00843DD2">
        <w:t xml:space="preserve"> EMF имплементацията на</w:t>
      </w:r>
      <w:r w:rsidR="002471AA">
        <w:t xml:space="preserve"> UML2 </w:t>
      </w:r>
      <w:r w:rsidR="00843DD2">
        <w:t>част от MDT(</w:t>
      </w:r>
      <w:r w:rsidR="00843DD2" w:rsidRPr="00843DD2">
        <w:t>Model Development Tools</w:t>
      </w:r>
      <w:r w:rsidR="00843DD2">
        <w:t>)</w:t>
      </w:r>
      <w:r w:rsidR="001E11D0">
        <w:t xml:space="preserve"> на Eclipse.</w:t>
      </w:r>
      <w:r w:rsidR="00EC03A4">
        <w:t xml:space="preserve"> От другата страна, алтернативния вариант с собствено разработен генератор е гъвкав в това отношение и би могъл да работи с широка гама модели, стига те да са </w:t>
      </w:r>
      <w:r w:rsidR="009A5CAB">
        <w:t>представени в обектен модел за конкретния език на реализация</w:t>
      </w:r>
      <w:r w:rsidR="00EC03A4">
        <w:t>.</w:t>
      </w:r>
      <w:r w:rsidR="00D8778C">
        <w:t xml:space="preserve"> При Acceleo основната цел е да предостави удобни инструменти за сглобяване на код генератор базиран на файлови шаблони, той дава много удобен достъп до елементите на модел, като освен това дава възможност за използване на OCL (Object Constraint Language) върху модела, което позволява още по-голяма гъвкавост.</w:t>
      </w:r>
      <w:r w:rsidR="004C19BA">
        <w:t xml:space="preserve"> Добавянето на нов тип файлов шаблон или специфична файлова структура като освен това и възможността за надграждане на шаблон са основни характеристики на Acceleo. Докато при изцяло собствено разработен генератор, тези изисквания тепърва трябва да се заложат в дизайна.</w:t>
      </w:r>
      <w:r w:rsidR="00F67CA0">
        <w:t xml:space="preserve"> И финално разработването на собствен генератор би имало основание ако средата, в която ще се изпълнява генератора е силно ограничена като ресурси (налични библиотеки, възможност за добавяне на нови библиотеки), но в противен случай разработването на такъв е силно рисковано, от гледна точка на време за разработка и усъвършенстване. </w:t>
      </w:r>
    </w:p>
    <w:p w:rsidR="00F10218" w:rsidRDefault="00F67CA0" w:rsidP="00F10218">
      <w:r>
        <w:lastRenderedPageBreak/>
        <w:t xml:space="preserve">Така че се спираме на стандартизираният вариант за генериране на код от модел </w:t>
      </w:r>
      <w:r w:rsidRPr="00F67CA0">
        <w:rPr>
          <w:b/>
        </w:rPr>
        <w:t>Acceleo</w:t>
      </w:r>
      <w:r w:rsidR="001D6B77">
        <w:rPr>
          <w:b/>
        </w:rPr>
        <w:t xml:space="preserve"> 3.4.2</w:t>
      </w:r>
      <w:r>
        <w:t>.</w:t>
      </w:r>
    </w:p>
    <w:p w:rsidR="00220D5B" w:rsidRPr="00C3793A" w:rsidRDefault="00220D5B" w:rsidP="004F7C72">
      <w:pPr>
        <w:pStyle w:val="Heading2"/>
        <w:rPr>
          <w:lang w:val="ru-RU"/>
        </w:rPr>
      </w:pPr>
      <w:bookmarkStart w:id="433" w:name="_Toc397093003"/>
      <w:bookmarkStart w:id="434" w:name="_Toc412756061"/>
      <w:r>
        <w:rPr>
          <w:lang w:val="ru-RU"/>
        </w:rPr>
        <w:t>Изводи</w:t>
      </w:r>
      <w:bookmarkEnd w:id="433"/>
      <w:bookmarkEnd w:id="434"/>
    </w:p>
    <w:p w:rsidR="00A35C10" w:rsidRDefault="00237001" w:rsidP="00207D0C">
      <w:r>
        <w:t>На базата на поместените в таблиците количествени или булеви оценки на отделните технологии и езици, мотивираме избора си</w:t>
      </w:r>
      <w:r w:rsidR="00B7134F">
        <w:t>:</w:t>
      </w:r>
    </w:p>
    <w:tbl>
      <w:tblPr>
        <w:tblStyle w:val="TableContemporary"/>
        <w:tblW w:w="8280" w:type="dxa"/>
        <w:tblInd w:w="108" w:type="dxa"/>
        <w:tblLook w:val="04A0" w:firstRow="1" w:lastRow="0" w:firstColumn="1" w:lastColumn="0" w:noHBand="0" w:noVBand="1"/>
      </w:tblPr>
      <w:tblGrid>
        <w:gridCol w:w="2840"/>
        <w:gridCol w:w="2841"/>
        <w:gridCol w:w="2599"/>
      </w:tblGrid>
      <w:tr w:rsidR="00B7134F" w:rsidTr="00B12654">
        <w:trPr>
          <w:cnfStyle w:val="100000000000" w:firstRow="1" w:lastRow="0" w:firstColumn="0" w:lastColumn="0" w:oddVBand="0" w:evenVBand="0" w:oddHBand="0" w:evenHBand="0" w:firstRowFirstColumn="0" w:firstRowLastColumn="0" w:lastRowFirstColumn="0" w:lastRowLastColumn="0"/>
        </w:trPr>
        <w:tc>
          <w:tcPr>
            <w:tcW w:w="2840" w:type="dxa"/>
          </w:tcPr>
          <w:p w:rsidR="00B7134F" w:rsidRPr="00B7134F" w:rsidRDefault="00B7134F" w:rsidP="00B7134F">
            <w:r w:rsidRPr="00B7134F">
              <w:t>Тип инструмент</w:t>
            </w:r>
          </w:p>
        </w:tc>
        <w:tc>
          <w:tcPr>
            <w:tcW w:w="2841" w:type="dxa"/>
          </w:tcPr>
          <w:p w:rsidR="00B7134F" w:rsidRPr="00B7134F" w:rsidRDefault="00B7134F" w:rsidP="00B12654">
            <w:pPr>
              <w:jc w:val="center"/>
            </w:pPr>
            <w:r w:rsidRPr="00B7134F">
              <w:t>Наименование</w:t>
            </w:r>
          </w:p>
        </w:tc>
        <w:tc>
          <w:tcPr>
            <w:tcW w:w="2599" w:type="dxa"/>
          </w:tcPr>
          <w:p w:rsidR="00B7134F" w:rsidRPr="00B7134F" w:rsidRDefault="00B7134F" w:rsidP="00B12654">
            <w:pPr>
              <w:jc w:val="center"/>
            </w:pPr>
            <w:r w:rsidRPr="00B7134F">
              <w:t>Версия</w:t>
            </w:r>
          </w:p>
        </w:tc>
      </w:tr>
      <w:tr w:rsidR="00B7134F" w:rsidTr="00B12654">
        <w:trPr>
          <w:cnfStyle w:val="000000100000" w:firstRow="0" w:lastRow="0" w:firstColumn="0" w:lastColumn="0" w:oddVBand="0" w:evenVBand="0" w:oddHBand="1" w:evenHBand="0" w:firstRowFirstColumn="0" w:firstRowLastColumn="0" w:lastRowFirstColumn="0" w:lastRowLastColumn="0"/>
        </w:trPr>
        <w:tc>
          <w:tcPr>
            <w:tcW w:w="2840" w:type="dxa"/>
          </w:tcPr>
          <w:p w:rsidR="00B7134F" w:rsidRDefault="00B7134F" w:rsidP="00B7134F">
            <w:r>
              <w:t>Език за програмиране</w:t>
            </w:r>
          </w:p>
        </w:tc>
        <w:tc>
          <w:tcPr>
            <w:tcW w:w="2841" w:type="dxa"/>
          </w:tcPr>
          <w:p w:rsidR="00B7134F" w:rsidRPr="00B7134F" w:rsidRDefault="00B7134F" w:rsidP="00B12654">
            <w:pPr>
              <w:jc w:val="center"/>
            </w:pPr>
            <w:r w:rsidRPr="00B7134F">
              <w:t>Python</w:t>
            </w:r>
          </w:p>
        </w:tc>
        <w:tc>
          <w:tcPr>
            <w:tcW w:w="2599" w:type="dxa"/>
          </w:tcPr>
          <w:p w:rsidR="00B7134F" w:rsidRDefault="00B7134F" w:rsidP="00B12654">
            <w:pPr>
              <w:jc w:val="center"/>
            </w:pPr>
            <w:r>
              <w:t>2.7.5</w:t>
            </w:r>
          </w:p>
        </w:tc>
      </w:tr>
      <w:tr w:rsidR="001D6B77" w:rsidTr="00B12654">
        <w:trPr>
          <w:cnfStyle w:val="000000010000" w:firstRow="0" w:lastRow="0" w:firstColumn="0" w:lastColumn="0" w:oddVBand="0" w:evenVBand="0" w:oddHBand="0" w:evenHBand="1" w:firstRowFirstColumn="0" w:firstRowLastColumn="0" w:lastRowFirstColumn="0" w:lastRowLastColumn="0"/>
        </w:trPr>
        <w:tc>
          <w:tcPr>
            <w:tcW w:w="2840" w:type="dxa"/>
          </w:tcPr>
          <w:p w:rsidR="001D6B77" w:rsidRDefault="001D6B77" w:rsidP="001D6B77">
            <w:r>
              <w:t>Формат за представяне на UML</w:t>
            </w:r>
          </w:p>
          <w:p w:rsidR="001D6B77" w:rsidRDefault="001D6B77" w:rsidP="001D6B77"/>
        </w:tc>
        <w:tc>
          <w:tcPr>
            <w:tcW w:w="2841" w:type="dxa"/>
          </w:tcPr>
          <w:p w:rsidR="001D6B77" w:rsidRPr="001D6B77" w:rsidRDefault="001D6B77" w:rsidP="00B12654">
            <w:pPr>
              <w:jc w:val="center"/>
            </w:pPr>
            <w:r>
              <w:t>XMI</w:t>
            </w:r>
          </w:p>
        </w:tc>
        <w:tc>
          <w:tcPr>
            <w:tcW w:w="2599" w:type="dxa"/>
          </w:tcPr>
          <w:p w:rsidR="001D6B77" w:rsidRDefault="001D6B77" w:rsidP="00B12654">
            <w:pPr>
              <w:jc w:val="center"/>
            </w:pPr>
            <w:r>
              <w:t>2.4.1</w:t>
            </w:r>
          </w:p>
        </w:tc>
      </w:tr>
      <w:tr w:rsidR="001D6B77" w:rsidTr="00B12654">
        <w:trPr>
          <w:cnfStyle w:val="000000100000" w:firstRow="0" w:lastRow="0" w:firstColumn="0" w:lastColumn="0" w:oddVBand="0" w:evenVBand="0" w:oddHBand="1" w:evenHBand="0" w:firstRowFirstColumn="0" w:firstRowLastColumn="0" w:lastRowFirstColumn="0" w:lastRowLastColumn="0"/>
        </w:trPr>
        <w:tc>
          <w:tcPr>
            <w:tcW w:w="2840" w:type="dxa"/>
          </w:tcPr>
          <w:p w:rsidR="001D6B77" w:rsidRDefault="001D6B77" w:rsidP="001D6B77">
            <w:r>
              <w:t>Среда за разработване на UML модел</w:t>
            </w:r>
          </w:p>
        </w:tc>
        <w:tc>
          <w:tcPr>
            <w:tcW w:w="2841" w:type="dxa"/>
          </w:tcPr>
          <w:p w:rsidR="001D6B77" w:rsidRPr="001D6B77" w:rsidRDefault="001D6B77" w:rsidP="00B12654">
            <w:pPr>
              <w:jc w:val="center"/>
            </w:pPr>
            <w:r w:rsidRPr="001D6B77">
              <w:t>BoUML</w:t>
            </w:r>
          </w:p>
        </w:tc>
        <w:tc>
          <w:tcPr>
            <w:tcW w:w="2599" w:type="dxa"/>
          </w:tcPr>
          <w:p w:rsidR="001D6B77" w:rsidRDefault="001D6B77" w:rsidP="00B12654">
            <w:pPr>
              <w:jc w:val="center"/>
            </w:pPr>
            <w:r>
              <w:t>4.23</w:t>
            </w:r>
          </w:p>
        </w:tc>
      </w:tr>
      <w:tr w:rsidR="001D6B77" w:rsidTr="00B12654">
        <w:trPr>
          <w:cnfStyle w:val="000000010000" w:firstRow="0" w:lastRow="0" w:firstColumn="0" w:lastColumn="0" w:oddVBand="0" w:evenVBand="0" w:oddHBand="0" w:evenHBand="1" w:firstRowFirstColumn="0" w:firstRowLastColumn="0" w:lastRowFirstColumn="0" w:lastRowLastColumn="0"/>
        </w:trPr>
        <w:tc>
          <w:tcPr>
            <w:tcW w:w="2840" w:type="dxa"/>
          </w:tcPr>
          <w:p w:rsidR="001D6B77" w:rsidRDefault="001D6B77" w:rsidP="001D6B77">
            <w:r>
              <w:t>Генератор на базов код</w:t>
            </w:r>
          </w:p>
        </w:tc>
        <w:tc>
          <w:tcPr>
            <w:tcW w:w="2841" w:type="dxa"/>
          </w:tcPr>
          <w:p w:rsidR="001D6B77" w:rsidRPr="001D6B77" w:rsidRDefault="001D6B77" w:rsidP="00B12654">
            <w:pPr>
              <w:jc w:val="center"/>
            </w:pPr>
            <w:r w:rsidRPr="001D6B77">
              <w:t>Acceleo</w:t>
            </w:r>
          </w:p>
        </w:tc>
        <w:tc>
          <w:tcPr>
            <w:tcW w:w="2599" w:type="dxa"/>
          </w:tcPr>
          <w:p w:rsidR="001D6B77" w:rsidRPr="001D6B77" w:rsidRDefault="001D6B77" w:rsidP="00B12654">
            <w:pPr>
              <w:jc w:val="center"/>
            </w:pPr>
            <w:r w:rsidRPr="001D6B77">
              <w:t>3.4.2</w:t>
            </w:r>
          </w:p>
        </w:tc>
      </w:tr>
    </w:tbl>
    <w:p w:rsidR="00B7134F" w:rsidRPr="00237001" w:rsidRDefault="00B7134F" w:rsidP="00207D0C"/>
    <w:p w:rsidR="000B17C1" w:rsidRPr="00F05820" w:rsidRDefault="009D49CE" w:rsidP="00F05820">
      <w:pPr>
        <w:pStyle w:val="Heading1"/>
      </w:pPr>
      <w:bookmarkStart w:id="435" w:name="_Toc397093010"/>
      <w:bookmarkStart w:id="436" w:name="_Ref397421842"/>
      <w:bookmarkStart w:id="437" w:name="_Ref400112072"/>
      <w:bookmarkStart w:id="438" w:name="_Ref411104689"/>
      <w:bookmarkStart w:id="439" w:name="_Ref411171799"/>
      <w:bookmarkStart w:id="440" w:name="_Ref411180253"/>
      <w:bookmarkStart w:id="441" w:name="_Ref412315387"/>
      <w:bookmarkStart w:id="442" w:name="_Toc412756062"/>
      <w:r w:rsidRPr="00F05820">
        <w:lastRenderedPageBreak/>
        <w:t>Проектиране</w:t>
      </w:r>
      <w:bookmarkEnd w:id="435"/>
      <w:bookmarkEnd w:id="436"/>
      <w:bookmarkEnd w:id="437"/>
      <w:bookmarkEnd w:id="438"/>
      <w:bookmarkEnd w:id="439"/>
      <w:bookmarkEnd w:id="440"/>
      <w:bookmarkEnd w:id="441"/>
      <w:bookmarkEnd w:id="442"/>
    </w:p>
    <w:p w:rsidR="00C3793A" w:rsidRPr="00881895" w:rsidRDefault="002C1310" w:rsidP="002C1310">
      <w:pPr>
        <w:rPr>
          <w:b/>
        </w:rPr>
      </w:pPr>
      <w:r w:rsidRPr="00881895">
        <w:rPr>
          <w:b/>
        </w:rPr>
        <w:t>Абстракт:</w:t>
      </w:r>
    </w:p>
    <w:p w:rsidR="002C1310" w:rsidRPr="002C1310" w:rsidRDefault="002C1310" w:rsidP="002C1310">
      <w:r>
        <w:t xml:space="preserve">В тази глава представяме архитектурата на системата, която представлява директни извадки от разработения UML модел </w:t>
      </w:r>
      <w:r w:rsidRPr="000F094E">
        <w:rPr>
          <w:rFonts w:cs="Times New Roman"/>
          <w:b/>
        </w:rPr>
        <w:t>[D1]</w:t>
      </w:r>
      <w:r>
        <w:rPr>
          <w:rFonts w:cs="Times New Roman"/>
          <w:b/>
        </w:rPr>
        <w:t xml:space="preserve"> </w:t>
      </w:r>
      <w:r>
        <w:rPr>
          <w:rFonts w:cs="Times New Roman"/>
        </w:rPr>
        <w:t>на решението с допълнително описание. Първо представяме общата архитектура на приложението под формата на слоеве и основна пакетна диаграма. Следва дизайн (клас диаграми включващи описание) на мета-модела (</w:t>
      </w:r>
      <w:r w:rsidRPr="002C1310">
        <w:rPr>
          <w:rFonts w:cs="Times New Roman"/>
          <w:i/>
        </w:rPr>
        <w:fldChar w:fldCharType="begin"/>
      </w:r>
      <w:r w:rsidRPr="002C1310">
        <w:rPr>
          <w:rFonts w:cs="Times New Roman"/>
          <w:i/>
        </w:rPr>
        <w:instrText xml:space="preserve"> REF _Ref397969104 \r \h </w:instrText>
      </w:r>
      <w:r>
        <w:rPr>
          <w:rFonts w:cs="Times New Roman"/>
          <w:i/>
        </w:rPr>
        <w:instrText xml:space="preserve"> \* MERGEFORMAT </w:instrText>
      </w:r>
      <w:r w:rsidRPr="002C1310">
        <w:rPr>
          <w:rFonts w:cs="Times New Roman"/>
          <w:i/>
        </w:rPr>
      </w:r>
      <w:r w:rsidRPr="002C1310">
        <w:rPr>
          <w:rFonts w:cs="Times New Roman"/>
          <w:i/>
        </w:rPr>
        <w:fldChar w:fldCharType="separate"/>
      </w:r>
      <w:r w:rsidR="000E6575">
        <w:rPr>
          <w:rFonts w:cs="Times New Roman"/>
          <w:i/>
        </w:rPr>
        <w:t>3.3.2</w:t>
      </w:r>
      <w:r w:rsidRPr="002C1310">
        <w:rPr>
          <w:rFonts w:cs="Times New Roman"/>
          <w:i/>
        </w:rPr>
        <w:fldChar w:fldCharType="end"/>
      </w:r>
      <w:r>
        <w:rPr>
          <w:rFonts w:cs="Times New Roman"/>
        </w:rPr>
        <w:t>) и на всеки един от останалите слоеве.</w:t>
      </w:r>
      <w:r w:rsidR="00881895">
        <w:rPr>
          <w:rFonts w:cs="Times New Roman"/>
        </w:rPr>
        <w:t xml:space="preserve"> </w:t>
      </w:r>
    </w:p>
    <w:p w:rsidR="00E43F1F" w:rsidRDefault="009D49CE" w:rsidP="000B17C1">
      <w:pPr>
        <w:pStyle w:val="Heading2"/>
      </w:pPr>
      <w:bookmarkStart w:id="443" w:name="_Toc397093011"/>
      <w:bookmarkStart w:id="444" w:name="_Toc412756063"/>
      <w:r>
        <w:rPr>
          <w:lang w:val="ru-RU"/>
        </w:rPr>
        <w:t>Обща архитектура</w:t>
      </w:r>
      <w:bookmarkEnd w:id="444"/>
      <w:r>
        <w:rPr>
          <w:lang w:val="ru-RU"/>
        </w:rPr>
        <w:t xml:space="preserve"> </w:t>
      </w:r>
    </w:p>
    <w:bookmarkEnd w:id="443"/>
    <w:p w:rsidR="00C3793A" w:rsidRPr="0043493E" w:rsidRDefault="0043493E" w:rsidP="0043493E">
      <w:r>
        <w:t>Тук представя</w:t>
      </w:r>
      <w:r w:rsidR="003A1B15">
        <w:rPr>
          <w:lang w:val="en-US"/>
        </w:rPr>
        <w:t>м</w:t>
      </w:r>
      <w:r>
        <w:t xml:space="preserve">е архитектурните слоеве на приложението с кратко описание на всеки един от тях и обща диаграма. Следва основен изглед на пакетите (UML пакетна диаграма) имплементиращи </w:t>
      </w:r>
      <w:r w:rsidR="002925D3">
        <w:t>слоевете</w:t>
      </w:r>
      <w:r>
        <w:t xml:space="preserve"> и описание на всеки един основен пакет.</w:t>
      </w:r>
    </w:p>
    <w:p w:rsidR="00D70FD9" w:rsidRPr="00D70FD9" w:rsidRDefault="00D70FD9" w:rsidP="00D70FD9">
      <w:pPr>
        <w:pStyle w:val="Heading3"/>
      </w:pPr>
      <w:bookmarkStart w:id="445" w:name="_Ref398297164"/>
      <w:bookmarkStart w:id="446" w:name="_Toc412756064"/>
      <w:r>
        <w:t>Слоеве</w:t>
      </w:r>
      <w:bookmarkEnd w:id="445"/>
      <w:bookmarkEnd w:id="446"/>
    </w:p>
    <w:p w:rsidR="0092674F" w:rsidRDefault="0092674F" w:rsidP="0092674F">
      <w:r>
        <w:t xml:space="preserve">Генералната архитектура се базира на </w:t>
      </w:r>
      <w:r w:rsidR="00DC3F44">
        <w:t>пет слоя представляващи:</w:t>
      </w:r>
    </w:p>
    <w:p w:rsidR="00DC3F44" w:rsidRDefault="00DC3F44" w:rsidP="00A930EA">
      <w:pPr>
        <w:pStyle w:val="ListParagraph"/>
        <w:numPr>
          <w:ilvl w:val="0"/>
          <w:numId w:val="18"/>
        </w:numPr>
      </w:pPr>
      <w:r w:rsidRPr="00F30779">
        <w:rPr>
          <w:i/>
        </w:rPr>
        <w:t>Анализатор</w:t>
      </w:r>
      <w:r>
        <w:t xml:space="preserve"> – модули грижещи се за стартиране на анализа и обхождане на проекта под анализ</w:t>
      </w:r>
    </w:p>
    <w:p w:rsidR="00DC3F44" w:rsidRDefault="00DC3F44" w:rsidP="00A930EA">
      <w:pPr>
        <w:pStyle w:val="ListParagraph"/>
        <w:numPr>
          <w:ilvl w:val="0"/>
          <w:numId w:val="18"/>
        </w:numPr>
      </w:pPr>
      <w:r w:rsidRPr="00F30779">
        <w:rPr>
          <w:i/>
        </w:rPr>
        <w:t>Скенер</w:t>
      </w:r>
      <w:r>
        <w:t xml:space="preserve"> – модули съдържащи и изпълняващи критериите за анализ на отделните елементи на проекта под анализ</w:t>
      </w:r>
    </w:p>
    <w:p w:rsidR="00DC3F44" w:rsidRDefault="00DC3F44" w:rsidP="00A930EA">
      <w:pPr>
        <w:pStyle w:val="ListParagraph"/>
        <w:numPr>
          <w:ilvl w:val="0"/>
          <w:numId w:val="18"/>
        </w:numPr>
      </w:pPr>
      <w:r w:rsidRPr="00F30779">
        <w:rPr>
          <w:i/>
        </w:rPr>
        <w:t>Мета-модел</w:t>
      </w:r>
      <w:r>
        <w:t xml:space="preserve"> – описание на мета-модела на хранилището на архитектурни елементи</w:t>
      </w:r>
    </w:p>
    <w:p w:rsidR="00DC3F44" w:rsidRDefault="00DC3F44" w:rsidP="00A930EA">
      <w:pPr>
        <w:pStyle w:val="ListParagraph"/>
        <w:numPr>
          <w:ilvl w:val="0"/>
          <w:numId w:val="18"/>
        </w:numPr>
      </w:pPr>
      <w:r w:rsidRPr="00F30779">
        <w:rPr>
          <w:i/>
        </w:rPr>
        <w:t>Сериализатор</w:t>
      </w:r>
      <w:r>
        <w:t xml:space="preserve"> – модули грижещи се за сериализацията на хранилището на архитектурни елементи към файлов формат</w:t>
      </w:r>
    </w:p>
    <w:p w:rsidR="00CC35BD" w:rsidRDefault="00CC35BD" w:rsidP="00A930EA">
      <w:pPr>
        <w:pStyle w:val="ListParagraph"/>
        <w:numPr>
          <w:ilvl w:val="0"/>
          <w:numId w:val="18"/>
        </w:numPr>
      </w:pPr>
      <w:r w:rsidRPr="00F30779">
        <w:rPr>
          <w:i/>
        </w:rPr>
        <w:t>Външни модули</w:t>
      </w:r>
      <w:r>
        <w:t xml:space="preserve"> – използвани библиотеки и външни модули</w:t>
      </w:r>
    </w:p>
    <w:p w:rsidR="001E0706" w:rsidRDefault="001E0706" w:rsidP="00A930EA">
      <w:pPr>
        <w:pStyle w:val="ListParagraph"/>
        <w:numPr>
          <w:ilvl w:val="0"/>
          <w:numId w:val="18"/>
        </w:numPr>
      </w:pPr>
      <w:r w:rsidRPr="00F30779">
        <w:rPr>
          <w:i/>
        </w:rPr>
        <w:t>Генерация на базов код</w:t>
      </w:r>
      <w:r>
        <w:t xml:space="preserve"> – модули генериращи базовия код</w:t>
      </w:r>
    </w:p>
    <w:p w:rsidR="009639FB" w:rsidRDefault="009639FB" w:rsidP="009639FB">
      <w:pPr>
        <w:pStyle w:val="ListParagraph"/>
      </w:pPr>
    </w:p>
    <w:p w:rsidR="00A667E7" w:rsidRDefault="00A667E7" w:rsidP="00A667E7">
      <w:pPr>
        <w:keepNext/>
        <w:jc w:val="center"/>
      </w:pPr>
      <w:r>
        <w:rPr>
          <w:noProof/>
          <w:lang w:val="en-US" w:eastAsia="en-US"/>
        </w:rPr>
        <w:lastRenderedPageBreak/>
        <w:drawing>
          <wp:inline distT="0" distB="0" distL="0" distR="0" wp14:anchorId="2FD6B785" wp14:editId="5B4B288E">
            <wp:extent cx="3169546" cy="31070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69633" cy="3107116"/>
                    </a:xfrm>
                    <a:prstGeom prst="rect">
                      <a:avLst/>
                    </a:prstGeom>
                  </pic:spPr>
                </pic:pic>
              </a:graphicData>
            </a:graphic>
          </wp:inline>
        </w:drawing>
      </w:r>
    </w:p>
    <w:p w:rsidR="00A667E7" w:rsidRDefault="00A667E7" w:rsidP="00A667E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24</w:t>
      </w:r>
      <w:r w:rsidR="00E73236">
        <w:rPr>
          <w:noProof/>
        </w:rPr>
        <w:fldChar w:fldCharType="end"/>
      </w:r>
      <w:r>
        <w:t xml:space="preserve"> (Слоеве на системата)</w:t>
      </w:r>
    </w:p>
    <w:p w:rsidR="004F1F9C" w:rsidRDefault="004F1F9C" w:rsidP="00A667E7"/>
    <w:p w:rsidR="00A667E7" w:rsidRDefault="004F1F9C" w:rsidP="00A667E7">
      <w:r>
        <w:t>Като основно правило за слоевете, е че само два съседни слоя могат да комуникират по между си.</w:t>
      </w:r>
    </w:p>
    <w:p w:rsidR="007D425F" w:rsidRPr="0092674F" w:rsidRDefault="007D425F" w:rsidP="007D425F">
      <w:pPr>
        <w:pStyle w:val="Heading3"/>
      </w:pPr>
      <w:bookmarkStart w:id="447" w:name="_Ref412311735"/>
      <w:bookmarkStart w:id="448" w:name="_Toc412756065"/>
      <w:r>
        <w:t>Пакетна диаграма (основен изглед)</w:t>
      </w:r>
      <w:bookmarkEnd w:id="447"/>
      <w:bookmarkEnd w:id="448"/>
    </w:p>
    <w:p w:rsidR="001E3D3B" w:rsidRDefault="007D425F" w:rsidP="001E0706">
      <w:pPr>
        <w:keepNext/>
        <w:jc w:val="center"/>
      </w:pPr>
      <w:r>
        <w:rPr>
          <w:noProof/>
          <w:lang w:val="en-US" w:eastAsia="en-US"/>
        </w:rPr>
        <w:drawing>
          <wp:inline distT="0" distB="0" distL="0" distR="0" wp14:anchorId="6D5FB51D" wp14:editId="0BB3F819">
            <wp:extent cx="5274310" cy="38461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3846195"/>
                    </a:xfrm>
                    <a:prstGeom prst="rect">
                      <a:avLst/>
                    </a:prstGeom>
                  </pic:spPr>
                </pic:pic>
              </a:graphicData>
            </a:graphic>
          </wp:inline>
        </w:drawing>
      </w:r>
    </w:p>
    <w:p w:rsidR="001E3D3B" w:rsidRDefault="001E3D3B" w:rsidP="001E3D3B">
      <w:pPr>
        <w:pStyle w:val="Caption"/>
        <w:jc w:val="center"/>
      </w:pPr>
      <w:bookmarkStart w:id="449" w:name="_Ref398551728"/>
      <w:r>
        <w:t xml:space="preserve">Фигура </w:t>
      </w:r>
      <w:r w:rsidR="00E73236">
        <w:fldChar w:fldCharType="begin"/>
      </w:r>
      <w:r w:rsidR="00E73236">
        <w:instrText xml:space="preserve"> SEQ Фигура \* ARABIC </w:instrText>
      </w:r>
      <w:r w:rsidR="00E73236">
        <w:fldChar w:fldCharType="separate"/>
      </w:r>
      <w:r w:rsidR="000E6575">
        <w:rPr>
          <w:noProof/>
        </w:rPr>
        <w:t>25</w:t>
      </w:r>
      <w:r w:rsidR="00E73236">
        <w:rPr>
          <w:noProof/>
        </w:rPr>
        <w:fldChar w:fldCharType="end"/>
      </w:r>
      <w:bookmarkEnd w:id="449"/>
      <w:r>
        <w:t xml:space="preserve"> (Обща архитектура)</w:t>
      </w:r>
    </w:p>
    <w:p w:rsidR="008D0C8C" w:rsidRDefault="008D0C8C" w:rsidP="008D0C8C">
      <w:r>
        <w:lastRenderedPageBreak/>
        <w:t>На фигурата горе е изобразена пакетната диаграма на системата, като тя следва подредбата на слоевете (</w:t>
      </w:r>
      <w:r w:rsidRPr="00C42ACE">
        <w:rPr>
          <w:i/>
        </w:rPr>
        <w:fldChar w:fldCharType="begin"/>
      </w:r>
      <w:r w:rsidRPr="00C42ACE">
        <w:rPr>
          <w:i/>
        </w:rPr>
        <w:instrText xml:space="preserve"> REF _Ref398297164 \r \h </w:instrText>
      </w:r>
      <w:r w:rsidR="00C42ACE">
        <w:rPr>
          <w:i/>
        </w:rPr>
        <w:instrText xml:space="preserve"> \* MERGEFORMAT </w:instrText>
      </w:r>
      <w:r w:rsidRPr="00C42ACE">
        <w:rPr>
          <w:i/>
        </w:rPr>
      </w:r>
      <w:r w:rsidRPr="00C42ACE">
        <w:rPr>
          <w:i/>
        </w:rPr>
        <w:fldChar w:fldCharType="separate"/>
      </w:r>
      <w:r w:rsidR="000E6575">
        <w:rPr>
          <w:i/>
        </w:rPr>
        <w:t>5.1.1</w:t>
      </w:r>
      <w:r w:rsidRPr="00C42ACE">
        <w:rPr>
          <w:i/>
        </w:rPr>
        <w:fldChar w:fldCharType="end"/>
      </w:r>
      <w:r>
        <w:t>)</w:t>
      </w:r>
      <w:r w:rsidR="00276B72">
        <w:t>.</w:t>
      </w:r>
    </w:p>
    <w:p w:rsidR="00276B72" w:rsidRDefault="00276B72" w:rsidP="008D0C8C">
      <w:r>
        <w:t>Основно системата се разделя на два основни пакета:</w:t>
      </w:r>
    </w:p>
    <w:p w:rsidR="00FD77C2" w:rsidRDefault="00FD77C2" w:rsidP="00FD77C2">
      <w:pPr>
        <w:pStyle w:val="Heading4"/>
      </w:pPr>
      <w:r>
        <w:t>Архитектурен екстрактор (ArchExtractor)</w:t>
      </w:r>
    </w:p>
    <w:p w:rsidR="001E3D3B" w:rsidRDefault="002A4EF5" w:rsidP="001E3D3B">
      <w:r>
        <w:t>Архитектурния екстрактор съдържа следните пакети:</w:t>
      </w:r>
    </w:p>
    <w:p w:rsidR="002A4EF5" w:rsidRDefault="002A4EF5" w:rsidP="00A930EA">
      <w:pPr>
        <w:pStyle w:val="ListParagraph"/>
        <w:numPr>
          <w:ilvl w:val="0"/>
          <w:numId w:val="20"/>
        </w:numPr>
      </w:pPr>
      <w:r w:rsidRPr="002A4EF5">
        <w:rPr>
          <w:i/>
        </w:rPr>
        <w:t>Базов (Base)</w:t>
      </w:r>
      <w:r>
        <w:t xml:space="preserve"> – съдържа тази част на системата, която не се очаква да се разширява:</w:t>
      </w:r>
    </w:p>
    <w:p w:rsidR="00EC7D0E" w:rsidRDefault="00EC7D0E" w:rsidP="00A930EA">
      <w:pPr>
        <w:pStyle w:val="ListParagraph"/>
        <w:numPr>
          <w:ilvl w:val="1"/>
          <w:numId w:val="20"/>
        </w:numPr>
      </w:pPr>
      <w:r w:rsidRPr="00EC7D0E">
        <w:rPr>
          <w:i/>
        </w:rPr>
        <w:t>пакет на Анализатора (Analyzer)</w:t>
      </w:r>
      <w:r>
        <w:t xml:space="preserve"> – съдържа базови класове изпълняващи анализ на проект (</w:t>
      </w:r>
      <w:r w:rsidRPr="00C42ACE">
        <w:rPr>
          <w:i/>
        </w:rPr>
        <w:fldChar w:fldCharType="begin"/>
      </w:r>
      <w:r w:rsidRPr="00C42ACE">
        <w:rPr>
          <w:i/>
        </w:rPr>
        <w:instrText xml:space="preserve"> REF _Ref398209066 \r \h </w:instrText>
      </w:r>
      <w:r>
        <w:rPr>
          <w:i/>
        </w:rPr>
        <w:instrText xml:space="preserve"> \* MERGEFORMAT </w:instrText>
      </w:r>
      <w:r w:rsidRPr="00C42ACE">
        <w:rPr>
          <w:i/>
        </w:rPr>
      </w:r>
      <w:r w:rsidRPr="00C42ACE">
        <w:rPr>
          <w:i/>
        </w:rPr>
        <w:fldChar w:fldCharType="separate"/>
      </w:r>
      <w:r w:rsidR="000E6575">
        <w:rPr>
          <w:i/>
        </w:rPr>
        <w:t>3.3.1.5</w:t>
      </w:r>
      <w:r w:rsidRPr="00C42ACE">
        <w:rPr>
          <w:i/>
        </w:rPr>
        <w:fldChar w:fldCharType="end"/>
      </w:r>
      <w:r>
        <w:t>)</w:t>
      </w:r>
    </w:p>
    <w:p w:rsidR="00EC7D0E" w:rsidRDefault="00EC7D0E" w:rsidP="00A930EA">
      <w:pPr>
        <w:pStyle w:val="ListParagraph"/>
        <w:numPr>
          <w:ilvl w:val="1"/>
          <w:numId w:val="19"/>
        </w:numPr>
      </w:pPr>
      <w:r>
        <w:rPr>
          <w:i/>
        </w:rPr>
        <w:t>пакет на Скенера (Parser)</w:t>
      </w:r>
      <w:r>
        <w:t xml:space="preserve"> – съдържа базови класове изпълняващи обхождане елементите на проекта (</w:t>
      </w:r>
      <w:r w:rsidRPr="00C42ACE">
        <w:rPr>
          <w:i/>
        </w:rPr>
        <w:fldChar w:fldCharType="begin"/>
      </w:r>
      <w:r w:rsidRPr="00C42ACE">
        <w:rPr>
          <w:i/>
        </w:rPr>
        <w:instrText xml:space="preserve"> REF _Ref397956321 \r \h </w:instrText>
      </w:r>
      <w:r>
        <w:rPr>
          <w:i/>
        </w:rPr>
        <w:instrText xml:space="preserve"> \* MERGEFORMAT </w:instrText>
      </w:r>
      <w:r w:rsidRPr="00C42ACE">
        <w:rPr>
          <w:i/>
        </w:rPr>
      </w:r>
      <w:r w:rsidRPr="00C42ACE">
        <w:rPr>
          <w:i/>
        </w:rPr>
        <w:fldChar w:fldCharType="separate"/>
      </w:r>
      <w:r w:rsidR="000E6575">
        <w:rPr>
          <w:i/>
        </w:rPr>
        <w:t>3.3.1.6</w:t>
      </w:r>
      <w:r w:rsidRPr="00C42ACE">
        <w:rPr>
          <w:i/>
        </w:rPr>
        <w:fldChar w:fldCharType="end"/>
      </w:r>
      <w:r>
        <w:t>)</w:t>
      </w:r>
      <w:r w:rsidR="00455EDC">
        <w:t>,</w:t>
      </w:r>
      <w:r>
        <w:t xml:space="preserve"> извличане на архитектурна информация (</w:t>
      </w:r>
      <w:r w:rsidRPr="00C42ACE">
        <w:rPr>
          <w:i/>
        </w:rPr>
        <w:fldChar w:fldCharType="begin"/>
      </w:r>
      <w:r w:rsidRPr="00C42ACE">
        <w:rPr>
          <w:i/>
        </w:rPr>
        <w:instrText xml:space="preserve"> REF _Ref397956361 \r \h </w:instrText>
      </w:r>
      <w:r>
        <w:rPr>
          <w:i/>
        </w:rPr>
        <w:instrText xml:space="preserve"> \* MERGEFORMAT </w:instrText>
      </w:r>
      <w:r w:rsidRPr="00C42ACE">
        <w:rPr>
          <w:i/>
        </w:rPr>
      </w:r>
      <w:r w:rsidRPr="00C42ACE">
        <w:rPr>
          <w:i/>
        </w:rPr>
        <w:fldChar w:fldCharType="separate"/>
      </w:r>
      <w:r w:rsidR="000E6575">
        <w:rPr>
          <w:i/>
        </w:rPr>
        <w:t>3.3.1.7</w:t>
      </w:r>
      <w:r w:rsidRPr="00C42ACE">
        <w:rPr>
          <w:i/>
        </w:rPr>
        <w:fldChar w:fldCharType="end"/>
      </w:r>
      <w:r>
        <w:t>)</w:t>
      </w:r>
      <w:r w:rsidR="00455EDC">
        <w:t xml:space="preserve"> и създава</w:t>
      </w:r>
      <w:r w:rsidR="007262BD">
        <w:t>не</w:t>
      </w:r>
      <w:r w:rsidR="00455EDC">
        <w:t xml:space="preserve"> архитектурен модел (</w:t>
      </w:r>
      <w:r w:rsidR="00455EDC" w:rsidRPr="00C42ACE">
        <w:rPr>
          <w:i/>
        </w:rPr>
        <w:fldChar w:fldCharType="begin"/>
      </w:r>
      <w:r w:rsidR="00455EDC" w:rsidRPr="00C42ACE">
        <w:rPr>
          <w:i/>
        </w:rPr>
        <w:instrText xml:space="preserve"> REF _Ref397956983 \r \h </w:instrText>
      </w:r>
      <w:r w:rsidR="00455EDC">
        <w:rPr>
          <w:i/>
        </w:rPr>
        <w:instrText xml:space="preserve"> \* MERGEFORMAT </w:instrText>
      </w:r>
      <w:r w:rsidR="00455EDC" w:rsidRPr="00C42ACE">
        <w:rPr>
          <w:i/>
        </w:rPr>
      </w:r>
      <w:r w:rsidR="00455EDC" w:rsidRPr="00C42ACE">
        <w:rPr>
          <w:i/>
        </w:rPr>
        <w:fldChar w:fldCharType="separate"/>
      </w:r>
      <w:r w:rsidR="000E6575">
        <w:rPr>
          <w:i/>
        </w:rPr>
        <w:t>3.3.1.8</w:t>
      </w:r>
      <w:r w:rsidR="00455EDC" w:rsidRPr="00C42ACE">
        <w:rPr>
          <w:i/>
        </w:rPr>
        <w:fldChar w:fldCharType="end"/>
      </w:r>
      <w:r w:rsidR="00455EDC">
        <w:t>)</w:t>
      </w:r>
    </w:p>
    <w:p w:rsidR="00EC7D0E" w:rsidRDefault="00390358" w:rsidP="00A930EA">
      <w:pPr>
        <w:pStyle w:val="ListParagraph"/>
        <w:numPr>
          <w:ilvl w:val="1"/>
          <w:numId w:val="19"/>
        </w:numPr>
      </w:pPr>
      <w:r w:rsidRPr="00390358">
        <w:rPr>
          <w:i/>
        </w:rPr>
        <w:t>пакет на инфраструктурата (Infrastructure)</w:t>
      </w:r>
      <w:r>
        <w:t xml:space="preserve"> – съдържа инфраструктурните елементи от мета-модела (</w:t>
      </w:r>
      <w:r w:rsidRPr="00390358">
        <w:rPr>
          <w:i/>
        </w:rPr>
        <w:fldChar w:fldCharType="begin"/>
      </w:r>
      <w:r w:rsidRPr="00390358">
        <w:rPr>
          <w:i/>
        </w:rPr>
        <w:instrText xml:space="preserve"> REF _Ref397969104 \r \h </w:instrText>
      </w:r>
      <w:r>
        <w:rPr>
          <w:i/>
        </w:rPr>
        <w:instrText xml:space="preserve"> \* MERGEFORMAT </w:instrText>
      </w:r>
      <w:r w:rsidRPr="00390358">
        <w:rPr>
          <w:i/>
        </w:rPr>
      </w:r>
      <w:r w:rsidRPr="00390358">
        <w:rPr>
          <w:i/>
        </w:rPr>
        <w:fldChar w:fldCharType="separate"/>
      </w:r>
      <w:r w:rsidR="000E6575">
        <w:rPr>
          <w:i/>
        </w:rPr>
        <w:t>3.3.2</w:t>
      </w:r>
      <w:r w:rsidRPr="00390358">
        <w:rPr>
          <w:i/>
        </w:rPr>
        <w:fldChar w:fldCharType="end"/>
      </w:r>
      <w:r>
        <w:t>)</w:t>
      </w:r>
    </w:p>
    <w:p w:rsidR="00390358" w:rsidRDefault="00390358" w:rsidP="00A930EA">
      <w:pPr>
        <w:pStyle w:val="ListParagraph"/>
        <w:numPr>
          <w:ilvl w:val="1"/>
          <w:numId w:val="19"/>
        </w:numPr>
      </w:pPr>
      <w:r w:rsidRPr="00390358">
        <w:rPr>
          <w:i/>
        </w:rPr>
        <w:t>пакет софтуерен компонент (SwComponent)</w:t>
      </w:r>
      <w:r>
        <w:t xml:space="preserve"> -  съдържа елементи от мета</w:t>
      </w:r>
      <w:r w:rsidR="004F0A69">
        <w:t>-</w:t>
      </w:r>
      <w:r>
        <w:t>модела описващи софтуерния компонент (</w:t>
      </w:r>
      <w:r w:rsidRPr="00390358">
        <w:rPr>
          <w:i/>
        </w:rPr>
        <w:fldChar w:fldCharType="begin"/>
      </w:r>
      <w:r w:rsidRPr="00390358">
        <w:rPr>
          <w:i/>
        </w:rPr>
        <w:instrText xml:space="preserve"> REF _Ref397969104 \r \h </w:instrText>
      </w:r>
      <w:r>
        <w:rPr>
          <w:i/>
        </w:rPr>
        <w:instrText xml:space="preserve"> \* MERGEFORMAT </w:instrText>
      </w:r>
      <w:r w:rsidRPr="00390358">
        <w:rPr>
          <w:i/>
        </w:rPr>
      </w:r>
      <w:r w:rsidRPr="00390358">
        <w:rPr>
          <w:i/>
        </w:rPr>
        <w:fldChar w:fldCharType="separate"/>
      </w:r>
      <w:r w:rsidR="000E6575">
        <w:rPr>
          <w:i/>
        </w:rPr>
        <w:t>3.3.2</w:t>
      </w:r>
      <w:r w:rsidRPr="00390358">
        <w:rPr>
          <w:i/>
        </w:rPr>
        <w:fldChar w:fldCharType="end"/>
      </w:r>
      <w:r>
        <w:t>)</w:t>
      </w:r>
    </w:p>
    <w:p w:rsidR="009D40EB" w:rsidRDefault="009D40EB" w:rsidP="00A930EA">
      <w:pPr>
        <w:pStyle w:val="ListParagraph"/>
        <w:numPr>
          <w:ilvl w:val="1"/>
          <w:numId w:val="19"/>
        </w:numPr>
      </w:pPr>
      <w:r>
        <w:rPr>
          <w:i/>
        </w:rPr>
        <w:t xml:space="preserve">пакет сериализатор на модела (ModelConverter) - </w:t>
      </w:r>
      <w:r>
        <w:t>сериализира архитектурното хранилище (</w:t>
      </w:r>
      <w:r w:rsidRPr="00160610">
        <w:rPr>
          <w:i/>
        </w:rPr>
        <w:fldChar w:fldCharType="begin"/>
      </w:r>
      <w:r w:rsidRPr="00160610">
        <w:rPr>
          <w:i/>
        </w:rPr>
        <w:instrText xml:space="preserve"> REF _Ref398212142 \r \h </w:instrText>
      </w:r>
      <w:r>
        <w:rPr>
          <w:i/>
        </w:rPr>
        <w:instrText xml:space="preserve"> \* MERGEFORMAT </w:instrText>
      </w:r>
      <w:r w:rsidRPr="00160610">
        <w:rPr>
          <w:i/>
        </w:rPr>
      </w:r>
      <w:r w:rsidRPr="00160610">
        <w:rPr>
          <w:i/>
        </w:rPr>
        <w:fldChar w:fldCharType="separate"/>
      </w:r>
      <w:r w:rsidR="000E6575">
        <w:rPr>
          <w:i/>
        </w:rPr>
        <w:t>3.3.1.9</w:t>
      </w:r>
      <w:r w:rsidRPr="00160610">
        <w:rPr>
          <w:i/>
        </w:rPr>
        <w:fldChar w:fldCharType="end"/>
      </w:r>
      <w:r>
        <w:t>)</w:t>
      </w:r>
    </w:p>
    <w:p w:rsidR="005E0C19" w:rsidRDefault="00C65C33" w:rsidP="00A930EA">
      <w:pPr>
        <w:pStyle w:val="ListParagraph"/>
        <w:numPr>
          <w:ilvl w:val="0"/>
          <w:numId w:val="19"/>
        </w:numPr>
      </w:pPr>
      <w:r>
        <w:rPr>
          <w:i/>
        </w:rPr>
        <w:t xml:space="preserve">Специфичен (Specific) </w:t>
      </w:r>
      <w:r w:rsidR="003F7C40">
        <w:rPr>
          <w:i/>
        </w:rPr>
        <w:t>–</w:t>
      </w:r>
      <w:r>
        <w:t xml:space="preserve"> </w:t>
      </w:r>
      <w:r w:rsidR="003F7C40">
        <w:t xml:space="preserve">тази част от системата, която се </w:t>
      </w:r>
      <w:r w:rsidR="002925D3">
        <w:t>очаква</w:t>
      </w:r>
      <w:r w:rsidR="003F7C40">
        <w:t xml:space="preserve"> да се разширява</w:t>
      </w:r>
      <w:r w:rsidR="0039114E">
        <w:t xml:space="preserve">. Т.е. очаква се по един пакет описващ критерии, специфични скенери </w:t>
      </w:r>
      <w:r w:rsidR="005E0C19">
        <w:t xml:space="preserve"> и анализатори </w:t>
      </w:r>
      <w:r w:rsidR="0039114E">
        <w:t>за дадена стандартна архитектура.</w:t>
      </w:r>
      <w:r w:rsidR="005E0C19">
        <w:t xml:space="preserve">  Конкретно в случая съдържа:</w:t>
      </w:r>
    </w:p>
    <w:p w:rsidR="005E0C19" w:rsidRPr="00720B0E" w:rsidRDefault="005E0C19" w:rsidP="00A930EA">
      <w:pPr>
        <w:pStyle w:val="ListParagraph"/>
        <w:numPr>
          <w:ilvl w:val="1"/>
          <w:numId w:val="19"/>
        </w:numPr>
      </w:pPr>
      <w:r>
        <w:rPr>
          <w:i/>
        </w:rPr>
        <w:t>пакет с критерии за стандартна архитектура (STK)</w:t>
      </w:r>
      <w:r>
        <w:t xml:space="preserve">  – съдържа имплементация на групата от критерии в точка </w:t>
      </w:r>
      <w:r w:rsidRPr="00720B0E">
        <w:rPr>
          <w:i/>
        </w:rPr>
        <w:fldChar w:fldCharType="begin"/>
      </w:r>
      <w:r w:rsidRPr="00720B0E">
        <w:rPr>
          <w:i/>
        </w:rPr>
        <w:instrText xml:space="preserve"> REF _Ref398216154 \r \h </w:instrText>
      </w:r>
      <w:r w:rsidR="00720B0E" w:rsidRPr="00720B0E">
        <w:rPr>
          <w:i/>
        </w:rPr>
        <w:instrText xml:space="preserve"> \* MERGEFORMAT </w:instrText>
      </w:r>
      <w:r w:rsidRPr="00720B0E">
        <w:rPr>
          <w:i/>
        </w:rPr>
      </w:r>
      <w:r w:rsidRPr="00720B0E">
        <w:rPr>
          <w:i/>
        </w:rPr>
        <w:fldChar w:fldCharType="separate"/>
      </w:r>
      <w:r w:rsidR="000E6575">
        <w:rPr>
          <w:i/>
        </w:rPr>
        <w:t>3.3.4</w:t>
      </w:r>
      <w:r w:rsidRPr="00720B0E">
        <w:rPr>
          <w:i/>
        </w:rPr>
        <w:fldChar w:fldCharType="end"/>
      </w:r>
    </w:p>
    <w:p w:rsidR="00720B0E" w:rsidRDefault="00720B0E" w:rsidP="00A930EA">
      <w:pPr>
        <w:pStyle w:val="ListParagraph"/>
        <w:numPr>
          <w:ilvl w:val="2"/>
          <w:numId w:val="19"/>
        </w:numPr>
      </w:pPr>
      <w:r>
        <w:rPr>
          <w:i/>
        </w:rPr>
        <w:t xml:space="preserve"> пакет за специфични скенери (StkParser) – </w:t>
      </w:r>
      <w:r>
        <w:t>съдържа както файлови скенери така и критерии за компонент и конектори в стандартната архитектура (</w:t>
      </w:r>
      <w:r w:rsidRPr="00720B0E">
        <w:rPr>
          <w:i/>
        </w:rPr>
        <w:fldChar w:fldCharType="begin"/>
      </w:r>
      <w:r w:rsidRPr="00720B0E">
        <w:rPr>
          <w:i/>
        </w:rPr>
        <w:instrText xml:space="preserve"> REF _Ref398216154 \r \h  \* MERGEFORMAT </w:instrText>
      </w:r>
      <w:r w:rsidRPr="00720B0E">
        <w:rPr>
          <w:i/>
        </w:rPr>
      </w:r>
      <w:r w:rsidRPr="00720B0E">
        <w:rPr>
          <w:i/>
        </w:rPr>
        <w:fldChar w:fldCharType="separate"/>
      </w:r>
      <w:r w:rsidR="000E6575">
        <w:rPr>
          <w:i/>
        </w:rPr>
        <w:t>3.3.4</w:t>
      </w:r>
      <w:r w:rsidRPr="00720B0E">
        <w:rPr>
          <w:i/>
        </w:rPr>
        <w:fldChar w:fldCharType="end"/>
      </w:r>
      <w:r>
        <w:t>)</w:t>
      </w:r>
    </w:p>
    <w:p w:rsidR="00720B0E" w:rsidRDefault="00720B0E" w:rsidP="00A930EA">
      <w:pPr>
        <w:pStyle w:val="ListParagraph"/>
        <w:numPr>
          <w:ilvl w:val="2"/>
          <w:numId w:val="19"/>
        </w:numPr>
      </w:pPr>
      <w:r>
        <w:rPr>
          <w:i/>
        </w:rPr>
        <w:t xml:space="preserve"> пакет за специфични интерфейси (StkPortInterfaces) – </w:t>
      </w:r>
      <w:r>
        <w:t>съдържа метод фабрика (</w:t>
      </w:r>
      <w:r w:rsidR="004B3033" w:rsidRPr="004B3033">
        <w:rPr>
          <w:i/>
        </w:rPr>
        <w:t>method factory pattern</w:t>
      </w:r>
      <w:r w:rsidR="004B3033">
        <w:t>) за бързо представяне на конектори от стандартната архитектура в елементи от мета-модела (</w:t>
      </w:r>
      <w:r w:rsidR="004B3033" w:rsidRPr="00390358">
        <w:rPr>
          <w:i/>
        </w:rPr>
        <w:fldChar w:fldCharType="begin"/>
      </w:r>
      <w:r w:rsidR="004B3033" w:rsidRPr="00390358">
        <w:rPr>
          <w:i/>
        </w:rPr>
        <w:instrText xml:space="preserve"> REF _Ref397969104 \r \h </w:instrText>
      </w:r>
      <w:r w:rsidR="004B3033">
        <w:rPr>
          <w:i/>
        </w:rPr>
        <w:instrText xml:space="preserve"> \* MERGEFORMAT </w:instrText>
      </w:r>
      <w:r w:rsidR="004B3033" w:rsidRPr="00390358">
        <w:rPr>
          <w:i/>
        </w:rPr>
      </w:r>
      <w:r w:rsidR="004B3033" w:rsidRPr="00390358">
        <w:rPr>
          <w:i/>
        </w:rPr>
        <w:fldChar w:fldCharType="separate"/>
      </w:r>
      <w:r w:rsidR="000E6575">
        <w:rPr>
          <w:i/>
        </w:rPr>
        <w:t>3.3.2</w:t>
      </w:r>
      <w:r w:rsidR="004B3033" w:rsidRPr="00390358">
        <w:rPr>
          <w:i/>
        </w:rPr>
        <w:fldChar w:fldCharType="end"/>
      </w:r>
      <w:r w:rsidR="004B3033">
        <w:t>)</w:t>
      </w:r>
    </w:p>
    <w:p w:rsidR="00233140" w:rsidRDefault="00233140" w:rsidP="00A930EA">
      <w:pPr>
        <w:pStyle w:val="ListParagraph"/>
        <w:numPr>
          <w:ilvl w:val="2"/>
          <w:numId w:val="19"/>
        </w:numPr>
      </w:pPr>
      <w:r>
        <w:rPr>
          <w:i/>
        </w:rPr>
        <w:t xml:space="preserve"> пакет съдържащ типове данни на стандартната архитектура (StkDataTypes) </w:t>
      </w:r>
      <w:r w:rsidR="00D62929">
        <w:t>–</w:t>
      </w:r>
      <w:r>
        <w:t xml:space="preserve"> </w:t>
      </w:r>
      <w:r w:rsidR="00D62929">
        <w:t>съдържа метод фабрика (</w:t>
      </w:r>
      <w:r w:rsidR="00D62929" w:rsidRPr="004B3033">
        <w:rPr>
          <w:i/>
        </w:rPr>
        <w:t>method factory pattern</w:t>
      </w:r>
      <w:r w:rsidR="00D62929">
        <w:t>) за бързо представяне на типове данни на стандартната архитектура в елементи от мета-модела</w:t>
      </w:r>
    </w:p>
    <w:p w:rsidR="008A0AD1" w:rsidRDefault="008A0AD1" w:rsidP="00A930EA">
      <w:pPr>
        <w:pStyle w:val="ListParagraph"/>
        <w:numPr>
          <w:ilvl w:val="0"/>
          <w:numId w:val="19"/>
        </w:numPr>
      </w:pPr>
      <w:r>
        <w:rPr>
          <w:i/>
        </w:rPr>
        <w:t xml:space="preserve"> Библиотека (Lib) </w:t>
      </w:r>
      <w:r>
        <w:t>– спомагателни външни за системата модули</w:t>
      </w:r>
    </w:p>
    <w:p w:rsidR="003F75EA" w:rsidRDefault="003F75EA" w:rsidP="003F75EA">
      <w:pPr>
        <w:pStyle w:val="Heading4"/>
      </w:pPr>
      <w:r w:rsidRPr="002A4EF5">
        <w:t>Генератор на базов код (Base code generation)</w:t>
      </w:r>
      <w:r>
        <w:t xml:space="preserve"> </w:t>
      </w:r>
    </w:p>
    <w:p w:rsidR="003F75EA" w:rsidRDefault="003F75EA" w:rsidP="003F75EA">
      <w:r w:rsidRPr="00720B0E">
        <w:rPr>
          <w:i/>
        </w:rPr>
        <w:t>Acceleo</w:t>
      </w:r>
      <w:r>
        <w:t xml:space="preserve">  базиран проект изпълняващ:</w:t>
      </w:r>
    </w:p>
    <w:p w:rsidR="00EC7D0E" w:rsidRPr="0075289E" w:rsidRDefault="003F75EA" w:rsidP="00A930EA">
      <w:pPr>
        <w:pStyle w:val="ListParagraph"/>
        <w:numPr>
          <w:ilvl w:val="0"/>
          <w:numId w:val="19"/>
        </w:numPr>
      </w:pPr>
      <w:r>
        <w:t>Генериране на базов код (</w:t>
      </w:r>
      <w:r w:rsidRPr="00160610">
        <w:rPr>
          <w:i/>
        </w:rPr>
        <w:fldChar w:fldCharType="begin"/>
      </w:r>
      <w:r w:rsidRPr="00160610">
        <w:rPr>
          <w:i/>
        </w:rPr>
        <w:instrText xml:space="preserve"> REF _Ref398297851 \r \h </w:instrText>
      </w:r>
      <w:r>
        <w:rPr>
          <w:i/>
        </w:rPr>
        <w:instrText xml:space="preserve"> \* MERGEFORMAT </w:instrText>
      </w:r>
      <w:r w:rsidRPr="00160610">
        <w:rPr>
          <w:i/>
        </w:rPr>
      </w:r>
      <w:r w:rsidRPr="00160610">
        <w:rPr>
          <w:i/>
        </w:rPr>
        <w:fldChar w:fldCharType="separate"/>
      </w:r>
      <w:r w:rsidR="000E6575">
        <w:rPr>
          <w:i/>
        </w:rPr>
        <w:t>3.3.1.10</w:t>
      </w:r>
      <w:r w:rsidRPr="00160610">
        <w:rPr>
          <w:i/>
        </w:rPr>
        <w:fldChar w:fldCharType="end"/>
      </w:r>
      <w:r>
        <w:t>)</w:t>
      </w:r>
    </w:p>
    <w:p w:rsidR="0075289E" w:rsidRDefault="0075289E">
      <w:pPr>
        <w:spacing w:after="0"/>
        <w:jc w:val="left"/>
        <w:rPr>
          <w:lang w:val="en-US"/>
        </w:rPr>
      </w:pPr>
      <w:r>
        <w:rPr>
          <w:lang w:val="en-US"/>
        </w:rPr>
        <w:br w:type="page"/>
      </w:r>
    </w:p>
    <w:p w:rsidR="00C3793A" w:rsidRDefault="009D49CE" w:rsidP="000B17C1">
      <w:pPr>
        <w:pStyle w:val="Heading2"/>
      </w:pPr>
      <w:bookmarkStart w:id="450" w:name="_Toc397093012"/>
      <w:bookmarkStart w:id="451" w:name="_Ref398574944"/>
      <w:bookmarkStart w:id="452" w:name="_Ref398641486"/>
      <w:bookmarkStart w:id="453" w:name="_Toc412756066"/>
      <w:r w:rsidRPr="002925D3">
        <w:lastRenderedPageBreak/>
        <w:t>Модел</w:t>
      </w:r>
      <w:r>
        <w:rPr>
          <w:lang w:val="ru-RU"/>
        </w:rPr>
        <w:t xml:space="preserve"> на</w:t>
      </w:r>
      <w:r w:rsidRPr="002925D3">
        <w:t xml:space="preserve"> данните</w:t>
      </w:r>
      <w:r>
        <w:rPr>
          <w:lang w:val="ru-RU"/>
        </w:rPr>
        <w:t xml:space="preserve"> (</w:t>
      </w:r>
      <w:r w:rsidR="00D44862">
        <w:t>Мета-Модел</w:t>
      </w:r>
      <w:r>
        <w:rPr>
          <w:lang w:val="ru-RU"/>
        </w:rPr>
        <w:t>)</w:t>
      </w:r>
      <w:bookmarkEnd w:id="450"/>
      <w:bookmarkEnd w:id="451"/>
      <w:bookmarkEnd w:id="452"/>
      <w:bookmarkEnd w:id="453"/>
    </w:p>
    <w:p w:rsidR="0007603E" w:rsidRDefault="0007603E" w:rsidP="0007603E">
      <w:r>
        <w:t>Текущ</w:t>
      </w:r>
      <w:r w:rsidR="003345C1">
        <w:t>а</w:t>
      </w:r>
      <w:r>
        <w:t>т</w:t>
      </w:r>
      <w:r w:rsidR="003345C1">
        <w:t>а</w:t>
      </w:r>
      <w:r>
        <w:t xml:space="preserve"> точка включва кратко описание на </w:t>
      </w:r>
      <w:r w:rsidR="00280E76">
        <w:t>основните</w:t>
      </w:r>
      <w:r w:rsidR="00697711">
        <w:t xml:space="preserve"> </w:t>
      </w:r>
      <w:r>
        <w:t>клас</w:t>
      </w:r>
      <w:r w:rsidR="00280E76">
        <w:t>ове</w:t>
      </w:r>
      <w:r>
        <w:t xml:space="preserve"> от имплементацията на мета-модела</w:t>
      </w:r>
      <w:r w:rsidR="00FE7AF7">
        <w:t xml:space="preserve"> </w:t>
      </w:r>
      <w:r w:rsidR="003605C1">
        <w:t>(</w:t>
      </w:r>
      <w:r w:rsidR="003605C1" w:rsidRPr="00390358">
        <w:rPr>
          <w:i/>
        </w:rPr>
        <w:fldChar w:fldCharType="begin"/>
      </w:r>
      <w:r w:rsidR="003605C1" w:rsidRPr="00390358">
        <w:rPr>
          <w:i/>
        </w:rPr>
        <w:instrText xml:space="preserve"> REF _Ref397969104 \r \h </w:instrText>
      </w:r>
      <w:r w:rsidR="003605C1">
        <w:rPr>
          <w:i/>
        </w:rPr>
        <w:instrText xml:space="preserve"> \* MERGEFORMAT </w:instrText>
      </w:r>
      <w:r w:rsidR="003605C1" w:rsidRPr="00390358">
        <w:rPr>
          <w:i/>
        </w:rPr>
      </w:r>
      <w:r w:rsidR="003605C1" w:rsidRPr="00390358">
        <w:rPr>
          <w:i/>
        </w:rPr>
        <w:fldChar w:fldCharType="separate"/>
      </w:r>
      <w:r w:rsidR="000E6575">
        <w:rPr>
          <w:i/>
        </w:rPr>
        <w:t>3.3.2</w:t>
      </w:r>
      <w:r w:rsidR="003605C1" w:rsidRPr="00390358">
        <w:rPr>
          <w:i/>
        </w:rPr>
        <w:fldChar w:fldCharType="end"/>
      </w:r>
      <w:r w:rsidR="003605C1">
        <w:t>)</w:t>
      </w:r>
      <w:r>
        <w:t xml:space="preserve"> </w:t>
      </w:r>
      <w:r w:rsidR="00697711">
        <w:t xml:space="preserve">както </w:t>
      </w:r>
      <w:r>
        <w:t>и клас диаграма.</w:t>
      </w:r>
    </w:p>
    <w:p w:rsidR="0007603E" w:rsidRDefault="0007603E" w:rsidP="0007603E">
      <w:pPr>
        <w:rPr>
          <w:i/>
        </w:rPr>
      </w:pPr>
      <w:r>
        <w:t>Подробно описание</w:t>
      </w:r>
      <w:r w:rsidR="00E8087E">
        <w:t xml:space="preserve"> </w:t>
      </w:r>
      <w:r>
        <w:t>(на методи, атрибути и връзки) може да се намери в генерираната документация на модела</w:t>
      </w:r>
      <w:r w:rsidR="009B7B84">
        <w:t xml:space="preserve"> </w:t>
      </w:r>
      <w:r w:rsidR="009B7B84" w:rsidRPr="009B7B84">
        <w:rPr>
          <w:b/>
        </w:rPr>
        <w:t>[D2]</w:t>
      </w:r>
    </w:p>
    <w:p w:rsidR="008D595E" w:rsidRDefault="008D595E" w:rsidP="008D595E">
      <w:pPr>
        <w:pStyle w:val="Heading3"/>
      </w:pPr>
      <w:bookmarkStart w:id="454" w:name="_Ref400113256"/>
      <w:bookmarkStart w:id="455" w:name="_Toc412756067"/>
      <w:r>
        <w:t>Инфраструктурни</w:t>
      </w:r>
      <w:bookmarkEnd w:id="454"/>
      <w:bookmarkEnd w:id="455"/>
    </w:p>
    <w:p w:rsidR="008D595E" w:rsidRPr="008D595E" w:rsidRDefault="008D595E" w:rsidP="008D595E">
      <w:r>
        <w:t>Следващите подсекции представят елементите от пакет “</w:t>
      </w:r>
      <w:r w:rsidRPr="008D595E">
        <w:rPr>
          <w:i/>
        </w:rPr>
        <w:t>Infrastructure</w:t>
      </w:r>
      <w:r>
        <w:t xml:space="preserve"> ” на UML модела на </w:t>
      </w:r>
      <w:r w:rsidR="002925D3">
        <w:t>системата</w:t>
      </w:r>
      <w:r>
        <w:t xml:space="preserve"> </w:t>
      </w:r>
      <w:r w:rsidRPr="008D595E">
        <w:rPr>
          <w:b/>
        </w:rPr>
        <w:t>[D1]</w:t>
      </w:r>
      <w:r w:rsidRPr="00F643DE">
        <w:t>.</w:t>
      </w:r>
    </w:p>
    <w:p w:rsidR="00026FA8" w:rsidRDefault="00026FA8" w:rsidP="00F643DE">
      <w:pPr>
        <w:pStyle w:val="Heading4"/>
      </w:pPr>
      <w:r>
        <w:t>Identifiable</w:t>
      </w:r>
    </w:p>
    <w:p w:rsidR="005F6C27" w:rsidRDefault="005F6C27" w:rsidP="00A930EA">
      <w:pPr>
        <w:pStyle w:val="ListParagraph"/>
        <w:numPr>
          <w:ilvl w:val="0"/>
          <w:numId w:val="19"/>
        </w:numPr>
      </w:pPr>
      <w:r w:rsidRPr="004F2D9C">
        <w:rPr>
          <w:i/>
        </w:rPr>
        <w:t>Описание</w:t>
      </w:r>
      <w:r>
        <w:t xml:space="preserve"> – класа е основен за имплементацията на мета-модела. Наследяването му от даден елемент показва, че въпросния елемент има наименование.</w:t>
      </w:r>
    </w:p>
    <w:p w:rsidR="004F2D9C" w:rsidRPr="005F6C27" w:rsidRDefault="004F2D9C" w:rsidP="00A930EA">
      <w:pPr>
        <w:pStyle w:val="ListParagraph"/>
        <w:numPr>
          <w:ilvl w:val="0"/>
          <w:numId w:val="19"/>
        </w:numPr>
      </w:pPr>
      <w:r>
        <w:rPr>
          <w:i/>
        </w:rPr>
        <w:t>Клас диаграма</w:t>
      </w:r>
      <w:r w:rsidRPr="004F2D9C">
        <w:t>:</w:t>
      </w:r>
    </w:p>
    <w:p w:rsidR="004911C9" w:rsidRDefault="004911C9" w:rsidP="00D1271F">
      <w:pPr>
        <w:keepNext/>
        <w:jc w:val="center"/>
      </w:pPr>
      <w:r>
        <w:rPr>
          <w:noProof/>
          <w:lang w:val="en-US" w:eastAsia="en-US"/>
        </w:rPr>
        <w:drawing>
          <wp:inline distT="0" distB="0" distL="0" distR="0" wp14:anchorId="1241938D" wp14:editId="78C65219">
            <wp:extent cx="1733660" cy="9544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fiable.png"/>
                    <pic:cNvPicPr/>
                  </pic:nvPicPr>
                  <pic:blipFill>
                    <a:blip r:embed="rId48">
                      <a:extLst>
                        <a:ext uri="{28A0092B-C50C-407E-A947-70E740481C1C}">
                          <a14:useLocalDpi xmlns:a14="http://schemas.microsoft.com/office/drawing/2010/main" val="0"/>
                        </a:ext>
                      </a:extLst>
                    </a:blip>
                    <a:stretch>
                      <a:fillRect/>
                    </a:stretch>
                  </pic:blipFill>
                  <pic:spPr>
                    <a:xfrm>
                      <a:off x="0" y="0"/>
                      <a:ext cx="1740270" cy="958127"/>
                    </a:xfrm>
                    <a:prstGeom prst="rect">
                      <a:avLst/>
                    </a:prstGeom>
                  </pic:spPr>
                </pic:pic>
              </a:graphicData>
            </a:graphic>
          </wp:inline>
        </w:drawing>
      </w:r>
    </w:p>
    <w:p w:rsidR="005F6C27" w:rsidRDefault="004911C9" w:rsidP="00D1271F">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0E6575">
        <w:rPr>
          <w:noProof/>
        </w:rPr>
        <w:t>26</w:t>
      </w:r>
      <w:r w:rsidR="00E73236">
        <w:rPr>
          <w:noProof/>
        </w:rPr>
        <w:fldChar w:fldCharType="end"/>
      </w:r>
      <w:r>
        <w:t xml:space="preserve"> ( клас диаграма на Identifiable)</w:t>
      </w:r>
    </w:p>
    <w:p w:rsidR="004214B8" w:rsidRDefault="004214B8" w:rsidP="00F643DE">
      <w:pPr>
        <w:pStyle w:val="Heading4"/>
      </w:pPr>
      <w:r>
        <w:t>AEPackage</w:t>
      </w:r>
    </w:p>
    <w:p w:rsidR="00272DDA" w:rsidRDefault="002925D3" w:rsidP="00A930EA">
      <w:pPr>
        <w:pStyle w:val="ListParagraph"/>
        <w:numPr>
          <w:ilvl w:val="0"/>
          <w:numId w:val="19"/>
        </w:numPr>
      </w:pPr>
      <w:r w:rsidRPr="004F2D9C">
        <w:rPr>
          <w:i/>
        </w:rPr>
        <w:t>Описание</w:t>
      </w:r>
      <w:r>
        <w:t xml:space="preserve"> – Основен контейнер на пакетируеми елементи (</w:t>
      </w:r>
      <w:r w:rsidRPr="00AF789B">
        <w:rPr>
          <w:i/>
        </w:rPr>
        <w:fldChar w:fldCharType="begin"/>
      </w:r>
      <w:r w:rsidRPr="00AF789B">
        <w:rPr>
          <w:i/>
        </w:rPr>
        <w:instrText xml:space="preserve"> REF _Ref398390598 \r \h </w:instrText>
      </w:r>
      <w:r>
        <w:rPr>
          <w:i/>
        </w:rPr>
        <w:instrText xml:space="preserve"> \* MERGEFORMAT </w:instrText>
      </w:r>
      <w:r w:rsidRPr="00AF789B">
        <w:rPr>
          <w:i/>
        </w:rPr>
      </w:r>
      <w:r w:rsidRPr="00AF789B">
        <w:rPr>
          <w:i/>
        </w:rPr>
        <w:fldChar w:fldCharType="separate"/>
      </w:r>
      <w:r w:rsidR="000E6575">
        <w:rPr>
          <w:i/>
        </w:rPr>
        <w:t>5.2.1.3</w:t>
      </w:r>
      <w:r w:rsidRPr="00AF789B">
        <w:rPr>
          <w:i/>
        </w:rPr>
        <w:fldChar w:fldCharType="end"/>
      </w:r>
      <w:r>
        <w:t xml:space="preserve">)  в имплементацията на мета-модела.  </w:t>
      </w:r>
      <w:r w:rsidR="00A04DB6">
        <w:t xml:space="preserve">Реализира изискване </w:t>
      </w:r>
      <w:r w:rsidR="00A04DB6" w:rsidRPr="00A04DB6">
        <w:rPr>
          <w:i/>
        </w:rPr>
        <w:fldChar w:fldCharType="begin"/>
      </w:r>
      <w:r w:rsidR="00A04DB6" w:rsidRPr="00A04DB6">
        <w:rPr>
          <w:i/>
        </w:rPr>
        <w:instrText xml:space="preserve"> REF _Ref398393254 \r \h </w:instrText>
      </w:r>
      <w:r w:rsidR="00A04DB6">
        <w:rPr>
          <w:i/>
        </w:rPr>
        <w:instrText xml:space="preserve"> \* MERGEFORMAT </w:instrText>
      </w:r>
      <w:r w:rsidR="00A04DB6" w:rsidRPr="00A04DB6">
        <w:rPr>
          <w:i/>
        </w:rPr>
      </w:r>
      <w:r w:rsidR="00A04DB6" w:rsidRPr="00A04DB6">
        <w:rPr>
          <w:i/>
        </w:rPr>
        <w:fldChar w:fldCharType="separate"/>
      </w:r>
      <w:r w:rsidR="000E6575">
        <w:rPr>
          <w:i/>
        </w:rPr>
        <w:t>3.3.2.2</w:t>
      </w:r>
      <w:r w:rsidR="00A04DB6" w:rsidRPr="00A04DB6">
        <w:rPr>
          <w:i/>
        </w:rPr>
        <w:fldChar w:fldCharType="end"/>
      </w:r>
      <w:r w:rsidR="00A04DB6">
        <w:rPr>
          <w:i/>
        </w:rPr>
        <w:t>.</w:t>
      </w:r>
    </w:p>
    <w:p w:rsidR="00272DDA" w:rsidRPr="005F6C27" w:rsidRDefault="00272DDA" w:rsidP="00A930EA">
      <w:pPr>
        <w:pStyle w:val="ListParagraph"/>
        <w:numPr>
          <w:ilvl w:val="0"/>
          <w:numId w:val="19"/>
        </w:numPr>
      </w:pPr>
      <w:r>
        <w:rPr>
          <w:i/>
        </w:rPr>
        <w:t>Клас диаграма</w:t>
      </w:r>
      <w:r w:rsidRPr="004F2D9C">
        <w:t>:</w:t>
      </w:r>
    </w:p>
    <w:p w:rsidR="00EE34B2" w:rsidRDefault="00EE34B2" w:rsidP="00EE34B2">
      <w:pPr>
        <w:keepNext/>
        <w:jc w:val="center"/>
      </w:pPr>
      <w:r>
        <w:rPr>
          <w:noProof/>
          <w:lang w:val="en-US" w:eastAsia="en-US"/>
        </w:rPr>
        <w:drawing>
          <wp:inline distT="0" distB="0" distL="0" distR="0" wp14:anchorId="6B488D07" wp14:editId="595740CC">
            <wp:extent cx="3720685" cy="20628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package.png"/>
                    <pic:cNvPicPr/>
                  </pic:nvPicPr>
                  <pic:blipFill>
                    <a:blip r:embed="rId49">
                      <a:extLst>
                        <a:ext uri="{28A0092B-C50C-407E-A947-70E740481C1C}">
                          <a14:useLocalDpi xmlns:a14="http://schemas.microsoft.com/office/drawing/2010/main" val="0"/>
                        </a:ext>
                      </a:extLst>
                    </a:blip>
                    <a:stretch>
                      <a:fillRect/>
                    </a:stretch>
                  </pic:blipFill>
                  <pic:spPr>
                    <a:xfrm>
                      <a:off x="0" y="0"/>
                      <a:ext cx="3721720" cy="2063391"/>
                    </a:xfrm>
                    <a:prstGeom prst="rect">
                      <a:avLst/>
                    </a:prstGeom>
                  </pic:spPr>
                </pic:pic>
              </a:graphicData>
            </a:graphic>
          </wp:inline>
        </w:drawing>
      </w:r>
    </w:p>
    <w:p w:rsidR="0075289E" w:rsidRDefault="00EE34B2" w:rsidP="00EE34B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27</w:t>
      </w:r>
      <w:r w:rsidR="00E73236">
        <w:rPr>
          <w:noProof/>
        </w:rPr>
        <w:fldChar w:fldCharType="end"/>
      </w:r>
      <w:r>
        <w:t xml:space="preserve"> (клас диаграма на AEPackage)</w:t>
      </w:r>
    </w:p>
    <w:p w:rsidR="0075289E" w:rsidRDefault="0075289E">
      <w:pPr>
        <w:spacing w:after="0"/>
        <w:jc w:val="left"/>
        <w:rPr>
          <w:rFonts w:ascii="Cambria" w:hAnsi="Cambria"/>
          <w:i/>
          <w:iCs/>
          <w:lang w:eastAsia="en-US"/>
        </w:rPr>
      </w:pPr>
      <w:r>
        <w:br w:type="page"/>
      </w:r>
    </w:p>
    <w:p w:rsidR="004214B8" w:rsidRDefault="008712BF" w:rsidP="00F643DE">
      <w:pPr>
        <w:pStyle w:val="Heading4"/>
      </w:pPr>
      <w:bookmarkStart w:id="456" w:name="_Ref398390598"/>
      <w:r>
        <w:lastRenderedPageBreak/>
        <w:t>PackagableElement</w:t>
      </w:r>
      <w:bookmarkEnd w:id="456"/>
    </w:p>
    <w:p w:rsidR="00AF789B" w:rsidRDefault="00AF789B" w:rsidP="00A930EA">
      <w:pPr>
        <w:pStyle w:val="ListParagraph"/>
        <w:numPr>
          <w:ilvl w:val="0"/>
          <w:numId w:val="19"/>
        </w:numPr>
      </w:pPr>
      <w:r w:rsidRPr="004F2D9C">
        <w:rPr>
          <w:i/>
        </w:rPr>
        <w:t>Описание</w:t>
      </w:r>
      <w:r>
        <w:t xml:space="preserve"> – Основен </w:t>
      </w:r>
      <w:r w:rsidR="004F44D6">
        <w:t>клас за имплементацията мета-модела</w:t>
      </w:r>
      <w:r>
        <w:t>.</w:t>
      </w:r>
      <w:r w:rsidR="004F44D6">
        <w:t xml:space="preserve"> Клас, който го наследява ще бъде третиран като “</w:t>
      </w:r>
      <w:r w:rsidR="004F44D6" w:rsidRPr="004F44D6">
        <w:rPr>
          <w:i/>
        </w:rPr>
        <w:t>пакетируем</w:t>
      </w:r>
      <w:r w:rsidR="004F44D6">
        <w:t>”, т.е. директно ще може да бъде прибавен в пакет</w:t>
      </w:r>
      <w:r w:rsidR="00A75CCE">
        <w:t xml:space="preserve"> (</w:t>
      </w:r>
      <w:r w:rsidR="00A75CCE" w:rsidRPr="00EA6D69">
        <w:rPr>
          <w:i/>
        </w:rPr>
        <w:t>AEPackage</w:t>
      </w:r>
      <w:r w:rsidR="00A75CCE">
        <w:t>)</w:t>
      </w:r>
      <w:r w:rsidR="004F44D6">
        <w:t>.</w:t>
      </w:r>
    </w:p>
    <w:p w:rsidR="00AF789B" w:rsidRPr="00AF789B" w:rsidRDefault="00AF789B" w:rsidP="00A930EA">
      <w:pPr>
        <w:pStyle w:val="ListParagraph"/>
        <w:numPr>
          <w:ilvl w:val="0"/>
          <w:numId w:val="19"/>
        </w:numPr>
      </w:pPr>
      <w:r>
        <w:rPr>
          <w:i/>
        </w:rPr>
        <w:t>Клас диаграма</w:t>
      </w:r>
      <w:r w:rsidRPr="004F2D9C">
        <w:t>:</w:t>
      </w:r>
    </w:p>
    <w:p w:rsidR="00E8286B" w:rsidRDefault="00E8286B" w:rsidP="00E8286B">
      <w:pPr>
        <w:keepNext/>
        <w:jc w:val="center"/>
      </w:pPr>
      <w:r>
        <w:rPr>
          <w:noProof/>
          <w:lang w:val="en-US" w:eastAsia="en-US"/>
        </w:rPr>
        <w:drawing>
          <wp:inline distT="0" distB="0" distL="0" distR="0" wp14:anchorId="035DCAAC" wp14:editId="4034E5ED">
            <wp:extent cx="3116659" cy="1757961"/>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ableelement.png"/>
                    <pic:cNvPicPr/>
                  </pic:nvPicPr>
                  <pic:blipFill>
                    <a:blip r:embed="rId50">
                      <a:extLst>
                        <a:ext uri="{28A0092B-C50C-407E-A947-70E740481C1C}">
                          <a14:useLocalDpi xmlns:a14="http://schemas.microsoft.com/office/drawing/2010/main" val="0"/>
                        </a:ext>
                      </a:extLst>
                    </a:blip>
                    <a:stretch>
                      <a:fillRect/>
                    </a:stretch>
                  </pic:blipFill>
                  <pic:spPr>
                    <a:xfrm>
                      <a:off x="0" y="0"/>
                      <a:ext cx="3115333" cy="1757213"/>
                    </a:xfrm>
                    <a:prstGeom prst="rect">
                      <a:avLst/>
                    </a:prstGeom>
                  </pic:spPr>
                </pic:pic>
              </a:graphicData>
            </a:graphic>
          </wp:inline>
        </w:drawing>
      </w:r>
    </w:p>
    <w:p w:rsidR="00B035A3" w:rsidRDefault="00E8286B" w:rsidP="00E8286B">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28</w:t>
      </w:r>
      <w:r w:rsidR="00E73236">
        <w:rPr>
          <w:noProof/>
        </w:rPr>
        <w:fldChar w:fldCharType="end"/>
      </w:r>
      <w:r>
        <w:t xml:space="preserve"> (клас диаграма на PackagableElement)</w:t>
      </w:r>
    </w:p>
    <w:p w:rsidR="00B035A3" w:rsidRDefault="00B035A3" w:rsidP="00F643DE">
      <w:pPr>
        <w:pStyle w:val="Heading4"/>
      </w:pPr>
      <w:bookmarkStart w:id="457" w:name="_Ref398554849"/>
      <w:r>
        <w:t>InfrastructureFactory</w:t>
      </w:r>
      <w:bookmarkEnd w:id="457"/>
    </w:p>
    <w:p w:rsidR="0039415B" w:rsidRDefault="00693B15" w:rsidP="00A930EA">
      <w:pPr>
        <w:pStyle w:val="ListParagraph"/>
        <w:numPr>
          <w:ilvl w:val="0"/>
          <w:numId w:val="19"/>
        </w:numPr>
      </w:pPr>
      <w:r w:rsidRPr="004F2D9C">
        <w:rPr>
          <w:i/>
        </w:rPr>
        <w:t>Описание</w:t>
      </w:r>
      <w:r>
        <w:t xml:space="preserve"> – Метод фабрика за елементи от имплементацията на мета-модела в пакета “</w:t>
      </w:r>
      <w:r w:rsidRPr="00693B15">
        <w:rPr>
          <w:i/>
        </w:rPr>
        <w:t>Infrastructure</w:t>
      </w:r>
      <w:r>
        <w:t>”</w:t>
      </w:r>
      <w:r w:rsidR="000F094E">
        <w:t xml:space="preserve"> </w:t>
      </w:r>
      <w:r w:rsidR="00A8277D">
        <w:t xml:space="preserve">на UML модела </w:t>
      </w:r>
      <w:r w:rsidR="00D4723D">
        <w:t xml:space="preserve">на софтуерната система </w:t>
      </w:r>
      <w:r w:rsidR="000F094E" w:rsidRPr="000F094E">
        <w:rPr>
          <w:rFonts w:cs="Times New Roman"/>
          <w:b/>
        </w:rPr>
        <w:t>[</w:t>
      </w:r>
      <w:r w:rsidR="000F094E" w:rsidRPr="000F094E">
        <w:rPr>
          <w:rFonts w:cs="Times New Roman"/>
          <w:b/>
          <w:i/>
        </w:rPr>
        <w:fldChar w:fldCharType="begin"/>
      </w:r>
      <w:r w:rsidR="000F094E" w:rsidRPr="000F094E">
        <w:rPr>
          <w:rFonts w:cs="Times New Roman"/>
          <w:b/>
          <w:i/>
        </w:rPr>
        <w:instrText xml:space="preserve"> REF _Ref398392808 \r \h </w:instrText>
      </w:r>
      <w:r w:rsidR="000F094E">
        <w:rPr>
          <w:rFonts w:cs="Times New Roman"/>
          <w:b/>
          <w:i/>
        </w:rPr>
        <w:instrText xml:space="preserve"> \* MERGEFORMAT </w:instrText>
      </w:r>
      <w:r w:rsidR="000F094E" w:rsidRPr="000F094E">
        <w:rPr>
          <w:rFonts w:cs="Times New Roman"/>
          <w:b/>
          <w:i/>
        </w:rPr>
      </w:r>
      <w:r w:rsidR="000F094E" w:rsidRPr="000F094E">
        <w:rPr>
          <w:rFonts w:cs="Times New Roman"/>
          <w:b/>
          <w:i/>
        </w:rPr>
        <w:fldChar w:fldCharType="separate"/>
      </w:r>
      <w:r w:rsidR="000E6575">
        <w:rPr>
          <w:rFonts w:cs="Times New Roman"/>
          <w:b/>
          <w:i/>
        </w:rPr>
        <w:t>Приложение 2</w:t>
      </w:r>
      <w:r w:rsidR="000F094E" w:rsidRPr="000F094E">
        <w:rPr>
          <w:rFonts w:cs="Times New Roman"/>
          <w:b/>
          <w:i/>
        </w:rPr>
        <w:fldChar w:fldCharType="end"/>
      </w:r>
      <w:r w:rsidR="000F094E">
        <w:rPr>
          <w:rFonts w:cs="Times New Roman"/>
          <w:b/>
        </w:rPr>
        <w:t>:</w:t>
      </w:r>
      <w:r w:rsidR="000F094E" w:rsidRPr="000F094E">
        <w:rPr>
          <w:rFonts w:cs="Times New Roman"/>
          <w:b/>
        </w:rPr>
        <w:t>D1]</w:t>
      </w:r>
      <w:r>
        <w:t xml:space="preserve">. </w:t>
      </w:r>
      <w:r w:rsidR="0039415B">
        <w:t>Т.е. следните два елемента:</w:t>
      </w:r>
    </w:p>
    <w:p w:rsidR="0039415B" w:rsidRPr="0039415B" w:rsidRDefault="0039415B" w:rsidP="00A930EA">
      <w:pPr>
        <w:pStyle w:val="ListParagraph"/>
        <w:numPr>
          <w:ilvl w:val="1"/>
          <w:numId w:val="19"/>
        </w:numPr>
      </w:pPr>
      <w:r>
        <w:rPr>
          <w:i/>
        </w:rPr>
        <w:t>AEModel</w:t>
      </w:r>
    </w:p>
    <w:p w:rsidR="00693B15" w:rsidRDefault="0039415B" w:rsidP="00A930EA">
      <w:pPr>
        <w:pStyle w:val="ListParagraph"/>
        <w:numPr>
          <w:ilvl w:val="1"/>
          <w:numId w:val="19"/>
        </w:numPr>
      </w:pPr>
      <w:r>
        <w:rPr>
          <w:i/>
        </w:rPr>
        <w:t>AEPackage</w:t>
      </w:r>
    </w:p>
    <w:p w:rsidR="00693B15" w:rsidRPr="00693B15" w:rsidRDefault="00693B15" w:rsidP="00A930EA">
      <w:pPr>
        <w:pStyle w:val="ListParagraph"/>
        <w:numPr>
          <w:ilvl w:val="0"/>
          <w:numId w:val="19"/>
        </w:numPr>
      </w:pPr>
      <w:r>
        <w:rPr>
          <w:i/>
        </w:rPr>
        <w:t>Клас диаграма</w:t>
      </w:r>
      <w:r w:rsidRPr="004F2D9C">
        <w:t>:</w:t>
      </w:r>
    </w:p>
    <w:p w:rsidR="00B035A3" w:rsidRDefault="00693B15" w:rsidP="00B035A3">
      <w:pPr>
        <w:keepNext/>
        <w:jc w:val="center"/>
      </w:pPr>
      <w:r>
        <w:rPr>
          <w:noProof/>
          <w:lang w:val="en-US" w:eastAsia="en-US"/>
        </w:rPr>
        <w:drawing>
          <wp:inline distT="0" distB="0" distL="0" distR="0" wp14:anchorId="48658CD7" wp14:editId="7AD8E27A">
            <wp:extent cx="4486275" cy="12800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structurefactory.png"/>
                    <pic:cNvPicPr/>
                  </pic:nvPicPr>
                  <pic:blipFill>
                    <a:blip r:embed="rId51">
                      <a:extLst>
                        <a:ext uri="{28A0092B-C50C-407E-A947-70E740481C1C}">
                          <a14:useLocalDpi xmlns:a14="http://schemas.microsoft.com/office/drawing/2010/main" val="0"/>
                        </a:ext>
                      </a:extLst>
                    </a:blip>
                    <a:stretch>
                      <a:fillRect/>
                    </a:stretch>
                  </pic:blipFill>
                  <pic:spPr>
                    <a:xfrm>
                      <a:off x="0" y="0"/>
                      <a:ext cx="4496346" cy="1282969"/>
                    </a:xfrm>
                    <a:prstGeom prst="rect">
                      <a:avLst/>
                    </a:prstGeom>
                  </pic:spPr>
                </pic:pic>
              </a:graphicData>
            </a:graphic>
          </wp:inline>
        </w:drawing>
      </w:r>
    </w:p>
    <w:p w:rsidR="00B035A3" w:rsidRPr="00B035A3" w:rsidRDefault="00B035A3" w:rsidP="00B035A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29</w:t>
      </w:r>
      <w:r w:rsidR="00E73236">
        <w:rPr>
          <w:noProof/>
        </w:rPr>
        <w:fldChar w:fldCharType="end"/>
      </w:r>
      <w:r>
        <w:t xml:space="preserve"> (клас диаграма на InfrastructureFactory)</w:t>
      </w:r>
    </w:p>
    <w:p w:rsidR="00D1271F" w:rsidRDefault="00D1271F" w:rsidP="00F643DE">
      <w:pPr>
        <w:pStyle w:val="Heading4"/>
      </w:pPr>
      <w:r>
        <w:t>FactoryProvider</w:t>
      </w:r>
    </w:p>
    <w:p w:rsidR="00D1271F" w:rsidRDefault="00D1271F" w:rsidP="00A930EA">
      <w:pPr>
        <w:pStyle w:val="ListParagraph"/>
        <w:numPr>
          <w:ilvl w:val="0"/>
          <w:numId w:val="22"/>
        </w:numPr>
      </w:pPr>
      <w:r w:rsidRPr="00D1271F">
        <w:rPr>
          <w:i/>
        </w:rPr>
        <w:t>Описание</w:t>
      </w:r>
      <w:r>
        <w:t xml:space="preserve"> – </w:t>
      </w:r>
      <w:r w:rsidR="00FD2C31">
        <w:t>представлява имплементация на “Съдържател” (Handler) от шаблона за дизайн: “Верига отговорности”</w:t>
      </w:r>
      <w:r w:rsidR="002D6E2C">
        <w:t xml:space="preserve"> (Chain of responsibility)</w:t>
      </w:r>
      <w:r w:rsidR="00FD2C31">
        <w:t>. Отговорен е за предоставянето на фабрика за конкретни обекти от инфраструктурния пакет. В случай, че “родителя” (</w:t>
      </w:r>
      <w:r w:rsidR="00FD2C31" w:rsidRPr="00FD2C31">
        <w:rPr>
          <w:i/>
        </w:rPr>
        <w:t>itsSuccessor</w:t>
      </w:r>
      <w:r w:rsidR="00FD2C31">
        <w:t>) е инициализиран, ще предаде заявката към него.</w:t>
      </w:r>
    </w:p>
    <w:p w:rsidR="00D1271F" w:rsidRDefault="00D1271F" w:rsidP="00A930EA">
      <w:pPr>
        <w:pStyle w:val="ListParagraph"/>
        <w:numPr>
          <w:ilvl w:val="0"/>
          <w:numId w:val="22"/>
        </w:numPr>
      </w:pPr>
      <w:r>
        <w:rPr>
          <w:i/>
        </w:rPr>
        <w:t>Клас диаграма</w:t>
      </w:r>
      <w:r w:rsidRPr="00D1271F">
        <w:t>:</w:t>
      </w:r>
    </w:p>
    <w:p w:rsidR="00D1271F" w:rsidRDefault="00AE0604" w:rsidP="00667E21">
      <w:pPr>
        <w:keepNext/>
        <w:jc w:val="center"/>
      </w:pPr>
      <w:r>
        <w:rPr>
          <w:noProof/>
          <w:lang w:val="en-US" w:eastAsia="en-US"/>
        </w:rPr>
        <w:lastRenderedPageBreak/>
        <w:drawing>
          <wp:inline distT="0" distB="0" distL="0" distR="0" wp14:anchorId="6D75625F" wp14:editId="4B4BC0AF">
            <wp:extent cx="3819525" cy="1254278"/>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yprovider.png"/>
                    <pic:cNvPicPr/>
                  </pic:nvPicPr>
                  <pic:blipFill>
                    <a:blip r:embed="rId52">
                      <a:extLst>
                        <a:ext uri="{28A0092B-C50C-407E-A947-70E740481C1C}">
                          <a14:useLocalDpi xmlns:a14="http://schemas.microsoft.com/office/drawing/2010/main" val="0"/>
                        </a:ext>
                      </a:extLst>
                    </a:blip>
                    <a:stretch>
                      <a:fillRect/>
                    </a:stretch>
                  </pic:blipFill>
                  <pic:spPr>
                    <a:xfrm>
                      <a:off x="0" y="0"/>
                      <a:ext cx="3820248" cy="1254515"/>
                    </a:xfrm>
                    <a:prstGeom prst="rect">
                      <a:avLst/>
                    </a:prstGeom>
                  </pic:spPr>
                </pic:pic>
              </a:graphicData>
            </a:graphic>
          </wp:inline>
        </w:drawing>
      </w:r>
    </w:p>
    <w:p w:rsidR="00D1271F" w:rsidRPr="00D1271F" w:rsidRDefault="00D1271F" w:rsidP="00D1271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30</w:t>
      </w:r>
      <w:r w:rsidR="00E73236">
        <w:rPr>
          <w:noProof/>
        </w:rPr>
        <w:fldChar w:fldCharType="end"/>
      </w:r>
      <w:r>
        <w:t xml:space="preserve"> (клас диаграма на FactoryProvider)</w:t>
      </w:r>
    </w:p>
    <w:p w:rsidR="003451FB" w:rsidRDefault="00F848BB" w:rsidP="00F643DE">
      <w:pPr>
        <w:pStyle w:val="Heading4"/>
      </w:pPr>
      <w:r>
        <w:t>AEModel</w:t>
      </w:r>
    </w:p>
    <w:p w:rsidR="00464F95" w:rsidRDefault="00464F95" w:rsidP="00A930EA">
      <w:pPr>
        <w:pStyle w:val="ListParagraph"/>
        <w:numPr>
          <w:ilvl w:val="0"/>
          <w:numId w:val="21"/>
        </w:numPr>
      </w:pPr>
      <w:r w:rsidRPr="00464F95">
        <w:rPr>
          <w:i/>
        </w:rPr>
        <w:t>Описание</w:t>
      </w:r>
      <w:r>
        <w:t xml:space="preserve"> </w:t>
      </w:r>
      <w:r w:rsidR="00A04DB6">
        <w:t>–</w:t>
      </w:r>
      <w:r>
        <w:t xml:space="preserve"> </w:t>
      </w:r>
      <w:r w:rsidR="00CA06C1">
        <w:t>Е</w:t>
      </w:r>
      <w:r w:rsidR="00A04DB6">
        <w:t xml:space="preserve">лемент </w:t>
      </w:r>
      <w:r w:rsidR="00CA06C1">
        <w:t xml:space="preserve">корен </w:t>
      </w:r>
      <w:r w:rsidR="00A04DB6">
        <w:t xml:space="preserve">на модела. </w:t>
      </w:r>
      <w:r w:rsidR="00CA06C1">
        <w:t>Съдържа всички останали елементи в себе си</w:t>
      </w:r>
      <w:r w:rsidR="00A04DB6">
        <w:t xml:space="preserve">. Реализира изискване </w:t>
      </w:r>
      <w:r w:rsidR="00A04DB6" w:rsidRPr="00A04DB6">
        <w:rPr>
          <w:i/>
        </w:rPr>
        <w:fldChar w:fldCharType="begin"/>
      </w:r>
      <w:r w:rsidR="00A04DB6" w:rsidRPr="00A04DB6">
        <w:rPr>
          <w:i/>
        </w:rPr>
        <w:instrText xml:space="preserve"> REF _Ref398393322 \r \h </w:instrText>
      </w:r>
      <w:r w:rsidR="00A04DB6">
        <w:rPr>
          <w:i/>
        </w:rPr>
        <w:instrText xml:space="preserve"> \* MERGEFORMAT </w:instrText>
      </w:r>
      <w:r w:rsidR="00A04DB6" w:rsidRPr="00A04DB6">
        <w:rPr>
          <w:i/>
        </w:rPr>
      </w:r>
      <w:r w:rsidR="00A04DB6" w:rsidRPr="00A04DB6">
        <w:rPr>
          <w:i/>
        </w:rPr>
        <w:fldChar w:fldCharType="separate"/>
      </w:r>
      <w:r w:rsidR="000E6575">
        <w:rPr>
          <w:i/>
        </w:rPr>
        <w:t>3.3.2.1</w:t>
      </w:r>
      <w:r w:rsidR="00A04DB6" w:rsidRPr="00A04DB6">
        <w:rPr>
          <w:i/>
        </w:rPr>
        <w:fldChar w:fldCharType="end"/>
      </w:r>
      <w:r w:rsidR="00A04DB6">
        <w:rPr>
          <w:i/>
        </w:rPr>
        <w:t>.</w:t>
      </w:r>
    </w:p>
    <w:p w:rsidR="00A04DB6" w:rsidRPr="00464F95" w:rsidRDefault="00A04DB6" w:rsidP="00A930EA">
      <w:pPr>
        <w:pStyle w:val="ListParagraph"/>
        <w:numPr>
          <w:ilvl w:val="0"/>
          <w:numId w:val="21"/>
        </w:numPr>
      </w:pPr>
      <w:r>
        <w:rPr>
          <w:i/>
        </w:rPr>
        <w:t>Клас диаграма</w:t>
      </w:r>
      <w:r w:rsidRPr="00D1271F">
        <w:t>:</w:t>
      </w:r>
    </w:p>
    <w:p w:rsidR="00E76642" w:rsidRDefault="002D2BDD" w:rsidP="00E76642">
      <w:pPr>
        <w:keepNext/>
        <w:jc w:val="center"/>
      </w:pPr>
      <w:r>
        <w:rPr>
          <w:noProof/>
          <w:lang w:val="en-US" w:eastAsia="en-US"/>
        </w:rPr>
        <w:drawing>
          <wp:inline distT="0" distB="0" distL="0" distR="0" wp14:anchorId="342BE240" wp14:editId="12938194">
            <wp:extent cx="4733925" cy="314322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model.png"/>
                    <pic:cNvPicPr/>
                  </pic:nvPicPr>
                  <pic:blipFill>
                    <a:blip r:embed="rId53">
                      <a:extLst>
                        <a:ext uri="{28A0092B-C50C-407E-A947-70E740481C1C}">
                          <a14:useLocalDpi xmlns:a14="http://schemas.microsoft.com/office/drawing/2010/main" val="0"/>
                        </a:ext>
                      </a:extLst>
                    </a:blip>
                    <a:stretch>
                      <a:fillRect/>
                    </a:stretch>
                  </pic:blipFill>
                  <pic:spPr>
                    <a:xfrm>
                      <a:off x="0" y="0"/>
                      <a:ext cx="4736071" cy="3144646"/>
                    </a:xfrm>
                    <a:prstGeom prst="rect">
                      <a:avLst/>
                    </a:prstGeom>
                  </pic:spPr>
                </pic:pic>
              </a:graphicData>
            </a:graphic>
          </wp:inline>
        </w:drawing>
      </w:r>
    </w:p>
    <w:p w:rsidR="00F848BB" w:rsidRDefault="00E76642" w:rsidP="00E7664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31</w:t>
      </w:r>
      <w:r w:rsidR="00E73236">
        <w:rPr>
          <w:noProof/>
        </w:rPr>
        <w:fldChar w:fldCharType="end"/>
      </w:r>
      <w:r>
        <w:t xml:space="preserve"> (клас диаграма на AEModel)</w:t>
      </w:r>
    </w:p>
    <w:p w:rsidR="0024768E" w:rsidRDefault="0024768E" w:rsidP="00E76642">
      <w:pPr>
        <w:pStyle w:val="Caption"/>
        <w:jc w:val="center"/>
      </w:pPr>
    </w:p>
    <w:p w:rsidR="0024768E" w:rsidRDefault="0024768E" w:rsidP="0024768E">
      <w:pPr>
        <w:pStyle w:val="Heading3"/>
      </w:pPr>
      <w:bookmarkStart w:id="458" w:name="_Ref400113398"/>
      <w:bookmarkStart w:id="459" w:name="_Ref400113708"/>
      <w:bookmarkStart w:id="460" w:name="_Toc412756068"/>
      <w:r>
        <w:t>Софтуерен компонент</w:t>
      </w:r>
      <w:bookmarkEnd w:id="458"/>
      <w:bookmarkEnd w:id="459"/>
      <w:bookmarkEnd w:id="460"/>
    </w:p>
    <w:p w:rsidR="0024768E" w:rsidRDefault="0024768E" w:rsidP="0024768E">
      <w:bookmarkStart w:id="461" w:name="_Toc397093013"/>
      <w:r>
        <w:t>Следващите подсекции представят елементите от пакет “</w:t>
      </w:r>
      <w:r>
        <w:rPr>
          <w:i/>
        </w:rPr>
        <w:t>SwComponent</w:t>
      </w:r>
      <w:r>
        <w:t xml:space="preserve">” на UML модела на </w:t>
      </w:r>
      <w:r w:rsidR="002925D3">
        <w:t>системата</w:t>
      </w:r>
      <w:r>
        <w:t xml:space="preserve"> </w:t>
      </w:r>
      <w:r w:rsidRPr="008D595E">
        <w:rPr>
          <w:b/>
        </w:rPr>
        <w:t>[D1]</w:t>
      </w:r>
      <w:r w:rsidRPr="00F643DE">
        <w:t>.</w:t>
      </w:r>
    </w:p>
    <w:p w:rsidR="00285186" w:rsidRDefault="00285186" w:rsidP="00285186">
      <w:pPr>
        <w:pStyle w:val="Heading4"/>
      </w:pPr>
      <w:r>
        <w:t>BaseComponent</w:t>
      </w:r>
    </w:p>
    <w:p w:rsidR="00285186" w:rsidRDefault="00285186" w:rsidP="00A930EA">
      <w:pPr>
        <w:pStyle w:val="ListParagraph"/>
        <w:numPr>
          <w:ilvl w:val="0"/>
          <w:numId w:val="21"/>
        </w:numPr>
      </w:pPr>
      <w:r w:rsidRPr="00464F95">
        <w:rPr>
          <w:i/>
        </w:rPr>
        <w:t>Описание</w:t>
      </w:r>
      <w:r>
        <w:t xml:space="preserve"> – Представя </w:t>
      </w:r>
      <w:r w:rsidR="002925D3">
        <w:t>базовия</w:t>
      </w:r>
      <w:r>
        <w:t xml:space="preserve"> компонент от мета-модела. Реализира изискване </w:t>
      </w:r>
      <w:r w:rsidRPr="00285186">
        <w:rPr>
          <w:i/>
        </w:rPr>
        <w:fldChar w:fldCharType="begin"/>
      </w:r>
      <w:r w:rsidRPr="00285186">
        <w:rPr>
          <w:i/>
        </w:rPr>
        <w:instrText xml:space="preserve"> REF _Ref398395986 \r \h </w:instrText>
      </w:r>
      <w:r>
        <w:rPr>
          <w:i/>
        </w:rPr>
        <w:instrText xml:space="preserve"> \* MERGEFORMAT </w:instrText>
      </w:r>
      <w:r w:rsidRPr="00285186">
        <w:rPr>
          <w:i/>
        </w:rPr>
      </w:r>
      <w:r w:rsidRPr="00285186">
        <w:rPr>
          <w:i/>
        </w:rPr>
        <w:fldChar w:fldCharType="separate"/>
      </w:r>
      <w:r w:rsidR="000E6575">
        <w:rPr>
          <w:i/>
        </w:rPr>
        <w:t>3.3.2.3</w:t>
      </w:r>
      <w:r w:rsidRPr="00285186">
        <w:rPr>
          <w:i/>
        </w:rPr>
        <w:fldChar w:fldCharType="end"/>
      </w:r>
      <w:r>
        <w:rPr>
          <w:i/>
        </w:rPr>
        <w:t>.</w:t>
      </w:r>
    </w:p>
    <w:p w:rsidR="00285186" w:rsidRPr="00464F95" w:rsidRDefault="00285186" w:rsidP="00A930EA">
      <w:pPr>
        <w:pStyle w:val="ListParagraph"/>
        <w:numPr>
          <w:ilvl w:val="0"/>
          <w:numId w:val="21"/>
        </w:numPr>
      </w:pPr>
      <w:r>
        <w:rPr>
          <w:i/>
        </w:rPr>
        <w:t>Клас диаграма</w:t>
      </w:r>
      <w:r w:rsidRPr="00D1271F">
        <w:t>:</w:t>
      </w:r>
    </w:p>
    <w:p w:rsidR="006D5AE5" w:rsidRDefault="006D5AE5" w:rsidP="006D5AE5">
      <w:pPr>
        <w:keepNext/>
        <w:jc w:val="center"/>
      </w:pPr>
      <w:r>
        <w:rPr>
          <w:noProof/>
          <w:lang w:val="en-US" w:eastAsia="en-US"/>
        </w:rPr>
        <w:lastRenderedPageBreak/>
        <w:drawing>
          <wp:inline distT="0" distB="0" distL="0" distR="0" wp14:anchorId="3FDEB374" wp14:editId="5D9734D1">
            <wp:extent cx="4526782" cy="192494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component.png"/>
                    <pic:cNvPicPr/>
                  </pic:nvPicPr>
                  <pic:blipFill>
                    <a:blip r:embed="rId54">
                      <a:extLst>
                        <a:ext uri="{28A0092B-C50C-407E-A947-70E740481C1C}">
                          <a14:useLocalDpi xmlns:a14="http://schemas.microsoft.com/office/drawing/2010/main" val="0"/>
                        </a:ext>
                      </a:extLst>
                    </a:blip>
                    <a:stretch>
                      <a:fillRect/>
                    </a:stretch>
                  </pic:blipFill>
                  <pic:spPr>
                    <a:xfrm>
                      <a:off x="0" y="0"/>
                      <a:ext cx="4532617" cy="1927426"/>
                    </a:xfrm>
                    <a:prstGeom prst="rect">
                      <a:avLst/>
                    </a:prstGeom>
                  </pic:spPr>
                </pic:pic>
              </a:graphicData>
            </a:graphic>
          </wp:inline>
        </w:drawing>
      </w:r>
    </w:p>
    <w:p w:rsidR="00285186" w:rsidRDefault="006D5AE5" w:rsidP="006D5AE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32</w:t>
      </w:r>
      <w:r w:rsidR="00E73236">
        <w:rPr>
          <w:noProof/>
        </w:rPr>
        <w:fldChar w:fldCharType="end"/>
      </w:r>
      <w:r>
        <w:t xml:space="preserve"> (клас диаграма на BaseComponent)</w:t>
      </w:r>
    </w:p>
    <w:p w:rsidR="006D5AE5" w:rsidRDefault="00B074A3" w:rsidP="00B074A3">
      <w:pPr>
        <w:pStyle w:val="Heading4"/>
      </w:pPr>
      <w:r>
        <w:t>ComponentFactory</w:t>
      </w:r>
    </w:p>
    <w:p w:rsidR="00B074A3" w:rsidRDefault="00B074A3" w:rsidP="00A930EA">
      <w:pPr>
        <w:pStyle w:val="ListParagraph"/>
        <w:numPr>
          <w:ilvl w:val="0"/>
          <w:numId w:val="19"/>
        </w:numPr>
      </w:pPr>
      <w:r w:rsidRPr="00464F95">
        <w:rPr>
          <w:i/>
        </w:rPr>
        <w:t>Описание</w:t>
      </w:r>
      <w:r>
        <w:t xml:space="preserve"> – Метод фабрика за елементи от имплементацията на мета-модела в пакета “</w:t>
      </w:r>
      <w:r>
        <w:rPr>
          <w:i/>
        </w:rPr>
        <w:t>Component</w:t>
      </w:r>
      <w:r>
        <w:t xml:space="preserve">” на UML модела на софтуерната система </w:t>
      </w:r>
      <w:r w:rsidRPr="000F094E">
        <w:rPr>
          <w:rFonts w:cs="Times New Roman"/>
          <w:b/>
        </w:rPr>
        <w:t>[</w:t>
      </w:r>
      <w:r w:rsidRPr="000F094E">
        <w:rPr>
          <w:rFonts w:cs="Times New Roman"/>
          <w:b/>
          <w:i/>
        </w:rPr>
        <w:fldChar w:fldCharType="begin"/>
      </w:r>
      <w:r w:rsidRPr="000F094E">
        <w:rPr>
          <w:rFonts w:cs="Times New Roman"/>
          <w:b/>
          <w:i/>
        </w:rPr>
        <w:instrText xml:space="preserve"> REF _Ref398392808 \r \h </w:instrText>
      </w:r>
      <w:r>
        <w:rPr>
          <w:rFonts w:cs="Times New Roman"/>
          <w:b/>
          <w:i/>
        </w:rPr>
        <w:instrText xml:space="preserve"> \* MERGEFORMAT </w:instrText>
      </w:r>
      <w:r w:rsidRPr="000F094E">
        <w:rPr>
          <w:rFonts w:cs="Times New Roman"/>
          <w:b/>
          <w:i/>
        </w:rPr>
      </w:r>
      <w:r w:rsidRPr="000F094E">
        <w:rPr>
          <w:rFonts w:cs="Times New Roman"/>
          <w:b/>
          <w:i/>
        </w:rPr>
        <w:fldChar w:fldCharType="separate"/>
      </w:r>
      <w:r w:rsidR="000E6575">
        <w:rPr>
          <w:rFonts w:cs="Times New Roman"/>
          <w:b/>
          <w:i/>
        </w:rPr>
        <w:t>Приложение 2</w:t>
      </w:r>
      <w:r w:rsidRPr="000F094E">
        <w:rPr>
          <w:rFonts w:cs="Times New Roman"/>
          <w:b/>
          <w:i/>
        </w:rPr>
        <w:fldChar w:fldCharType="end"/>
      </w:r>
      <w:r>
        <w:rPr>
          <w:rFonts w:cs="Times New Roman"/>
          <w:b/>
        </w:rPr>
        <w:t>:</w:t>
      </w:r>
      <w:r w:rsidRPr="000F094E">
        <w:rPr>
          <w:rFonts w:cs="Times New Roman"/>
          <w:b/>
        </w:rPr>
        <w:t>D1]</w:t>
      </w:r>
      <w:r>
        <w:t xml:space="preserve">. Т.е. </w:t>
      </w:r>
      <w:r w:rsidR="002925D3">
        <w:t>следния</w:t>
      </w:r>
      <w:r>
        <w:t xml:space="preserve"> елемент:</w:t>
      </w:r>
      <w:r w:rsidR="005851BA">
        <w:rPr>
          <w:i/>
        </w:rPr>
        <w:t xml:space="preserve"> BaseComponent</w:t>
      </w:r>
    </w:p>
    <w:p w:rsidR="00B074A3" w:rsidRPr="00464F95" w:rsidRDefault="00B074A3" w:rsidP="00A930EA">
      <w:pPr>
        <w:pStyle w:val="ListParagraph"/>
        <w:numPr>
          <w:ilvl w:val="0"/>
          <w:numId w:val="21"/>
        </w:numPr>
      </w:pPr>
      <w:r>
        <w:rPr>
          <w:i/>
        </w:rPr>
        <w:t>Клас диаграма</w:t>
      </w:r>
      <w:r w:rsidRPr="00D1271F">
        <w:t>:</w:t>
      </w:r>
    </w:p>
    <w:p w:rsidR="00713375" w:rsidRDefault="00713375" w:rsidP="00713375">
      <w:pPr>
        <w:keepNext/>
        <w:jc w:val="center"/>
      </w:pPr>
      <w:r>
        <w:rPr>
          <w:noProof/>
          <w:lang w:val="en-US" w:eastAsia="en-US"/>
        </w:rPr>
        <w:drawing>
          <wp:inline distT="0" distB="0" distL="0" distR="0" wp14:anchorId="0CD2214D" wp14:editId="7454459C">
            <wp:extent cx="4767262" cy="154278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factory.png"/>
                    <pic:cNvPicPr/>
                  </pic:nvPicPr>
                  <pic:blipFill>
                    <a:blip r:embed="rId55">
                      <a:extLst>
                        <a:ext uri="{28A0092B-C50C-407E-A947-70E740481C1C}">
                          <a14:useLocalDpi xmlns:a14="http://schemas.microsoft.com/office/drawing/2010/main" val="0"/>
                        </a:ext>
                      </a:extLst>
                    </a:blip>
                    <a:stretch>
                      <a:fillRect/>
                    </a:stretch>
                  </pic:blipFill>
                  <pic:spPr>
                    <a:xfrm>
                      <a:off x="0" y="0"/>
                      <a:ext cx="4775612" cy="1545490"/>
                    </a:xfrm>
                    <a:prstGeom prst="rect">
                      <a:avLst/>
                    </a:prstGeom>
                  </pic:spPr>
                </pic:pic>
              </a:graphicData>
            </a:graphic>
          </wp:inline>
        </w:drawing>
      </w:r>
    </w:p>
    <w:p w:rsidR="00B074A3" w:rsidRDefault="00713375" w:rsidP="0071337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33</w:t>
      </w:r>
      <w:r w:rsidR="00E73236">
        <w:rPr>
          <w:noProof/>
        </w:rPr>
        <w:fldChar w:fldCharType="end"/>
      </w:r>
      <w:r>
        <w:t xml:space="preserve"> (клас диаграма на ComponentFactory)</w:t>
      </w:r>
    </w:p>
    <w:p w:rsidR="007C21FF" w:rsidRDefault="007C21FF" w:rsidP="007C21FF">
      <w:pPr>
        <w:pStyle w:val="Heading4"/>
      </w:pPr>
      <w:r>
        <w:t>ProvidedPort</w:t>
      </w:r>
    </w:p>
    <w:p w:rsidR="007C21FF" w:rsidRDefault="007C21FF" w:rsidP="00A930EA">
      <w:pPr>
        <w:pStyle w:val="ListParagraph"/>
        <w:numPr>
          <w:ilvl w:val="0"/>
          <w:numId w:val="19"/>
        </w:numPr>
      </w:pPr>
      <w:r w:rsidRPr="00464F95">
        <w:rPr>
          <w:i/>
        </w:rPr>
        <w:t>Описание</w:t>
      </w:r>
      <w:r>
        <w:t xml:space="preserve"> – Представя “</w:t>
      </w:r>
      <w:r>
        <w:rPr>
          <w:i/>
        </w:rPr>
        <w:t>Provided</w:t>
      </w:r>
      <w:r w:rsidRPr="00B310BE">
        <w:rPr>
          <w:i/>
        </w:rPr>
        <w:t>Port</w:t>
      </w:r>
      <w:r>
        <w:t xml:space="preserve">” от мета-модела. Реализира изискване </w:t>
      </w:r>
      <w:r w:rsidRPr="00E279A6">
        <w:rPr>
          <w:i/>
        </w:rPr>
        <w:fldChar w:fldCharType="begin"/>
      </w:r>
      <w:r w:rsidRPr="00E279A6">
        <w:rPr>
          <w:i/>
        </w:rPr>
        <w:instrText xml:space="preserve"> REF _Ref398397425 \r \h </w:instrText>
      </w:r>
      <w:r>
        <w:rPr>
          <w:i/>
        </w:rPr>
        <w:instrText xml:space="preserve"> \* MERGEFORMAT </w:instrText>
      </w:r>
      <w:r w:rsidRPr="00E279A6">
        <w:rPr>
          <w:i/>
        </w:rPr>
      </w:r>
      <w:r w:rsidRPr="00E279A6">
        <w:rPr>
          <w:i/>
        </w:rPr>
        <w:fldChar w:fldCharType="separate"/>
      </w:r>
      <w:r w:rsidR="000E6575">
        <w:rPr>
          <w:i/>
        </w:rPr>
        <w:t>3.3.2.4</w:t>
      </w:r>
      <w:r w:rsidRPr="00E279A6">
        <w:rPr>
          <w:i/>
        </w:rPr>
        <w:fldChar w:fldCharType="end"/>
      </w:r>
    </w:p>
    <w:p w:rsidR="007C21FF" w:rsidRPr="00464F95" w:rsidRDefault="007C21FF" w:rsidP="00A930EA">
      <w:pPr>
        <w:pStyle w:val="ListParagraph"/>
        <w:numPr>
          <w:ilvl w:val="0"/>
          <w:numId w:val="21"/>
        </w:numPr>
      </w:pPr>
      <w:r>
        <w:rPr>
          <w:i/>
        </w:rPr>
        <w:t>Клас диаграма</w:t>
      </w:r>
      <w:r w:rsidRPr="00D1271F">
        <w:t>:</w:t>
      </w:r>
    </w:p>
    <w:p w:rsidR="007C21FF" w:rsidRDefault="007C21FF" w:rsidP="007C21FF">
      <w:pPr>
        <w:keepNext/>
        <w:jc w:val="center"/>
      </w:pPr>
      <w:r>
        <w:rPr>
          <w:noProof/>
          <w:lang w:val="en-US" w:eastAsia="en-US"/>
        </w:rPr>
        <w:drawing>
          <wp:inline distT="0" distB="0" distL="0" distR="0" wp14:anchorId="5FFF6C2E" wp14:editId="64E5F9F3">
            <wp:extent cx="3905250" cy="17556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dport.png"/>
                    <pic:cNvPicPr/>
                  </pic:nvPicPr>
                  <pic:blipFill>
                    <a:blip r:embed="rId56">
                      <a:extLst>
                        <a:ext uri="{28A0092B-C50C-407E-A947-70E740481C1C}">
                          <a14:useLocalDpi xmlns:a14="http://schemas.microsoft.com/office/drawing/2010/main" val="0"/>
                        </a:ext>
                      </a:extLst>
                    </a:blip>
                    <a:stretch>
                      <a:fillRect/>
                    </a:stretch>
                  </pic:blipFill>
                  <pic:spPr>
                    <a:xfrm>
                      <a:off x="0" y="0"/>
                      <a:ext cx="3912972" cy="1759094"/>
                    </a:xfrm>
                    <a:prstGeom prst="rect">
                      <a:avLst/>
                    </a:prstGeom>
                  </pic:spPr>
                </pic:pic>
              </a:graphicData>
            </a:graphic>
          </wp:inline>
        </w:drawing>
      </w:r>
    </w:p>
    <w:p w:rsidR="007C21FF" w:rsidRPr="00E279A6" w:rsidRDefault="007C21FF" w:rsidP="007C21F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34</w:t>
      </w:r>
      <w:r w:rsidR="00E73236">
        <w:rPr>
          <w:noProof/>
        </w:rPr>
        <w:fldChar w:fldCharType="end"/>
      </w:r>
      <w:r>
        <w:t xml:space="preserve"> (клас диаграма на ProvidedPort)</w:t>
      </w:r>
    </w:p>
    <w:p w:rsidR="00A855CA" w:rsidRDefault="00A855CA" w:rsidP="00A855CA">
      <w:pPr>
        <w:pStyle w:val="Heading4"/>
      </w:pPr>
      <w:r>
        <w:lastRenderedPageBreak/>
        <w:t>RequiredPort</w:t>
      </w:r>
    </w:p>
    <w:p w:rsidR="00FE4EAD" w:rsidRDefault="00FE4EAD" w:rsidP="00A930EA">
      <w:pPr>
        <w:pStyle w:val="ListParagraph"/>
        <w:numPr>
          <w:ilvl w:val="0"/>
          <w:numId w:val="19"/>
        </w:numPr>
      </w:pPr>
      <w:r w:rsidRPr="00464F95">
        <w:rPr>
          <w:i/>
        </w:rPr>
        <w:t>Описание</w:t>
      </w:r>
      <w:r>
        <w:t xml:space="preserve"> – </w:t>
      </w:r>
      <w:r w:rsidR="00586071">
        <w:t xml:space="preserve">Представя </w:t>
      </w:r>
      <w:r w:rsidR="00B310BE">
        <w:t>“</w:t>
      </w:r>
      <w:r w:rsidR="00B310BE" w:rsidRPr="00B310BE">
        <w:rPr>
          <w:i/>
        </w:rPr>
        <w:t>RequiredPort</w:t>
      </w:r>
      <w:r w:rsidR="00B310BE">
        <w:t>”</w:t>
      </w:r>
      <w:r w:rsidR="00586071">
        <w:t xml:space="preserve"> от мета-модела. Реализира изискване </w:t>
      </w:r>
      <w:r w:rsidR="00B310BE" w:rsidRPr="00B310BE">
        <w:rPr>
          <w:i/>
        </w:rPr>
        <w:fldChar w:fldCharType="begin"/>
      </w:r>
      <w:r w:rsidR="00B310BE" w:rsidRPr="00B310BE">
        <w:rPr>
          <w:i/>
        </w:rPr>
        <w:instrText xml:space="preserve"> REF _Ref398397328 \r \h </w:instrText>
      </w:r>
      <w:r w:rsidR="00B310BE">
        <w:rPr>
          <w:i/>
        </w:rPr>
        <w:instrText xml:space="preserve"> \* MERGEFORMAT </w:instrText>
      </w:r>
      <w:r w:rsidR="00B310BE" w:rsidRPr="00B310BE">
        <w:rPr>
          <w:i/>
        </w:rPr>
      </w:r>
      <w:r w:rsidR="00B310BE" w:rsidRPr="00B310BE">
        <w:rPr>
          <w:i/>
        </w:rPr>
        <w:fldChar w:fldCharType="separate"/>
      </w:r>
      <w:r w:rsidR="000E6575">
        <w:rPr>
          <w:i/>
        </w:rPr>
        <w:t>3.3.2.5</w:t>
      </w:r>
      <w:r w:rsidR="00B310BE" w:rsidRPr="00B310BE">
        <w:rPr>
          <w:i/>
        </w:rPr>
        <w:fldChar w:fldCharType="end"/>
      </w:r>
    </w:p>
    <w:p w:rsidR="00FE4EAD" w:rsidRPr="00464F95" w:rsidRDefault="00FE4EAD" w:rsidP="00A930EA">
      <w:pPr>
        <w:pStyle w:val="ListParagraph"/>
        <w:numPr>
          <w:ilvl w:val="0"/>
          <w:numId w:val="21"/>
        </w:numPr>
      </w:pPr>
      <w:r>
        <w:rPr>
          <w:i/>
        </w:rPr>
        <w:t>Клас диаграма</w:t>
      </w:r>
      <w:r w:rsidRPr="00D1271F">
        <w:t>:</w:t>
      </w:r>
    </w:p>
    <w:p w:rsidR="002A1CFD" w:rsidRDefault="002A1CFD" w:rsidP="002A1CFD">
      <w:pPr>
        <w:keepNext/>
        <w:jc w:val="center"/>
      </w:pPr>
      <w:r>
        <w:rPr>
          <w:noProof/>
          <w:lang w:val="en-US" w:eastAsia="en-US"/>
        </w:rPr>
        <w:drawing>
          <wp:inline distT="0" distB="0" distL="0" distR="0" wp14:anchorId="65B2C5ED" wp14:editId="16600F75">
            <wp:extent cx="3827856" cy="2007942"/>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dport.png"/>
                    <pic:cNvPicPr/>
                  </pic:nvPicPr>
                  <pic:blipFill>
                    <a:blip r:embed="rId57">
                      <a:extLst>
                        <a:ext uri="{28A0092B-C50C-407E-A947-70E740481C1C}">
                          <a14:useLocalDpi xmlns:a14="http://schemas.microsoft.com/office/drawing/2010/main" val="0"/>
                        </a:ext>
                      </a:extLst>
                    </a:blip>
                    <a:stretch>
                      <a:fillRect/>
                    </a:stretch>
                  </pic:blipFill>
                  <pic:spPr>
                    <a:xfrm>
                      <a:off x="0" y="0"/>
                      <a:ext cx="3830834" cy="2009504"/>
                    </a:xfrm>
                    <a:prstGeom prst="rect">
                      <a:avLst/>
                    </a:prstGeom>
                  </pic:spPr>
                </pic:pic>
              </a:graphicData>
            </a:graphic>
          </wp:inline>
        </w:drawing>
      </w:r>
    </w:p>
    <w:p w:rsidR="00A855CA" w:rsidRDefault="002A1CFD" w:rsidP="002A1CF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35</w:t>
      </w:r>
      <w:r w:rsidR="00E73236">
        <w:rPr>
          <w:noProof/>
        </w:rPr>
        <w:fldChar w:fldCharType="end"/>
      </w:r>
      <w:r>
        <w:t xml:space="preserve"> (клас диаграма на RequiredPort)</w:t>
      </w:r>
    </w:p>
    <w:p w:rsidR="00603AFA" w:rsidRDefault="00603AFA" w:rsidP="00603AFA">
      <w:pPr>
        <w:pStyle w:val="Heading4"/>
      </w:pPr>
      <w:r>
        <w:t>SenderReceiverInterface</w:t>
      </w:r>
    </w:p>
    <w:p w:rsidR="00603AFA" w:rsidRDefault="00603AFA" w:rsidP="00A930EA">
      <w:pPr>
        <w:pStyle w:val="ListParagraph"/>
        <w:numPr>
          <w:ilvl w:val="0"/>
          <w:numId w:val="19"/>
        </w:numPr>
      </w:pPr>
      <w:r w:rsidRPr="00464F95">
        <w:rPr>
          <w:i/>
        </w:rPr>
        <w:t>Описание</w:t>
      </w:r>
      <w:r>
        <w:t xml:space="preserve"> – Представя “</w:t>
      </w:r>
      <w:r>
        <w:rPr>
          <w:i/>
        </w:rPr>
        <w:t>SenderReceiverInterface</w:t>
      </w:r>
      <w:r>
        <w:t xml:space="preserve">” от мета-модела. Реализира изискване </w:t>
      </w:r>
      <w:r w:rsidRPr="00603AFA">
        <w:rPr>
          <w:i/>
        </w:rPr>
        <w:fldChar w:fldCharType="begin"/>
      </w:r>
      <w:r w:rsidRPr="00603AFA">
        <w:rPr>
          <w:i/>
        </w:rPr>
        <w:instrText xml:space="preserve"> REF _Ref398397909 \r \h  \* MERGEFORMAT </w:instrText>
      </w:r>
      <w:r w:rsidRPr="00603AFA">
        <w:rPr>
          <w:i/>
        </w:rPr>
      </w:r>
      <w:r w:rsidRPr="00603AFA">
        <w:rPr>
          <w:i/>
        </w:rPr>
        <w:fldChar w:fldCharType="separate"/>
      </w:r>
      <w:r w:rsidR="000E6575">
        <w:rPr>
          <w:i/>
        </w:rPr>
        <w:t>3.3.2.8</w:t>
      </w:r>
      <w:r w:rsidRPr="00603AFA">
        <w:rPr>
          <w:i/>
        </w:rPr>
        <w:fldChar w:fldCharType="end"/>
      </w:r>
    </w:p>
    <w:p w:rsidR="00603AFA" w:rsidRPr="00464F95" w:rsidRDefault="00603AFA" w:rsidP="00A930EA">
      <w:pPr>
        <w:pStyle w:val="ListParagraph"/>
        <w:numPr>
          <w:ilvl w:val="0"/>
          <w:numId w:val="21"/>
        </w:numPr>
      </w:pPr>
      <w:r>
        <w:rPr>
          <w:i/>
        </w:rPr>
        <w:t>Клас диаграма</w:t>
      </w:r>
      <w:r w:rsidRPr="00D1271F">
        <w:t>:</w:t>
      </w:r>
    </w:p>
    <w:p w:rsidR="00603AFA" w:rsidRDefault="00603AFA" w:rsidP="00603AFA">
      <w:pPr>
        <w:keepNext/>
        <w:jc w:val="center"/>
      </w:pPr>
      <w:r>
        <w:rPr>
          <w:noProof/>
          <w:lang w:val="en-US" w:eastAsia="en-US"/>
        </w:rPr>
        <w:drawing>
          <wp:inline distT="0" distB="0" distL="0" distR="0" wp14:anchorId="7E3DC6BA" wp14:editId="22FDDBDC">
            <wp:extent cx="3805238" cy="1791293"/>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erreceiverinterface.png"/>
                    <pic:cNvPicPr/>
                  </pic:nvPicPr>
                  <pic:blipFill>
                    <a:blip r:embed="rId58">
                      <a:extLst>
                        <a:ext uri="{28A0092B-C50C-407E-A947-70E740481C1C}">
                          <a14:useLocalDpi xmlns:a14="http://schemas.microsoft.com/office/drawing/2010/main" val="0"/>
                        </a:ext>
                      </a:extLst>
                    </a:blip>
                    <a:stretch>
                      <a:fillRect/>
                    </a:stretch>
                  </pic:blipFill>
                  <pic:spPr>
                    <a:xfrm>
                      <a:off x="0" y="0"/>
                      <a:ext cx="3807673" cy="1792439"/>
                    </a:xfrm>
                    <a:prstGeom prst="rect">
                      <a:avLst/>
                    </a:prstGeom>
                  </pic:spPr>
                </pic:pic>
              </a:graphicData>
            </a:graphic>
          </wp:inline>
        </w:drawing>
      </w:r>
    </w:p>
    <w:p w:rsidR="00603AFA" w:rsidRDefault="00603AFA" w:rsidP="00603AFA">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36</w:t>
      </w:r>
      <w:r w:rsidR="00E73236">
        <w:rPr>
          <w:noProof/>
        </w:rPr>
        <w:fldChar w:fldCharType="end"/>
      </w:r>
      <w:r>
        <w:t xml:space="preserve"> (клас диаграма на SenderReceiverInterface)</w:t>
      </w:r>
    </w:p>
    <w:p w:rsidR="00E41DD0" w:rsidRDefault="00E41DD0" w:rsidP="00E41DD0">
      <w:pPr>
        <w:pStyle w:val="Heading4"/>
      </w:pPr>
      <w:r>
        <w:t>ClientServerInterface</w:t>
      </w:r>
    </w:p>
    <w:p w:rsidR="00E41DD0" w:rsidRDefault="00E41DD0" w:rsidP="00A930EA">
      <w:pPr>
        <w:pStyle w:val="ListParagraph"/>
        <w:numPr>
          <w:ilvl w:val="0"/>
          <w:numId w:val="19"/>
        </w:numPr>
      </w:pPr>
      <w:r w:rsidRPr="00464F95">
        <w:rPr>
          <w:i/>
        </w:rPr>
        <w:t>Описание</w:t>
      </w:r>
      <w:r>
        <w:t xml:space="preserve"> – Представя “</w:t>
      </w:r>
      <w:r>
        <w:rPr>
          <w:i/>
        </w:rPr>
        <w:t>ClientServerInterface</w:t>
      </w:r>
      <w:r>
        <w:t xml:space="preserve">” от мета-модела. Реализира изискване </w:t>
      </w:r>
      <w:r w:rsidRPr="00E41DD0">
        <w:rPr>
          <w:i/>
        </w:rPr>
        <w:fldChar w:fldCharType="begin"/>
      </w:r>
      <w:r w:rsidRPr="00E41DD0">
        <w:rPr>
          <w:i/>
        </w:rPr>
        <w:instrText xml:space="preserve"> REF _Ref398398199 \r \h </w:instrText>
      </w:r>
      <w:r>
        <w:rPr>
          <w:i/>
        </w:rPr>
        <w:instrText xml:space="preserve"> \* MERGEFORMAT </w:instrText>
      </w:r>
      <w:r w:rsidRPr="00E41DD0">
        <w:rPr>
          <w:i/>
        </w:rPr>
      </w:r>
      <w:r w:rsidRPr="00E41DD0">
        <w:rPr>
          <w:i/>
        </w:rPr>
        <w:fldChar w:fldCharType="separate"/>
      </w:r>
      <w:r w:rsidR="000E6575">
        <w:rPr>
          <w:i/>
        </w:rPr>
        <w:t>3.3.2.10</w:t>
      </w:r>
      <w:r w:rsidRPr="00E41DD0">
        <w:rPr>
          <w:i/>
        </w:rPr>
        <w:fldChar w:fldCharType="end"/>
      </w:r>
    </w:p>
    <w:p w:rsidR="00E41DD0" w:rsidRPr="00464F95" w:rsidRDefault="00E41DD0" w:rsidP="00A930EA">
      <w:pPr>
        <w:pStyle w:val="ListParagraph"/>
        <w:numPr>
          <w:ilvl w:val="0"/>
          <w:numId w:val="21"/>
        </w:numPr>
      </w:pPr>
      <w:r>
        <w:rPr>
          <w:i/>
        </w:rPr>
        <w:t>Клас диаграма</w:t>
      </w:r>
      <w:r w:rsidRPr="00D1271F">
        <w:t>:</w:t>
      </w:r>
    </w:p>
    <w:p w:rsidR="00E41DD0" w:rsidRDefault="00E41DD0" w:rsidP="00E41DD0">
      <w:pPr>
        <w:keepNext/>
        <w:jc w:val="center"/>
      </w:pPr>
      <w:r>
        <w:rPr>
          <w:noProof/>
          <w:lang w:val="en-US" w:eastAsia="en-US"/>
        </w:rPr>
        <w:lastRenderedPageBreak/>
        <w:drawing>
          <wp:inline distT="0" distB="0" distL="0" distR="0" wp14:anchorId="7FE85E5C" wp14:editId="1078EEA7">
            <wp:extent cx="3133725" cy="17596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erverinterface.png"/>
                    <pic:cNvPicPr/>
                  </pic:nvPicPr>
                  <pic:blipFill>
                    <a:blip r:embed="rId59">
                      <a:extLst>
                        <a:ext uri="{28A0092B-C50C-407E-A947-70E740481C1C}">
                          <a14:useLocalDpi xmlns:a14="http://schemas.microsoft.com/office/drawing/2010/main" val="0"/>
                        </a:ext>
                      </a:extLst>
                    </a:blip>
                    <a:stretch>
                      <a:fillRect/>
                    </a:stretch>
                  </pic:blipFill>
                  <pic:spPr>
                    <a:xfrm>
                      <a:off x="0" y="0"/>
                      <a:ext cx="3137682" cy="1761874"/>
                    </a:xfrm>
                    <a:prstGeom prst="rect">
                      <a:avLst/>
                    </a:prstGeom>
                  </pic:spPr>
                </pic:pic>
              </a:graphicData>
            </a:graphic>
          </wp:inline>
        </w:drawing>
      </w:r>
    </w:p>
    <w:p w:rsidR="00E41DD0" w:rsidRDefault="00E41DD0" w:rsidP="00E41DD0">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37</w:t>
      </w:r>
      <w:r w:rsidR="00E73236">
        <w:rPr>
          <w:noProof/>
        </w:rPr>
        <w:fldChar w:fldCharType="end"/>
      </w:r>
      <w:r>
        <w:t xml:space="preserve"> (клас диаграма на ClientServerInterface)</w:t>
      </w:r>
    </w:p>
    <w:p w:rsidR="00C84088" w:rsidRDefault="00C84088" w:rsidP="00C84088">
      <w:pPr>
        <w:pStyle w:val="Heading4"/>
      </w:pPr>
      <w:r>
        <w:t>PortInterfaceFactory</w:t>
      </w:r>
    </w:p>
    <w:p w:rsidR="00C84088" w:rsidRDefault="00C84088" w:rsidP="00A930EA">
      <w:pPr>
        <w:pStyle w:val="ListParagraph"/>
        <w:numPr>
          <w:ilvl w:val="0"/>
          <w:numId w:val="19"/>
        </w:numPr>
      </w:pPr>
      <w:r w:rsidRPr="004F2D9C">
        <w:rPr>
          <w:i/>
        </w:rPr>
        <w:t>Описание</w:t>
      </w:r>
      <w:r>
        <w:t xml:space="preserve"> – Метод фабрика за елементи от имплементацията на мета-модела в пакета “</w:t>
      </w:r>
      <w:r>
        <w:rPr>
          <w:i/>
        </w:rPr>
        <w:t>PortInterface</w:t>
      </w:r>
      <w:r>
        <w:t xml:space="preserve">” на UML модела на софтуерната система </w:t>
      </w:r>
      <w:r w:rsidRPr="000F094E">
        <w:rPr>
          <w:rFonts w:cs="Times New Roman"/>
          <w:b/>
        </w:rPr>
        <w:t>[</w:t>
      </w:r>
      <w:r w:rsidRPr="000F094E">
        <w:rPr>
          <w:rFonts w:cs="Times New Roman"/>
          <w:b/>
          <w:i/>
        </w:rPr>
        <w:fldChar w:fldCharType="begin"/>
      </w:r>
      <w:r w:rsidRPr="000F094E">
        <w:rPr>
          <w:rFonts w:cs="Times New Roman"/>
          <w:b/>
          <w:i/>
        </w:rPr>
        <w:instrText xml:space="preserve"> REF _Ref398392808 \r \h </w:instrText>
      </w:r>
      <w:r>
        <w:rPr>
          <w:rFonts w:cs="Times New Roman"/>
          <w:b/>
          <w:i/>
        </w:rPr>
        <w:instrText xml:space="preserve"> \* MERGEFORMAT </w:instrText>
      </w:r>
      <w:r w:rsidRPr="000F094E">
        <w:rPr>
          <w:rFonts w:cs="Times New Roman"/>
          <w:b/>
          <w:i/>
        </w:rPr>
      </w:r>
      <w:r w:rsidRPr="000F094E">
        <w:rPr>
          <w:rFonts w:cs="Times New Roman"/>
          <w:b/>
          <w:i/>
        </w:rPr>
        <w:fldChar w:fldCharType="separate"/>
      </w:r>
      <w:r w:rsidR="000E6575">
        <w:rPr>
          <w:rFonts w:cs="Times New Roman"/>
          <w:b/>
          <w:i/>
        </w:rPr>
        <w:t>Приложение 2</w:t>
      </w:r>
      <w:r w:rsidRPr="000F094E">
        <w:rPr>
          <w:rFonts w:cs="Times New Roman"/>
          <w:b/>
          <w:i/>
        </w:rPr>
        <w:fldChar w:fldCharType="end"/>
      </w:r>
      <w:r>
        <w:rPr>
          <w:rFonts w:cs="Times New Roman"/>
          <w:b/>
        </w:rPr>
        <w:t>:</w:t>
      </w:r>
      <w:r w:rsidRPr="000F094E">
        <w:rPr>
          <w:rFonts w:cs="Times New Roman"/>
          <w:b/>
        </w:rPr>
        <w:t>D1]</w:t>
      </w:r>
      <w:r>
        <w:t>. Т.е. следните два елемента:</w:t>
      </w:r>
    </w:p>
    <w:p w:rsidR="00C84088" w:rsidRPr="0039415B" w:rsidRDefault="00D31DF3" w:rsidP="00A930EA">
      <w:pPr>
        <w:pStyle w:val="ListParagraph"/>
        <w:numPr>
          <w:ilvl w:val="1"/>
          <w:numId w:val="19"/>
        </w:numPr>
      </w:pPr>
      <w:r>
        <w:rPr>
          <w:i/>
        </w:rPr>
        <w:t>SenderReceiverInterface</w:t>
      </w:r>
    </w:p>
    <w:p w:rsidR="00C84088" w:rsidRDefault="00D31DF3" w:rsidP="00A930EA">
      <w:pPr>
        <w:pStyle w:val="ListParagraph"/>
        <w:numPr>
          <w:ilvl w:val="1"/>
          <w:numId w:val="19"/>
        </w:numPr>
      </w:pPr>
      <w:r>
        <w:rPr>
          <w:i/>
        </w:rPr>
        <w:t>ClientServerInterface</w:t>
      </w:r>
    </w:p>
    <w:p w:rsidR="00C84088" w:rsidRPr="00693B15" w:rsidRDefault="00C84088" w:rsidP="00A930EA">
      <w:pPr>
        <w:pStyle w:val="ListParagraph"/>
        <w:numPr>
          <w:ilvl w:val="0"/>
          <w:numId w:val="19"/>
        </w:numPr>
      </w:pPr>
      <w:r>
        <w:rPr>
          <w:i/>
        </w:rPr>
        <w:t>Клас диаграма</w:t>
      </w:r>
      <w:r w:rsidRPr="004F2D9C">
        <w:t>:</w:t>
      </w:r>
    </w:p>
    <w:p w:rsidR="00452061" w:rsidRDefault="00452061" w:rsidP="00452061">
      <w:pPr>
        <w:keepNext/>
        <w:jc w:val="center"/>
      </w:pPr>
      <w:r>
        <w:rPr>
          <w:noProof/>
          <w:lang w:val="en-US" w:eastAsia="en-US"/>
        </w:rPr>
        <w:drawing>
          <wp:inline distT="0" distB="0" distL="0" distR="0" wp14:anchorId="0A6840A2" wp14:editId="5C8430A9">
            <wp:extent cx="4700588" cy="1612892"/>
            <wp:effectExtent l="0" t="0" r="508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interfacefactory.png"/>
                    <pic:cNvPicPr/>
                  </pic:nvPicPr>
                  <pic:blipFill>
                    <a:blip r:embed="rId60">
                      <a:extLst>
                        <a:ext uri="{28A0092B-C50C-407E-A947-70E740481C1C}">
                          <a14:useLocalDpi xmlns:a14="http://schemas.microsoft.com/office/drawing/2010/main" val="0"/>
                        </a:ext>
                      </a:extLst>
                    </a:blip>
                    <a:stretch>
                      <a:fillRect/>
                    </a:stretch>
                  </pic:blipFill>
                  <pic:spPr>
                    <a:xfrm>
                      <a:off x="0" y="0"/>
                      <a:ext cx="4702569" cy="1613572"/>
                    </a:xfrm>
                    <a:prstGeom prst="rect">
                      <a:avLst/>
                    </a:prstGeom>
                  </pic:spPr>
                </pic:pic>
              </a:graphicData>
            </a:graphic>
          </wp:inline>
        </w:drawing>
      </w:r>
    </w:p>
    <w:p w:rsidR="00C84088" w:rsidRPr="002925D3" w:rsidRDefault="00452061" w:rsidP="00452061">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38</w:t>
      </w:r>
      <w:r w:rsidR="00E73236">
        <w:rPr>
          <w:noProof/>
        </w:rPr>
        <w:fldChar w:fldCharType="end"/>
      </w:r>
      <w:r>
        <w:t xml:space="preserve"> (клас диаграма на PortInterfaceFactory)</w:t>
      </w:r>
    </w:p>
    <w:p w:rsidR="00C3793A" w:rsidRDefault="004A6E88" w:rsidP="000B17C1">
      <w:pPr>
        <w:pStyle w:val="Heading2"/>
      </w:pPr>
      <w:bookmarkStart w:id="462" w:name="_Toc412756069"/>
      <w:r w:rsidRPr="002925D3">
        <w:t>Диаграми</w:t>
      </w:r>
      <w:r>
        <w:rPr>
          <w:lang w:val="ru-RU"/>
        </w:rPr>
        <w:t xml:space="preserve"> (</w:t>
      </w:r>
      <w:r w:rsidR="00CD7F1C">
        <w:rPr>
          <w:lang w:val="ru-RU"/>
        </w:rPr>
        <w:t xml:space="preserve">на структура и поведение - </w:t>
      </w:r>
      <w:r w:rsidR="00455E3F">
        <w:rPr>
          <w:lang w:val="ru-RU"/>
        </w:rPr>
        <w:t>по</w:t>
      </w:r>
      <w:r w:rsidR="00455E3F" w:rsidRPr="002925D3">
        <w:t xml:space="preserve"> слоеве</w:t>
      </w:r>
      <w:r>
        <w:rPr>
          <w:lang w:val="ru-RU"/>
        </w:rPr>
        <w:t>)</w:t>
      </w:r>
      <w:bookmarkEnd w:id="461"/>
      <w:bookmarkEnd w:id="462"/>
    </w:p>
    <w:p w:rsidR="00CE6361" w:rsidRDefault="00CE6361" w:rsidP="00CE6361">
      <w:r>
        <w:t>Текущата точка включва кратко статично и динамично описание на съдържанието на отделните слоеве на системата.</w:t>
      </w:r>
    </w:p>
    <w:p w:rsidR="00CE6361" w:rsidRPr="00CE6361" w:rsidRDefault="00CE6361" w:rsidP="00CE6361"/>
    <w:p w:rsidR="00E71887" w:rsidRDefault="007F7FAA" w:rsidP="007F7FAA">
      <w:r>
        <w:t>Подробно описание</w:t>
      </w:r>
      <w:r w:rsidR="00455E3F">
        <w:t xml:space="preserve"> </w:t>
      </w:r>
      <w:r>
        <w:t xml:space="preserve">(на методи, атрибути и връзки) </w:t>
      </w:r>
      <w:r w:rsidR="00BC25AD">
        <w:t xml:space="preserve">както и диаграми които не са показани тук, </w:t>
      </w:r>
      <w:r>
        <w:t xml:space="preserve">може да се намери в генерираната документация на модела </w:t>
      </w:r>
      <w:r w:rsidRPr="009B7B84">
        <w:rPr>
          <w:b/>
        </w:rPr>
        <w:t>[</w:t>
      </w:r>
      <w:r w:rsidRPr="007F7FAA">
        <w:rPr>
          <w:b/>
          <w:i/>
        </w:rPr>
        <w:fldChar w:fldCharType="begin"/>
      </w:r>
      <w:r w:rsidRPr="007F7FAA">
        <w:rPr>
          <w:b/>
          <w:i/>
        </w:rPr>
        <w:instrText xml:space="preserve"> REF _Ref398392808 \r \h </w:instrText>
      </w:r>
      <w:r>
        <w:rPr>
          <w:b/>
          <w:i/>
        </w:rPr>
        <w:instrText xml:space="preserve"> \* MERGEFORMAT </w:instrText>
      </w:r>
      <w:r w:rsidRPr="007F7FAA">
        <w:rPr>
          <w:b/>
          <w:i/>
        </w:rPr>
      </w:r>
      <w:r w:rsidRPr="007F7FAA">
        <w:rPr>
          <w:b/>
          <w:i/>
        </w:rPr>
        <w:fldChar w:fldCharType="separate"/>
      </w:r>
      <w:r w:rsidR="000E6575">
        <w:rPr>
          <w:b/>
          <w:i/>
        </w:rPr>
        <w:t>Приложение 2</w:t>
      </w:r>
      <w:r w:rsidRPr="007F7FAA">
        <w:rPr>
          <w:b/>
          <w:i/>
        </w:rPr>
        <w:fldChar w:fldCharType="end"/>
      </w:r>
      <w:r>
        <w:rPr>
          <w:b/>
        </w:rPr>
        <w:t>:</w:t>
      </w:r>
      <w:r w:rsidRPr="009B7B84">
        <w:rPr>
          <w:b/>
        </w:rPr>
        <w:t>D2]</w:t>
      </w:r>
      <w:r w:rsidR="00BC25AD">
        <w:t>.</w:t>
      </w:r>
    </w:p>
    <w:p w:rsidR="00E71887" w:rsidRDefault="00E71887">
      <w:pPr>
        <w:spacing w:after="0"/>
        <w:jc w:val="left"/>
      </w:pPr>
      <w:r>
        <w:br w:type="page"/>
      </w:r>
    </w:p>
    <w:p w:rsidR="00BD3329" w:rsidRDefault="00BD3329" w:rsidP="00BD3329">
      <w:pPr>
        <w:pStyle w:val="Heading3"/>
      </w:pPr>
      <w:bookmarkStart w:id="463" w:name="_Ref400112966"/>
      <w:bookmarkStart w:id="464" w:name="_Ref400112976"/>
      <w:bookmarkStart w:id="465" w:name="_Toc412756070"/>
      <w:r>
        <w:lastRenderedPageBreak/>
        <w:t>Слой Анализатор</w:t>
      </w:r>
      <w:bookmarkEnd w:id="463"/>
      <w:bookmarkEnd w:id="464"/>
      <w:bookmarkEnd w:id="465"/>
    </w:p>
    <w:p w:rsidR="007A3944" w:rsidRDefault="007F7FAA" w:rsidP="007A3944">
      <w:pPr>
        <w:keepNext/>
        <w:jc w:val="center"/>
      </w:pPr>
      <w:r>
        <w:rPr>
          <w:noProof/>
          <w:lang w:val="en-US" w:eastAsia="en-US"/>
        </w:rPr>
        <w:drawing>
          <wp:inline distT="0" distB="0" distL="0" distR="0" wp14:anchorId="564BAADF" wp14:editId="2FE700EF">
            <wp:extent cx="2733675" cy="268017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35325" cy="2681796"/>
                    </a:xfrm>
                    <a:prstGeom prst="rect">
                      <a:avLst/>
                    </a:prstGeom>
                  </pic:spPr>
                </pic:pic>
              </a:graphicData>
            </a:graphic>
          </wp:inline>
        </w:drawing>
      </w:r>
    </w:p>
    <w:p w:rsidR="007A3944" w:rsidRDefault="007A3944" w:rsidP="007A394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39</w:t>
      </w:r>
      <w:r w:rsidR="00E73236">
        <w:rPr>
          <w:noProof/>
        </w:rPr>
        <w:fldChar w:fldCharType="end"/>
      </w:r>
      <w:r>
        <w:t xml:space="preserve"> (Слой Анализатор)</w:t>
      </w:r>
    </w:p>
    <w:p w:rsidR="007A3944" w:rsidRDefault="007A3944" w:rsidP="007A3944">
      <w:pPr>
        <w:pStyle w:val="Heading4"/>
      </w:pPr>
      <w:r>
        <w:t>Пакетна диаграма</w:t>
      </w:r>
    </w:p>
    <w:p w:rsidR="007A3944" w:rsidRDefault="007A3944" w:rsidP="007A3944">
      <w:pPr>
        <w:keepNext/>
        <w:jc w:val="center"/>
      </w:pPr>
      <w:r>
        <w:rPr>
          <w:noProof/>
          <w:lang w:val="en-US" w:eastAsia="en-US"/>
        </w:rPr>
        <w:drawing>
          <wp:inline distT="0" distB="0" distL="0" distR="0" wp14:anchorId="4C1B9515" wp14:editId="593332AD">
            <wp:extent cx="3857625" cy="17152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rpackdiag.png"/>
                    <pic:cNvPicPr/>
                  </pic:nvPicPr>
                  <pic:blipFill>
                    <a:blip r:embed="rId62">
                      <a:extLst>
                        <a:ext uri="{28A0092B-C50C-407E-A947-70E740481C1C}">
                          <a14:useLocalDpi xmlns:a14="http://schemas.microsoft.com/office/drawing/2010/main" val="0"/>
                        </a:ext>
                      </a:extLst>
                    </a:blip>
                    <a:stretch>
                      <a:fillRect/>
                    </a:stretch>
                  </pic:blipFill>
                  <pic:spPr>
                    <a:xfrm>
                      <a:off x="0" y="0"/>
                      <a:ext cx="3862746" cy="1717568"/>
                    </a:xfrm>
                    <a:prstGeom prst="rect">
                      <a:avLst/>
                    </a:prstGeom>
                  </pic:spPr>
                </pic:pic>
              </a:graphicData>
            </a:graphic>
          </wp:inline>
        </w:drawing>
      </w:r>
    </w:p>
    <w:p w:rsidR="00D30A44" w:rsidRDefault="007A3944" w:rsidP="007A394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40</w:t>
      </w:r>
      <w:r w:rsidR="00E73236">
        <w:rPr>
          <w:noProof/>
        </w:rPr>
        <w:fldChar w:fldCharType="end"/>
      </w:r>
      <w:r>
        <w:t xml:space="preserve"> (съдържание на пакет Analyzer)</w:t>
      </w:r>
    </w:p>
    <w:p w:rsidR="00625F3C" w:rsidRDefault="00625F3C" w:rsidP="007A3944">
      <w:pPr>
        <w:pStyle w:val="Caption"/>
        <w:jc w:val="center"/>
      </w:pPr>
    </w:p>
    <w:p w:rsidR="009C15E2" w:rsidRDefault="00D30A44" w:rsidP="009C15E2">
      <w:r>
        <w:t xml:space="preserve">Пакета </w:t>
      </w:r>
      <w:r w:rsidRPr="00D30A44">
        <w:rPr>
          <w:i/>
        </w:rPr>
        <w:t>Analyzer</w:t>
      </w:r>
      <w:r w:rsidR="00753B95">
        <w:t xml:space="preserve"> пре</w:t>
      </w:r>
      <w:r>
        <w:t xml:space="preserve">дставя слоя </w:t>
      </w:r>
      <w:r w:rsidRPr="00D30A44">
        <w:rPr>
          <w:i/>
        </w:rPr>
        <w:t>Анализатор</w:t>
      </w:r>
      <w:r>
        <w:rPr>
          <w:i/>
        </w:rPr>
        <w:t>.</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0E6575" w:rsidRPr="000E6575">
        <w:rPr>
          <w:i/>
        </w:rPr>
        <w:t xml:space="preserve">Фигура </w:t>
      </w:r>
      <w:r w:rsidR="000E6575" w:rsidRPr="000E6575">
        <w:rPr>
          <w:i/>
          <w:noProof/>
        </w:rPr>
        <w:t>25</w:t>
      </w:r>
      <w:r w:rsidRPr="00D30A44">
        <w:rPr>
          <w:i/>
        </w:rPr>
        <w:fldChar w:fldCharType="end"/>
      </w:r>
      <w:r>
        <w:rPr>
          <w:i/>
        </w:rPr>
        <w:t>.</w:t>
      </w:r>
    </w:p>
    <w:p w:rsidR="00FC430F" w:rsidRDefault="00FC430F" w:rsidP="009C15E2">
      <w:r>
        <w:t>Съдържа:</w:t>
      </w:r>
    </w:p>
    <w:p w:rsidR="008528FA" w:rsidRDefault="00FC430F" w:rsidP="008528FA">
      <w:pPr>
        <w:pStyle w:val="Heading5"/>
      </w:pPr>
      <w:bookmarkStart w:id="466" w:name="_Ref411111396"/>
      <w:r w:rsidRPr="00FC430F">
        <w:rPr>
          <w:i/>
        </w:rPr>
        <w:t>IAnalyzer</w:t>
      </w:r>
      <w:bookmarkEnd w:id="466"/>
      <w:r>
        <w:t xml:space="preserve"> </w:t>
      </w:r>
    </w:p>
    <w:p w:rsidR="00FC430F" w:rsidRDefault="002925D3" w:rsidP="008528FA">
      <w:r>
        <w:t>Абстрактен</w:t>
      </w:r>
      <w:r w:rsidR="00FC430F">
        <w:t xml:space="preserve"> клас (</w:t>
      </w:r>
      <w:r w:rsidR="00FC430F" w:rsidRPr="00FC430F">
        <w:rPr>
          <w:i/>
        </w:rPr>
        <w:t>интерфейс</w:t>
      </w:r>
      <w:r w:rsidR="00FC430F">
        <w:t>) представящ всички възможни анализатори.</w:t>
      </w:r>
    </w:p>
    <w:p w:rsidR="00C71F5A" w:rsidRDefault="004F0592" w:rsidP="008528FA">
      <w:pPr>
        <w:pStyle w:val="Heading5"/>
      </w:pPr>
      <w:r>
        <w:t>BaseAnalyzer</w:t>
      </w:r>
    </w:p>
    <w:p w:rsidR="004F0592" w:rsidRDefault="00C71F5A" w:rsidP="00C71F5A">
      <w:r>
        <w:t>Р</w:t>
      </w:r>
      <w:r w:rsidR="004F0592">
        <w:t xml:space="preserve">еализира </w:t>
      </w:r>
      <w:r w:rsidR="004F0592" w:rsidRPr="00C71F5A">
        <w:rPr>
          <w:i/>
        </w:rPr>
        <w:t>IAnalyzer</w:t>
      </w:r>
      <w:r w:rsidR="004F0592">
        <w:t xml:space="preserve"> и имплементира изискване </w:t>
      </w:r>
      <w:r w:rsidR="004F0592" w:rsidRPr="00C71F5A">
        <w:rPr>
          <w:i/>
        </w:rPr>
        <w:fldChar w:fldCharType="begin"/>
      </w:r>
      <w:r w:rsidR="004F0592" w:rsidRPr="00C71F5A">
        <w:rPr>
          <w:i/>
        </w:rPr>
        <w:instrText xml:space="preserve"> REF _Ref398209066 \r \h  \* MERGEFORMAT </w:instrText>
      </w:r>
      <w:r w:rsidR="004F0592" w:rsidRPr="00C71F5A">
        <w:rPr>
          <w:i/>
        </w:rPr>
      </w:r>
      <w:r w:rsidR="004F0592" w:rsidRPr="00C71F5A">
        <w:rPr>
          <w:i/>
        </w:rPr>
        <w:fldChar w:fldCharType="separate"/>
      </w:r>
      <w:r w:rsidR="000E6575">
        <w:rPr>
          <w:i/>
        </w:rPr>
        <w:t>3.3.1.5</w:t>
      </w:r>
      <w:r w:rsidR="004F0592" w:rsidRPr="00C71F5A">
        <w:rPr>
          <w:i/>
        </w:rPr>
        <w:fldChar w:fldCharType="end"/>
      </w:r>
      <w:r w:rsidR="000E0424">
        <w:rPr>
          <w:i/>
        </w:rPr>
        <w:t xml:space="preserve"> </w:t>
      </w:r>
      <w:r w:rsidR="000E0424">
        <w:t xml:space="preserve">и </w:t>
      </w:r>
      <w:r w:rsidR="000E0424" w:rsidRPr="000E0424">
        <w:rPr>
          <w:i/>
        </w:rPr>
        <w:fldChar w:fldCharType="begin"/>
      </w:r>
      <w:r w:rsidR="000E0424" w:rsidRPr="000E0424">
        <w:rPr>
          <w:i/>
        </w:rPr>
        <w:instrText xml:space="preserve"> REF _Ref397956321 \r \h </w:instrText>
      </w:r>
      <w:r w:rsidR="000E0424">
        <w:rPr>
          <w:i/>
        </w:rPr>
        <w:instrText xml:space="preserve"> \* MERGEFORMAT </w:instrText>
      </w:r>
      <w:r w:rsidR="000E0424" w:rsidRPr="000E0424">
        <w:rPr>
          <w:i/>
        </w:rPr>
      </w:r>
      <w:r w:rsidR="000E0424" w:rsidRPr="000E0424">
        <w:rPr>
          <w:i/>
        </w:rPr>
        <w:fldChar w:fldCharType="separate"/>
      </w:r>
      <w:r w:rsidR="000E6575">
        <w:rPr>
          <w:i/>
        </w:rPr>
        <w:t>3.3.1.6</w:t>
      </w:r>
      <w:r w:rsidR="000E0424" w:rsidRPr="000E0424">
        <w:rPr>
          <w:i/>
        </w:rPr>
        <w:fldChar w:fldCharType="end"/>
      </w:r>
      <w:r w:rsidR="004F0592">
        <w:t>.</w:t>
      </w:r>
    </w:p>
    <w:p w:rsidR="005F3998" w:rsidRDefault="00A744B5" w:rsidP="00C71F5A">
      <w:pPr>
        <w:pStyle w:val="Heading6"/>
      </w:pPr>
      <w:r>
        <w:lastRenderedPageBreak/>
        <w:t>К</w:t>
      </w:r>
      <w:r w:rsidR="005F3998">
        <w:t>лас диаграма</w:t>
      </w:r>
    </w:p>
    <w:p w:rsidR="002362AD" w:rsidRDefault="00C126CE" w:rsidP="002362AD">
      <w:pPr>
        <w:pStyle w:val="ListParagraph"/>
        <w:keepNext/>
        <w:ind w:left="0"/>
        <w:jc w:val="center"/>
      </w:pPr>
      <w:r>
        <w:rPr>
          <w:noProof/>
          <w:lang w:val="en-US" w:eastAsia="en-US"/>
        </w:rPr>
        <w:drawing>
          <wp:inline distT="0" distB="0" distL="0" distR="0" wp14:anchorId="1C2BEDD8" wp14:editId="5C502686">
            <wp:extent cx="4572000" cy="19849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png"/>
                    <pic:cNvPicPr/>
                  </pic:nvPicPr>
                  <pic:blipFill>
                    <a:blip r:embed="rId63">
                      <a:extLst>
                        <a:ext uri="{28A0092B-C50C-407E-A947-70E740481C1C}">
                          <a14:useLocalDpi xmlns:a14="http://schemas.microsoft.com/office/drawing/2010/main" val="0"/>
                        </a:ext>
                      </a:extLst>
                    </a:blip>
                    <a:stretch>
                      <a:fillRect/>
                    </a:stretch>
                  </pic:blipFill>
                  <pic:spPr>
                    <a:xfrm>
                      <a:off x="0" y="0"/>
                      <a:ext cx="4577856" cy="1987448"/>
                    </a:xfrm>
                    <a:prstGeom prst="rect">
                      <a:avLst/>
                    </a:prstGeom>
                  </pic:spPr>
                </pic:pic>
              </a:graphicData>
            </a:graphic>
          </wp:inline>
        </w:drawing>
      </w:r>
    </w:p>
    <w:p w:rsidR="002362AD" w:rsidRDefault="002362AD" w:rsidP="002362A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41</w:t>
      </w:r>
      <w:r w:rsidR="00E73236">
        <w:rPr>
          <w:noProof/>
        </w:rPr>
        <w:fldChar w:fldCharType="end"/>
      </w:r>
      <w:r>
        <w:t xml:space="preserve"> (клас диаграма на BaseAnalyzer)</w:t>
      </w:r>
    </w:p>
    <w:p w:rsidR="00255F33" w:rsidRDefault="002D6E2C" w:rsidP="00255F33">
      <w:r>
        <w:t xml:space="preserve">Също така наследява и </w:t>
      </w:r>
      <w:r w:rsidRPr="002D6E2C">
        <w:rPr>
          <w:i/>
        </w:rPr>
        <w:t>FactoryProvider</w:t>
      </w:r>
      <w:r w:rsidR="00E40C3F">
        <w:rPr>
          <w:i/>
        </w:rPr>
        <w:t xml:space="preserve"> </w:t>
      </w:r>
      <w:r>
        <w:rPr>
          <w:i/>
        </w:rPr>
        <w:t>(</w:t>
      </w:r>
      <w:r>
        <w:rPr>
          <w:i/>
        </w:rPr>
        <w:fldChar w:fldCharType="begin"/>
      </w:r>
      <w:r>
        <w:rPr>
          <w:i/>
        </w:rPr>
        <w:instrText xml:space="preserve"> REF _Ref398554849 \r \h </w:instrText>
      </w:r>
      <w:r>
        <w:rPr>
          <w:i/>
        </w:rPr>
      </w:r>
      <w:r>
        <w:rPr>
          <w:i/>
        </w:rPr>
        <w:fldChar w:fldCharType="separate"/>
      </w:r>
      <w:r w:rsidR="000E6575">
        <w:rPr>
          <w:i/>
        </w:rPr>
        <w:t>5.2.1.4</w:t>
      </w:r>
      <w:r>
        <w:rPr>
          <w:i/>
        </w:rPr>
        <w:fldChar w:fldCharType="end"/>
      </w:r>
      <w:r>
        <w:rPr>
          <w:i/>
        </w:rPr>
        <w:t>)</w:t>
      </w:r>
      <w:r w:rsidR="00C126CE">
        <w:t xml:space="preserve">, основната цел на което е да зададе на листа от обекти </w:t>
      </w:r>
      <w:r w:rsidR="00C126CE" w:rsidRPr="00C126CE">
        <w:rPr>
          <w:i/>
        </w:rPr>
        <w:t>BaseFileParser</w:t>
      </w:r>
      <w:r w:rsidR="00C126CE">
        <w:t xml:space="preserve"> себе си като</w:t>
      </w:r>
      <w:r w:rsidR="00C71F5A">
        <w:t xml:space="preserve"> доставчик на фабрики за обекти</w:t>
      </w:r>
      <w:r w:rsidR="00B05D44">
        <w:t xml:space="preserve"> по време на инициализацията си</w:t>
      </w:r>
      <w:r w:rsidR="00C71F5A">
        <w:t>:</w:t>
      </w:r>
    </w:p>
    <w:p w:rsidR="00C71F5A" w:rsidRDefault="00C71F5A" w:rsidP="00C71F5A">
      <w:pPr>
        <w:pStyle w:val="Heading6"/>
      </w:pPr>
      <w:r>
        <w:t>Инициализация</w:t>
      </w:r>
    </w:p>
    <w:p w:rsidR="006034BD" w:rsidRDefault="006034BD" w:rsidP="00C71F5A">
      <w:pPr>
        <w:jc w:val="center"/>
      </w:pPr>
      <w:r>
        <w:rPr>
          <w:noProof/>
          <w:lang w:val="en-US" w:eastAsia="en-US"/>
        </w:rPr>
        <w:drawing>
          <wp:inline distT="0" distB="0" distL="0" distR="0" wp14:anchorId="09E2BF38" wp14:editId="5ACE8755">
            <wp:extent cx="4076700" cy="1749261"/>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initseq.png"/>
                    <pic:cNvPicPr/>
                  </pic:nvPicPr>
                  <pic:blipFill>
                    <a:blip r:embed="rId64">
                      <a:extLst>
                        <a:ext uri="{28A0092B-C50C-407E-A947-70E740481C1C}">
                          <a14:useLocalDpi xmlns:a14="http://schemas.microsoft.com/office/drawing/2010/main" val="0"/>
                        </a:ext>
                      </a:extLst>
                    </a:blip>
                    <a:stretch>
                      <a:fillRect/>
                    </a:stretch>
                  </pic:blipFill>
                  <pic:spPr>
                    <a:xfrm>
                      <a:off x="0" y="0"/>
                      <a:ext cx="4078418" cy="1749998"/>
                    </a:xfrm>
                    <a:prstGeom prst="rect">
                      <a:avLst/>
                    </a:prstGeom>
                  </pic:spPr>
                </pic:pic>
              </a:graphicData>
            </a:graphic>
          </wp:inline>
        </w:drawing>
      </w:r>
    </w:p>
    <w:p w:rsidR="006034BD" w:rsidRDefault="006034BD" w:rsidP="006034B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42</w:t>
      </w:r>
      <w:r w:rsidR="00E73236">
        <w:rPr>
          <w:noProof/>
        </w:rPr>
        <w:fldChar w:fldCharType="end"/>
      </w:r>
      <w:r>
        <w:t xml:space="preserve"> (последователност на инициализиране на BaseAnalyzer)</w:t>
      </w:r>
    </w:p>
    <w:p w:rsidR="00C71F5A" w:rsidRDefault="00B2663A" w:rsidP="00B2663A">
      <w:pPr>
        <w:pStyle w:val="Heading6"/>
      </w:pPr>
      <w:r>
        <w:lastRenderedPageBreak/>
        <w:t>Изпълнение</w:t>
      </w:r>
    </w:p>
    <w:p w:rsidR="00B2663A" w:rsidRDefault="00B2663A" w:rsidP="000E0424">
      <w:pPr>
        <w:pStyle w:val="BodyText"/>
        <w:keepNext/>
        <w:jc w:val="center"/>
      </w:pPr>
      <w:r>
        <w:rPr>
          <w:noProof/>
          <w:lang w:val="en-US" w:eastAsia="en-US"/>
        </w:rPr>
        <w:drawing>
          <wp:inline distT="0" distB="0" distL="0" distR="0" wp14:anchorId="402AA65D" wp14:editId="3F3D197F">
            <wp:extent cx="5274310" cy="410527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runseq.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4105275"/>
                    </a:xfrm>
                    <a:prstGeom prst="rect">
                      <a:avLst/>
                    </a:prstGeom>
                  </pic:spPr>
                </pic:pic>
              </a:graphicData>
            </a:graphic>
          </wp:inline>
        </w:drawing>
      </w:r>
    </w:p>
    <w:p w:rsidR="00B2663A" w:rsidRDefault="00B2663A" w:rsidP="000E042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43</w:t>
      </w:r>
      <w:r w:rsidR="00E73236">
        <w:rPr>
          <w:noProof/>
        </w:rPr>
        <w:fldChar w:fldCharType="end"/>
      </w:r>
      <w:r>
        <w:t xml:space="preserve"> (последователност на изпълнение на функционалността на BaseAnalyzer)</w:t>
      </w:r>
    </w:p>
    <w:p w:rsidR="0000682C" w:rsidRDefault="0000682C" w:rsidP="0000682C">
      <w:r>
        <w:t xml:space="preserve">След извикване на метода </w:t>
      </w:r>
      <w:r w:rsidRPr="0000682C">
        <w:rPr>
          <w:i/>
        </w:rPr>
        <w:t>scan(</w:t>
      </w:r>
      <w:r w:rsidR="00787B7D">
        <w:rPr>
          <w:i/>
        </w:rPr>
        <w:t>…</w:t>
      </w:r>
      <w:r w:rsidRPr="0000682C">
        <w:rPr>
          <w:i/>
        </w:rPr>
        <w:t>)</w:t>
      </w:r>
      <w:r>
        <w:rPr>
          <w:i/>
        </w:rPr>
        <w:t xml:space="preserve"> </w:t>
      </w:r>
      <w:r>
        <w:t xml:space="preserve">с аргументи </w:t>
      </w:r>
      <w:r w:rsidRPr="0000682C">
        <w:rPr>
          <w:i/>
        </w:rPr>
        <w:t>път към проекта под анализ</w:t>
      </w:r>
      <w:r>
        <w:rPr>
          <w:i/>
        </w:rPr>
        <w:t xml:space="preserve">(ProjectDir) </w:t>
      </w:r>
      <w:r>
        <w:t xml:space="preserve">и </w:t>
      </w:r>
      <w:r>
        <w:rPr>
          <w:i/>
        </w:rPr>
        <w:t>хранилище на архитектурни елементи</w:t>
      </w:r>
      <w:r w:rsidRPr="0000682C">
        <w:rPr>
          <w:i/>
        </w:rPr>
        <w:t xml:space="preserve"> (</w:t>
      </w:r>
      <w:r>
        <w:rPr>
          <w:i/>
        </w:rPr>
        <w:t>inOutAEModel</w:t>
      </w:r>
      <w:r w:rsidRPr="0000682C">
        <w:rPr>
          <w:i/>
        </w:rPr>
        <w:t>)</w:t>
      </w:r>
      <w:r w:rsidR="00A105D2">
        <w:t xml:space="preserve"> метода обхожда зададената файловата структура от </w:t>
      </w:r>
      <w:r w:rsidR="00A105D2" w:rsidRPr="00A105D2">
        <w:rPr>
          <w:i/>
        </w:rPr>
        <w:t>ProjectDir</w:t>
      </w:r>
      <w:r w:rsidR="00A105D2">
        <w:t xml:space="preserve">, като за всеки файл проверява дали има </w:t>
      </w:r>
      <w:r w:rsidR="00A105D2" w:rsidRPr="00A105D2">
        <w:rPr>
          <w:i/>
        </w:rPr>
        <w:t>Файлов Скенер</w:t>
      </w:r>
      <w:r w:rsidR="00A105D2">
        <w:rPr>
          <w:i/>
        </w:rPr>
        <w:t>(itsBaseFileParserList)</w:t>
      </w:r>
      <w:r w:rsidR="00A105D2">
        <w:t>, който разпознава файловия формат.</w:t>
      </w:r>
      <w:r w:rsidR="00787B7D">
        <w:t xml:space="preserve"> В случай, че има скенер, който разпознава формата, се проверява дали вече съществува, компонент който чиито файл се анализира или се регистрира нов компонент (</w:t>
      </w:r>
      <w:r w:rsidR="00787B7D" w:rsidRPr="00787B7D">
        <w:rPr>
          <w:i/>
        </w:rPr>
        <w:t>updateComponent(…)</w:t>
      </w:r>
      <w:r w:rsidR="00787B7D">
        <w:t xml:space="preserve">). След това се изпълнява анализ на файла с </w:t>
      </w:r>
      <w:r w:rsidR="00787B7D" w:rsidRPr="00787B7D">
        <w:rPr>
          <w:i/>
        </w:rPr>
        <w:t>fulfillComponentData(…)</w:t>
      </w:r>
      <w:r w:rsidR="00787B7D">
        <w:t>.</w:t>
      </w:r>
    </w:p>
    <w:p w:rsidR="00673853" w:rsidRDefault="00787B7D" w:rsidP="0000682C">
      <w:r>
        <w:t>След обхождане на всички файлове получаваме архитектурно хранилище (модел)</w:t>
      </w:r>
      <w:r w:rsidR="00D10979">
        <w:t xml:space="preserve"> </w:t>
      </w:r>
      <w:r w:rsidR="00D10979" w:rsidRPr="00D10979">
        <w:rPr>
          <w:i/>
        </w:rPr>
        <w:t>inOutAEModel</w:t>
      </w:r>
      <w:r>
        <w:t xml:space="preserve"> с попълнена архитектурна информация отговаряща на анализирания проект.</w:t>
      </w:r>
    </w:p>
    <w:p w:rsidR="00673853" w:rsidRDefault="00673853">
      <w:pPr>
        <w:spacing w:after="0"/>
        <w:jc w:val="left"/>
      </w:pPr>
      <w:r>
        <w:br w:type="page"/>
      </w:r>
    </w:p>
    <w:p w:rsidR="00A60425" w:rsidRDefault="00A60425" w:rsidP="00A60425">
      <w:pPr>
        <w:pStyle w:val="Heading3"/>
      </w:pPr>
      <w:bookmarkStart w:id="467" w:name="_Ref400113532"/>
      <w:bookmarkStart w:id="468" w:name="_Toc412756071"/>
      <w:r>
        <w:lastRenderedPageBreak/>
        <w:t>Слой Скенер</w:t>
      </w:r>
      <w:bookmarkEnd w:id="467"/>
      <w:bookmarkEnd w:id="468"/>
    </w:p>
    <w:p w:rsidR="00A60425" w:rsidRDefault="00A60425" w:rsidP="00A60425">
      <w:pPr>
        <w:keepNext/>
        <w:jc w:val="center"/>
      </w:pPr>
      <w:r>
        <w:rPr>
          <w:noProof/>
          <w:lang w:val="en-US" w:eastAsia="en-US"/>
        </w:rPr>
        <w:drawing>
          <wp:inline distT="0" distB="0" distL="0" distR="0" wp14:anchorId="26080391" wp14:editId="1C7D90C5">
            <wp:extent cx="2605020" cy="25336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05020" cy="2533650"/>
                    </a:xfrm>
                    <a:prstGeom prst="rect">
                      <a:avLst/>
                    </a:prstGeom>
                  </pic:spPr>
                </pic:pic>
              </a:graphicData>
            </a:graphic>
          </wp:inline>
        </w:drawing>
      </w:r>
    </w:p>
    <w:p w:rsidR="00A60425" w:rsidRDefault="00A60425" w:rsidP="00A6042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44</w:t>
      </w:r>
      <w:r w:rsidR="00E73236">
        <w:rPr>
          <w:noProof/>
        </w:rPr>
        <w:fldChar w:fldCharType="end"/>
      </w:r>
      <w:r>
        <w:t xml:space="preserve"> (</w:t>
      </w:r>
      <w:r w:rsidR="00027689">
        <w:t>с</w:t>
      </w:r>
      <w:r>
        <w:t>лой Скенер)</w:t>
      </w:r>
    </w:p>
    <w:p w:rsidR="00671122" w:rsidRDefault="003A68A6" w:rsidP="003A68A6">
      <w:pPr>
        <w:pStyle w:val="Heading4"/>
      </w:pPr>
      <w:r>
        <w:t>Пакетна диаграма</w:t>
      </w:r>
    </w:p>
    <w:p w:rsidR="003D1919" w:rsidRDefault="003D1919" w:rsidP="003D1919">
      <w:pPr>
        <w:keepNext/>
        <w:jc w:val="center"/>
      </w:pPr>
      <w:r>
        <w:rPr>
          <w:noProof/>
          <w:lang w:val="en-US" w:eastAsia="en-US"/>
        </w:rPr>
        <w:drawing>
          <wp:inline distT="0" distB="0" distL="0" distR="0" wp14:anchorId="182786CC" wp14:editId="3F6B008C">
            <wp:extent cx="3572189" cy="2672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ack.png"/>
                    <pic:cNvPicPr/>
                  </pic:nvPicPr>
                  <pic:blipFill>
                    <a:blip r:embed="rId67">
                      <a:extLst>
                        <a:ext uri="{28A0092B-C50C-407E-A947-70E740481C1C}">
                          <a14:useLocalDpi xmlns:a14="http://schemas.microsoft.com/office/drawing/2010/main" val="0"/>
                        </a:ext>
                      </a:extLst>
                    </a:blip>
                    <a:stretch>
                      <a:fillRect/>
                    </a:stretch>
                  </pic:blipFill>
                  <pic:spPr>
                    <a:xfrm>
                      <a:off x="0" y="0"/>
                      <a:ext cx="3576532" cy="2675725"/>
                    </a:xfrm>
                    <a:prstGeom prst="rect">
                      <a:avLst/>
                    </a:prstGeom>
                  </pic:spPr>
                </pic:pic>
              </a:graphicData>
            </a:graphic>
          </wp:inline>
        </w:drawing>
      </w:r>
    </w:p>
    <w:p w:rsidR="003D1919" w:rsidRPr="003D1919" w:rsidRDefault="003D1919" w:rsidP="003D1919">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45</w:t>
      </w:r>
      <w:r w:rsidR="00E73236">
        <w:rPr>
          <w:noProof/>
        </w:rPr>
        <w:fldChar w:fldCharType="end"/>
      </w:r>
      <w:r>
        <w:t xml:space="preserve"> (съдържание на пакет Parser)</w:t>
      </w:r>
    </w:p>
    <w:p w:rsidR="00BE5BC4" w:rsidRDefault="00BE5BC4" w:rsidP="00BE5BC4">
      <w:pPr>
        <w:rPr>
          <w:i/>
        </w:rPr>
      </w:pPr>
      <w:r>
        <w:t xml:space="preserve">Пакета </w:t>
      </w:r>
      <w:r>
        <w:rPr>
          <w:i/>
        </w:rPr>
        <w:t>Parser</w:t>
      </w:r>
      <w:r>
        <w:t xml:space="preserve"> представя слоя </w:t>
      </w:r>
      <w:r>
        <w:rPr>
          <w:i/>
        </w:rPr>
        <w:t>Скенер.</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0E6575" w:rsidRPr="000E6575">
        <w:rPr>
          <w:i/>
        </w:rPr>
        <w:t xml:space="preserve">Фигура </w:t>
      </w:r>
      <w:r w:rsidR="000E6575" w:rsidRPr="000E6575">
        <w:rPr>
          <w:i/>
          <w:noProof/>
        </w:rPr>
        <w:t>25</w:t>
      </w:r>
      <w:r w:rsidRPr="00D30A44">
        <w:rPr>
          <w:i/>
        </w:rPr>
        <w:fldChar w:fldCharType="end"/>
      </w:r>
      <w:r>
        <w:rPr>
          <w:i/>
        </w:rPr>
        <w:t>.</w:t>
      </w:r>
    </w:p>
    <w:p w:rsidR="00174F63" w:rsidRDefault="00174F63" w:rsidP="00174F63">
      <w:r>
        <w:t>Съдържа:</w:t>
      </w:r>
    </w:p>
    <w:p w:rsidR="00174F63" w:rsidRDefault="00174F63" w:rsidP="00174F63">
      <w:pPr>
        <w:pStyle w:val="Heading5"/>
      </w:pPr>
      <w:bookmarkStart w:id="469" w:name="_Ref411111330"/>
      <w:r>
        <w:t>IFileParser</w:t>
      </w:r>
      <w:bookmarkEnd w:id="469"/>
    </w:p>
    <w:p w:rsidR="00174F63" w:rsidRDefault="002925D3" w:rsidP="00174F63">
      <w:r>
        <w:t>Абстрактен</w:t>
      </w:r>
      <w:r w:rsidR="00174F63">
        <w:t xml:space="preserve"> клас (</w:t>
      </w:r>
      <w:r w:rsidR="00174F63" w:rsidRPr="00FC430F">
        <w:rPr>
          <w:i/>
        </w:rPr>
        <w:t>интерфейс</w:t>
      </w:r>
      <w:r w:rsidR="00174F63">
        <w:t>) представящ всички възможни файлови скенери.</w:t>
      </w:r>
    </w:p>
    <w:p w:rsidR="00AE7DAD" w:rsidRDefault="00AE7DAD" w:rsidP="00AE7DAD">
      <w:pPr>
        <w:pStyle w:val="Heading5"/>
      </w:pPr>
      <w:bookmarkStart w:id="470" w:name="_Ref411111218"/>
      <w:r>
        <w:t>IPortCriteria</w:t>
      </w:r>
      <w:bookmarkEnd w:id="470"/>
    </w:p>
    <w:p w:rsidR="00732C2E" w:rsidRDefault="002925D3" w:rsidP="0088034F">
      <w:r>
        <w:t>Абстрактен</w:t>
      </w:r>
      <w:r w:rsidR="0088034F">
        <w:t xml:space="preserve"> клас (</w:t>
      </w:r>
      <w:r w:rsidR="0088034F" w:rsidRPr="00FC430F">
        <w:rPr>
          <w:i/>
        </w:rPr>
        <w:t>интерфейс</w:t>
      </w:r>
      <w:r w:rsidR="0088034F">
        <w:t>) представящ всички възможни критерии за конектори</w:t>
      </w:r>
      <w:r w:rsidR="00D422E9">
        <w:t xml:space="preserve"> между компоненти</w:t>
      </w:r>
      <w:r w:rsidR="0088034F">
        <w:t>.</w:t>
      </w:r>
    </w:p>
    <w:p w:rsidR="00732C2E" w:rsidRDefault="00732C2E" w:rsidP="00732C2E">
      <w:pPr>
        <w:pStyle w:val="Heading5"/>
      </w:pPr>
      <w:bookmarkStart w:id="471" w:name="_Ref398575345"/>
      <w:r>
        <w:lastRenderedPageBreak/>
        <w:t>BaseFileParser</w:t>
      </w:r>
      <w:bookmarkEnd w:id="471"/>
    </w:p>
    <w:p w:rsidR="002D3EE2" w:rsidRDefault="002D3EE2" w:rsidP="002D3EE2">
      <w:pPr>
        <w:rPr>
          <w:i/>
        </w:rPr>
      </w:pPr>
      <w:r>
        <w:t xml:space="preserve">Абстрактен клас реализиращ </w:t>
      </w:r>
      <w:r w:rsidRPr="00102CCC">
        <w:rPr>
          <w:i/>
        </w:rPr>
        <w:t>IFileParser</w:t>
      </w:r>
      <w:r>
        <w:t xml:space="preserve"> и отговорен за имплементацията на изискване </w:t>
      </w:r>
      <w:r w:rsidRPr="002D3EE2">
        <w:rPr>
          <w:i/>
        </w:rPr>
        <w:fldChar w:fldCharType="begin"/>
      </w:r>
      <w:r w:rsidRPr="002D3EE2">
        <w:rPr>
          <w:i/>
        </w:rPr>
        <w:instrText xml:space="preserve"> REF _Ref397956361 \r \h </w:instrText>
      </w:r>
      <w:r>
        <w:rPr>
          <w:i/>
        </w:rPr>
        <w:instrText xml:space="preserve"> \* MERGEFORMAT </w:instrText>
      </w:r>
      <w:r w:rsidRPr="002D3EE2">
        <w:rPr>
          <w:i/>
        </w:rPr>
      </w:r>
      <w:r w:rsidRPr="002D3EE2">
        <w:rPr>
          <w:i/>
        </w:rPr>
        <w:fldChar w:fldCharType="separate"/>
      </w:r>
      <w:r w:rsidR="000E6575">
        <w:rPr>
          <w:i/>
        </w:rPr>
        <w:t>3.3.1.7</w:t>
      </w:r>
      <w:r w:rsidRPr="002D3EE2">
        <w:rPr>
          <w:i/>
        </w:rPr>
        <w:fldChar w:fldCharType="end"/>
      </w:r>
      <w:r>
        <w:rPr>
          <w:i/>
        </w:rPr>
        <w:t>.</w:t>
      </w:r>
    </w:p>
    <w:p w:rsidR="00A2372C" w:rsidRDefault="00A2372C" w:rsidP="00A2372C">
      <w:pPr>
        <w:pStyle w:val="Heading6"/>
      </w:pPr>
      <w:r>
        <w:t>Клас диаграма</w:t>
      </w:r>
    </w:p>
    <w:p w:rsidR="002D1424" w:rsidRDefault="00645C6B" w:rsidP="002D1424">
      <w:pPr>
        <w:pStyle w:val="BodyText"/>
        <w:keepNext/>
        <w:jc w:val="center"/>
      </w:pPr>
      <w:r>
        <w:rPr>
          <w:noProof/>
          <w:lang w:val="en-US" w:eastAsia="en-US"/>
        </w:rPr>
        <w:drawing>
          <wp:inline distT="0" distB="0" distL="0" distR="0" wp14:anchorId="0700DCCB" wp14:editId="47231ABB">
            <wp:extent cx="5204939" cy="20046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classdiag.png"/>
                    <pic:cNvPicPr/>
                  </pic:nvPicPr>
                  <pic:blipFill>
                    <a:blip r:embed="rId68">
                      <a:extLst>
                        <a:ext uri="{28A0092B-C50C-407E-A947-70E740481C1C}">
                          <a14:useLocalDpi xmlns:a14="http://schemas.microsoft.com/office/drawing/2010/main" val="0"/>
                        </a:ext>
                      </a:extLst>
                    </a:blip>
                    <a:stretch>
                      <a:fillRect/>
                    </a:stretch>
                  </pic:blipFill>
                  <pic:spPr>
                    <a:xfrm>
                      <a:off x="0" y="0"/>
                      <a:ext cx="5209678" cy="2006471"/>
                    </a:xfrm>
                    <a:prstGeom prst="rect">
                      <a:avLst/>
                    </a:prstGeom>
                  </pic:spPr>
                </pic:pic>
              </a:graphicData>
            </a:graphic>
          </wp:inline>
        </w:drawing>
      </w:r>
    </w:p>
    <w:p w:rsidR="00645C6B" w:rsidRPr="00645C6B" w:rsidRDefault="002D1424" w:rsidP="002D142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46</w:t>
      </w:r>
      <w:r w:rsidR="00E73236">
        <w:rPr>
          <w:noProof/>
        </w:rPr>
        <w:fldChar w:fldCharType="end"/>
      </w:r>
      <w:r>
        <w:t xml:space="preserve"> (клас диаграма на BaseFileParser)</w:t>
      </w:r>
    </w:p>
    <w:p w:rsidR="00B043F8" w:rsidRDefault="00B043F8" w:rsidP="00B043F8">
      <w:pPr>
        <w:ind w:firstLine="576"/>
      </w:pPr>
      <w:r>
        <w:t xml:space="preserve">Също така наследява и </w:t>
      </w:r>
      <w:r w:rsidRPr="002D6E2C">
        <w:rPr>
          <w:i/>
        </w:rPr>
        <w:t>FactoryProvider</w:t>
      </w:r>
      <w:r>
        <w:rPr>
          <w:i/>
        </w:rPr>
        <w:t>(</w:t>
      </w:r>
      <w:r>
        <w:rPr>
          <w:i/>
        </w:rPr>
        <w:fldChar w:fldCharType="begin"/>
      </w:r>
      <w:r>
        <w:rPr>
          <w:i/>
        </w:rPr>
        <w:instrText xml:space="preserve"> REF _Ref398554849 \r \h </w:instrText>
      </w:r>
      <w:r>
        <w:rPr>
          <w:i/>
        </w:rPr>
      </w:r>
      <w:r>
        <w:rPr>
          <w:i/>
        </w:rPr>
        <w:fldChar w:fldCharType="separate"/>
      </w:r>
      <w:r w:rsidR="000E6575">
        <w:rPr>
          <w:i/>
        </w:rPr>
        <w:t>5.2.1.4</w:t>
      </w:r>
      <w:r>
        <w:rPr>
          <w:i/>
        </w:rPr>
        <w:fldChar w:fldCharType="end"/>
      </w:r>
      <w:r>
        <w:rPr>
          <w:i/>
        </w:rPr>
        <w:t>)</w:t>
      </w:r>
      <w:r>
        <w:t xml:space="preserve">, основната цел на което е да зададе на листа от обекти </w:t>
      </w:r>
      <w:r w:rsidRPr="00C126CE">
        <w:rPr>
          <w:i/>
        </w:rPr>
        <w:t>Base</w:t>
      </w:r>
      <w:r>
        <w:rPr>
          <w:i/>
        </w:rPr>
        <w:t>PortCriteria</w:t>
      </w:r>
      <w:r>
        <w:t xml:space="preserve"> себе си като доставчик на фабрики за обекти</w:t>
      </w:r>
      <w:r w:rsidR="00C308EA">
        <w:t xml:space="preserve"> в своята инициализация</w:t>
      </w:r>
      <w:r>
        <w:t>:</w:t>
      </w:r>
    </w:p>
    <w:p w:rsidR="00174F63" w:rsidRDefault="00C308EA" w:rsidP="00C308EA">
      <w:pPr>
        <w:pStyle w:val="Heading6"/>
      </w:pPr>
      <w:r>
        <w:t>Инициализация</w:t>
      </w:r>
    </w:p>
    <w:p w:rsidR="00C308EA" w:rsidRDefault="006C1194" w:rsidP="00C308EA">
      <w:pPr>
        <w:pStyle w:val="BodyText"/>
        <w:keepNext/>
        <w:jc w:val="center"/>
      </w:pPr>
      <w:r>
        <w:rPr>
          <w:noProof/>
          <w:lang w:val="en-US" w:eastAsia="en-US"/>
        </w:rPr>
        <w:drawing>
          <wp:inline distT="0" distB="0" distL="0" distR="0" wp14:anchorId="28C5609C" wp14:editId="371810FF">
            <wp:extent cx="3981450" cy="16043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initdiag.png"/>
                    <pic:cNvPicPr/>
                  </pic:nvPicPr>
                  <pic:blipFill>
                    <a:blip r:embed="rId69">
                      <a:extLst>
                        <a:ext uri="{28A0092B-C50C-407E-A947-70E740481C1C}">
                          <a14:useLocalDpi xmlns:a14="http://schemas.microsoft.com/office/drawing/2010/main" val="0"/>
                        </a:ext>
                      </a:extLst>
                    </a:blip>
                    <a:stretch>
                      <a:fillRect/>
                    </a:stretch>
                  </pic:blipFill>
                  <pic:spPr>
                    <a:xfrm>
                      <a:off x="0" y="0"/>
                      <a:ext cx="3983831" cy="1605331"/>
                    </a:xfrm>
                    <a:prstGeom prst="rect">
                      <a:avLst/>
                    </a:prstGeom>
                  </pic:spPr>
                </pic:pic>
              </a:graphicData>
            </a:graphic>
          </wp:inline>
        </w:drawing>
      </w:r>
    </w:p>
    <w:p w:rsidR="00C308EA" w:rsidRPr="00C308EA" w:rsidRDefault="00C308EA" w:rsidP="00C308EA">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0E6575">
        <w:rPr>
          <w:noProof/>
        </w:rPr>
        <w:t>47</w:t>
      </w:r>
      <w:r w:rsidR="00E73236">
        <w:rPr>
          <w:noProof/>
        </w:rPr>
        <w:fldChar w:fldCharType="end"/>
      </w:r>
      <w:r>
        <w:t xml:space="preserve"> ( Инициализация на BaseFileParser)</w:t>
      </w:r>
    </w:p>
    <w:p w:rsidR="00A60425" w:rsidRDefault="00FE3461" w:rsidP="00FE3461">
      <w:pPr>
        <w:pStyle w:val="Heading6"/>
      </w:pPr>
      <w:r>
        <w:lastRenderedPageBreak/>
        <w:t>Изпълнение</w:t>
      </w:r>
    </w:p>
    <w:p w:rsidR="00FD23D9" w:rsidRDefault="000B7274" w:rsidP="00FD23D9">
      <w:pPr>
        <w:pStyle w:val="BodyText"/>
        <w:keepNext/>
        <w:jc w:val="center"/>
      </w:pPr>
      <w:r>
        <w:rPr>
          <w:noProof/>
          <w:lang w:val="en-US" w:eastAsia="en-US"/>
        </w:rPr>
        <w:drawing>
          <wp:inline distT="0" distB="0" distL="0" distR="0" wp14:anchorId="3150D5B0" wp14:editId="05228C9E">
            <wp:extent cx="4747486" cy="2981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rundiag.png"/>
                    <pic:cNvPicPr/>
                  </pic:nvPicPr>
                  <pic:blipFill>
                    <a:blip r:embed="rId70">
                      <a:extLst>
                        <a:ext uri="{28A0092B-C50C-407E-A947-70E740481C1C}">
                          <a14:useLocalDpi xmlns:a14="http://schemas.microsoft.com/office/drawing/2010/main" val="0"/>
                        </a:ext>
                      </a:extLst>
                    </a:blip>
                    <a:stretch>
                      <a:fillRect/>
                    </a:stretch>
                  </pic:blipFill>
                  <pic:spPr>
                    <a:xfrm>
                      <a:off x="0" y="0"/>
                      <a:ext cx="4750674" cy="2983327"/>
                    </a:xfrm>
                    <a:prstGeom prst="rect">
                      <a:avLst/>
                    </a:prstGeom>
                  </pic:spPr>
                </pic:pic>
              </a:graphicData>
            </a:graphic>
          </wp:inline>
        </w:drawing>
      </w:r>
    </w:p>
    <w:p w:rsidR="00FE3461" w:rsidRDefault="00FD23D9" w:rsidP="00FD23D9">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0E6575">
        <w:rPr>
          <w:noProof/>
        </w:rPr>
        <w:t>48</w:t>
      </w:r>
      <w:r w:rsidR="00E73236">
        <w:rPr>
          <w:noProof/>
        </w:rPr>
        <w:fldChar w:fldCharType="end"/>
      </w:r>
      <w:r>
        <w:t xml:space="preserve"> ( последователност на изпълнение на функционалността на BaseFileParser)</w:t>
      </w:r>
    </w:p>
    <w:p w:rsidR="00C06B73" w:rsidRDefault="00B12FDA" w:rsidP="00FE7146">
      <w:r>
        <w:t xml:space="preserve"> Метода </w:t>
      </w:r>
      <w:r w:rsidRPr="00B12FDA">
        <w:rPr>
          <w:i/>
        </w:rPr>
        <w:t>fulfillComponentData(…)</w:t>
      </w:r>
      <w:r>
        <w:t xml:space="preserve">  се извиква от инстанция на </w:t>
      </w:r>
      <w:r w:rsidRPr="00B12FDA">
        <w:rPr>
          <w:i/>
        </w:rPr>
        <w:t>IAnalyzer</w:t>
      </w:r>
      <w:r>
        <w:t xml:space="preserve">  с аргументи </w:t>
      </w:r>
      <w:r w:rsidRPr="00B12FDA">
        <w:rPr>
          <w:i/>
        </w:rPr>
        <w:t xml:space="preserve"> име на </w:t>
      </w:r>
      <w:r>
        <w:rPr>
          <w:i/>
        </w:rPr>
        <w:t>компонент</w:t>
      </w:r>
      <w:r>
        <w:t xml:space="preserve">, </w:t>
      </w:r>
      <w:r w:rsidRPr="00B12FDA">
        <w:rPr>
          <w:i/>
        </w:rPr>
        <w:t>път до файла под анализ</w:t>
      </w:r>
      <w:r>
        <w:t xml:space="preserve">  и </w:t>
      </w:r>
      <w:r w:rsidRPr="00B12FDA">
        <w:rPr>
          <w:i/>
        </w:rPr>
        <w:t>инстанция на компонент(</w:t>
      </w:r>
      <w:r>
        <w:rPr>
          <w:i/>
        </w:rPr>
        <w:t>inOutIComponent</w:t>
      </w:r>
      <w:r w:rsidRPr="00B12FDA">
        <w:rPr>
          <w:i/>
        </w:rPr>
        <w:t>)</w:t>
      </w:r>
      <w:r>
        <w:rPr>
          <w:i/>
        </w:rPr>
        <w:t>.</w:t>
      </w:r>
      <w:r>
        <w:t xml:space="preserve">  След което се проверява валидността на съдържанието на </w:t>
      </w:r>
      <w:r w:rsidRPr="00B12FDA">
        <w:rPr>
          <w:i/>
        </w:rPr>
        <w:t>файла под анализ</w:t>
      </w:r>
      <w:r>
        <w:rPr>
          <w:i/>
        </w:rPr>
        <w:t xml:space="preserve"> </w:t>
      </w:r>
      <w:r>
        <w:t xml:space="preserve"> и същевременно се подготвя за анализ(премахване на коментари, </w:t>
      </w:r>
      <w:r w:rsidR="00465298">
        <w:t xml:space="preserve"> структурно </w:t>
      </w:r>
      <w:r>
        <w:t>форматиране и т.н.)</w:t>
      </w:r>
      <w:r w:rsidR="00465298">
        <w:t xml:space="preserve">.  Ако файла е валиден </w:t>
      </w:r>
      <w:r w:rsidR="00524710">
        <w:t xml:space="preserve"> изпълнява всички критерии за конектор </w:t>
      </w:r>
      <w:r w:rsidR="000B7274">
        <w:t xml:space="preserve"> в списъка </w:t>
      </w:r>
      <w:r w:rsidR="000B7274" w:rsidRPr="000B7274">
        <w:rPr>
          <w:i/>
        </w:rPr>
        <w:t>itsBasePortCriteriaList</w:t>
      </w:r>
      <w:r w:rsidR="000B7274">
        <w:t>.</w:t>
      </w:r>
      <w:r w:rsidR="007A5FE9">
        <w:t xml:space="preserve">  В инстанцията на компонента (</w:t>
      </w:r>
      <w:r w:rsidR="007A5FE9" w:rsidRPr="007A5FE9">
        <w:rPr>
          <w:i/>
        </w:rPr>
        <w:t>inOutIComponent</w:t>
      </w:r>
      <w:r w:rsidR="007A5FE9">
        <w:t xml:space="preserve">)  се попълва допълнително детайли при изпълнението на критериите </w:t>
      </w:r>
      <w:r w:rsidR="007A5FE9" w:rsidRPr="007A5FE9">
        <w:rPr>
          <w:i/>
        </w:rPr>
        <w:t>execute(…)</w:t>
      </w:r>
      <w:r w:rsidR="007A5FE9">
        <w:t xml:space="preserve">. След като всички критерии от списъка са </w:t>
      </w:r>
      <w:r w:rsidR="002925D3">
        <w:t>тествани,</w:t>
      </w:r>
      <w:r w:rsidR="007A5FE9">
        <w:t xml:space="preserve"> предаваме компонента като изход от метода.</w:t>
      </w:r>
    </w:p>
    <w:p w:rsidR="00C06B73" w:rsidRPr="003C1D37" w:rsidRDefault="00C06B73" w:rsidP="00C06B73">
      <w:pPr>
        <w:pStyle w:val="Heading5"/>
      </w:pPr>
      <w:r>
        <w:t>BasePortCriteria</w:t>
      </w:r>
    </w:p>
    <w:p w:rsidR="00C06B73" w:rsidRDefault="00C06B73" w:rsidP="00FE7146">
      <w:pPr>
        <w:rPr>
          <w:i/>
        </w:rPr>
      </w:pPr>
      <w:r>
        <w:t xml:space="preserve"> Абстрактен клас реализиращ </w:t>
      </w:r>
      <w:r w:rsidRPr="00102CCC">
        <w:rPr>
          <w:i/>
        </w:rPr>
        <w:t>I</w:t>
      </w:r>
      <w:r>
        <w:rPr>
          <w:i/>
        </w:rPr>
        <w:t>PortCriteria</w:t>
      </w:r>
      <w:r>
        <w:t xml:space="preserve">  и отговорен за имплементацията на изискване </w:t>
      </w:r>
      <w:r w:rsidRPr="002D3EE2">
        <w:rPr>
          <w:i/>
        </w:rPr>
        <w:fldChar w:fldCharType="begin"/>
      </w:r>
      <w:r w:rsidRPr="002D3EE2">
        <w:rPr>
          <w:i/>
        </w:rPr>
        <w:instrText xml:space="preserve"> REF _Ref397956361 \r \h </w:instrText>
      </w:r>
      <w:r>
        <w:rPr>
          <w:i/>
        </w:rPr>
        <w:instrText xml:space="preserve"> \* MERGEFORMAT </w:instrText>
      </w:r>
      <w:r w:rsidRPr="002D3EE2">
        <w:rPr>
          <w:i/>
        </w:rPr>
      </w:r>
      <w:r w:rsidRPr="002D3EE2">
        <w:rPr>
          <w:i/>
        </w:rPr>
        <w:fldChar w:fldCharType="separate"/>
      </w:r>
      <w:r w:rsidR="000E6575">
        <w:rPr>
          <w:i/>
        </w:rPr>
        <w:t>3.3.1.7</w:t>
      </w:r>
      <w:r w:rsidRPr="002D3EE2">
        <w:rPr>
          <w:i/>
        </w:rPr>
        <w:fldChar w:fldCharType="end"/>
      </w:r>
      <w:r w:rsidR="00027BBE">
        <w:rPr>
          <w:i/>
        </w:rPr>
        <w:t xml:space="preserve"> </w:t>
      </w:r>
      <w:r w:rsidR="00027BBE">
        <w:t xml:space="preserve"> и </w:t>
      </w:r>
      <w:r w:rsidR="00027BBE" w:rsidRPr="00027BBE">
        <w:rPr>
          <w:i/>
        </w:rPr>
        <w:fldChar w:fldCharType="begin"/>
      </w:r>
      <w:r w:rsidR="00027BBE" w:rsidRPr="00027BBE">
        <w:rPr>
          <w:i/>
        </w:rPr>
        <w:instrText xml:space="preserve"> REF _Ref397956983 \r \h  \* MERGEFORMAT </w:instrText>
      </w:r>
      <w:r w:rsidR="00027BBE" w:rsidRPr="00027BBE">
        <w:rPr>
          <w:i/>
        </w:rPr>
      </w:r>
      <w:r w:rsidR="00027BBE" w:rsidRPr="00027BBE">
        <w:rPr>
          <w:i/>
        </w:rPr>
        <w:fldChar w:fldCharType="separate"/>
      </w:r>
      <w:r w:rsidR="000E6575">
        <w:rPr>
          <w:i/>
        </w:rPr>
        <w:t>3.3.1.8</w:t>
      </w:r>
      <w:r w:rsidR="00027BBE" w:rsidRPr="00027BBE">
        <w:rPr>
          <w:i/>
        </w:rPr>
        <w:fldChar w:fldCharType="end"/>
      </w:r>
      <w:r w:rsidR="00027BBE">
        <w:rPr>
          <w:i/>
        </w:rPr>
        <w:t>.</w:t>
      </w:r>
    </w:p>
    <w:p w:rsidR="00D77FBA" w:rsidRDefault="006437E0" w:rsidP="00FE7146">
      <w:pPr>
        <w:rPr>
          <w:i/>
        </w:rPr>
      </w:pPr>
      <w:r>
        <w:t xml:space="preserve"> За повече информация виж </w:t>
      </w:r>
      <w:r w:rsidRPr="006437E0">
        <w:rPr>
          <w:i/>
        </w:rPr>
        <w:t>BaseFileParser(</w:t>
      </w:r>
      <w:r w:rsidRPr="006437E0">
        <w:rPr>
          <w:i/>
        </w:rPr>
        <w:fldChar w:fldCharType="begin"/>
      </w:r>
      <w:r w:rsidRPr="006437E0">
        <w:rPr>
          <w:i/>
        </w:rPr>
        <w:instrText xml:space="preserve"> REF _Ref398575345 \r \h </w:instrText>
      </w:r>
      <w:r>
        <w:rPr>
          <w:i/>
        </w:rPr>
        <w:instrText xml:space="preserve"> \* MERGEFORMAT </w:instrText>
      </w:r>
      <w:r w:rsidRPr="006437E0">
        <w:rPr>
          <w:i/>
        </w:rPr>
      </w:r>
      <w:r w:rsidRPr="006437E0">
        <w:rPr>
          <w:i/>
        </w:rPr>
        <w:fldChar w:fldCharType="separate"/>
      </w:r>
      <w:r w:rsidR="000E6575">
        <w:rPr>
          <w:i/>
        </w:rPr>
        <w:t>5.3.2.1.3</w:t>
      </w:r>
      <w:r w:rsidRPr="006437E0">
        <w:rPr>
          <w:i/>
        </w:rPr>
        <w:fldChar w:fldCharType="end"/>
      </w:r>
      <w:r w:rsidRPr="006437E0">
        <w:rPr>
          <w:i/>
        </w:rPr>
        <w:t>)</w:t>
      </w:r>
    </w:p>
    <w:p w:rsidR="00D77FBA" w:rsidRDefault="00D77FBA">
      <w:pPr>
        <w:spacing w:after="0"/>
        <w:jc w:val="left"/>
        <w:rPr>
          <w:i/>
        </w:rPr>
      </w:pPr>
      <w:r>
        <w:rPr>
          <w:i/>
        </w:rPr>
        <w:br w:type="page"/>
      </w:r>
    </w:p>
    <w:p w:rsidR="003C1D37" w:rsidRDefault="003C1D37" w:rsidP="003C1D37">
      <w:pPr>
        <w:pStyle w:val="Heading3"/>
      </w:pPr>
      <w:bookmarkStart w:id="472" w:name="_Toc412756072"/>
      <w:r>
        <w:lastRenderedPageBreak/>
        <w:t>Слой Мета-Модел</w:t>
      </w:r>
      <w:bookmarkEnd w:id="472"/>
    </w:p>
    <w:p w:rsidR="00C06B73" w:rsidRDefault="00C06B73" w:rsidP="00C06B73">
      <w:pPr>
        <w:keepNext/>
        <w:jc w:val="center"/>
      </w:pPr>
      <w:r>
        <w:rPr>
          <w:noProof/>
          <w:lang w:val="en-US" w:eastAsia="en-US"/>
        </w:rPr>
        <w:drawing>
          <wp:inline distT="0" distB="0" distL="0" distR="0" wp14:anchorId="19794E69" wp14:editId="5DC1D0C8">
            <wp:extent cx="2438210" cy="2371411"/>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443262" cy="2376325"/>
                    </a:xfrm>
                    <a:prstGeom prst="rect">
                      <a:avLst/>
                    </a:prstGeom>
                  </pic:spPr>
                </pic:pic>
              </a:graphicData>
            </a:graphic>
          </wp:inline>
        </w:drawing>
      </w:r>
    </w:p>
    <w:p w:rsidR="003C1D37" w:rsidRDefault="00C06B73" w:rsidP="00C06B73">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0E6575">
        <w:rPr>
          <w:noProof/>
        </w:rPr>
        <w:t>49</w:t>
      </w:r>
      <w:r w:rsidR="00E73236">
        <w:rPr>
          <w:noProof/>
        </w:rPr>
        <w:fldChar w:fldCharType="end"/>
      </w:r>
      <w:r>
        <w:t xml:space="preserve"> ( Слой Мета-Модел)</w:t>
      </w:r>
    </w:p>
    <w:p w:rsidR="00C06B73" w:rsidRDefault="00C06B73" w:rsidP="00C06B73">
      <w:pPr>
        <w:rPr>
          <w:i/>
        </w:rPr>
      </w:pPr>
      <w:r>
        <w:t xml:space="preserve"> Виж точка </w:t>
      </w:r>
      <w:r w:rsidRPr="00C06B73">
        <w:rPr>
          <w:i/>
        </w:rPr>
        <w:fldChar w:fldCharType="begin"/>
      </w:r>
      <w:r w:rsidRPr="00C06B73">
        <w:rPr>
          <w:i/>
        </w:rPr>
        <w:instrText xml:space="preserve"> REF _Ref398574944 \r \h </w:instrText>
      </w:r>
      <w:r>
        <w:rPr>
          <w:i/>
        </w:rPr>
        <w:instrText xml:space="preserve"> \* MERGEFORMAT </w:instrText>
      </w:r>
      <w:r w:rsidRPr="00C06B73">
        <w:rPr>
          <w:i/>
        </w:rPr>
      </w:r>
      <w:r w:rsidRPr="00C06B73">
        <w:rPr>
          <w:i/>
        </w:rPr>
        <w:fldChar w:fldCharType="separate"/>
      </w:r>
      <w:r w:rsidR="000E6575">
        <w:rPr>
          <w:i/>
        </w:rPr>
        <w:t>5.2</w:t>
      </w:r>
      <w:r w:rsidRPr="00C06B73">
        <w:rPr>
          <w:i/>
        </w:rPr>
        <w:fldChar w:fldCharType="end"/>
      </w:r>
    </w:p>
    <w:p w:rsidR="00C44D70" w:rsidRDefault="00C44D70" w:rsidP="00C06B73">
      <w:pPr>
        <w:rPr>
          <w:i/>
        </w:rPr>
      </w:pPr>
    </w:p>
    <w:p w:rsidR="00C44D70" w:rsidRDefault="00C44D70" w:rsidP="00C44D70">
      <w:pPr>
        <w:pStyle w:val="Heading3"/>
      </w:pPr>
      <w:bookmarkStart w:id="473" w:name="_Ref400113852"/>
      <w:bookmarkStart w:id="474" w:name="_Toc412756073"/>
      <w:r>
        <w:t>Слой Сериализатор</w:t>
      </w:r>
      <w:bookmarkEnd w:id="473"/>
      <w:bookmarkEnd w:id="474"/>
    </w:p>
    <w:p w:rsidR="00C44D70" w:rsidRDefault="00C44D70" w:rsidP="00C44D70">
      <w:pPr>
        <w:keepNext/>
        <w:jc w:val="center"/>
      </w:pPr>
      <w:r w:rsidRPr="00C44D70">
        <w:rPr>
          <w:noProof/>
          <w:lang w:val="en-US" w:eastAsia="en-US"/>
        </w:rPr>
        <w:drawing>
          <wp:inline distT="0" distB="0" distL="0" distR="0" wp14:anchorId="6F738329" wp14:editId="3D7BBB6C">
            <wp:extent cx="2433047" cy="2366387"/>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436907" cy="2370141"/>
                    </a:xfrm>
                    <a:prstGeom prst="rect">
                      <a:avLst/>
                    </a:prstGeom>
                  </pic:spPr>
                </pic:pic>
              </a:graphicData>
            </a:graphic>
          </wp:inline>
        </w:drawing>
      </w:r>
    </w:p>
    <w:p w:rsidR="000A5575" w:rsidRDefault="00C44D70" w:rsidP="00C44D70">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0E6575">
        <w:rPr>
          <w:noProof/>
        </w:rPr>
        <w:t>50</w:t>
      </w:r>
      <w:r w:rsidR="00E73236">
        <w:rPr>
          <w:noProof/>
        </w:rPr>
        <w:fldChar w:fldCharType="end"/>
      </w:r>
      <w:r>
        <w:t xml:space="preserve"> ( слой Сериализатор)</w:t>
      </w:r>
    </w:p>
    <w:p w:rsidR="000A5575" w:rsidRDefault="000A5575">
      <w:pPr>
        <w:spacing w:after="0"/>
        <w:jc w:val="left"/>
        <w:rPr>
          <w:rFonts w:ascii="Cambria" w:hAnsi="Cambria"/>
          <w:i/>
          <w:iCs/>
          <w:lang w:eastAsia="en-US"/>
        </w:rPr>
      </w:pPr>
      <w:r>
        <w:br w:type="page"/>
      </w:r>
    </w:p>
    <w:p w:rsidR="00C44D70" w:rsidRDefault="00C44D70" w:rsidP="00C44D70">
      <w:pPr>
        <w:pStyle w:val="Heading4"/>
      </w:pPr>
      <w:r>
        <w:lastRenderedPageBreak/>
        <w:t>Пакетна диаграма</w:t>
      </w:r>
    </w:p>
    <w:p w:rsidR="00F942A2" w:rsidRDefault="00C44D70" w:rsidP="00F942A2">
      <w:pPr>
        <w:keepNext/>
        <w:jc w:val="center"/>
      </w:pPr>
      <w:r>
        <w:rPr>
          <w:noProof/>
          <w:lang w:val="en-US" w:eastAsia="en-US"/>
        </w:rPr>
        <w:drawing>
          <wp:inline distT="0" distB="0" distL="0" distR="0" wp14:anchorId="4ED1FE11" wp14:editId="690CB83A">
            <wp:extent cx="3767140" cy="2331218"/>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converterpackdiag.png"/>
                    <pic:cNvPicPr/>
                  </pic:nvPicPr>
                  <pic:blipFill>
                    <a:blip r:embed="rId73">
                      <a:extLst>
                        <a:ext uri="{28A0092B-C50C-407E-A947-70E740481C1C}">
                          <a14:useLocalDpi xmlns:a14="http://schemas.microsoft.com/office/drawing/2010/main" val="0"/>
                        </a:ext>
                      </a:extLst>
                    </a:blip>
                    <a:stretch>
                      <a:fillRect/>
                    </a:stretch>
                  </pic:blipFill>
                  <pic:spPr>
                    <a:xfrm>
                      <a:off x="0" y="0"/>
                      <a:ext cx="3771049" cy="2333637"/>
                    </a:xfrm>
                    <a:prstGeom prst="rect">
                      <a:avLst/>
                    </a:prstGeom>
                  </pic:spPr>
                </pic:pic>
              </a:graphicData>
            </a:graphic>
          </wp:inline>
        </w:drawing>
      </w:r>
    </w:p>
    <w:p w:rsidR="00C44D70" w:rsidRDefault="00F942A2" w:rsidP="00F942A2">
      <w:pPr>
        <w:pStyle w:val="Caption"/>
        <w:jc w:val="center"/>
      </w:pPr>
      <w:r>
        <w:t xml:space="preserve"> </w:t>
      </w:r>
      <w:r w:rsidR="002925D3">
        <w:t xml:space="preserve">Фигура </w:t>
      </w:r>
      <w:r w:rsidR="002925D3">
        <w:fldChar w:fldCharType="begin"/>
      </w:r>
      <w:r w:rsidR="002925D3">
        <w:instrText xml:space="preserve"> SEQ Фигура \* ARABIC </w:instrText>
      </w:r>
      <w:r w:rsidR="002925D3">
        <w:fldChar w:fldCharType="separate"/>
      </w:r>
      <w:r w:rsidR="000E6575">
        <w:rPr>
          <w:noProof/>
        </w:rPr>
        <w:t>51</w:t>
      </w:r>
      <w:r w:rsidR="002925D3">
        <w:rPr>
          <w:noProof/>
        </w:rPr>
        <w:fldChar w:fldCharType="end"/>
      </w:r>
      <w:r w:rsidR="002925D3">
        <w:t xml:space="preserve"> (съдържание на пакет ModelConverter)</w:t>
      </w:r>
    </w:p>
    <w:p w:rsidR="00F942A2" w:rsidRDefault="00F942A2" w:rsidP="00F942A2">
      <w:r>
        <w:t xml:space="preserve"> Пакета </w:t>
      </w:r>
      <w:r>
        <w:rPr>
          <w:i/>
        </w:rPr>
        <w:t>ModelConverter</w:t>
      </w:r>
      <w:r>
        <w:t xml:space="preserve">  представя слоя </w:t>
      </w:r>
      <w:r>
        <w:rPr>
          <w:i/>
        </w:rPr>
        <w:t>Сериализатор.</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0E6575" w:rsidRPr="000E6575">
        <w:rPr>
          <w:i/>
        </w:rPr>
        <w:t>Фигура 25</w:t>
      </w:r>
      <w:r w:rsidRPr="00D30A44">
        <w:rPr>
          <w:i/>
        </w:rPr>
        <w:fldChar w:fldCharType="end"/>
      </w:r>
      <w:r>
        <w:rPr>
          <w:i/>
        </w:rPr>
        <w:t>.</w:t>
      </w:r>
    </w:p>
    <w:p w:rsidR="00551392" w:rsidRDefault="00551392" w:rsidP="00551392">
      <w:r>
        <w:t>Съдържа:</w:t>
      </w:r>
    </w:p>
    <w:p w:rsidR="00F942A2" w:rsidRDefault="00551392" w:rsidP="00551392">
      <w:pPr>
        <w:pStyle w:val="Heading5"/>
      </w:pPr>
      <w:bookmarkStart w:id="475" w:name="_Ref411182090"/>
      <w:r w:rsidRPr="00551392">
        <w:t>XMIConverter</w:t>
      </w:r>
      <w:bookmarkEnd w:id="475"/>
    </w:p>
    <w:p w:rsidR="00551392" w:rsidRDefault="00551392" w:rsidP="00551392">
      <w:r>
        <w:t>Клас отговорен за конвертирането на архитектурното хранилище на системата към UML модел съхранен в XMI формат.</w:t>
      </w:r>
      <w:r w:rsidR="004670D0">
        <w:t xml:space="preserve"> Имплементира изискване </w:t>
      </w:r>
      <w:r w:rsidR="004670D0" w:rsidRPr="004670D0">
        <w:rPr>
          <w:i/>
        </w:rPr>
        <w:fldChar w:fldCharType="begin"/>
      </w:r>
      <w:r w:rsidR="004670D0" w:rsidRPr="004670D0">
        <w:rPr>
          <w:i/>
        </w:rPr>
        <w:instrText xml:space="preserve"> REF _Ref398212142 \r \h </w:instrText>
      </w:r>
      <w:r w:rsidR="004670D0">
        <w:rPr>
          <w:i/>
        </w:rPr>
        <w:instrText xml:space="preserve"> \* MERGEFORMAT </w:instrText>
      </w:r>
      <w:r w:rsidR="004670D0" w:rsidRPr="004670D0">
        <w:rPr>
          <w:i/>
        </w:rPr>
      </w:r>
      <w:r w:rsidR="004670D0" w:rsidRPr="004670D0">
        <w:rPr>
          <w:i/>
        </w:rPr>
        <w:fldChar w:fldCharType="separate"/>
      </w:r>
      <w:r w:rsidR="000E6575">
        <w:rPr>
          <w:i/>
        </w:rPr>
        <w:t>3.3.1.9</w:t>
      </w:r>
      <w:r w:rsidR="004670D0" w:rsidRPr="004670D0">
        <w:rPr>
          <w:i/>
        </w:rPr>
        <w:fldChar w:fldCharType="end"/>
      </w:r>
    </w:p>
    <w:p w:rsidR="00892F73" w:rsidRDefault="00892F73" w:rsidP="00892F73">
      <w:pPr>
        <w:pStyle w:val="Heading6"/>
      </w:pPr>
      <w:r>
        <w:t>Клас диаграма</w:t>
      </w:r>
    </w:p>
    <w:p w:rsidR="00892F73" w:rsidRDefault="00892F73" w:rsidP="00892F73">
      <w:pPr>
        <w:pStyle w:val="BodyText"/>
        <w:keepNext/>
        <w:jc w:val="center"/>
      </w:pPr>
      <w:r>
        <w:rPr>
          <w:noProof/>
          <w:lang w:val="en-US" w:eastAsia="en-US"/>
        </w:rPr>
        <w:drawing>
          <wp:inline distT="0" distB="0" distL="0" distR="0" wp14:anchorId="2804720C" wp14:editId="4D97FC31">
            <wp:extent cx="5274310" cy="36518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iconverterclassdiag.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3651885"/>
                    </a:xfrm>
                    <a:prstGeom prst="rect">
                      <a:avLst/>
                    </a:prstGeom>
                  </pic:spPr>
                </pic:pic>
              </a:graphicData>
            </a:graphic>
          </wp:inline>
        </w:drawing>
      </w:r>
    </w:p>
    <w:p w:rsidR="00892F73" w:rsidRDefault="00892F73" w:rsidP="00892F7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52</w:t>
      </w:r>
      <w:r w:rsidR="00E73236">
        <w:rPr>
          <w:noProof/>
        </w:rPr>
        <w:fldChar w:fldCharType="end"/>
      </w:r>
      <w:r>
        <w:t xml:space="preserve"> (клас диаграма на XMIConverter)</w:t>
      </w:r>
    </w:p>
    <w:p w:rsidR="00892F73" w:rsidRDefault="00892F73" w:rsidP="00892F73">
      <w:pPr>
        <w:pStyle w:val="Heading6"/>
      </w:pPr>
      <w:r>
        <w:lastRenderedPageBreak/>
        <w:t>Изпълнение</w:t>
      </w:r>
    </w:p>
    <w:p w:rsidR="00A71F8F" w:rsidRDefault="00A71F8F" w:rsidP="00A71F8F">
      <w:pPr>
        <w:pStyle w:val="BodyText"/>
        <w:keepNext/>
        <w:jc w:val="center"/>
      </w:pPr>
      <w:r>
        <w:rPr>
          <w:noProof/>
          <w:lang w:val="en-US" w:eastAsia="en-US"/>
        </w:rPr>
        <w:drawing>
          <wp:inline distT="0" distB="0" distL="0" distR="0" wp14:anchorId="5AB2C8BA" wp14:editId="17CB7B1D">
            <wp:extent cx="3168877" cy="237799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iconverterrundiag.png"/>
                    <pic:cNvPicPr/>
                  </pic:nvPicPr>
                  <pic:blipFill>
                    <a:blip r:embed="rId75">
                      <a:extLst>
                        <a:ext uri="{28A0092B-C50C-407E-A947-70E740481C1C}">
                          <a14:useLocalDpi xmlns:a14="http://schemas.microsoft.com/office/drawing/2010/main" val="0"/>
                        </a:ext>
                      </a:extLst>
                    </a:blip>
                    <a:stretch>
                      <a:fillRect/>
                    </a:stretch>
                  </pic:blipFill>
                  <pic:spPr>
                    <a:xfrm>
                      <a:off x="0" y="0"/>
                      <a:ext cx="3171252" cy="2379775"/>
                    </a:xfrm>
                    <a:prstGeom prst="rect">
                      <a:avLst/>
                    </a:prstGeom>
                  </pic:spPr>
                </pic:pic>
              </a:graphicData>
            </a:graphic>
          </wp:inline>
        </w:drawing>
      </w:r>
    </w:p>
    <w:p w:rsidR="00892F73" w:rsidRDefault="00A71F8F" w:rsidP="00A71F8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53</w:t>
      </w:r>
      <w:r w:rsidR="00E73236">
        <w:rPr>
          <w:noProof/>
        </w:rPr>
        <w:fldChar w:fldCharType="end"/>
      </w:r>
      <w:r>
        <w:t xml:space="preserve"> (последователност на изпълнение на функционалността на XMIConverter)</w:t>
      </w:r>
    </w:p>
    <w:p w:rsidR="00F1661E" w:rsidRDefault="00F1661E" w:rsidP="00F1661E">
      <w:pPr>
        <w:rPr>
          <w:i/>
        </w:rPr>
      </w:pPr>
      <w:r>
        <w:t xml:space="preserve">По заявка на </w:t>
      </w:r>
      <w:r w:rsidRPr="00F1661E">
        <w:rPr>
          <w:i/>
        </w:rPr>
        <w:t>потребителя</w:t>
      </w:r>
      <w:r>
        <w:t xml:space="preserve">: </w:t>
      </w:r>
      <w:r w:rsidRPr="00F1661E">
        <w:rPr>
          <w:i/>
        </w:rPr>
        <w:t>convert(…)</w:t>
      </w:r>
      <w:r>
        <w:t xml:space="preserve"> със аргументи </w:t>
      </w:r>
      <w:r w:rsidRPr="00CD4126">
        <w:rPr>
          <w:i/>
        </w:rPr>
        <w:t xml:space="preserve">входен </w:t>
      </w:r>
      <w:r w:rsidR="00CD4126" w:rsidRPr="00CD4126">
        <w:rPr>
          <w:i/>
        </w:rPr>
        <w:t>модел</w:t>
      </w:r>
      <w:r w:rsidR="00CD4126">
        <w:t xml:space="preserve"> отговарящ на мета-модела на системата (</w:t>
      </w:r>
      <w:r w:rsidR="00CD4126" w:rsidRPr="00CD4126">
        <w:rPr>
          <w:i/>
        </w:rPr>
        <w:fldChar w:fldCharType="begin"/>
      </w:r>
      <w:r w:rsidR="00CD4126" w:rsidRPr="00CD4126">
        <w:rPr>
          <w:i/>
        </w:rPr>
        <w:instrText xml:space="preserve"> REF _Ref398641486 \r \h </w:instrText>
      </w:r>
      <w:r w:rsidR="00CD4126">
        <w:rPr>
          <w:i/>
        </w:rPr>
        <w:instrText xml:space="preserve"> \* MERGEFORMAT </w:instrText>
      </w:r>
      <w:r w:rsidR="00CD4126" w:rsidRPr="00CD4126">
        <w:rPr>
          <w:i/>
        </w:rPr>
      </w:r>
      <w:r w:rsidR="00CD4126" w:rsidRPr="00CD4126">
        <w:rPr>
          <w:i/>
        </w:rPr>
        <w:fldChar w:fldCharType="separate"/>
      </w:r>
      <w:r w:rsidR="000E6575">
        <w:rPr>
          <w:i/>
        </w:rPr>
        <w:t>5.2</w:t>
      </w:r>
      <w:r w:rsidR="00CD4126" w:rsidRPr="00CD4126">
        <w:rPr>
          <w:i/>
        </w:rPr>
        <w:fldChar w:fldCharType="end"/>
      </w:r>
      <w:r w:rsidR="00CD4126">
        <w:t xml:space="preserve">) и </w:t>
      </w:r>
      <w:r w:rsidR="00CD4126" w:rsidRPr="00CD4126">
        <w:rPr>
          <w:i/>
        </w:rPr>
        <w:t>изходен XMI модел</w:t>
      </w:r>
      <w:r w:rsidR="00CD4126" w:rsidRPr="00CD4126">
        <w:t xml:space="preserve">, </w:t>
      </w:r>
      <w:r w:rsidR="00CD4126">
        <w:t xml:space="preserve">обхождаме елементите на входния модел и ги конвертираме в съответстващ </w:t>
      </w:r>
      <w:r w:rsidR="00CD4126" w:rsidRPr="00CD4126">
        <w:rPr>
          <w:i/>
        </w:rPr>
        <w:t>XMI модел</w:t>
      </w:r>
      <w:r w:rsidR="00CD4126">
        <w:rPr>
          <w:i/>
        </w:rPr>
        <w:t>.</w:t>
      </w:r>
    </w:p>
    <w:p w:rsidR="00314807" w:rsidRDefault="00314807" w:rsidP="00314807">
      <w:pPr>
        <w:pStyle w:val="Heading3"/>
      </w:pPr>
      <w:bookmarkStart w:id="476" w:name="_Ref400115321"/>
      <w:bookmarkStart w:id="477" w:name="_Toc412756074"/>
      <w:r>
        <w:t>Слой Генерация на базов код</w:t>
      </w:r>
      <w:bookmarkEnd w:id="476"/>
      <w:bookmarkEnd w:id="477"/>
    </w:p>
    <w:p w:rsidR="00314807" w:rsidRDefault="00314807" w:rsidP="00314807">
      <w:pPr>
        <w:keepNext/>
        <w:jc w:val="center"/>
      </w:pPr>
      <w:r>
        <w:rPr>
          <w:noProof/>
          <w:lang w:val="en-US" w:eastAsia="en-US"/>
        </w:rPr>
        <w:drawing>
          <wp:inline distT="0" distB="0" distL="0" distR="0" wp14:anchorId="743EBE74" wp14:editId="261D6DD1">
            <wp:extent cx="2817871" cy="2762726"/>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7787" cy="2762643"/>
                    </a:xfrm>
                    <a:prstGeom prst="rect">
                      <a:avLst/>
                    </a:prstGeom>
                  </pic:spPr>
                </pic:pic>
              </a:graphicData>
            </a:graphic>
          </wp:inline>
        </w:drawing>
      </w:r>
    </w:p>
    <w:p w:rsidR="00314807" w:rsidRDefault="00314807" w:rsidP="0031480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54</w:t>
      </w:r>
      <w:r w:rsidR="00E73236">
        <w:rPr>
          <w:noProof/>
        </w:rPr>
        <w:fldChar w:fldCharType="end"/>
      </w:r>
      <w:r>
        <w:t xml:space="preserve"> (слой Генерация на базов код)</w:t>
      </w:r>
    </w:p>
    <w:p w:rsidR="00B7261F" w:rsidRDefault="00B7261F" w:rsidP="00314807">
      <w:pPr>
        <w:pStyle w:val="Caption"/>
        <w:jc w:val="center"/>
      </w:pPr>
    </w:p>
    <w:p w:rsidR="00DE6407" w:rsidRDefault="00B7261F" w:rsidP="00B7261F">
      <w:r>
        <w:t xml:space="preserve">Този слой е </w:t>
      </w:r>
      <w:del w:id="478" w:author="aldi" w:date="2015-02-16T17:34:00Z">
        <w:r w:rsidDel="00C5690E">
          <w:delText xml:space="preserve">представен </w:delText>
        </w:r>
      </w:del>
      <w:ins w:id="479" w:author="aldi" w:date="2015-02-16T17:34:00Z">
        <w:r w:rsidR="00C5690E">
          <w:t xml:space="preserve">реализиран чрез </w:t>
        </w:r>
      </w:ins>
      <w:r>
        <w:t xml:space="preserve">от </w:t>
      </w:r>
      <w:r w:rsidRPr="00B7261F">
        <w:rPr>
          <w:i/>
        </w:rPr>
        <w:t>Acceleo</w:t>
      </w:r>
      <w:r>
        <w:t xml:space="preserve"> проект поради изискване </w:t>
      </w:r>
      <w:r w:rsidRPr="00B7261F">
        <w:rPr>
          <w:i/>
        </w:rPr>
        <w:fldChar w:fldCharType="begin"/>
      </w:r>
      <w:r w:rsidRPr="00B7261F">
        <w:rPr>
          <w:i/>
        </w:rPr>
        <w:instrText xml:space="preserve"> REF _Ref398728470 \r \h </w:instrText>
      </w:r>
      <w:r>
        <w:rPr>
          <w:i/>
        </w:rPr>
        <w:instrText xml:space="preserve"> \* MERGEFORMAT </w:instrText>
      </w:r>
      <w:r w:rsidRPr="00B7261F">
        <w:rPr>
          <w:i/>
        </w:rPr>
      </w:r>
      <w:r w:rsidRPr="00B7261F">
        <w:rPr>
          <w:i/>
        </w:rPr>
        <w:fldChar w:fldCharType="separate"/>
      </w:r>
      <w:r w:rsidR="000E6575">
        <w:rPr>
          <w:i/>
        </w:rPr>
        <w:t>4.3.4</w:t>
      </w:r>
      <w:r w:rsidRPr="00B7261F">
        <w:rPr>
          <w:i/>
        </w:rPr>
        <w:fldChar w:fldCharType="end"/>
      </w:r>
      <w:r>
        <w:t>.</w:t>
      </w:r>
      <w:r w:rsidR="001D23D3">
        <w:t xml:space="preserve"> Проекта изпълнява изискване </w:t>
      </w:r>
      <w:r w:rsidR="001D23D3" w:rsidRPr="001D23D3">
        <w:rPr>
          <w:i/>
        </w:rPr>
        <w:fldChar w:fldCharType="begin"/>
      </w:r>
      <w:r w:rsidR="001D23D3" w:rsidRPr="001D23D3">
        <w:rPr>
          <w:i/>
        </w:rPr>
        <w:instrText xml:space="preserve"> REF _Ref398297851 \r \h </w:instrText>
      </w:r>
      <w:r w:rsidR="001D23D3">
        <w:rPr>
          <w:i/>
        </w:rPr>
        <w:instrText xml:space="preserve"> \* MERGEFORMAT </w:instrText>
      </w:r>
      <w:r w:rsidR="001D23D3" w:rsidRPr="001D23D3">
        <w:rPr>
          <w:i/>
        </w:rPr>
      </w:r>
      <w:r w:rsidR="001D23D3" w:rsidRPr="001D23D3">
        <w:rPr>
          <w:i/>
        </w:rPr>
        <w:fldChar w:fldCharType="separate"/>
      </w:r>
      <w:r w:rsidR="000E6575">
        <w:rPr>
          <w:i/>
        </w:rPr>
        <w:t>3.3.1.10</w:t>
      </w:r>
      <w:r w:rsidR="001D23D3" w:rsidRPr="001D23D3">
        <w:rPr>
          <w:i/>
        </w:rPr>
        <w:fldChar w:fldCharType="end"/>
      </w:r>
      <w:r w:rsidR="001D23D3">
        <w:t>.</w:t>
      </w:r>
      <w:r>
        <w:t xml:space="preserve"> Като входни данни получава сериализирания UML модел в XMI формат, след което </w:t>
      </w:r>
      <w:r w:rsidR="008D32D0">
        <w:t xml:space="preserve">се </w:t>
      </w:r>
      <w:r>
        <w:t>генерира базов код на базата на UML модела посредством следните файлови шаблони:</w:t>
      </w:r>
    </w:p>
    <w:p w:rsidR="00DE6407" w:rsidRDefault="00DE6407">
      <w:pPr>
        <w:spacing w:after="0"/>
        <w:jc w:val="left"/>
      </w:pPr>
      <w:r>
        <w:br w:type="page"/>
      </w:r>
    </w:p>
    <w:p w:rsidR="00D845E7" w:rsidRDefault="00D845E7" w:rsidP="00D845E7">
      <w:pPr>
        <w:pStyle w:val="Heading4"/>
      </w:pPr>
      <w:r>
        <w:lastRenderedPageBreak/>
        <w:t>Файлова структура</w:t>
      </w:r>
    </w:p>
    <w:p w:rsidR="00120BBD" w:rsidRDefault="00F34207" w:rsidP="00120BBD">
      <w:pPr>
        <w:keepNext/>
        <w:jc w:val="center"/>
      </w:pPr>
      <w:r>
        <w:rPr>
          <w:noProof/>
          <w:lang w:val="en-US" w:eastAsia="en-US"/>
        </w:rPr>
        <w:drawing>
          <wp:inline distT="0" distB="0" distL="0" distR="0" wp14:anchorId="520AA033" wp14:editId="7CB0A3FC">
            <wp:extent cx="4190163" cy="3675794"/>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94345" cy="3679462"/>
                    </a:xfrm>
                    <a:prstGeom prst="rect">
                      <a:avLst/>
                    </a:prstGeom>
                  </pic:spPr>
                </pic:pic>
              </a:graphicData>
            </a:graphic>
          </wp:inline>
        </w:drawing>
      </w:r>
    </w:p>
    <w:p w:rsidR="00D845E7" w:rsidRDefault="00120BBD" w:rsidP="00120BBD">
      <w:pPr>
        <w:pStyle w:val="Caption"/>
        <w:jc w:val="center"/>
      </w:pPr>
      <w:bookmarkStart w:id="480" w:name="_Ref398729543"/>
      <w:bookmarkStart w:id="481" w:name="_Ref398729535"/>
      <w:r>
        <w:t xml:space="preserve">Фигура </w:t>
      </w:r>
      <w:r w:rsidR="00E73236">
        <w:fldChar w:fldCharType="begin"/>
      </w:r>
      <w:r w:rsidR="00E73236">
        <w:instrText xml:space="preserve"> SEQ Фигура \* ARABIC </w:instrText>
      </w:r>
      <w:r w:rsidR="00E73236">
        <w:fldChar w:fldCharType="separate"/>
      </w:r>
      <w:r w:rsidR="000E6575">
        <w:rPr>
          <w:noProof/>
        </w:rPr>
        <w:t>55</w:t>
      </w:r>
      <w:r w:rsidR="00E73236">
        <w:rPr>
          <w:noProof/>
        </w:rPr>
        <w:fldChar w:fldCharType="end"/>
      </w:r>
      <w:bookmarkEnd w:id="480"/>
      <w:r>
        <w:t xml:space="preserve"> (файлова структура на Генератор на базов код)</w:t>
      </w:r>
      <w:bookmarkEnd w:id="481"/>
    </w:p>
    <w:p w:rsidR="00F032EB" w:rsidRDefault="00F032EB" w:rsidP="00F032EB">
      <w:pPr>
        <w:pStyle w:val="Heading5"/>
      </w:pPr>
      <w:r>
        <w:t>RteImpl.mtl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_Ref398729242 \r \h </w:instrText>
      </w:r>
      <w:r>
        <w:rPr>
          <w:i/>
        </w:rPr>
        <w:instrText xml:space="preserve"> \* MERGEFORMAT </w:instrText>
      </w:r>
      <w:r w:rsidRPr="00F032EB">
        <w:rPr>
          <w:i/>
        </w:rPr>
      </w:r>
      <w:r w:rsidRPr="00F032EB">
        <w:rPr>
          <w:i/>
        </w:rPr>
        <w:fldChar w:fldCharType="separate"/>
      </w:r>
      <w:r w:rsidR="000E6575">
        <w:rPr>
          <w:i/>
        </w:rPr>
        <w:t>3.3.3.3.2</w:t>
      </w:r>
      <w:r w:rsidRPr="00F032EB">
        <w:rPr>
          <w:i/>
        </w:rPr>
        <w:fldChar w:fldCharType="end"/>
      </w:r>
    </w:p>
    <w:p w:rsidR="00F032EB" w:rsidRPr="00F032EB" w:rsidRDefault="00F032EB" w:rsidP="00F032EB">
      <w:pPr>
        <w:pStyle w:val="Heading5"/>
      </w:pPr>
      <w:r>
        <w:t>RteHeader.mtl</w:t>
      </w:r>
    </w:p>
    <w:p w:rsidR="001D23D3"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_Ref398729294 \r \h </w:instrText>
      </w:r>
      <w:r>
        <w:rPr>
          <w:i/>
        </w:rPr>
        <w:instrText xml:space="preserve"> \* MERGEFORMAT </w:instrText>
      </w:r>
      <w:r w:rsidRPr="00F032EB">
        <w:rPr>
          <w:i/>
        </w:rPr>
      </w:r>
      <w:r w:rsidRPr="00F032EB">
        <w:rPr>
          <w:i/>
        </w:rPr>
        <w:fldChar w:fldCharType="separate"/>
      </w:r>
      <w:r w:rsidR="000E6575">
        <w:rPr>
          <w:i/>
        </w:rPr>
        <w:t>3.3.3.3.1</w:t>
      </w:r>
      <w:r w:rsidRPr="00F032EB">
        <w:rPr>
          <w:i/>
        </w:rPr>
        <w:fldChar w:fldCharType="end"/>
      </w:r>
    </w:p>
    <w:p w:rsidR="00F032EB" w:rsidRDefault="00F032EB" w:rsidP="00F032EB">
      <w:pPr>
        <w:pStyle w:val="Heading5"/>
      </w:pPr>
      <w:r>
        <w:t>RteComponentImpl.mtl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_Ref398729368 \r \h </w:instrText>
      </w:r>
      <w:r>
        <w:rPr>
          <w:i/>
        </w:rPr>
        <w:instrText xml:space="preserve"> \* MERGEFORMAT </w:instrText>
      </w:r>
      <w:r w:rsidRPr="00F032EB">
        <w:rPr>
          <w:i/>
        </w:rPr>
      </w:r>
      <w:r w:rsidRPr="00F032EB">
        <w:rPr>
          <w:i/>
        </w:rPr>
        <w:fldChar w:fldCharType="separate"/>
      </w:r>
      <w:r w:rsidR="000E6575">
        <w:rPr>
          <w:i/>
        </w:rPr>
        <w:t>3.3.3.5</w:t>
      </w:r>
      <w:r w:rsidRPr="00F032EB">
        <w:rPr>
          <w:i/>
        </w:rPr>
        <w:fldChar w:fldCharType="end"/>
      </w:r>
    </w:p>
    <w:p w:rsidR="00F032EB" w:rsidRDefault="00F032EB" w:rsidP="00F032EB">
      <w:pPr>
        <w:pStyle w:val="Heading5"/>
      </w:pPr>
      <w:r>
        <w:t>RteComponentHeader.mtl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_Ref398729423 \r \h </w:instrText>
      </w:r>
      <w:r>
        <w:rPr>
          <w:i/>
        </w:rPr>
        <w:instrText xml:space="preserve"> \* MERGEFORMAT </w:instrText>
      </w:r>
      <w:r w:rsidRPr="00F032EB">
        <w:rPr>
          <w:i/>
        </w:rPr>
      </w:r>
      <w:r w:rsidRPr="00F032EB">
        <w:rPr>
          <w:i/>
        </w:rPr>
        <w:fldChar w:fldCharType="separate"/>
      </w:r>
      <w:r w:rsidR="000E6575">
        <w:rPr>
          <w:i/>
        </w:rPr>
        <w:t>3.3.3.3.3</w:t>
      </w:r>
      <w:r w:rsidRPr="00F032EB">
        <w:rPr>
          <w:i/>
        </w:rPr>
        <w:fldChar w:fldCharType="end"/>
      </w:r>
    </w:p>
    <w:p w:rsidR="00CA0868" w:rsidRDefault="00CA0868" w:rsidP="00CA0868">
      <w:pPr>
        <w:pStyle w:val="Heading5"/>
      </w:pPr>
      <w:r>
        <w:t>main.mtl</w:t>
      </w:r>
    </w:p>
    <w:p w:rsidR="00686D12" w:rsidRDefault="00CA0868" w:rsidP="00CA0868">
      <w:r>
        <w:t xml:space="preserve">Кумулативен файлов шаблон с </w:t>
      </w:r>
      <w:r w:rsidRPr="00CA0868">
        <w:rPr>
          <w:i/>
        </w:rPr>
        <w:t>Accelеo</w:t>
      </w:r>
      <w:r>
        <w:t xml:space="preserve"> формат стартиращ генерацията на всеки един шаблон от</w:t>
      </w:r>
      <w:r w:rsidR="00CF319E">
        <w:t xml:space="preserve"> гореописаните (виж </w:t>
      </w:r>
      <w:r w:rsidRPr="00CA0868">
        <w:rPr>
          <w:i/>
        </w:rPr>
        <w:fldChar w:fldCharType="begin"/>
      </w:r>
      <w:r w:rsidRPr="00CA0868">
        <w:rPr>
          <w:i/>
        </w:rPr>
        <w:instrText xml:space="preserve"> REF _Ref398729543 \h </w:instrText>
      </w:r>
      <w:r>
        <w:rPr>
          <w:i/>
        </w:rPr>
        <w:instrText xml:space="preserve"> \* MERGEFORMAT </w:instrText>
      </w:r>
      <w:r w:rsidRPr="00CA0868">
        <w:rPr>
          <w:i/>
        </w:rPr>
      </w:r>
      <w:r w:rsidRPr="00CA0868">
        <w:rPr>
          <w:i/>
        </w:rPr>
        <w:fldChar w:fldCharType="separate"/>
      </w:r>
      <w:r w:rsidR="000E6575" w:rsidRPr="000E6575">
        <w:rPr>
          <w:i/>
        </w:rPr>
        <w:t xml:space="preserve">Фигура </w:t>
      </w:r>
      <w:r w:rsidR="000E6575" w:rsidRPr="000E6575">
        <w:rPr>
          <w:i/>
          <w:noProof/>
        </w:rPr>
        <w:t>55</w:t>
      </w:r>
      <w:r w:rsidRPr="00CA0868">
        <w:rPr>
          <w:i/>
        </w:rPr>
        <w:fldChar w:fldCharType="end"/>
      </w:r>
      <w:r w:rsidR="00CF319E" w:rsidRPr="00CF319E">
        <w:t>)</w:t>
      </w:r>
      <w:r>
        <w:t>.</w:t>
      </w:r>
    </w:p>
    <w:p w:rsidR="00686D12" w:rsidRDefault="00686D12">
      <w:pPr>
        <w:spacing w:after="0"/>
        <w:jc w:val="left"/>
      </w:pPr>
      <w:r>
        <w:br w:type="page"/>
      </w:r>
    </w:p>
    <w:p w:rsidR="00CD7F1C" w:rsidRDefault="00CD7F1C" w:rsidP="000B17C1">
      <w:pPr>
        <w:pStyle w:val="Heading2"/>
      </w:pPr>
      <w:bookmarkStart w:id="482" w:name="_Toc397093015"/>
      <w:bookmarkStart w:id="483" w:name="_Ref400114055"/>
      <w:bookmarkStart w:id="484" w:name="_Toc412756075"/>
      <w:r w:rsidRPr="002925D3">
        <w:lastRenderedPageBreak/>
        <w:t>Ресурсни</w:t>
      </w:r>
      <w:r>
        <w:rPr>
          <w:lang w:val="ru-RU"/>
        </w:rPr>
        <w:t xml:space="preserve"> и</w:t>
      </w:r>
      <w:r w:rsidRPr="002925D3">
        <w:t xml:space="preserve"> спомагателни</w:t>
      </w:r>
      <w:r>
        <w:rPr>
          <w:lang w:val="ru-RU"/>
        </w:rPr>
        <w:t xml:space="preserve"> модули</w:t>
      </w:r>
      <w:bookmarkEnd w:id="482"/>
      <w:bookmarkEnd w:id="483"/>
      <w:bookmarkEnd w:id="484"/>
    </w:p>
    <w:p w:rsidR="006008B2" w:rsidRDefault="006008B2" w:rsidP="006008B2">
      <w:pPr>
        <w:keepNext/>
        <w:jc w:val="center"/>
      </w:pPr>
      <w:r>
        <w:rPr>
          <w:noProof/>
          <w:lang w:val="en-US" w:eastAsia="en-US"/>
        </w:rPr>
        <w:drawing>
          <wp:inline distT="0" distB="0" distL="0" distR="0" wp14:anchorId="1F8FE420" wp14:editId="6E2F508D">
            <wp:extent cx="2608350" cy="2557306"/>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609063" cy="2558005"/>
                    </a:xfrm>
                    <a:prstGeom prst="rect">
                      <a:avLst/>
                    </a:prstGeom>
                  </pic:spPr>
                </pic:pic>
              </a:graphicData>
            </a:graphic>
          </wp:inline>
        </w:drawing>
      </w:r>
    </w:p>
    <w:p w:rsidR="006008B2" w:rsidRPr="006008B2" w:rsidRDefault="006008B2" w:rsidP="006008B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56</w:t>
      </w:r>
      <w:r w:rsidR="00E73236">
        <w:rPr>
          <w:noProof/>
        </w:rPr>
        <w:fldChar w:fldCharType="end"/>
      </w:r>
      <w:r>
        <w:t xml:space="preserve"> (слой Външни модули)</w:t>
      </w:r>
    </w:p>
    <w:p w:rsidR="006008B2" w:rsidRDefault="006008B2" w:rsidP="006008B2">
      <w:pPr>
        <w:pStyle w:val="Heading3"/>
      </w:pPr>
      <w:bookmarkStart w:id="485" w:name="_Toc412756076"/>
      <w:r>
        <w:t>Пакетна диаграма</w:t>
      </w:r>
      <w:bookmarkEnd w:id="485"/>
    </w:p>
    <w:p w:rsidR="005431BB" w:rsidRDefault="006008B2" w:rsidP="005431BB">
      <w:pPr>
        <w:keepNext/>
        <w:jc w:val="center"/>
      </w:pPr>
      <w:r>
        <w:rPr>
          <w:noProof/>
          <w:lang w:val="en-US" w:eastAsia="en-US"/>
        </w:rPr>
        <w:drawing>
          <wp:inline distT="0" distB="0" distL="0" distR="0" wp14:anchorId="28322284" wp14:editId="2662EE02">
            <wp:extent cx="2067156" cy="38915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packdiag.png"/>
                    <pic:cNvPicPr/>
                  </pic:nvPicPr>
                  <pic:blipFill>
                    <a:blip r:embed="rId79">
                      <a:extLst>
                        <a:ext uri="{28A0092B-C50C-407E-A947-70E740481C1C}">
                          <a14:useLocalDpi xmlns:a14="http://schemas.microsoft.com/office/drawing/2010/main" val="0"/>
                        </a:ext>
                      </a:extLst>
                    </a:blip>
                    <a:stretch>
                      <a:fillRect/>
                    </a:stretch>
                  </pic:blipFill>
                  <pic:spPr>
                    <a:xfrm>
                      <a:off x="0" y="0"/>
                      <a:ext cx="2070684" cy="3898142"/>
                    </a:xfrm>
                    <a:prstGeom prst="rect">
                      <a:avLst/>
                    </a:prstGeom>
                  </pic:spPr>
                </pic:pic>
              </a:graphicData>
            </a:graphic>
          </wp:inline>
        </w:drawing>
      </w:r>
    </w:p>
    <w:p w:rsidR="006008B2" w:rsidRDefault="005431BB" w:rsidP="005431BB">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57</w:t>
      </w:r>
      <w:r w:rsidR="00E73236">
        <w:rPr>
          <w:noProof/>
        </w:rPr>
        <w:fldChar w:fldCharType="end"/>
      </w:r>
      <w:r>
        <w:t xml:space="preserve"> (пакетн</w:t>
      </w:r>
      <w:r w:rsidR="00CD6B29">
        <w:t>а диаграма Lib</w:t>
      </w:r>
      <w:r>
        <w:t>)</w:t>
      </w:r>
    </w:p>
    <w:p w:rsidR="0084301F" w:rsidRDefault="0084301F" w:rsidP="0084301F">
      <w:r>
        <w:t>Външни модули използвани от системата са следните:</w:t>
      </w:r>
    </w:p>
    <w:p w:rsidR="0084301F" w:rsidRDefault="0084301F" w:rsidP="00A930EA">
      <w:pPr>
        <w:pStyle w:val="ListParagraph"/>
        <w:numPr>
          <w:ilvl w:val="0"/>
          <w:numId w:val="23"/>
        </w:numPr>
      </w:pPr>
      <w:r w:rsidRPr="00197765">
        <w:rPr>
          <w:i/>
        </w:rPr>
        <w:t>os</w:t>
      </w:r>
      <w:r>
        <w:t xml:space="preserve"> </w:t>
      </w:r>
      <w:r w:rsidR="00E95542">
        <w:t>–</w:t>
      </w:r>
      <w:r>
        <w:t xml:space="preserve"> </w:t>
      </w:r>
      <w:r w:rsidR="001D08E1">
        <w:t xml:space="preserve">стандартен </w:t>
      </w:r>
      <w:r w:rsidR="00E95542">
        <w:t xml:space="preserve">Python </w:t>
      </w:r>
      <w:r w:rsidR="001D08E1">
        <w:t xml:space="preserve">модул с </w:t>
      </w:r>
      <w:r w:rsidR="00E95542">
        <w:t>интерфейси на операционната система</w:t>
      </w:r>
    </w:p>
    <w:p w:rsidR="00E95542" w:rsidRDefault="00E95542" w:rsidP="00A930EA">
      <w:pPr>
        <w:pStyle w:val="ListParagraph"/>
        <w:numPr>
          <w:ilvl w:val="0"/>
          <w:numId w:val="23"/>
        </w:numPr>
      </w:pPr>
      <w:r w:rsidRPr="00197765">
        <w:rPr>
          <w:i/>
        </w:rPr>
        <w:t>re</w:t>
      </w:r>
      <w:r>
        <w:t xml:space="preserve"> </w:t>
      </w:r>
      <w:r w:rsidR="001D08E1">
        <w:t>–</w:t>
      </w:r>
      <w:r>
        <w:t xml:space="preserve"> </w:t>
      </w:r>
      <w:r w:rsidR="001D08E1">
        <w:t>стандартен Python модул за операции с регулярни изрази</w:t>
      </w:r>
    </w:p>
    <w:p w:rsidR="001D08E1" w:rsidRPr="003A1B15" w:rsidRDefault="001D08E1" w:rsidP="00A930EA">
      <w:pPr>
        <w:pStyle w:val="ListParagraph"/>
        <w:numPr>
          <w:ilvl w:val="0"/>
          <w:numId w:val="23"/>
        </w:numPr>
      </w:pPr>
      <w:r>
        <w:lastRenderedPageBreak/>
        <w:t xml:space="preserve">xmi – библиотека имплементация на </w:t>
      </w:r>
      <w:r w:rsidRPr="001D08E1">
        <w:t>XMI мета-модела</w:t>
      </w:r>
      <w:r w:rsidR="009F4E60">
        <w:t xml:space="preserve">, базирана на </w:t>
      </w:r>
      <w:commentRangeStart w:id="486"/>
      <w:r w:rsidR="009F4E60" w:rsidRPr="009F4E60">
        <w:rPr>
          <w:i/>
        </w:rPr>
        <w:t>PyEMOF</w:t>
      </w:r>
      <w:commentRangeEnd w:id="486"/>
      <w:r w:rsidR="00C5690E">
        <w:rPr>
          <w:rStyle w:val="CommentReference"/>
        </w:rPr>
        <w:commentReference w:id="486"/>
      </w:r>
    </w:p>
    <w:p w:rsidR="003A1B15" w:rsidRDefault="003A1B15" w:rsidP="003A1B15">
      <w:pPr>
        <w:pStyle w:val="Heading2"/>
        <w:rPr>
          <w:lang w:val="en-US"/>
        </w:rPr>
      </w:pPr>
      <w:bookmarkStart w:id="487" w:name="_Toc412756077"/>
      <w:r>
        <w:rPr>
          <w:lang w:val="en-US"/>
        </w:rPr>
        <w:t>Изводи</w:t>
      </w:r>
      <w:bookmarkEnd w:id="487"/>
    </w:p>
    <w:p w:rsidR="003A1B15" w:rsidRPr="00810167" w:rsidRDefault="003A1B15" w:rsidP="003A1B15">
      <w:pPr>
        <w:rPr>
          <w:lang w:val="en-US"/>
        </w:rPr>
      </w:pPr>
      <w:r>
        <w:rPr>
          <w:lang w:val="en-US"/>
        </w:rPr>
        <w:t xml:space="preserve">В тази глава беше представен дизайна на системата описана в </w:t>
      </w:r>
      <w:r w:rsidRPr="00197765">
        <w:rPr>
          <w:i/>
          <w:lang w:val="en-US"/>
        </w:rPr>
        <w:t xml:space="preserve">глава </w:t>
      </w:r>
      <w:r w:rsidRPr="00197765">
        <w:rPr>
          <w:i/>
          <w:lang w:val="en-US"/>
        </w:rPr>
        <w:fldChar w:fldCharType="begin"/>
      </w:r>
      <w:r w:rsidRPr="00197765">
        <w:rPr>
          <w:i/>
          <w:lang w:val="en-US"/>
        </w:rPr>
        <w:instrText xml:space="preserve"> REF _Ref412309746 \r \h </w:instrText>
      </w:r>
      <w:r w:rsidR="00197765">
        <w:rPr>
          <w:i/>
          <w:lang w:val="en-US"/>
        </w:rPr>
        <w:instrText xml:space="preserve"> \* MERGEFORMAT </w:instrText>
      </w:r>
      <w:r w:rsidRPr="00197765">
        <w:rPr>
          <w:i/>
          <w:lang w:val="en-US"/>
        </w:rPr>
      </w:r>
      <w:r w:rsidRPr="00197765">
        <w:rPr>
          <w:i/>
          <w:lang w:val="en-US"/>
        </w:rPr>
        <w:fldChar w:fldCharType="separate"/>
      </w:r>
      <w:r w:rsidR="000E6575">
        <w:rPr>
          <w:i/>
          <w:lang w:val="en-US"/>
        </w:rPr>
        <w:t>3</w:t>
      </w:r>
      <w:r w:rsidRPr="00197765">
        <w:rPr>
          <w:i/>
          <w:lang w:val="en-US"/>
        </w:rPr>
        <w:fldChar w:fldCharType="end"/>
      </w:r>
      <w:r w:rsidR="00197765">
        <w:rPr>
          <w:lang w:val="en-US"/>
        </w:rPr>
        <w:t xml:space="preserve">. Първо беше представена общата архитектура под формата на слоеве и пакетна диаграма. След това </w:t>
      </w:r>
      <w:r w:rsidR="00810167">
        <w:rPr>
          <w:lang w:val="en-US"/>
        </w:rPr>
        <w:t>съставните елементи</w:t>
      </w:r>
      <w:r w:rsidR="00197765">
        <w:rPr>
          <w:lang w:val="en-US"/>
        </w:rPr>
        <w:t xml:space="preserve"> на всеки един от </w:t>
      </w:r>
      <w:r w:rsidR="005B310B">
        <w:rPr>
          <w:lang w:val="en-US"/>
        </w:rPr>
        <w:t xml:space="preserve">слоевете беше описан под формата на UML клас </w:t>
      </w:r>
      <w:r w:rsidR="00810167">
        <w:rPr>
          <w:lang w:val="en-US"/>
        </w:rPr>
        <w:t xml:space="preserve">и последователностни </w:t>
      </w:r>
      <w:r w:rsidR="005B310B">
        <w:rPr>
          <w:lang w:val="en-US"/>
        </w:rPr>
        <w:t>диаграм</w:t>
      </w:r>
      <w:r w:rsidR="00810167">
        <w:rPr>
          <w:lang w:val="en-US"/>
        </w:rPr>
        <w:t xml:space="preserve">и. Също така е описано </w:t>
      </w:r>
      <w:r w:rsidR="005327ED">
        <w:rPr>
          <w:lang w:val="en-US"/>
        </w:rPr>
        <w:t xml:space="preserve">на кое изискване от </w:t>
      </w:r>
      <w:r w:rsidR="005327ED" w:rsidRPr="00197765">
        <w:rPr>
          <w:i/>
          <w:lang w:val="en-US"/>
        </w:rPr>
        <w:t xml:space="preserve">глава </w:t>
      </w:r>
      <w:r w:rsidR="005327ED" w:rsidRPr="00197765">
        <w:rPr>
          <w:i/>
          <w:lang w:val="en-US"/>
        </w:rPr>
        <w:fldChar w:fldCharType="begin"/>
      </w:r>
      <w:r w:rsidR="005327ED" w:rsidRPr="00197765">
        <w:rPr>
          <w:i/>
          <w:lang w:val="en-US"/>
        </w:rPr>
        <w:instrText xml:space="preserve"> REF _Ref412309746 \r \h </w:instrText>
      </w:r>
      <w:r w:rsidR="005327ED">
        <w:rPr>
          <w:i/>
          <w:lang w:val="en-US"/>
        </w:rPr>
        <w:instrText xml:space="preserve"> \* MERGEFORMAT </w:instrText>
      </w:r>
      <w:r w:rsidR="005327ED" w:rsidRPr="00197765">
        <w:rPr>
          <w:i/>
          <w:lang w:val="en-US"/>
        </w:rPr>
      </w:r>
      <w:r w:rsidR="005327ED" w:rsidRPr="00197765">
        <w:rPr>
          <w:i/>
          <w:lang w:val="en-US"/>
        </w:rPr>
        <w:fldChar w:fldCharType="separate"/>
      </w:r>
      <w:r w:rsidR="000E6575">
        <w:rPr>
          <w:i/>
          <w:lang w:val="en-US"/>
        </w:rPr>
        <w:t>3</w:t>
      </w:r>
      <w:r w:rsidR="005327ED" w:rsidRPr="00197765">
        <w:rPr>
          <w:i/>
          <w:lang w:val="en-US"/>
        </w:rPr>
        <w:fldChar w:fldCharType="end"/>
      </w:r>
      <w:r w:rsidR="005327ED">
        <w:rPr>
          <w:i/>
          <w:lang w:val="en-US"/>
        </w:rPr>
        <w:t xml:space="preserve"> </w:t>
      </w:r>
      <w:r w:rsidR="005327ED">
        <w:rPr>
          <w:lang w:val="en-US"/>
        </w:rPr>
        <w:t xml:space="preserve">отговаря </w:t>
      </w:r>
      <w:r w:rsidR="00810167">
        <w:rPr>
          <w:lang w:val="en-US"/>
        </w:rPr>
        <w:t>всеки елемент от дизайна.</w:t>
      </w:r>
    </w:p>
    <w:p w:rsidR="000B17C1" w:rsidRPr="00F05820" w:rsidRDefault="00CD7F1C" w:rsidP="00F05820">
      <w:pPr>
        <w:pStyle w:val="Heading1"/>
      </w:pPr>
      <w:bookmarkStart w:id="488" w:name="_Toc397093016"/>
      <w:bookmarkStart w:id="489" w:name="_Ref411171807"/>
      <w:bookmarkStart w:id="490" w:name="_Ref411180263"/>
      <w:bookmarkStart w:id="491" w:name="_Ref412315400"/>
      <w:bookmarkStart w:id="492" w:name="_Toc412756078"/>
      <w:r w:rsidRPr="00F05820">
        <w:lastRenderedPageBreak/>
        <w:t>Реализация, т</w:t>
      </w:r>
      <w:r w:rsidR="004A6E88" w:rsidRPr="00F05820">
        <w:t>естване</w:t>
      </w:r>
      <w:r w:rsidRPr="00F05820">
        <w:t>/експерименти</w:t>
      </w:r>
      <w:bookmarkEnd w:id="488"/>
      <w:bookmarkEnd w:id="489"/>
      <w:bookmarkEnd w:id="490"/>
      <w:bookmarkEnd w:id="491"/>
      <w:bookmarkEnd w:id="492"/>
    </w:p>
    <w:p w:rsidR="00C3793A" w:rsidRDefault="00D471DC" w:rsidP="00D471DC">
      <w:pPr>
        <w:rPr>
          <w:b/>
        </w:rPr>
      </w:pPr>
      <w:r w:rsidRPr="00D471DC">
        <w:rPr>
          <w:b/>
        </w:rPr>
        <w:t>Абстракт:</w:t>
      </w:r>
    </w:p>
    <w:p w:rsidR="00D471DC" w:rsidRPr="00D471DC" w:rsidRDefault="00D471DC" w:rsidP="00D471DC">
      <w:pPr>
        <w:rPr>
          <w:rFonts w:ascii="Cambria Math" w:hAnsi="Cambria Math"/>
        </w:rPr>
      </w:pPr>
      <w:r>
        <w:t xml:space="preserve">Тази глава описва реализацията на модулите дефинирани в глава </w:t>
      </w:r>
      <w:r w:rsidRPr="0091658B">
        <w:rPr>
          <w:i/>
        </w:rPr>
        <w:fldChar w:fldCharType="begin"/>
      </w:r>
      <w:r w:rsidRPr="0091658B">
        <w:rPr>
          <w:i/>
        </w:rPr>
        <w:instrText xml:space="preserve"> REF _Ref400112072 \r \h </w:instrText>
      </w:r>
      <w:r>
        <w:rPr>
          <w:i/>
        </w:rPr>
        <w:instrText xml:space="preserve"> \* MERGEFORMAT </w:instrText>
      </w:r>
      <w:r w:rsidRPr="0091658B">
        <w:rPr>
          <w:i/>
        </w:rPr>
      </w:r>
      <w:r w:rsidRPr="0091658B">
        <w:rPr>
          <w:i/>
        </w:rPr>
        <w:fldChar w:fldCharType="separate"/>
      </w:r>
      <w:r w:rsidR="000E6575">
        <w:rPr>
          <w:i/>
        </w:rPr>
        <w:t>5</w:t>
      </w:r>
      <w:r w:rsidRPr="0091658B">
        <w:rPr>
          <w:i/>
        </w:rPr>
        <w:fldChar w:fldCharType="end"/>
      </w:r>
      <w:r>
        <w:t xml:space="preserve">. след това представя стратегията за тестване на системата за покриване на функционалните и нефункционалните изисквания и резултатите от прилагането </w:t>
      </w:r>
      <w:r w:rsidRPr="00865201">
        <w:rPr>
          <w:rFonts w:ascii="Cambria Math" w:hAnsi="Cambria Math" w:cs="Cambria Math"/>
        </w:rPr>
        <w:t>ѝ</w:t>
      </w:r>
      <w:r w:rsidRPr="00865201">
        <w:rPr>
          <w:rFonts w:cs="Times New Roman"/>
        </w:rPr>
        <w:t>.</w:t>
      </w:r>
    </w:p>
    <w:p w:rsidR="00CD7F1C" w:rsidRDefault="00CD7F1C" w:rsidP="000B17C1">
      <w:pPr>
        <w:pStyle w:val="Heading2"/>
      </w:pPr>
      <w:bookmarkStart w:id="493" w:name="_Toc397093017"/>
      <w:bookmarkStart w:id="494" w:name="_Ref400903747"/>
      <w:bookmarkStart w:id="495" w:name="_Ref411108480"/>
      <w:bookmarkStart w:id="496" w:name="_Toc412756079"/>
      <w:r>
        <w:rPr>
          <w:lang w:val="ru-RU"/>
        </w:rPr>
        <w:t>Реализация на</w:t>
      </w:r>
      <w:r w:rsidRPr="002925D3">
        <w:t xml:space="preserve"> модулите</w:t>
      </w:r>
      <w:bookmarkEnd w:id="493"/>
      <w:bookmarkEnd w:id="494"/>
      <w:bookmarkEnd w:id="495"/>
      <w:bookmarkEnd w:id="496"/>
    </w:p>
    <w:p w:rsidR="00710E56" w:rsidRDefault="00710E56" w:rsidP="00710E56">
      <w:r>
        <w:t xml:space="preserve">Модулите дефинирани в Глава </w:t>
      </w:r>
      <w:r w:rsidRPr="0091658B">
        <w:rPr>
          <w:i/>
        </w:rPr>
        <w:fldChar w:fldCharType="begin"/>
      </w:r>
      <w:r w:rsidRPr="0091658B">
        <w:rPr>
          <w:i/>
        </w:rPr>
        <w:instrText xml:space="preserve"> REF _Ref400112072 \r \h </w:instrText>
      </w:r>
      <w:r w:rsidR="0091658B">
        <w:rPr>
          <w:i/>
        </w:rPr>
        <w:instrText xml:space="preserve"> \* MERGEFORMAT </w:instrText>
      </w:r>
      <w:r w:rsidRPr="0091658B">
        <w:rPr>
          <w:i/>
        </w:rPr>
      </w:r>
      <w:r w:rsidRPr="0091658B">
        <w:rPr>
          <w:i/>
        </w:rPr>
        <w:fldChar w:fldCharType="separate"/>
      </w:r>
      <w:r w:rsidR="000E6575">
        <w:rPr>
          <w:i/>
        </w:rPr>
        <w:t>5</w:t>
      </w:r>
      <w:r w:rsidRPr="0091658B">
        <w:rPr>
          <w:i/>
        </w:rPr>
        <w:fldChar w:fldCharType="end"/>
      </w:r>
      <w:r>
        <w:t>, са генерирани</w:t>
      </w:r>
      <w:r w:rsidR="0091658B">
        <w:t xml:space="preserve"> посредством BoUML по указание на точк</w:t>
      </w:r>
      <w:r w:rsidR="00574D4B">
        <w:t xml:space="preserve">и </w:t>
      </w:r>
      <w:r w:rsidR="00574D4B" w:rsidRPr="00574D4B">
        <w:rPr>
          <w:i/>
        </w:rPr>
        <w:fldChar w:fldCharType="begin"/>
      </w:r>
      <w:r w:rsidR="00574D4B" w:rsidRPr="00574D4B">
        <w:rPr>
          <w:i/>
        </w:rPr>
        <w:instrText xml:space="preserve"> REF _Ref397422090 \r \h </w:instrText>
      </w:r>
      <w:r w:rsidR="00574D4B">
        <w:rPr>
          <w:i/>
        </w:rPr>
        <w:instrText xml:space="preserve"> \* MERGEFORMAT </w:instrText>
      </w:r>
      <w:r w:rsidR="00574D4B" w:rsidRPr="00574D4B">
        <w:rPr>
          <w:i/>
        </w:rPr>
      </w:r>
      <w:r w:rsidR="00574D4B" w:rsidRPr="00574D4B">
        <w:rPr>
          <w:i/>
        </w:rPr>
        <w:fldChar w:fldCharType="separate"/>
      </w:r>
      <w:r w:rsidR="000E6575">
        <w:rPr>
          <w:i/>
        </w:rPr>
        <w:t>4.1.2</w:t>
      </w:r>
      <w:r w:rsidR="00574D4B" w:rsidRPr="00574D4B">
        <w:rPr>
          <w:i/>
        </w:rPr>
        <w:fldChar w:fldCharType="end"/>
      </w:r>
      <w:r w:rsidR="00574D4B">
        <w:t xml:space="preserve"> и </w:t>
      </w:r>
      <w:r w:rsidR="00574D4B" w:rsidRPr="00574D4B">
        <w:rPr>
          <w:i/>
        </w:rPr>
        <w:fldChar w:fldCharType="begin"/>
      </w:r>
      <w:r w:rsidR="00574D4B" w:rsidRPr="00574D4B">
        <w:rPr>
          <w:i/>
        </w:rPr>
        <w:instrText xml:space="preserve"> REF _Ref409885591 \r \h </w:instrText>
      </w:r>
      <w:r w:rsidR="00574D4B">
        <w:rPr>
          <w:i/>
        </w:rPr>
        <w:instrText xml:space="preserve"> \* MERGEFORMAT </w:instrText>
      </w:r>
      <w:r w:rsidR="00574D4B" w:rsidRPr="00574D4B">
        <w:rPr>
          <w:i/>
        </w:rPr>
      </w:r>
      <w:r w:rsidR="00574D4B" w:rsidRPr="00574D4B">
        <w:rPr>
          <w:i/>
        </w:rPr>
        <w:fldChar w:fldCharType="separate"/>
      </w:r>
      <w:r w:rsidR="000E6575">
        <w:rPr>
          <w:i/>
        </w:rPr>
        <w:t>4.3.3</w:t>
      </w:r>
      <w:r w:rsidR="00574D4B" w:rsidRPr="00574D4B">
        <w:rPr>
          <w:i/>
        </w:rPr>
        <w:fldChar w:fldCharType="end"/>
      </w:r>
      <w:r w:rsidR="002B0DF2">
        <w:rPr>
          <w:i/>
        </w:rPr>
        <w:t xml:space="preserve"> </w:t>
      </w:r>
      <w:r w:rsidR="002B0DF2">
        <w:t xml:space="preserve">следвайки структурата изобразена на </w:t>
      </w:r>
      <w:r w:rsidR="00201320" w:rsidRPr="00D30A44">
        <w:rPr>
          <w:i/>
        </w:rPr>
        <w:fldChar w:fldCharType="begin"/>
      </w:r>
      <w:r w:rsidR="00201320" w:rsidRPr="00D30A44">
        <w:rPr>
          <w:i/>
        </w:rPr>
        <w:instrText xml:space="preserve"> REF _Ref398551728 \h </w:instrText>
      </w:r>
      <w:r w:rsidR="00201320">
        <w:rPr>
          <w:i/>
        </w:rPr>
        <w:instrText xml:space="preserve"> \* MERGEFORMAT </w:instrText>
      </w:r>
      <w:r w:rsidR="00201320" w:rsidRPr="00D30A44">
        <w:rPr>
          <w:i/>
        </w:rPr>
      </w:r>
      <w:r w:rsidR="00201320" w:rsidRPr="00D30A44">
        <w:rPr>
          <w:i/>
        </w:rPr>
        <w:fldChar w:fldCharType="separate"/>
      </w:r>
      <w:r w:rsidR="000E6575" w:rsidRPr="000E6575">
        <w:rPr>
          <w:i/>
        </w:rPr>
        <w:t xml:space="preserve">Фигура </w:t>
      </w:r>
      <w:r w:rsidR="000E6575" w:rsidRPr="000E6575">
        <w:rPr>
          <w:i/>
          <w:noProof/>
        </w:rPr>
        <w:t>25</w:t>
      </w:r>
      <w:r w:rsidR="00201320" w:rsidRPr="00D30A44">
        <w:rPr>
          <w:i/>
        </w:rPr>
        <w:fldChar w:fldCharType="end"/>
      </w:r>
      <w:r w:rsidR="0091658B">
        <w:t>, посредством следните диаграми на внедряване:</w:t>
      </w:r>
    </w:p>
    <w:p w:rsidR="00AF43C2" w:rsidRDefault="00AF43C2" w:rsidP="00AF43C2">
      <w:pPr>
        <w:pStyle w:val="Heading3"/>
      </w:pPr>
      <w:bookmarkStart w:id="497" w:name="_Toc412756080"/>
      <w:r>
        <w:t>Анализатор (диаграма на внедряване)</w:t>
      </w:r>
      <w:bookmarkEnd w:id="497"/>
    </w:p>
    <w:p w:rsidR="00D063BC" w:rsidRDefault="00AF43C2" w:rsidP="00D063BC">
      <w:pPr>
        <w:keepNext/>
        <w:jc w:val="center"/>
      </w:pPr>
      <w:r>
        <w:rPr>
          <w:noProof/>
          <w:lang w:val="en-US" w:eastAsia="en-US"/>
        </w:rPr>
        <w:drawing>
          <wp:inline distT="0" distB="0" distL="0" distR="0" wp14:anchorId="2037EB61" wp14:editId="1C4DA322">
            <wp:extent cx="2705627" cy="22088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r.png"/>
                    <pic:cNvPicPr/>
                  </pic:nvPicPr>
                  <pic:blipFill>
                    <a:blip r:embed="rId80">
                      <a:extLst>
                        <a:ext uri="{28A0092B-C50C-407E-A947-70E740481C1C}">
                          <a14:useLocalDpi xmlns:a14="http://schemas.microsoft.com/office/drawing/2010/main" val="0"/>
                        </a:ext>
                      </a:extLst>
                    </a:blip>
                    <a:stretch>
                      <a:fillRect/>
                    </a:stretch>
                  </pic:blipFill>
                  <pic:spPr>
                    <a:xfrm>
                      <a:off x="0" y="0"/>
                      <a:ext cx="2709584" cy="2212041"/>
                    </a:xfrm>
                    <a:prstGeom prst="rect">
                      <a:avLst/>
                    </a:prstGeom>
                  </pic:spPr>
                </pic:pic>
              </a:graphicData>
            </a:graphic>
          </wp:inline>
        </w:drawing>
      </w:r>
    </w:p>
    <w:p w:rsidR="00DD3B8B" w:rsidRDefault="00D063BC" w:rsidP="00D063BC">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58</w:t>
      </w:r>
      <w:r w:rsidR="00E73236">
        <w:rPr>
          <w:noProof/>
        </w:rPr>
        <w:fldChar w:fldCharType="end"/>
      </w:r>
      <w:r>
        <w:t xml:space="preserve"> (Анализатор – диаграма на внедряване)</w:t>
      </w:r>
    </w:p>
    <w:p w:rsidR="00901B30" w:rsidRDefault="00901B30" w:rsidP="00D063BC">
      <w:pPr>
        <w:pStyle w:val="Caption"/>
        <w:jc w:val="center"/>
      </w:pPr>
    </w:p>
    <w:p w:rsidR="00865201" w:rsidRDefault="006802B9" w:rsidP="00D063BC">
      <w:r>
        <w:t xml:space="preserve">Представлява интерфейсите и класовете от </w:t>
      </w:r>
      <w:r w:rsidR="002B7C2C">
        <w:t xml:space="preserve">точка </w:t>
      </w:r>
      <w:r w:rsidR="002B7C2C" w:rsidRPr="002B7C2C">
        <w:rPr>
          <w:i/>
        </w:rPr>
        <w:fldChar w:fldCharType="begin"/>
      </w:r>
      <w:r w:rsidR="002B7C2C" w:rsidRPr="002B7C2C">
        <w:rPr>
          <w:i/>
        </w:rPr>
        <w:instrText xml:space="preserve"> REF _Ref400112976 \r \h </w:instrText>
      </w:r>
      <w:r w:rsidR="002B7C2C">
        <w:rPr>
          <w:i/>
        </w:rPr>
        <w:instrText xml:space="preserve"> \* MERGEFORMAT </w:instrText>
      </w:r>
      <w:r w:rsidR="002B7C2C" w:rsidRPr="002B7C2C">
        <w:rPr>
          <w:i/>
        </w:rPr>
      </w:r>
      <w:r w:rsidR="002B7C2C" w:rsidRPr="002B7C2C">
        <w:rPr>
          <w:i/>
        </w:rPr>
        <w:fldChar w:fldCharType="separate"/>
      </w:r>
      <w:r w:rsidR="000E6575">
        <w:rPr>
          <w:i/>
        </w:rPr>
        <w:t>5.3.1</w:t>
      </w:r>
      <w:r w:rsidR="002B7C2C" w:rsidRPr="002B7C2C">
        <w:rPr>
          <w:i/>
        </w:rPr>
        <w:fldChar w:fldCharType="end"/>
      </w:r>
      <w:r w:rsidR="002B7C2C">
        <w:t xml:space="preserve"> </w:t>
      </w:r>
      <w:r>
        <w:t xml:space="preserve">в </w:t>
      </w:r>
      <w:r w:rsidRPr="006802B9">
        <w:rPr>
          <w:i/>
        </w:rPr>
        <w:t>Python</w:t>
      </w:r>
      <w:r>
        <w:t xml:space="preserve"> </w:t>
      </w:r>
      <w:r w:rsidR="00DE2E4E">
        <w:t>модули</w:t>
      </w:r>
      <w:r>
        <w:t>.</w:t>
      </w:r>
    </w:p>
    <w:p w:rsidR="00865201" w:rsidRDefault="00865201">
      <w:pPr>
        <w:spacing w:after="0"/>
        <w:jc w:val="left"/>
      </w:pPr>
      <w:r>
        <w:br w:type="page"/>
      </w:r>
    </w:p>
    <w:p w:rsidR="00AF1B9C" w:rsidRDefault="00AF1B9C" w:rsidP="00AF1B9C">
      <w:pPr>
        <w:pStyle w:val="Heading3"/>
      </w:pPr>
      <w:bookmarkStart w:id="498" w:name="_Toc412756081"/>
      <w:r>
        <w:lastRenderedPageBreak/>
        <w:t>Скенер</w:t>
      </w:r>
      <w:bookmarkEnd w:id="498"/>
    </w:p>
    <w:p w:rsidR="00AF1B9C" w:rsidRDefault="00AF1B9C" w:rsidP="00AF1B9C">
      <w:pPr>
        <w:keepNext/>
        <w:jc w:val="center"/>
      </w:pPr>
      <w:r>
        <w:rPr>
          <w:noProof/>
          <w:lang w:val="en-US" w:eastAsia="en-US"/>
        </w:rPr>
        <w:drawing>
          <wp:inline distT="0" distB="0" distL="0" distR="0" wp14:anchorId="69782059" wp14:editId="407DDDBC">
            <wp:extent cx="3390405" cy="203867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ng"/>
                    <pic:cNvPicPr/>
                  </pic:nvPicPr>
                  <pic:blipFill>
                    <a:blip r:embed="rId81">
                      <a:extLst>
                        <a:ext uri="{28A0092B-C50C-407E-A947-70E740481C1C}">
                          <a14:useLocalDpi xmlns:a14="http://schemas.microsoft.com/office/drawing/2010/main" val="0"/>
                        </a:ext>
                      </a:extLst>
                    </a:blip>
                    <a:stretch>
                      <a:fillRect/>
                    </a:stretch>
                  </pic:blipFill>
                  <pic:spPr>
                    <a:xfrm>
                      <a:off x="0" y="0"/>
                      <a:ext cx="3395404" cy="2041681"/>
                    </a:xfrm>
                    <a:prstGeom prst="rect">
                      <a:avLst/>
                    </a:prstGeom>
                  </pic:spPr>
                </pic:pic>
              </a:graphicData>
            </a:graphic>
          </wp:inline>
        </w:drawing>
      </w:r>
    </w:p>
    <w:p w:rsidR="00AF1B9C" w:rsidRPr="007179DB" w:rsidRDefault="00AF1B9C" w:rsidP="00AF1B9C">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59</w:t>
      </w:r>
      <w:r w:rsidR="00E73236">
        <w:rPr>
          <w:noProof/>
        </w:rPr>
        <w:fldChar w:fldCharType="end"/>
      </w:r>
      <w:r>
        <w:t xml:space="preserve"> (Скенер – диаграма на внедряване)</w:t>
      </w:r>
    </w:p>
    <w:p w:rsidR="00AF1B9C" w:rsidRDefault="00AF1B9C" w:rsidP="00D063BC">
      <w:r>
        <w:t xml:space="preserve">Представлява интерфейсите и класовете от точка </w:t>
      </w:r>
      <w:r w:rsidRPr="007179DB">
        <w:rPr>
          <w:i/>
        </w:rPr>
        <w:fldChar w:fldCharType="begin"/>
      </w:r>
      <w:r w:rsidRPr="007179DB">
        <w:rPr>
          <w:i/>
        </w:rPr>
        <w:instrText xml:space="preserve"> REF _Ref400113532 \r \h </w:instrText>
      </w:r>
      <w:r>
        <w:rPr>
          <w:i/>
        </w:rPr>
        <w:instrText xml:space="preserve"> \* MERGEFORMAT </w:instrText>
      </w:r>
      <w:r w:rsidRPr="007179DB">
        <w:rPr>
          <w:i/>
        </w:rPr>
      </w:r>
      <w:r w:rsidRPr="007179DB">
        <w:rPr>
          <w:i/>
        </w:rPr>
        <w:fldChar w:fldCharType="separate"/>
      </w:r>
      <w:r w:rsidR="000E6575">
        <w:rPr>
          <w:i/>
        </w:rPr>
        <w:t>5.3.2</w:t>
      </w:r>
      <w:r w:rsidRPr="007179DB">
        <w:rPr>
          <w:i/>
        </w:rPr>
        <w:fldChar w:fldCharType="end"/>
      </w:r>
      <w:r>
        <w:t xml:space="preserve"> в </w:t>
      </w:r>
      <w:r w:rsidRPr="006802B9">
        <w:rPr>
          <w:i/>
        </w:rPr>
        <w:t>Python</w:t>
      </w:r>
      <w:r>
        <w:t xml:space="preserve"> модули.</w:t>
      </w:r>
    </w:p>
    <w:p w:rsidR="00246BEA" w:rsidRDefault="005B2B7B" w:rsidP="005B2B7B">
      <w:pPr>
        <w:pStyle w:val="Heading3"/>
      </w:pPr>
      <w:bookmarkStart w:id="499" w:name="_Ref409474859"/>
      <w:bookmarkStart w:id="500" w:name="_Toc412756082"/>
      <w:r>
        <w:t>Мета-модел</w:t>
      </w:r>
      <w:bookmarkEnd w:id="499"/>
      <w:bookmarkEnd w:id="500"/>
    </w:p>
    <w:p w:rsidR="00246BEA" w:rsidRDefault="005B2B7B" w:rsidP="005B2B7B">
      <w:pPr>
        <w:pStyle w:val="Heading4"/>
      </w:pPr>
      <w:r>
        <w:t>Инфраструктура (диаграма на внедряване)</w:t>
      </w:r>
    </w:p>
    <w:p w:rsidR="007850C6" w:rsidRDefault="005B2B7B" w:rsidP="007850C6">
      <w:pPr>
        <w:keepNext/>
        <w:jc w:val="center"/>
      </w:pPr>
      <w:r>
        <w:rPr>
          <w:noProof/>
          <w:lang w:val="en-US" w:eastAsia="en-US"/>
        </w:rPr>
        <w:drawing>
          <wp:inline distT="0" distB="0" distL="0" distR="0" wp14:anchorId="37B04240" wp14:editId="7FEA59A1">
            <wp:extent cx="2751063" cy="248679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structure.png"/>
                    <pic:cNvPicPr/>
                  </pic:nvPicPr>
                  <pic:blipFill>
                    <a:blip r:embed="rId82">
                      <a:extLst>
                        <a:ext uri="{28A0092B-C50C-407E-A947-70E740481C1C}">
                          <a14:useLocalDpi xmlns:a14="http://schemas.microsoft.com/office/drawing/2010/main" val="0"/>
                        </a:ext>
                      </a:extLst>
                    </a:blip>
                    <a:stretch>
                      <a:fillRect/>
                    </a:stretch>
                  </pic:blipFill>
                  <pic:spPr>
                    <a:xfrm>
                      <a:off x="0" y="0"/>
                      <a:ext cx="2755560" cy="2490863"/>
                    </a:xfrm>
                    <a:prstGeom prst="rect">
                      <a:avLst/>
                    </a:prstGeom>
                  </pic:spPr>
                </pic:pic>
              </a:graphicData>
            </a:graphic>
          </wp:inline>
        </w:drawing>
      </w:r>
    </w:p>
    <w:p w:rsidR="005B2B7B" w:rsidRDefault="007850C6" w:rsidP="007850C6">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60</w:t>
      </w:r>
      <w:r w:rsidR="00E73236">
        <w:rPr>
          <w:noProof/>
        </w:rPr>
        <w:fldChar w:fldCharType="end"/>
      </w:r>
      <w:r>
        <w:t xml:space="preserve"> (Инфраструктура – диаграма на внедряване)</w:t>
      </w:r>
    </w:p>
    <w:p w:rsidR="00865201" w:rsidRDefault="007850C6" w:rsidP="007850C6">
      <w:r>
        <w:t xml:space="preserve">Представлява интерфейсите и класовете от точка </w:t>
      </w:r>
      <w:r w:rsidRPr="007850C6">
        <w:rPr>
          <w:i/>
        </w:rPr>
        <w:fldChar w:fldCharType="begin"/>
      </w:r>
      <w:r w:rsidRPr="007850C6">
        <w:rPr>
          <w:i/>
        </w:rPr>
        <w:instrText xml:space="preserve"> REF _Ref400113256 \r \h </w:instrText>
      </w:r>
      <w:r>
        <w:rPr>
          <w:i/>
        </w:rPr>
        <w:instrText xml:space="preserve"> \* MERGEFORMAT </w:instrText>
      </w:r>
      <w:r w:rsidRPr="007850C6">
        <w:rPr>
          <w:i/>
        </w:rPr>
      </w:r>
      <w:r w:rsidRPr="007850C6">
        <w:rPr>
          <w:i/>
        </w:rPr>
        <w:fldChar w:fldCharType="separate"/>
      </w:r>
      <w:r w:rsidR="000E6575">
        <w:rPr>
          <w:i/>
        </w:rPr>
        <w:t>5.2.1</w:t>
      </w:r>
      <w:r w:rsidRPr="007850C6">
        <w:rPr>
          <w:i/>
        </w:rPr>
        <w:fldChar w:fldCharType="end"/>
      </w:r>
      <w:r>
        <w:t xml:space="preserve"> в </w:t>
      </w:r>
      <w:r w:rsidRPr="006802B9">
        <w:rPr>
          <w:i/>
        </w:rPr>
        <w:t>Python</w:t>
      </w:r>
      <w:r>
        <w:t xml:space="preserve"> </w:t>
      </w:r>
      <w:r w:rsidR="001274EE">
        <w:t>модули</w:t>
      </w:r>
      <w:r>
        <w:t>.</w:t>
      </w:r>
    </w:p>
    <w:p w:rsidR="00865201" w:rsidRDefault="00865201">
      <w:pPr>
        <w:spacing w:after="0"/>
        <w:jc w:val="left"/>
      </w:pPr>
      <w:r>
        <w:br w:type="page"/>
      </w:r>
    </w:p>
    <w:p w:rsidR="00A24FD2" w:rsidRDefault="00A24FD2" w:rsidP="00A24FD2">
      <w:pPr>
        <w:pStyle w:val="Heading4"/>
      </w:pPr>
      <w:r>
        <w:lastRenderedPageBreak/>
        <w:t>Софтуерен компонент (диаграма на внедряване)</w:t>
      </w:r>
    </w:p>
    <w:p w:rsidR="001D7606" w:rsidRDefault="001D7606" w:rsidP="001D7606">
      <w:pPr>
        <w:pStyle w:val="Caption"/>
        <w:keepNext/>
        <w:jc w:val="center"/>
      </w:pPr>
      <w:r>
        <w:rPr>
          <w:noProof/>
          <w:lang w:val="en-US"/>
        </w:rPr>
        <w:drawing>
          <wp:inline distT="0" distB="0" distL="0" distR="0" wp14:anchorId="5C7D6129" wp14:editId="51053C7B">
            <wp:extent cx="4578982" cy="376969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component.png"/>
                    <pic:cNvPicPr/>
                  </pic:nvPicPr>
                  <pic:blipFill>
                    <a:blip r:embed="rId83">
                      <a:extLst>
                        <a:ext uri="{28A0092B-C50C-407E-A947-70E740481C1C}">
                          <a14:useLocalDpi xmlns:a14="http://schemas.microsoft.com/office/drawing/2010/main" val="0"/>
                        </a:ext>
                      </a:extLst>
                    </a:blip>
                    <a:stretch>
                      <a:fillRect/>
                    </a:stretch>
                  </pic:blipFill>
                  <pic:spPr>
                    <a:xfrm>
                      <a:off x="0" y="0"/>
                      <a:ext cx="4575276" cy="3766643"/>
                    </a:xfrm>
                    <a:prstGeom prst="rect">
                      <a:avLst/>
                    </a:prstGeom>
                  </pic:spPr>
                </pic:pic>
              </a:graphicData>
            </a:graphic>
          </wp:inline>
        </w:drawing>
      </w:r>
    </w:p>
    <w:p w:rsidR="007850C6" w:rsidRDefault="001D7606" w:rsidP="001D7606">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61</w:t>
      </w:r>
      <w:r w:rsidR="00E73236">
        <w:rPr>
          <w:noProof/>
        </w:rPr>
        <w:fldChar w:fldCharType="end"/>
      </w:r>
      <w:r>
        <w:t xml:space="preserve"> (Софтуерен компонент – диаграма на внедряване)</w:t>
      </w:r>
    </w:p>
    <w:p w:rsidR="00B86ABD" w:rsidRDefault="00B86ABD" w:rsidP="001D7606">
      <w:pPr>
        <w:pStyle w:val="Caption"/>
        <w:jc w:val="center"/>
      </w:pPr>
    </w:p>
    <w:p w:rsidR="00B86ABD" w:rsidRDefault="00B86ABD" w:rsidP="00B86ABD">
      <w:r>
        <w:t xml:space="preserve">Представлява интерфейсите и класовете от точка </w:t>
      </w:r>
      <w:r w:rsidRPr="00B86ABD">
        <w:rPr>
          <w:i/>
        </w:rPr>
        <w:fldChar w:fldCharType="begin"/>
      </w:r>
      <w:r w:rsidRPr="00B86ABD">
        <w:rPr>
          <w:i/>
        </w:rPr>
        <w:instrText xml:space="preserve"> REF _Ref400113708 \r \h </w:instrText>
      </w:r>
      <w:r>
        <w:rPr>
          <w:i/>
        </w:rPr>
        <w:instrText xml:space="preserve"> \* MERGEFORMAT </w:instrText>
      </w:r>
      <w:r w:rsidRPr="00B86ABD">
        <w:rPr>
          <w:i/>
        </w:rPr>
      </w:r>
      <w:r w:rsidRPr="00B86ABD">
        <w:rPr>
          <w:i/>
        </w:rPr>
        <w:fldChar w:fldCharType="separate"/>
      </w:r>
      <w:r w:rsidR="000E6575">
        <w:rPr>
          <w:i/>
        </w:rPr>
        <w:t>5.2.2</w:t>
      </w:r>
      <w:r w:rsidRPr="00B86ABD">
        <w:rPr>
          <w:i/>
        </w:rPr>
        <w:fldChar w:fldCharType="end"/>
      </w:r>
      <w:r>
        <w:t xml:space="preserve"> в </w:t>
      </w:r>
      <w:r w:rsidRPr="006802B9">
        <w:rPr>
          <w:i/>
        </w:rPr>
        <w:t>Python</w:t>
      </w:r>
      <w:r>
        <w:t xml:space="preserve"> модули.</w:t>
      </w:r>
    </w:p>
    <w:p w:rsidR="0006779C" w:rsidRDefault="006D5AE0" w:rsidP="0006779C">
      <w:pPr>
        <w:pStyle w:val="Heading3"/>
      </w:pPr>
      <w:bookmarkStart w:id="501" w:name="_Toc412756083"/>
      <w:r>
        <w:t>Сериализатор (диаграма на внедряване)</w:t>
      </w:r>
      <w:bookmarkEnd w:id="501"/>
    </w:p>
    <w:p w:rsidR="00714A65" w:rsidRDefault="00013187" w:rsidP="00714A65">
      <w:pPr>
        <w:keepNext/>
        <w:jc w:val="center"/>
      </w:pPr>
      <w:r>
        <w:rPr>
          <w:noProof/>
          <w:lang w:val="en-US" w:eastAsia="en-US"/>
        </w:rPr>
        <w:drawing>
          <wp:inline distT="0" distB="0" distL="0" distR="0" wp14:anchorId="50EE2BAD" wp14:editId="5C0E6263">
            <wp:extent cx="2404753" cy="20603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converter.png"/>
                    <pic:cNvPicPr/>
                  </pic:nvPicPr>
                  <pic:blipFill>
                    <a:blip r:embed="rId84">
                      <a:extLst>
                        <a:ext uri="{28A0092B-C50C-407E-A947-70E740481C1C}">
                          <a14:useLocalDpi xmlns:a14="http://schemas.microsoft.com/office/drawing/2010/main" val="0"/>
                        </a:ext>
                      </a:extLst>
                    </a:blip>
                    <a:stretch>
                      <a:fillRect/>
                    </a:stretch>
                  </pic:blipFill>
                  <pic:spPr>
                    <a:xfrm>
                      <a:off x="0" y="0"/>
                      <a:ext cx="2410575" cy="2065310"/>
                    </a:xfrm>
                    <a:prstGeom prst="rect">
                      <a:avLst/>
                    </a:prstGeom>
                  </pic:spPr>
                </pic:pic>
              </a:graphicData>
            </a:graphic>
          </wp:inline>
        </w:drawing>
      </w:r>
    </w:p>
    <w:p w:rsidR="00013187" w:rsidRDefault="00714A65" w:rsidP="00714A6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62</w:t>
      </w:r>
      <w:r w:rsidR="00E73236">
        <w:rPr>
          <w:noProof/>
        </w:rPr>
        <w:fldChar w:fldCharType="end"/>
      </w:r>
      <w:r>
        <w:t xml:space="preserve"> (Сериализатор – диаграма на внедряване)</w:t>
      </w:r>
    </w:p>
    <w:p w:rsidR="00714A65" w:rsidRPr="00013187" w:rsidRDefault="00714A65" w:rsidP="00714A65">
      <w:pPr>
        <w:pStyle w:val="Caption"/>
        <w:jc w:val="center"/>
      </w:pPr>
    </w:p>
    <w:p w:rsidR="00865201" w:rsidRDefault="00714A65" w:rsidP="00714A65">
      <w:r>
        <w:t xml:space="preserve">Представлява интерфейсите и класовете от точка </w:t>
      </w:r>
      <w:r w:rsidRPr="00714A65">
        <w:rPr>
          <w:i/>
        </w:rPr>
        <w:fldChar w:fldCharType="begin"/>
      </w:r>
      <w:r w:rsidRPr="00714A65">
        <w:rPr>
          <w:i/>
        </w:rPr>
        <w:instrText xml:space="preserve"> REF _Ref400113852 \r \h </w:instrText>
      </w:r>
      <w:r>
        <w:rPr>
          <w:i/>
        </w:rPr>
        <w:instrText xml:space="preserve"> \* MERGEFORMAT </w:instrText>
      </w:r>
      <w:r w:rsidRPr="00714A65">
        <w:rPr>
          <w:i/>
        </w:rPr>
      </w:r>
      <w:r w:rsidRPr="00714A65">
        <w:rPr>
          <w:i/>
        </w:rPr>
        <w:fldChar w:fldCharType="separate"/>
      </w:r>
      <w:r w:rsidR="000E6575">
        <w:rPr>
          <w:i/>
        </w:rPr>
        <w:t>5.3.4</w:t>
      </w:r>
      <w:r w:rsidRPr="00714A65">
        <w:rPr>
          <w:i/>
        </w:rPr>
        <w:fldChar w:fldCharType="end"/>
      </w:r>
      <w:r>
        <w:t xml:space="preserve"> в </w:t>
      </w:r>
      <w:r w:rsidRPr="006802B9">
        <w:rPr>
          <w:i/>
        </w:rPr>
        <w:t>Python</w:t>
      </w:r>
      <w:r>
        <w:t xml:space="preserve"> модули.</w:t>
      </w:r>
    </w:p>
    <w:p w:rsidR="00865201" w:rsidRDefault="00865201">
      <w:pPr>
        <w:spacing w:after="0"/>
        <w:jc w:val="left"/>
      </w:pPr>
      <w:r>
        <w:br w:type="page"/>
      </w:r>
    </w:p>
    <w:p w:rsidR="005E32A2" w:rsidRDefault="005E32A2" w:rsidP="005E32A2">
      <w:pPr>
        <w:pStyle w:val="Heading3"/>
      </w:pPr>
      <w:bookmarkStart w:id="502" w:name="_Toc412756084"/>
      <w:r>
        <w:lastRenderedPageBreak/>
        <w:t>Спомагателни модули (диаграма на внедряване)</w:t>
      </w:r>
      <w:bookmarkEnd w:id="502"/>
    </w:p>
    <w:p w:rsidR="006D1AD7" w:rsidRDefault="006D1AD7" w:rsidP="006D1AD7">
      <w:pPr>
        <w:keepNext/>
        <w:jc w:val="center"/>
      </w:pPr>
      <w:r>
        <w:rPr>
          <w:noProof/>
          <w:lang w:val="en-US" w:eastAsia="en-US"/>
        </w:rPr>
        <w:drawing>
          <wp:inline distT="0" distB="0" distL="0" distR="0" wp14:anchorId="2EE1684D" wp14:editId="186B20E0">
            <wp:extent cx="2535382" cy="18681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png"/>
                    <pic:cNvPicPr/>
                  </pic:nvPicPr>
                  <pic:blipFill>
                    <a:blip r:embed="rId85">
                      <a:extLst>
                        <a:ext uri="{28A0092B-C50C-407E-A947-70E740481C1C}">
                          <a14:useLocalDpi xmlns:a14="http://schemas.microsoft.com/office/drawing/2010/main" val="0"/>
                        </a:ext>
                      </a:extLst>
                    </a:blip>
                    <a:stretch>
                      <a:fillRect/>
                    </a:stretch>
                  </pic:blipFill>
                  <pic:spPr>
                    <a:xfrm>
                      <a:off x="0" y="0"/>
                      <a:ext cx="2535809" cy="1868491"/>
                    </a:xfrm>
                    <a:prstGeom prst="rect">
                      <a:avLst/>
                    </a:prstGeom>
                  </pic:spPr>
                </pic:pic>
              </a:graphicData>
            </a:graphic>
          </wp:inline>
        </w:drawing>
      </w:r>
    </w:p>
    <w:p w:rsidR="005E32A2" w:rsidRDefault="006D1AD7" w:rsidP="006D1AD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63</w:t>
      </w:r>
      <w:r w:rsidR="00E73236">
        <w:rPr>
          <w:noProof/>
        </w:rPr>
        <w:fldChar w:fldCharType="end"/>
      </w:r>
      <w:r>
        <w:t xml:space="preserve"> (Спомагателни модули – диаграма на внедряване)</w:t>
      </w:r>
    </w:p>
    <w:p w:rsidR="000D6001" w:rsidRDefault="000D6001" w:rsidP="006D1AD7"/>
    <w:p w:rsidR="00865201" w:rsidRDefault="006D1AD7" w:rsidP="006D1AD7">
      <w:r>
        <w:t xml:space="preserve">Представлява интерфейсите и класовете от точка </w:t>
      </w:r>
      <w:r w:rsidRPr="006D1AD7">
        <w:rPr>
          <w:i/>
        </w:rPr>
        <w:fldChar w:fldCharType="begin"/>
      </w:r>
      <w:r w:rsidRPr="006D1AD7">
        <w:rPr>
          <w:i/>
        </w:rPr>
        <w:instrText xml:space="preserve"> REF _Ref400114055 \r \h </w:instrText>
      </w:r>
      <w:r>
        <w:rPr>
          <w:i/>
        </w:rPr>
        <w:instrText xml:space="preserve"> \* MERGEFORMAT </w:instrText>
      </w:r>
      <w:r w:rsidRPr="006D1AD7">
        <w:rPr>
          <w:i/>
        </w:rPr>
      </w:r>
      <w:r w:rsidRPr="006D1AD7">
        <w:rPr>
          <w:i/>
        </w:rPr>
        <w:fldChar w:fldCharType="separate"/>
      </w:r>
      <w:r w:rsidR="000E6575">
        <w:rPr>
          <w:i/>
        </w:rPr>
        <w:t>5.4</w:t>
      </w:r>
      <w:r w:rsidRPr="006D1AD7">
        <w:rPr>
          <w:i/>
        </w:rPr>
        <w:fldChar w:fldCharType="end"/>
      </w:r>
      <w:r>
        <w:t xml:space="preserve"> в</w:t>
      </w:r>
      <w:r w:rsidR="00CF09F4">
        <w:t>ъв външни</w:t>
      </w:r>
      <w:r>
        <w:t xml:space="preserve"> </w:t>
      </w:r>
      <w:r w:rsidRPr="006802B9">
        <w:rPr>
          <w:i/>
        </w:rPr>
        <w:t>Python</w:t>
      </w:r>
      <w:r>
        <w:t xml:space="preserve"> модули.</w:t>
      </w:r>
    </w:p>
    <w:p w:rsidR="00865201" w:rsidRDefault="00865201">
      <w:pPr>
        <w:spacing w:after="0"/>
        <w:jc w:val="left"/>
      </w:pPr>
      <w:r>
        <w:br w:type="page"/>
      </w:r>
    </w:p>
    <w:p w:rsidR="00C9327C" w:rsidRDefault="00C9327C" w:rsidP="00C9327C">
      <w:pPr>
        <w:pStyle w:val="Heading3"/>
      </w:pPr>
      <w:bookmarkStart w:id="503" w:name="_Toc412756085"/>
      <w:r>
        <w:lastRenderedPageBreak/>
        <w:t>Специфични критерии за стандартна архитектура (диаграма на внедряване)</w:t>
      </w:r>
      <w:bookmarkEnd w:id="503"/>
    </w:p>
    <w:p w:rsidR="000E6E0A" w:rsidRDefault="004A02F0" w:rsidP="000E6E0A">
      <w:pPr>
        <w:keepNext/>
      </w:pPr>
      <w:r>
        <w:rPr>
          <w:noProof/>
          <w:lang w:val="en-US" w:eastAsia="en-US"/>
        </w:rPr>
        <w:drawing>
          <wp:inline distT="0" distB="0" distL="0" distR="0" wp14:anchorId="60D8EF1D" wp14:editId="7D5A1F25">
            <wp:extent cx="5274310" cy="52120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k.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5212080"/>
                    </a:xfrm>
                    <a:prstGeom prst="rect">
                      <a:avLst/>
                    </a:prstGeom>
                  </pic:spPr>
                </pic:pic>
              </a:graphicData>
            </a:graphic>
          </wp:inline>
        </w:drawing>
      </w:r>
    </w:p>
    <w:p w:rsidR="000E6E0A" w:rsidRPr="000E6E0A" w:rsidRDefault="000E6E0A" w:rsidP="000E6E0A">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64</w:t>
      </w:r>
      <w:r w:rsidR="00E73236">
        <w:rPr>
          <w:noProof/>
        </w:rPr>
        <w:fldChar w:fldCharType="end"/>
      </w:r>
      <w:r>
        <w:t xml:space="preserve"> (Критерии за стандартна архитектура – диаграма на внедряване)</w:t>
      </w:r>
    </w:p>
    <w:p w:rsidR="00EC7389" w:rsidRDefault="00EC7389" w:rsidP="00EC7389">
      <w:r>
        <w:t xml:space="preserve">Представлява изискванията от точка </w:t>
      </w:r>
      <w:r w:rsidRPr="00EC7389">
        <w:rPr>
          <w:i/>
        </w:rPr>
        <w:fldChar w:fldCharType="begin"/>
      </w:r>
      <w:r w:rsidRPr="00EC7389">
        <w:rPr>
          <w:i/>
        </w:rPr>
        <w:instrText xml:space="preserve"> REF _Ref398216154 \r \h </w:instrText>
      </w:r>
      <w:r>
        <w:rPr>
          <w:i/>
        </w:rPr>
        <w:instrText xml:space="preserve"> \* MERGEFORMAT </w:instrText>
      </w:r>
      <w:r w:rsidRPr="00EC7389">
        <w:rPr>
          <w:i/>
        </w:rPr>
      </w:r>
      <w:r w:rsidRPr="00EC7389">
        <w:rPr>
          <w:i/>
        </w:rPr>
        <w:fldChar w:fldCharType="separate"/>
      </w:r>
      <w:r w:rsidR="000E6575">
        <w:rPr>
          <w:i/>
        </w:rPr>
        <w:t>3.3.4</w:t>
      </w:r>
      <w:r w:rsidRPr="00EC7389">
        <w:rPr>
          <w:i/>
        </w:rPr>
        <w:fldChar w:fldCharType="end"/>
      </w:r>
      <w:r>
        <w:t xml:space="preserve"> в </w:t>
      </w:r>
      <w:r w:rsidRPr="006802B9">
        <w:rPr>
          <w:i/>
        </w:rPr>
        <w:t>Python</w:t>
      </w:r>
      <w:r>
        <w:t xml:space="preserve"> модули.</w:t>
      </w:r>
    </w:p>
    <w:p w:rsidR="00103031" w:rsidRDefault="00125743" w:rsidP="00125743">
      <w:pPr>
        <w:pStyle w:val="Heading3"/>
      </w:pPr>
      <w:bookmarkStart w:id="504" w:name="_Ref411098123"/>
      <w:bookmarkStart w:id="505" w:name="_Ref411098150"/>
      <w:bookmarkStart w:id="506" w:name="_Toc412756086"/>
      <w:r>
        <w:t>Генерация на базов код (реализация)</w:t>
      </w:r>
      <w:bookmarkEnd w:id="504"/>
      <w:bookmarkEnd w:id="505"/>
      <w:bookmarkEnd w:id="506"/>
    </w:p>
    <w:p w:rsidR="00125743" w:rsidRPr="002925D3" w:rsidRDefault="00125743" w:rsidP="00125743">
      <w:r>
        <w:t xml:space="preserve">Използвайки </w:t>
      </w:r>
      <w:r w:rsidRPr="00125743">
        <w:rPr>
          <w:i/>
        </w:rPr>
        <w:t>Eclipse</w:t>
      </w:r>
      <w:r>
        <w:t xml:space="preserve"> версия 4.3.2 (Kepler)</w:t>
      </w:r>
      <w:r w:rsidR="00B738B4">
        <w:t xml:space="preserve"> и съответстващия плъгин на </w:t>
      </w:r>
      <w:r w:rsidR="00B738B4" w:rsidRPr="00B738B4">
        <w:rPr>
          <w:i/>
        </w:rPr>
        <w:t>Acceleo</w:t>
      </w:r>
      <w:r w:rsidR="00B738B4">
        <w:t xml:space="preserve"> версия (3.4.2),</w:t>
      </w:r>
      <w:r>
        <w:t xml:space="preserve"> </w:t>
      </w:r>
      <w:r w:rsidR="00B738B4">
        <w:t>с</w:t>
      </w:r>
      <w:r>
        <w:t xml:space="preserve">ледвайки изискванията от точка </w:t>
      </w:r>
      <w:r w:rsidRPr="00B738B4">
        <w:rPr>
          <w:i/>
        </w:rPr>
        <w:fldChar w:fldCharType="begin"/>
      </w:r>
      <w:r w:rsidRPr="00B738B4">
        <w:rPr>
          <w:i/>
        </w:rPr>
        <w:instrText xml:space="preserve"> REF _Ref400115321 \r \h </w:instrText>
      </w:r>
      <w:r w:rsidR="00B738B4">
        <w:rPr>
          <w:i/>
        </w:rPr>
        <w:instrText xml:space="preserve"> \* MERGEFORMAT </w:instrText>
      </w:r>
      <w:r w:rsidRPr="00B738B4">
        <w:rPr>
          <w:i/>
        </w:rPr>
      </w:r>
      <w:r w:rsidRPr="00B738B4">
        <w:rPr>
          <w:i/>
        </w:rPr>
        <w:fldChar w:fldCharType="separate"/>
      </w:r>
      <w:r w:rsidR="000E6575">
        <w:rPr>
          <w:i/>
        </w:rPr>
        <w:t>5.3.5</w:t>
      </w:r>
      <w:r w:rsidRPr="00B738B4">
        <w:rPr>
          <w:i/>
        </w:rPr>
        <w:fldChar w:fldCharType="end"/>
      </w:r>
      <w:r w:rsidR="00B738B4">
        <w:t xml:space="preserve">, е </w:t>
      </w:r>
      <w:r w:rsidR="002925D3">
        <w:t>създаден</w:t>
      </w:r>
      <w:r w:rsidR="00B738B4">
        <w:t xml:space="preserve"> проект за код генерация</w:t>
      </w:r>
      <w:r w:rsidR="00067872">
        <w:t xml:space="preserve"> на базата на UML модел</w:t>
      </w:r>
      <w:r w:rsidR="00B738B4">
        <w:t>.</w:t>
      </w:r>
    </w:p>
    <w:p w:rsidR="008436AF" w:rsidRDefault="004A6E88" w:rsidP="008436AF">
      <w:pPr>
        <w:pStyle w:val="Heading2"/>
      </w:pPr>
      <w:bookmarkStart w:id="507" w:name="_Toc397093019"/>
      <w:bookmarkStart w:id="508" w:name="_Toc412756087"/>
      <w:r w:rsidRPr="002925D3">
        <w:t>Планиране</w:t>
      </w:r>
      <w:r w:rsidRPr="00595992">
        <w:rPr>
          <w:lang w:val="ru-RU"/>
        </w:rPr>
        <w:t xml:space="preserve"> на</w:t>
      </w:r>
      <w:r w:rsidRPr="002925D3">
        <w:t xml:space="preserve"> тестването</w:t>
      </w:r>
      <w:bookmarkEnd w:id="507"/>
      <w:bookmarkEnd w:id="508"/>
    </w:p>
    <w:p w:rsidR="008436AF" w:rsidRDefault="008436AF" w:rsidP="008436AF">
      <w:pPr>
        <w:pStyle w:val="Heading3"/>
      </w:pPr>
      <w:bookmarkStart w:id="509" w:name="_Ref411018744"/>
      <w:bookmarkStart w:id="510" w:name="_Toc412756088"/>
      <w:r>
        <w:t>Цели</w:t>
      </w:r>
      <w:bookmarkEnd w:id="509"/>
      <w:bookmarkEnd w:id="510"/>
    </w:p>
    <w:p w:rsidR="008436AF" w:rsidRDefault="008436AF" w:rsidP="008436AF">
      <w:r>
        <w:t>Целта на тестовия план е да осигури 100% покритие на кода чрез отделни мод</w:t>
      </w:r>
      <w:r w:rsidR="00865201">
        <w:t>улни тестове. Както и да осигур</w:t>
      </w:r>
      <w:r w:rsidR="00865201">
        <w:rPr>
          <w:lang w:val="en-US"/>
        </w:rPr>
        <w:t>ят</w:t>
      </w:r>
      <w:r>
        <w:t xml:space="preserve"> функционални тестове на базата на </w:t>
      </w:r>
      <w:r w:rsidR="002925D3">
        <w:lastRenderedPageBreak/>
        <w:t>потребителските</w:t>
      </w:r>
      <w:r>
        <w:t xml:space="preserve"> </w:t>
      </w:r>
      <w:r w:rsidR="002925D3">
        <w:t>изисквания</w:t>
      </w:r>
      <w:r>
        <w:t xml:space="preserve"> </w:t>
      </w:r>
      <w:r w:rsidR="00BD5248">
        <w:t>и тестове покриващи нефункционалните изисквания.</w:t>
      </w:r>
    </w:p>
    <w:p w:rsidR="000F38A1" w:rsidRPr="008436AF" w:rsidRDefault="005B5AE7" w:rsidP="005B5AE7">
      <w:pPr>
        <w:pStyle w:val="Heading3"/>
      </w:pPr>
      <w:bookmarkStart w:id="511" w:name="_Ref411109322"/>
      <w:bookmarkStart w:id="512" w:name="_Toc412756089"/>
      <w:r>
        <w:t>Модулни тестове</w:t>
      </w:r>
      <w:bookmarkEnd w:id="511"/>
      <w:bookmarkEnd w:id="512"/>
    </w:p>
    <w:p w:rsidR="00E20E9D" w:rsidRDefault="00E20E9D" w:rsidP="00E20E9D">
      <w:r>
        <w:t xml:space="preserve">За тестване на всички модули от точка </w:t>
      </w:r>
      <w:r w:rsidRPr="00E20E9D">
        <w:rPr>
          <w:i/>
        </w:rPr>
        <w:fldChar w:fldCharType="begin"/>
      </w:r>
      <w:r w:rsidRPr="00E20E9D">
        <w:rPr>
          <w:i/>
        </w:rPr>
        <w:instrText xml:space="preserve"> REF _Ref400903747 \r \h </w:instrText>
      </w:r>
      <w:r>
        <w:rPr>
          <w:i/>
        </w:rPr>
        <w:instrText xml:space="preserve"> \* MERGEFORMAT </w:instrText>
      </w:r>
      <w:r w:rsidRPr="00E20E9D">
        <w:rPr>
          <w:i/>
        </w:rPr>
      </w:r>
      <w:r w:rsidRPr="00E20E9D">
        <w:rPr>
          <w:i/>
        </w:rPr>
        <w:fldChar w:fldCharType="separate"/>
      </w:r>
      <w:r w:rsidR="000E6575">
        <w:rPr>
          <w:i/>
        </w:rPr>
        <w:t>6.1</w:t>
      </w:r>
      <w:r w:rsidRPr="00E20E9D">
        <w:rPr>
          <w:i/>
        </w:rPr>
        <w:fldChar w:fldCharType="end"/>
      </w:r>
      <w:r>
        <w:t xml:space="preserve"> е създаден </w:t>
      </w:r>
      <w:r w:rsidRPr="00B52624">
        <w:rPr>
          <w:i/>
        </w:rPr>
        <w:t>Acceleo</w:t>
      </w:r>
      <w:r>
        <w:t xml:space="preserve"> проект, който генерира тест</w:t>
      </w:r>
      <w:r w:rsidR="00E43473">
        <w:t>ов шаблон</w:t>
      </w:r>
      <w:r>
        <w:t xml:space="preserve"> за всеки един модул </w:t>
      </w:r>
      <w:r w:rsidR="003B5C26">
        <w:t>въз основа</w:t>
      </w:r>
      <w:r>
        <w:t xml:space="preserve"> модела на системата.</w:t>
      </w:r>
      <w:r w:rsidR="00656103">
        <w:t xml:space="preserve"> Тези тестови шаблони са на базата на стандартния </w:t>
      </w:r>
      <w:r w:rsidR="00656103" w:rsidRPr="00656103">
        <w:rPr>
          <w:i/>
        </w:rPr>
        <w:t>Python</w:t>
      </w:r>
      <w:r w:rsidR="00656103">
        <w:t xml:space="preserve"> модул за тестване: </w:t>
      </w:r>
      <w:r w:rsidR="00656103" w:rsidRPr="00656103">
        <w:rPr>
          <w:i/>
        </w:rPr>
        <w:t>unittest</w:t>
      </w:r>
      <w:r w:rsidR="00535E5B">
        <w:rPr>
          <w:i/>
        </w:rPr>
        <w:t>.</w:t>
      </w:r>
      <w:r w:rsidR="00535E5B">
        <w:t xml:space="preserve"> </w:t>
      </w:r>
      <w:r w:rsidR="00677B20">
        <w:t>Генерират се три типа методи за тестване:</w:t>
      </w:r>
    </w:p>
    <w:p w:rsidR="00677B20" w:rsidRDefault="00677B20" w:rsidP="00A930EA">
      <w:pPr>
        <w:pStyle w:val="ListParagraph"/>
        <w:numPr>
          <w:ilvl w:val="0"/>
          <w:numId w:val="27"/>
        </w:numPr>
      </w:pPr>
      <w:r>
        <w:t xml:space="preserve">Инициализация на теста (setUp) – подготовка преди изпълняване на тестовите процедури. </w:t>
      </w:r>
    </w:p>
    <w:p w:rsidR="00677B20" w:rsidRDefault="002925D3" w:rsidP="00A930EA">
      <w:pPr>
        <w:pStyle w:val="ListParagraph"/>
        <w:numPr>
          <w:ilvl w:val="0"/>
          <w:numId w:val="27"/>
        </w:numPr>
      </w:pPr>
      <w:r>
        <w:t>Тест</w:t>
      </w:r>
      <w:r w:rsidR="00677B20">
        <w:t xml:space="preserve"> за всеки метод на класа, който тестване – представлява:</w:t>
      </w:r>
    </w:p>
    <w:p w:rsidR="00677B20" w:rsidRDefault="00677B20" w:rsidP="00677B20">
      <w:pPr>
        <w:pStyle w:val="ListParagraph"/>
      </w:pPr>
    </w:p>
    <w:p w:rsidR="00677B20" w:rsidRPr="00677B20" w:rsidRDefault="00677B20" w:rsidP="00677B20">
      <w:pPr>
        <w:pStyle w:val="ListParagraph"/>
        <w:jc w:val="left"/>
        <w:rPr>
          <w:rFonts w:ascii="Courier New" w:hAnsi="Courier New" w:cs="Courier New"/>
        </w:rPr>
      </w:pPr>
      <w:r w:rsidRPr="00677B20">
        <w:rPr>
          <w:rFonts w:ascii="Courier New" w:hAnsi="Courier New" w:cs="Courier New"/>
          <w:b/>
        </w:rPr>
        <w:t>def</w:t>
      </w:r>
      <w:r w:rsidRPr="00677B20">
        <w:rPr>
          <w:rFonts w:ascii="Courier New" w:hAnsi="Courier New" w:cs="Courier New"/>
        </w:rPr>
        <w:t xml:space="preserve"> test</w:t>
      </w:r>
      <w:r w:rsidR="00B61252">
        <w:rPr>
          <w:rFonts w:ascii="Courier New" w:hAnsi="Courier New" w:cs="Courier New"/>
        </w:rPr>
        <w:t>_</w:t>
      </w:r>
      <w:r w:rsidRPr="00677B20">
        <w:rPr>
          <w:rFonts w:ascii="Courier New" w:hAnsi="Courier New" w:cs="Courier New"/>
        </w:rPr>
        <w:t>&lt;име на метода, който се тества&gt;(self):</w:t>
      </w:r>
    </w:p>
    <w:p w:rsidR="00677B20" w:rsidRDefault="00677B20" w:rsidP="00677B20">
      <w:pPr>
        <w:pStyle w:val="ListParagraph"/>
        <w:jc w:val="left"/>
        <w:rPr>
          <w:rFonts w:ascii="Courier New" w:hAnsi="Courier New" w:cs="Courier New"/>
        </w:rPr>
      </w:pPr>
      <w:r w:rsidRPr="00677B20">
        <w:rPr>
          <w:rFonts w:ascii="Courier New" w:hAnsi="Courier New" w:cs="Courier New"/>
        </w:rPr>
        <w:tab/>
        <w:t>&lt;ръчно описване на теста&gt;</w:t>
      </w:r>
    </w:p>
    <w:p w:rsidR="00677B20" w:rsidRDefault="00677B20" w:rsidP="00677B20">
      <w:pPr>
        <w:pStyle w:val="ListParagraph"/>
        <w:jc w:val="left"/>
        <w:rPr>
          <w:rFonts w:ascii="Courier New" w:hAnsi="Courier New" w:cs="Courier New"/>
        </w:rPr>
      </w:pPr>
      <w:r>
        <w:rPr>
          <w:rFonts w:ascii="Courier New" w:hAnsi="Courier New" w:cs="Courier New"/>
        </w:rPr>
        <w:tab/>
        <w:t>Pass</w:t>
      </w:r>
    </w:p>
    <w:p w:rsidR="00FE1F8E" w:rsidRDefault="00FE1F8E" w:rsidP="00677B20">
      <w:pPr>
        <w:pStyle w:val="ListParagraph"/>
        <w:jc w:val="left"/>
        <w:rPr>
          <w:rFonts w:ascii="Courier New" w:hAnsi="Courier New" w:cs="Courier New"/>
        </w:rPr>
      </w:pPr>
    </w:p>
    <w:p w:rsidR="00677B20" w:rsidRDefault="002925D3" w:rsidP="00A930EA">
      <w:pPr>
        <w:pStyle w:val="ListParagraph"/>
        <w:numPr>
          <w:ilvl w:val="0"/>
          <w:numId w:val="27"/>
        </w:numPr>
      </w:pPr>
      <w:r>
        <w:t>Приключване</w:t>
      </w:r>
      <w:r w:rsidR="00677B20">
        <w:t xml:space="preserve"> на тестването (tearDown) – изпълнява процедури необходими при </w:t>
      </w:r>
      <w:r>
        <w:t>приключването</w:t>
      </w:r>
      <w:r w:rsidR="00677B20">
        <w:t xml:space="preserve"> на теста</w:t>
      </w:r>
    </w:p>
    <w:p w:rsidR="0069728A" w:rsidRPr="00677B20" w:rsidRDefault="0069728A" w:rsidP="0069728A">
      <w:r>
        <w:t xml:space="preserve">Покритието на тестовете ще се проверява посредством стандартния модул </w:t>
      </w:r>
      <w:r w:rsidRPr="00822774">
        <w:rPr>
          <w:i/>
        </w:rPr>
        <w:t>coverage</w:t>
      </w:r>
      <w:r>
        <w:t xml:space="preserve"> на </w:t>
      </w:r>
      <w:r w:rsidRPr="00822774">
        <w:rPr>
          <w:i/>
        </w:rPr>
        <w:t>Python</w:t>
      </w:r>
      <w:r>
        <w:t>.</w:t>
      </w:r>
    </w:p>
    <w:p w:rsidR="00677B20" w:rsidRDefault="003A4670" w:rsidP="003A4670">
      <w:pPr>
        <w:pStyle w:val="Heading3"/>
      </w:pPr>
      <w:bookmarkStart w:id="513" w:name="_Toc412756090"/>
      <w:r>
        <w:t>Функционални тестове</w:t>
      </w:r>
      <w:bookmarkEnd w:id="513"/>
    </w:p>
    <w:p w:rsidR="003A4670" w:rsidRDefault="003A4670" w:rsidP="003A4670">
      <w:r>
        <w:t xml:space="preserve">На базата на точка </w:t>
      </w:r>
      <w:r w:rsidRPr="008436AF">
        <w:rPr>
          <w:i/>
        </w:rPr>
        <w:fldChar w:fldCharType="begin"/>
      </w:r>
      <w:r w:rsidRPr="008436AF">
        <w:rPr>
          <w:i/>
        </w:rPr>
        <w:instrText xml:space="preserve"> REF _Ref400905816 \r \h </w:instrText>
      </w:r>
      <w:r>
        <w:rPr>
          <w:i/>
        </w:rPr>
        <w:instrText xml:space="preserve"> \* MERGEFORMAT </w:instrText>
      </w:r>
      <w:r w:rsidRPr="008436AF">
        <w:rPr>
          <w:i/>
        </w:rPr>
      </w:r>
      <w:r w:rsidRPr="008436AF">
        <w:rPr>
          <w:i/>
        </w:rPr>
        <w:fldChar w:fldCharType="separate"/>
      </w:r>
      <w:r w:rsidR="000E6575">
        <w:rPr>
          <w:i/>
        </w:rPr>
        <w:t>3.2</w:t>
      </w:r>
      <w:r w:rsidRPr="008436AF">
        <w:rPr>
          <w:i/>
        </w:rPr>
        <w:fldChar w:fldCharType="end"/>
      </w:r>
      <w:r>
        <w:t xml:space="preserve"> </w:t>
      </w:r>
      <w:r w:rsidR="00C81CCB">
        <w:t>е</w:t>
      </w:r>
      <w:r>
        <w:t xml:space="preserve"> изготв</w:t>
      </w:r>
      <w:r w:rsidR="00C81CCB">
        <w:t xml:space="preserve">ен </w:t>
      </w:r>
      <w:r>
        <w:t xml:space="preserve">ръчен тест </w:t>
      </w:r>
      <w:r w:rsidR="00C81CCB">
        <w:t>проверяващ всички изисквания</w:t>
      </w:r>
      <w:r w:rsidR="008B6744">
        <w:t>. След анализ на типичните случаи на употреба съставяме следните стъпки:</w:t>
      </w:r>
    </w:p>
    <w:p w:rsidR="008B6744" w:rsidRDefault="008B6744" w:rsidP="00A930EA">
      <w:pPr>
        <w:pStyle w:val="ListParagraph"/>
        <w:numPr>
          <w:ilvl w:val="0"/>
          <w:numId w:val="27"/>
        </w:numPr>
      </w:pPr>
      <w:r w:rsidRPr="008B6744">
        <w:rPr>
          <w:i/>
        </w:rPr>
        <w:t>Изпълнение на анализ</w:t>
      </w:r>
      <w:r>
        <w:t xml:space="preserve"> (</w:t>
      </w:r>
      <w:r w:rsidRPr="008B6744">
        <w:rPr>
          <w:i/>
        </w:rPr>
        <w:fldChar w:fldCharType="begin"/>
      </w:r>
      <w:r w:rsidRPr="008B6744">
        <w:rPr>
          <w:i/>
        </w:rPr>
        <w:instrText xml:space="preserve"> REF _Ref398209066 \r \h  \* MERGEFORMAT </w:instrText>
      </w:r>
      <w:r w:rsidRPr="008B6744">
        <w:rPr>
          <w:i/>
        </w:rPr>
      </w:r>
      <w:r w:rsidRPr="008B6744">
        <w:rPr>
          <w:i/>
        </w:rPr>
        <w:fldChar w:fldCharType="separate"/>
      </w:r>
      <w:r w:rsidR="000E6575">
        <w:rPr>
          <w:i/>
        </w:rPr>
        <w:t>3.3.1.5</w:t>
      </w:r>
      <w:r w:rsidRPr="008B6744">
        <w:rPr>
          <w:i/>
        </w:rPr>
        <w:fldChar w:fldCharType="end"/>
      </w:r>
      <w:r>
        <w:t>) на даден проект</w:t>
      </w:r>
    </w:p>
    <w:p w:rsidR="0098247E" w:rsidRDefault="0098247E" w:rsidP="00A930EA">
      <w:pPr>
        <w:pStyle w:val="ListParagraph"/>
        <w:numPr>
          <w:ilvl w:val="0"/>
          <w:numId w:val="27"/>
        </w:numPr>
      </w:pPr>
      <w:r>
        <w:rPr>
          <w:i/>
        </w:rPr>
        <w:t xml:space="preserve">Сериализиране на UML модела </w:t>
      </w:r>
      <w:r w:rsidRPr="0098247E">
        <w:t>(</w:t>
      </w:r>
      <w:r w:rsidRPr="0098247E">
        <w:rPr>
          <w:i/>
        </w:rPr>
        <w:fldChar w:fldCharType="begin"/>
      </w:r>
      <w:r w:rsidRPr="0098247E">
        <w:rPr>
          <w:i/>
        </w:rPr>
        <w:instrText xml:space="preserve"> REF _Ref398212142 \r \h  \* MERGEFORMAT </w:instrText>
      </w:r>
      <w:r w:rsidRPr="0098247E">
        <w:rPr>
          <w:i/>
        </w:rPr>
      </w:r>
      <w:r w:rsidRPr="0098247E">
        <w:rPr>
          <w:i/>
        </w:rPr>
        <w:fldChar w:fldCharType="separate"/>
      </w:r>
      <w:r w:rsidR="000E6575">
        <w:rPr>
          <w:i/>
        </w:rPr>
        <w:t>3.3.1.9</w:t>
      </w:r>
      <w:r w:rsidRPr="0098247E">
        <w:rPr>
          <w:i/>
        </w:rPr>
        <w:fldChar w:fldCharType="end"/>
      </w:r>
      <w:r w:rsidRPr="0098247E">
        <w:t>)</w:t>
      </w:r>
      <w:r>
        <w:t xml:space="preserve"> получен от предходната точка</w:t>
      </w:r>
    </w:p>
    <w:p w:rsidR="0098247E" w:rsidRDefault="0098247E" w:rsidP="00A930EA">
      <w:pPr>
        <w:pStyle w:val="ListParagraph"/>
        <w:numPr>
          <w:ilvl w:val="0"/>
          <w:numId w:val="27"/>
        </w:numPr>
      </w:pPr>
      <w:r>
        <w:rPr>
          <w:i/>
        </w:rPr>
        <w:t>Генериране на базов код</w:t>
      </w:r>
      <w:r>
        <w:t xml:space="preserve"> (</w:t>
      </w:r>
      <w:r w:rsidRPr="0098247E">
        <w:rPr>
          <w:i/>
        </w:rPr>
        <w:fldChar w:fldCharType="begin"/>
      </w:r>
      <w:r w:rsidRPr="0098247E">
        <w:rPr>
          <w:i/>
        </w:rPr>
        <w:instrText xml:space="preserve"> REF _Ref398297851 \r \h </w:instrText>
      </w:r>
      <w:r>
        <w:rPr>
          <w:i/>
        </w:rPr>
        <w:instrText xml:space="preserve"> \* MERGEFORMAT </w:instrText>
      </w:r>
      <w:r w:rsidRPr="0098247E">
        <w:rPr>
          <w:i/>
        </w:rPr>
      </w:r>
      <w:r w:rsidRPr="0098247E">
        <w:rPr>
          <w:i/>
        </w:rPr>
        <w:fldChar w:fldCharType="separate"/>
      </w:r>
      <w:r w:rsidR="000E6575">
        <w:rPr>
          <w:i/>
        </w:rPr>
        <w:t>3.3.1.10</w:t>
      </w:r>
      <w:r w:rsidRPr="0098247E">
        <w:rPr>
          <w:i/>
        </w:rPr>
        <w:fldChar w:fldCharType="end"/>
      </w:r>
      <w:r>
        <w:t>) от сериализирания UML модел</w:t>
      </w:r>
    </w:p>
    <w:p w:rsidR="004F3C1E" w:rsidRDefault="004F3C1E" w:rsidP="004F3C1E">
      <w:pPr>
        <w:pStyle w:val="Heading3"/>
      </w:pPr>
      <w:bookmarkStart w:id="514" w:name="_Toc412756091"/>
      <w:r>
        <w:t>Нефункционални тестове</w:t>
      </w:r>
      <w:bookmarkEnd w:id="514"/>
    </w:p>
    <w:p w:rsidR="004F3C1E" w:rsidRPr="002925D3" w:rsidRDefault="004F3C1E" w:rsidP="004F3C1E">
      <w:r>
        <w:t xml:space="preserve">Да се провери дали приложението отговаря на всички нефункционални изисквания зададени в точка </w:t>
      </w:r>
      <w:r w:rsidRPr="004F3C1E">
        <w:rPr>
          <w:i/>
        </w:rPr>
        <w:fldChar w:fldCharType="begin"/>
      </w:r>
      <w:r w:rsidRPr="004F3C1E">
        <w:rPr>
          <w:i/>
        </w:rPr>
        <w:instrText xml:space="preserve"> REF _Ref400907246 \r \h </w:instrText>
      </w:r>
      <w:r>
        <w:rPr>
          <w:i/>
        </w:rPr>
        <w:instrText xml:space="preserve"> \* MERGEFORMAT </w:instrText>
      </w:r>
      <w:r w:rsidRPr="004F3C1E">
        <w:rPr>
          <w:i/>
        </w:rPr>
      </w:r>
      <w:r w:rsidRPr="004F3C1E">
        <w:rPr>
          <w:i/>
        </w:rPr>
        <w:fldChar w:fldCharType="separate"/>
      </w:r>
      <w:r w:rsidR="000E6575">
        <w:rPr>
          <w:i/>
        </w:rPr>
        <w:t>3.4</w:t>
      </w:r>
      <w:r w:rsidRPr="004F3C1E">
        <w:rPr>
          <w:i/>
        </w:rPr>
        <w:fldChar w:fldCharType="end"/>
      </w:r>
      <w:r w:rsidR="001E70DA">
        <w:rPr>
          <w:i/>
        </w:rPr>
        <w:t>.</w:t>
      </w:r>
    </w:p>
    <w:p w:rsidR="00C3793A" w:rsidRDefault="004A6E88" w:rsidP="000B17C1">
      <w:pPr>
        <w:pStyle w:val="Heading2"/>
      </w:pPr>
      <w:bookmarkStart w:id="515" w:name="_Toc397093020"/>
      <w:bookmarkStart w:id="516" w:name="_Toc412756092"/>
      <w:r w:rsidRPr="002925D3">
        <w:t>Модулно</w:t>
      </w:r>
      <w:r>
        <w:rPr>
          <w:lang w:val="ru-RU"/>
        </w:rPr>
        <w:t xml:space="preserve"> и системно</w:t>
      </w:r>
      <w:r w:rsidRPr="002925D3">
        <w:t xml:space="preserve"> тестване</w:t>
      </w:r>
      <w:bookmarkEnd w:id="515"/>
      <w:bookmarkEnd w:id="516"/>
    </w:p>
    <w:p w:rsidR="00192AEE" w:rsidRPr="00192AEE" w:rsidRDefault="00192AEE" w:rsidP="00192AEE">
      <w:r>
        <w:t>След като всички тестове са попълнени, така че да покриват кода на системата напълно, приготвяме скрипт (</w:t>
      </w:r>
      <w:r w:rsidRPr="00192AEE">
        <w:rPr>
          <w:i/>
        </w:rPr>
        <w:t>runAllTests.sh</w:t>
      </w:r>
      <w:r>
        <w:rPr>
          <w:i/>
        </w:rPr>
        <w:t xml:space="preserve">, </w:t>
      </w:r>
      <w:r w:rsidRPr="00192AEE">
        <w:rPr>
          <w:i/>
        </w:rPr>
        <w:fldChar w:fldCharType="begin"/>
      </w:r>
      <w:r w:rsidRPr="00192AEE">
        <w:rPr>
          <w:i/>
        </w:rPr>
        <w:instrText xml:space="preserve"> REF _Ref411015504 \h  \* MERGEFORMAT </w:instrText>
      </w:r>
      <w:r w:rsidRPr="00192AEE">
        <w:rPr>
          <w:i/>
        </w:rPr>
      </w:r>
      <w:r w:rsidRPr="00192AEE">
        <w:rPr>
          <w:i/>
        </w:rPr>
        <w:fldChar w:fldCharType="separate"/>
      </w:r>
      <w:r w:rsidR="000E6575" w:rsidRPr="000E6575">
        <w:rPr>
          <w:i/>
        </w:rPr>
        <w:t xml:space="preserve">Фигура </w:t>
      </w:r>
      <w:r w:rsidR="000E6575" w:rsidRPr="000E6575">
        <w:rPr>
          <w:i/>
          <w:noProof/>
        </w:rPr>
        <w:t>65</w:t>
      </w:r>
      <w:r w:rsidRPr="00192AEE">
        <w:rPr>
          <w:i/>
        </w:rPr>
        <w:fldChar w:fldCharType="end"/>
      </w:r>
      <w:r>
        <w:t xml:space="preserve">), който спомага рекурсивното изпълнени на всички тестове от директорията </w:t>
      </w:r>
      <w:r w:rsidRPr="00192AEE">
        <w:rPr>
          <w:i/>
        </w:rPr>
        <w:t>testgen</w:t>
      </w:r>
      <w:r w:rsidR="0018403A">
        <w:rPr>
          <w:i/>
        </w:rPr>
        <w:t xml:space="preserve">, </w:t>
      </w:r>
      <w:r w:rsidR="0018403A">
        <w:t>както и формира резултатите</w:t>
      </w:r>
      <w:r>
        <w:t xml:space="preserve">. Входните данни за тестовете са разположени в директория </w:t>
      </w:r>
      <w:r w:rsidRPr="00192AEE">
        <w:rPr>
          <w:i/>
        </w:rPr>
        <w:t>data</w:t>
      </w:r>
      <w:r>
        <w:t xml:space="preserve">, а резултатите в </w:t>
      </w:r>
      <w:r w:rsidRPr="00192AEE">
        <w:rPr>
          <w:i/>
        </w:rPr>
        <w:t>cover</w:t>
      </w:r>
      <w:r>
        <w:t>.</w:t>
      </w:r>
    </w:p>
    <w:p w:rsidR="00192AEE" w:rsidRDefault="00192AEE" w:rsidP="00192AEE">
      <w:pPr>
        <w:keepNext/>
        <w:jc w:val="center"/>
      </w:pPr>
      <w:r w:rsidRPr="00192AEE">
        <w:rPr>
          <w:noProof/>
          <w:lang w:val="en-US" w:eastAsia="en-US"/>
        </w:rPr>
        <w:drawing>
          <wp:inline distT="0" distB="0" distL="0" distR="0" wp14:anchorId="0569D910" wp14:editId="48B8EFC9">
            <wp:extent cx="1731513" cy="907379"/>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33503" cy="908422"/>
                    </a:xfrm>
                    <a:prstGeom prst="rect">
                      <a:avLst/>
                    </a:prstGeom>
                  </pic:spPr>
                </pic:pic>
              </a:graphicData>
            </a:graphic>
          </wp:inline>
        </w:drawing>
      </w:r>
    </w:p>
    <w:p w:rsidR="007D12F9" w:rsidRPr="007D12F9" w:rsidRDefault="00192AEE" w:rsidP="00192AEE">
      <w:pPr>
        <w:pStyle w:val="Caption"/>
        <w:jc w:val="center"/>
      </w:pPr>
      <w:bookmarkStart w:id="517" w:name="_Ref411015504"/>
      <w:bookmarkStart w:id="518" w:name="_Ref411015495"/>
      <w:r>
        <w:t xml:space="preserve">Фигура </w:t>
      </w:r>
      <w:r w:rsidR="00E73236">
        <w:fldChar w:fldCharType="begin"/>
      </w:r>
      <w:r w:rsidR="00E73236">
        <w:instrText xml:space="preserve"> SEQ Фигура \* ARABIC </w:instrText>
      </w:r>
      <w:r w:rsidR="00E73236">
        <w:fldChar w:fldCharType="separate"/>
      </w:r>
      <w:r w:rsidR="000E6575">
        <w:rPr>
          <w:noProof/>
        </w:rPr>
        <w:t>65</w:t>
      </w:r>
      <w:r w:rsidR="00E73236">
        <w:rPr>
          <w:noProof/>
        </w:rPr>
        <w:fldChar w:fldCharType="end"/>
      </w:r>
      <w:bookmarkEnd w:id="517"/>
      <w:r>
        <w:t xml:space="preserve"> (Структура на тестовата директория)</w:t>
      </w:r>
      <w:bookmarkEnd w:id="518"/>
    </w:p>
    <w:p w:rsidR="00C3793A" w:rsidRDefault="004A6E88" w:rsidP="000B17C1">
      <w:pPr>
        <w:pStyle w:val="Heading2"/>
      </w:pPr>
      <w:bookmarkStart w:id="519" w:name="_Toc397093021"/>
      <w:bookmarkStart w:id="520" w:name="_Toc412756093"/>
      <w:r>
        <w:rPr>
          <w:lang w:val="ru-RU"/>
        </w:rPr>
        <w:lastRenderedPageBreak/>
        <w:t>Анализ на</w:t>
      </w:r>
      <w:r w:rsidRPr="002925D3">
        <w:t xml:space="preserve"> резултатите</w:t>
      </w:r>
      <w:r>
        <w:rPr>
          <w:lang w:val="ru-RU"/>
        </w:rPr>
        <w:t xml:space="preserve"> от</w:t>
      </w:r>
      <w:r w:rsidRPr="002925D3">
        <w:t xml:space="preserve"> тестването</w:t>
      </w:r>
      <w:bookmarkEnd w:id="519"/>
      <w:bookmarkEnd w:id="520"/>
    </w:p>
    <w:p w:rsidR="00E8590F" w:rsidRDefault="00E8590F" w:rsidP="00E8590F">
      <w:pPr>
        <w:pStyle w:val="Heading3"/>
      </w:pPr>
      <w:bookmarkStart w:id="521" w:name="_Toc412756094"/>
      <w:r>
        <w:t>Резултати от модулно тестване</w:t>
      </w:r>
      <w:bookmarkEnd w:id="521"/>
    </w:p>
    <w:p w:rsidR="002E2DEE" w:rsidRDefault="002E2DEE" w:rsidP="002E2DEE">
      <w:pPr>
        <w:pStyle w:val="Heading4"/>
      </w:pPr>
      <w:r>
        <w:t>Изпълнение на тестовете</w:t>
      </w:r>
    </w:p>
    <w:p w:rsidR="007D12F9" w:rsidRDefault="007D12F9" w:rsidP="007D12F9">
      <w:r>
        <w:t>При изпълнение на модулните тестове получаваме следния резултат:</w:t>
      </w:r>
    </w:p>
    <w:p w:rsidR="007D12F9" w:rsidRPr="007D12F9" w:rsidRDefault="007D12F9" w:rsidP="007D12F9"/>
    <w:p w:rsidR="00C94CA5" w:rsidRDefault="00C94CA5" w:rsidP="00C94CA5">
      <w:pPr>
        <w:rPr>
          <w:rFonts w:ascii="Courier New" w:hAnsi="Courier New" w:cs="Courier New"/>
          <w:sz w:val="18"/>
        </w:rPr>
      </w:pPr>
      <w:r>
        <w:rPr>
          <w:rFonts w:ascii="Courier New" w:hAnsi="Courier New" w:cs="Courier New"/>
          <w:sz w:val="18"/>
        </w:rPr>
        <w:t>$</w:t>
      </w:r>
      <w:r w:rsidR="007D12F9">
        <w:rPr>
          <w:rFonts w:ascii="Courier New" w:hAnsi="Courier New" w:cs="Courier New"/>
          <w:sz w:val="18"/>
        </w:rPr>
        <w:t>./runAllTests</w:t>
      </w:r>
    </w:p>
    <w:p w:rsidR="00C94CA5" w:rsidRPr="00C94CA5" w:rsidRDefault="00C94CA5" w:rsidP="00C94CA5">
      <w:pPr>
        <w:rPr>
          <w:rFonts w:ascii="Courier New" w:hAnsi="Courier New" w:cs="Courier New"/>
          <w:sz w:val="18"/>
        </w:rPr>
      </w:pPr>
      <w:r w:rsidRPr="00C94CA5">
        <w:rPr>
          <w:rFonts w:ascii="Courier New" w:hAnsi="Courier New" w:cs="Courier New"/>
          <w:sz w:val="18"/>
        </w:rPr>
        <w:t>----------------------------------------------------------------------</w:t>
      </w:r>
    </w:p>
    <w:p w:rsidR="00C94CA5" w:rsidRPr="00C94CA5" w:rsidRDefault="00C94CA5" w:rsidP="00C94CA5">
      <w:pPr>
        <w:rPr>
          <w:rFonts w:ascii="Courier New" w:hAnsi="Courier New" w:cs="Courier New"/>
          <w:sz w:val="18"/>
        </w:rPr>
      </w:pPr>
      <w:r w:rsidRPr="00C94CA5">
        <w:rPr>
          <w:rFonts w:ascii="Courier New" w:hAnsi="Courier New" w:cs="Courier New"/>
          <w:sz w:val="18"/>
        </w:rPr>
        <w:t>Ran 145 tests in 8.922s</w:t>
      </w:r>
    </w:p>
    <w:p w:rsidR="00C94CA5" w:rsidRPr="00C94CA5" w:rsidRDefault="00C94CA5" w:rsidP="00C94CA5">
      <w:pPr>
        <w:rPr>
          <w:rFonts w:ascii="Courier New" w:hAnsi="Courier New" w:cs="Courier New"/>
          <w:sz w:val="18"/>
        </w:rPr>
      </w:pPr>
    </w:p>
    <w:p w:rsidR="00C94CA5" w:rsidRDefault="00C94CA5" w:rsidP="00C94CA5">
      <w:pPr>
        <w:rPr>
          <w:rFonts w:ascii="Courier New" w:hAnsi="Courier New" w:cs="Courier New"/>
          <w:sz w:val="18"/>
        </w:rPr>
      </w:pPr>
      <w:r w:rsidRPr="00C94CA5">
        <w:rPr>
          <w:rFonts w:ascii="Courier New" w:hAnsi="Courier New" w:cs="Courier New"/>
          <w:sz w:val="18"/>
        </w:rPr>
        <w:t>OK</w:t>
      </w:r>
    </w:p>
    <w:p w:rsidR="00FA357A" w:rsidRDefault="00FA357A" w:rsidP="00FA357A"/>
    <w:p w:rsidR="002E2DEE" w:rsidRDefault="00FA357A" w:rsidP="002E2DEE">
      <w:r>
        <w:t>Тоест всичките тестове са изпълнени успешно и не са открили проблем</w:t>
      </w:r>
      <w:r w:rsidR="009F6177">
        <w:t>и</w:t>
      </w:r>
      <w:r>
        <w:t xml:space="preserve"> при изпълнението си.</w:t>
      </w:r>
    </w:p>
    <w:p w:rsidR="007D12F9" w:rsidRPr="002E2DEE" w:rsidRDefault="007D12F9" w:rsidP="002E2DEE">
      <w:r>
        <w:t xml:space="preserve">Подробна разпечатка за резултата на всеки един тест може да се намери в </w:t>
      </w:r>
      <w:r w:rsidRPr="007D12F9">
        <w:rPr>
          <w:i/>
        </w:rPr>
        <w:fldChar w:fldCharType="begin"/>
      </w:r>
      <w:r w:rsidRPr="007D12F9">
        <w:rPr>
          <w:i/>
        </w:rPr>
        <w:instrText xml:space="preserve"> REF _Ref411013701 \n \h </w:instrText>
      </w:r>
      <w:r>
        <w:rPr>
          <w:i/>
        </w:rPr>
        <w:instrText xml:space="preserve"> \* MERGEFORMAT </w:instrText>
      </w:r>
      <w:r w:rsidRPr="007D12F9">
        <w:rPr>
          <w:i/>
        </w:rPr>
      </w:r>
      <w:r w:rsidRPr="007D12F9">
        <w:rPr>
          <w:i/>
        </w:rPr>
        <w:fldChar w:fldCharType="separate"/>
      </w:r>
      <w:r w:rsidR="000E6575">
        <w:rPr>
          <w:i/>
        </w:rPr>
        <w:t>Приложение 7</w:t>
      </w:r>
      <w:r w:rsidRPr="007D12F9">
        <w:rPr>
          <w:i/>
        </w:rPr>
        <w:fldChar w:fldCharType="end"/>
      </w:r>
    </w:p>
    <w:p w:rsidR="002E2DEE" w:rsidRDefault="002E2DEE" w:rsidP="002E2DEE">
      <w:pPr>
        <w:pStyle w:val="Heading4"/>
      </w:pPr>
      <w:r>
        <w:t>Покритие на кода</w:t>
      </w:r>
    </w:p>
    <w:p w:rsidR="00FA357A" w:rsidRPr="00FA357A" w:rsidRDefault="00FA357A" w:rsidP="00FA357A">
      <w:r>
        <w:t>Спазвайки планираните цели за тестването</w:t>
      </w:r>
      <w:r w:rsidR="005F571A">
        <w:t xml:space="preserve"> (</w:t>
      </w:r>
      <w:r w:rsidR="005F571A" w:rsidRPr="005F571A">
        <w:rPr>
          <w:i/>
        </w:rPr>
        <w:fldChar w:fldCharType="begin"/>
      </w:r>
      <w:r w:rsidR="005F571A" w:rsidRPr="005F571A">
        <w:rPr>
          <w:i/>
        </w:rPr>
        <w:instrText xml:space="preserve"> REF _Ref411018744 \r \h </w:instrText>
      </w:r>
      <w:r w:rsidR="005F571A">
        <w:rPr>
          <w:i/>
        </w:rPr>
        <w:instrText xml:space="preserve"> \* MERGEFORMAT </w:instrText>
      </w:r>
      <w:r w:rsidR="005F571A" w:rsidRPr="005F571A">
        <w:rPr>
          <w:i/>
        </w:rPr>
      </w:r>
      <w:r w:rsidR="005F571A" w:rsidRPr="005F571A">
        <w:rPr>
          <w:i/>
        </w:rPr>
        <w:fldChar w:fldCharType="separate"/>
      </w:r>
      <w:r w:rsidR="000E6575">
        <w:rPr>
          <w:i/>
        </w:rPr>
        <w:t>6.2.1</w:t>
      </w:r>
      <w:r w:rsidR="005F571A" w:rsidRPr="005F571A">
        <w:rPr>
          <w:i/>
        </w:rPr>
        <w:fldChar w:fldCharType="end"/>
      </w:r>
      <w:r w:rsidR="005F571A">
        <w:t>)</w:t>
      </w:r>
      <w:r>
        <w:t xml:space="preserve"> прилагаме разпечатка на </w:t>
      </w:r>
      <w:r w:rsidR="005F571A">
        <w:t>покритието</w:t>
      </w:r>
      <w:r w:rsidR="00D471DC">
        <w:t xml:space="preserve"> на кода на системата</w:t>
      </w:r>
      <w:r w:rsidR="005F571A">
        <w:t xml:space="preserve"> </w:t>
      </w:r>
      <w:r w:rsidR="00D471DC">
        <w:t>след</w:t>
      </w:r>
      <w:r w:rsidR="005F571A">
        <w:t xml:space="preserve"> изпълнените тестове от предходната точка:</w:t>
      </w:r>
    </w:p>
    <w:tbl>
      <w:tblPr>
        <w:tblW w:w="9630" w:type="dxa"/>
        <w:tblInd w:w="-720" w:type="dxa"/>
        <w:tblLayout w:type="fixed"/>
        <w:tblCellMar>
          <w:left w:w="0" w:type="dxa"/>
          <w:right w:w="0" w:type="dxa"/>
        </w:tblCellMar>
        <w:tblLook w:val="01E0" w:firstRow="1" w:lastRow="1" w:firstColumn="1" w:lastColumn="1" w:noHBand="0" w:noVBand="0"/>
      </w:tblPr>
      <w:tblGrid>
        <w:gridCol w:w="6120"/>
        <w:gridCol w:w="990"/>
        <w:gridCol w:w="765"/>
        <w:gridCol w:w="826"/>
        <w:gridCol w:w="929"/>
      </w:tblGrid>
      <w:tr w:rsidR="00B76BEC" w:rsidRPr="00E8590F" w:rsidTr="003A0AFF">
        <w:trPr>
          <w:trHeight w:hRule="exact" w:val="448"/>
        </w:trPr>
        <w:tc>
          <w:tcPr>
            <w:tcW w:w="6120"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40"/>
              <w:rPr>
                <w:rFonts w:ascii="Georgia" w:eastAsia="Georgia" w:hAnsi="Georgia" w:cs="Georgia"/>
                <w:b/>
                <w:sz w:val="16"/>
                <w:szCs w:val="16"/>
              </w:rPr>
            </w:pPr>
            <w:r w:rsidRPr="00E8590F">
              <w:rPr>
                <w:rFonts w:ascii="Georgia" w:eastAsia="Georgia" w:hAnsi="Georgia" w:cs="Georgia"/>
                <w:b/>
                <w:i/>
                <w:sz w:val="16"/>
                <w:szCs w:val="16"/>
              </w:rPr>
              <w:t>Module</w:t>
            </w:r>
          </w:p>
        </w:tc>
        <w:tc>
          <w:tcPr>
            <w:tcW w:w="990"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B76BEC">
            <w:pPr>
              <w:pStyle w:val="TableParagraph"/>
              <w:jc w:val="right"/>
              <w:rPr>
                <w:rFonts w:ascii="Georgia" w:eastAsia="Georgia" w:hAnsi="Georgia" w:cs="Georgia"/>
                <w:b/>
                <w:sz w:val="16"/>
                <w:szCs w:val="16"/>
              </w:rPr>
            </w:pPr>
            <w:r w:rsidRPr="00E8590F">
              <w:rPr>
                <w:rFonts w:ascii="Georgia" w:eastAsia="Georgia" w:hAnsi="Georgia" w:cs="Georgia"/>
                <w:b/>
                <w:i/>
                <w:sz w:val="16"/>
                <w:szCs w:val="16"/>
              </w:rPr>
              <w:t>statements</w:t>
            </w:r>
          </w:p>
        </w:tc>
        <w:tc>
          <w:tcPr>
            <w:tcW w:w="765"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7"/>
              <w:rPr>
                <w:rFonts w:ascii="Georgia" w:eastAsia="Georgia" w:hAnsi="Georgia" w:cs="Georgia"/>
                <w:b/>
                <w:sz w:val="16"/>
                <w:szCs w:val="16"/>
              </w:rPr>
            </w:pPr>
            <w:r w:rsidRPr="00E8590F">
              <w:rPr>
                <w:rFonts w:ascii="Georgia" w:eastAsia="Georgia" w:hAnsi="Georgia" w:cs="Georgia"/>
                <w:b/>
                <w:i/>
                <w:spacing w:val="-1"/>
                <w:sz w:val="16"/>
                <w:szCs w:val="16"/>
              </w:rPr>
              <w:t>missing</w:t>
            </w:r>
          </w:p>
        </w:tc>
        <w:tc>
          <w:tcPr>
            <w:tcW w:w="826"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3"/>
              <w:rPr>
                <w:rFonts w:ascii="Georgia" w:eastAsia="Georgia" w:hAnsi="Georgia" w:cs="Georgia"/>
                <w:b/>
                <w:sz w:val="16"/>
                <w:szCs w:val="16"/>
              </w:rPr>
            </w:pPr>
            <w:r w:rsidRPr="00E8590F">
              <w:rPr>
                <w:rFonts w:ascii="Georgia" w:eastAsia="Georgia" w:hAnsi="Georgia" w:cs="Georgia"/>
                <w:b/>
                <w:i/>
                <w:sz w:val="16"/>
                <w:szCs w:val="16"/>
              </w:rPr>
              <w:t>excluded</w:t>
            </w:r>
          </w:p>
        </w:tc>
        <w:tc>
          <w:tcPr>
            <w:tcW w:w="929"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1"/>
              <w:rPr>
                <w:rFonts w:ascii="Georgia" w:eastAsia="Georgia" w:hAnsi="Georgia" w:cs="Georgia"/>
                <w:b/>
                <w:sz w:val="16"/>
                <w:szCs w:val="16"/>
              </w:rPr>
            </w:pPr>
            <w:r w:rsidRPr="00E8590F">
              <w:rPr>
                <w:rFonts w:ascii="Georgia" w:eastAsia="Georgia" w:hAnsi="Georgia" w:cs="Georgia"/>
                <w:b/>
                <w:i/>
                <w:sz w:val="16"/>
                <w:szCs w:val="16"/>
              </w:rPr>
              <w:t>coverage</w:t>
            </w:r>
          </w:p>
        </w:tc>
      </w:tr>
      <w:tr w:rsidR="00B76BEC" w:rsidTr="003A0AFF">
        <w:trPr>
          <w:trHeight w:hRule="exact" w:val="284"/>
        </w:trPr>
        <w:tc>
          <w:tcPr>
            <w:tcW w:w="6120" w:type="dxa"/>
            <w:tcBorders>
              <w:top w:val="single" w:sz="5" w:space="0" w:color="000000"/>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z w:val="16"/>
                <w:szCs w:val="16"/>
              </w:rPr>
              <w:t>umlgen</w:t>
            </w:r>
          </w:p>
        </w:tc>
        <w:tc>
          <w:tcPr>
            <w:tcW w:w="990" w:type="dxa"/>
            <w:tcBorders>
              <w:top w:val="nil"/>
              <w:left w:val="nil"/>
              <w:bottom w:val="single" w:sz="5" w:space="0" w:color="EDEDED"/>
              <w:right w:val="nil"/>
            </w:tcBorders>
          </w:tcPr>
          <w:p w:rsidR="00B76BEC" w:rsidRDefault="00B76BEC" w:rsidP="00E8590F">
            <w:pPr>
              <w:pStyle w:val="TableParagraph"/>
              <w:spacing w:before="50"/>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4" w:space="0" w:color="auto"/>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4" w:space="0" w:color="auto"/>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4" w:space="0" w:color="auto"/>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umlgen.Base.Analyzer.BaseAnalyzer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29</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umlgen.Base.Analyzer.IAnalyzer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umlgen.Base.Infrastructure.AEModel</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umlgen.Base.Infrastructure.AEPackage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24</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umlgen.Base.Infrastructure.FactoryProvider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umlgen.Base.Infrastructure.Identifiable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umlgen.Base.Infrastructure.InfrastructureFactory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umlgen.Base.Infrastructure.PackageableElement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umlgen.Base.ModelConverter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umlgen.Base.ModelConverter.XMIConverter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168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umlgen.Base.Parser.BaseFileParser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umlgen.Base.Parser.IFileParser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umlgen.Base.Parser.IPortCriteria</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lastRenderedPageBreak/>
              <w:t>umlgen.Base.SwComponent.Components.BaseComponent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umlgen.Base.SwComponent.Components.ComponentFactory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umlgen.Base.SwComponent.Components.IComponent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umlgen.Base.SwComponent.Datatype.ArrayDataType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umlgen.Base.SwComponent.Datatype.DataTypeFactory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24</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umlgen.Base.SwComponent.PortInterface.ClientServerInterface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umlgen.Base.SwComponent.PortInterface.DataElement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umlgen.Base.SwComponent.PortInterface.IPort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umlgen.Base.SwComponent.PortInterface.Operation</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17</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umlgen.Base.SwComponent.PortInterface.ParamData</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umlgen.Base.SwComponent.PortInterface.PortInterfaceFactory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umlgen.Base.SwComponent.PortInterface.ProvidedPort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umlgen.Base.SwComponent.PortInterface.RequiredPort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umlgen.Base.SwComponent.PortInterface.SenderReceiverInterface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umlgen.Specific.STK.StkDataTypes.StkDataTypeFactory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55</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umlgen.Specific.STK.StkDataTypes.StkS16</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umlgen.Specific.STK.StkDataTypes.StkS32</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umlgen.Specific.STK.StkDataTypes.StkS8</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umlgen.Specific.STK.StkDataTypes.StkU1</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umlgen.Specific.STK.StkDataTypes.StkU16</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umlgen.Specific.STK.StkDataTypes.StkU32</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umlgen.Specific.STK.StkDataTypes.StkU8</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umlgen.Specific.STK.StkDataTypes.StkVoid</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umlgen.Specific.STK.StkParser.StkCFileCriteria.StkCFileReqDATControlCriteria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umlgen.Specific.STK.StkParser.StkCFileCriteria.StkCFileReqReadDataCriteria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umlgen.Specific.STK.StkParser.StkCFileCriteria.StkCFileReqReadTOSSignalCriteria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umlgen.Specific.STK.StkParser.StkCFileCriteria.StkCFileReqWriteDataCriteria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umlgen.Specific.STK.StkParser.StkCFileCriteria.StkCFileReqWriteTOSSignalCriteria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umlgen.Specific.STK.StkParser.StkCFileCriteria.StkCHeaderProvDATControlCriteria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umlgen.Specific.STK.StkParser.StkCFileCriteria.StkCHeaderProvReadDataCriteria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umlgen.Specific.STK.StkParser.StkCFileCriteria.StkCHeaderProvWriteDataCriteria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35</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umlgen.Specific.STK.StkParser.StkCHeaderFileParser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umlgen.Specific.STK.StkParser.StkCImplFileParser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61</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umlgen.Specific.STK.StkParser.StkJilFileCriteria.StkJilComponentCriteria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umlgen.Specific.STK.StkParser.StkJilFileCriteria.StkJilOnCotrolCriteria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lastRenderedPageBreak/>
              <w:t>umlgen.Specific.STK.StkParser.StkJilFileCriteria.StkJilProdControlCriteria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15</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umlgen.Specific.STK.StkParser.StkPortCriteria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umlgen.Specific.STK.StkPortInterfaces.StkControlIf</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umlgen.Specific.STK.StkPortInterfaces.StkDATControlIf</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umlgen.Specific.STK.StkPortInterfaces.StkPortInterfaceFactory</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umlgen.Specific.STK.StkPortInterfaces.StkTOSSignalIf</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5</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Pr="002A002F" w:rsidRDefault="00B76BEC" w:rsidP="00E8590F">
            <w:pPr>
              <w:pStyle w:val="TableParagraph"/>
              <w:spacing w:before="44"/>
              <w:ind w:left="40"/>
              <w:rPr>
                <w:rFonts w:ascii="Georgia" w:eastAsia="Georgia" w:hAnsi="Georgia" w:cs="Georgia"/>
                <w:sz w:val="16"/>
                <w:szCs w:val="16"/>
              </w:rPr>
            </w:pPr>
            <w:r>
              <w:rPr>
                <w:rFonts w:ascii="Georgia" w:eastAsia="Georgia" w:hAnsi="Georgia" w:cs="Georgia"/>
                <w:b/>
                <w:bCs/>
                <w:sz w:val="16"/>
                <w:szCs w:val="16"/>
              </w:rPr>
              <w:t>Total</w:t>
            </w:r>
          </w:p>
        </w:tc>
        <w:tc>
          <w:tcPr>
            <w:tcW w:w="990" w:type="dxa"/>
            <w:tcBorders>
              <w:top w:val="single" w:sz="5" w:space="0" w:color="EDEDED"/>
              <w:left w:val="nil"/>
              <w:bottom w:val="nil"/>
              <w:right w:val="nil"/>
            </w:tcBorders>
          </w:tcPr>
          <w:p w:rsidR="00B76BEC" w:rsidRDefault="00B76BEC" w:rsidP="00E8590F">
            <w:pPr>
              <w:pStyle w:val="TableParagraph"/>
              <w:spacing w:before="44"/>
              <w:ind w:left="512"/>
              <w:rPr>
                <w:rFonts w:ascii="Georgia" w:eastAsia="Georgia" w:hAnsi="Georgia" w:cs="Georgia"/>
                <w:sz w:val="16"/>
                <w:szCs w:val="16"/>
              </w:rPr>
            </w:pPr>
            <w:r>
              <w:rPr>
                <w:rFonts w:ascii="Georgia" w:eastAsia="Georgia" w:hAnsi="Georgia" w:cs="Georgia"/>
                <w:b/>
                <w:bCs/>
                <w:sz w:val="16"/>
                <w:szCs w:val="16"/>
              </w:rPr>
              <w:t>1237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b/>
                <w:bCs/>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b/>
                <w:bCs/>
                <w:sz w:val="16"/>
                <w:szCs w:val="16"/>
              </w:rPr>
              <w:t>0</w:t>
            </w:r>
          </w:p>
        </w:tc>
        <w:tc>
          <w:tcPr>
            <w:tcW w:w="929" w:type="dxa"/>
            <w:tcBorders>
              <w:top w:val="single" w:sz="5" w:space="0" w:color="EDEDED"/>
              <w:left w:val="nil"/>
              <w:bottom w:val="nil"/>
              <w:right w:val="nil"/>
            </w:tcBorders>
          </w:tcPr>
          <w:p w:rsidR="00B76BEC" w:rsidRDefault="00B76BEC" w:rsidP="00E8590F">
            <w:pPr>
              <w:pStyle w:val="TableParagraph"/>
              <w:keepNext/>
              <w:spacing w:before="44"/>
              <w:ind w:left="306"/>
              <w:rPr>
                <w:rFonts w:ascii="Georgia" w:eastAsia="Georgia" w:hAnsi="Georgia" w:cs="Georgia"/>
                <w:sz w:val="16"/>
                <w:szCs w:val="16"/>
              </w:rPr>
            </w:pPr>
            <w:r>
              <w:rPr>
                <w:rFonts w:ascii="Georgia" w:eastAsia="Georgia" w:hAnsi="Georgia" w:cs="Georgia"/>
                <w:b/>
                <w:bCs/>
                <w:sz w:val="16"/>
                <w:szCs w:val="16"/>
              </w:rPr>
              <w:t>100%</w:t>
            </w:r>
          </w:p>
        </w:tc>
      </w:tr>
    </w:tbl>
    <w:p w:rsidR="00B76BEC" w:rsidRDefault="00E8590F" w:rsidP="00E8590F">
      <w:pPr>
        <w:pStyle w:val="Caption"/>
      </w:pPr>
      <w:r>
        <w:t xml:space="preserve">Таблица </w:t>
      </w:r>
      <w:r w:rsidR="00E73236">
        <w:fldChar w:fldCharType="begin"/>
      </w:r>
      <w:r w:rsidR="00E73236">
        <w:instrText xml:space="preserve"> SEQ Таблица \* ARABIC </w:instrText>
      </w:r>
      <w:r w:rsidR="00E73236">
        <w:fldChar w:fldCharType="separate"/>
      </w:r>
      <w:r w:rsidR="000E6575">
        <w:rPr>
          <w:noProof/>
        </w:rPr>
        <w:t>38</w:t>
      </w:r>
      <w:r w:rsidR="00E73236">
        <w:rPr>
          <w:noProof/>
        </w:rPr>
        <w:fldChar w:fldCharType="end"/>
      </w:r>
      <w:r>
        <w:t xml:space="preserve"> (Покритие на кода от изпълнение на модулните тестове)</w:t>
      </w:r>
    </w:p>
    <w:p w:rsidR="005F571A" w:rsidRDefault="005F571A" w:rsidP="005F571A">
      <w:pPr>
        <w:rPr>
          <w:rFonts w:ascii="Cambria" w:hAnsi="Cambria"/>
          <w:i/>
          <w:iCs/>
          <w:lang w:eastAsia="en-US"/>
        </w:rPr>
      </w:pPr>
    </w:p>
    <w:p w:rsidR="00095B64" w:rsidRDefault="005F571A" w:rsidP="005F571A">
      <w:pPr>
        <w:rPr>
          <w:lang w:eastAsia="en-US"/>
        </w:rPr>
      </w:pPr>
      <w:r>
        <w:rPr>
          <w:lang w:eastAsia="en-US"/>
        </w:rPr>
        <w:t>В следствие на резултат от таблицата заключваме, че целта на модулните тестове е постигната, тъй като покрива целия код на приложението.</w:t>
      </w:r>
    </w:p>
    <w:p w:rsidR="00095B64" w:rsidRDefault="00095B64" w:rsidP="00095B64">
      <w:pPr>
        <w:pStyle w:val="Heading3"/>
      </w:pPr>
      <w:bookmarkStart w:id="522" w:name="_Ref411108572"/>
      <w:bookmarkStart w:id="523" w:name="_Toc412756095"/>
      <w:r>
        <w:t>Резултати от функционално тестване</w:t>
      </w:r>
      <w:bookmarkEnd w:id="522"/>
      <w:bookmarkEnd w:id="523"/>
    </w:p>
    <w:p w:rsidR="00E73236" w:rsidRDefault="002F495B" w:rsidP="00E73236">
      <w:r>
        <w:t xml:space="preserve">За целите на функционалното тестване е създаден потребителски интерфейс следващ изискванията от </w:t>
      </w:r>
      <w:r w:rsidRPr="002F495B">
        <w:rPr>
          <w:i/>
        </w:rPr>
        <w:fldChar w:fldCharType="begin"/>
      </w:r>
      <w:r w:rsidRPr="002F495B">
        <w:rPr>
          <w:i/>
        </w:rPr>
        <w:instrText xml:space="preserve"> REF _Ref411088634 \r \h </w:instrText>
      </w:r>
      <w:r>
        <w:rPr>
          <w:i/>
        </w:rPr>
        <w:instrText xml:space="preserve"> \* MERGEFORMAT </w:instrText>
      </w:r>
      <w:r w:rsidRPr="002F495B">
        <w:rPr>
          <w:i/>
        </w:rPr>
      </w:r>
      <w:r w:rsidRPr="002F495B">
        <w:rPr>
          <w:i/>
        </w:rPr>
        <w:fldChar w:fldCharType="separate"/>
      </w:r>
      <w:r w:rsidR="000E6575">
        <w:rPr>
          <w:i/>
        </w:rPr>
        <w:t>3.4.4</w:t>
      </w:r>
      <w:r w:rsidRPr="002F495B">
        <w:rPr>
          <w:i/>
        </w:rPr>
        <w:fldChar w:fldCharType="end"/>
      </w:r>
      <w:r>
        <w:t xml:space="preserve">. Приложението се стартира с извикване на изпълнимия </w:t>
      </w:r>
      <w:r w:rsidR="00BF7A5A">
        <w:t>файл</w:t>
      </w:r>
      <w:r>
        <w:t xml:space="preserve"> </w:t>
      </w:r>
      <w:r w:rsidRPr="002F495B">
        <w:rPr>
          <w:i/>
        </w:rPr>
        <w:t>runGui.sh</w:t>
      </w:r>
      <w:r w:rsidRPr="002F495B">
        <w:t>:</w:t>
      </w:r>
    </w:p>
    <w:p w:rsidR="00E73236" w:rsidRDefault="00E73236" w:rsidP="00E73236">
      <w:pPr>
        <w:pStyle w:val="Caption"/>
        <w:keepNext/>
        <w:jc w:val="center"/>
      </w:pPr>
      <w:r w:rsidRPr="00E73236">
        <w:rPr>
          <w:noProof/>
          <w:lang w:val="en-US"/>
        </w:rPr>
        <w:drawing>
          <wp:inline distT="0" distB="0" distL="0" distR="0" wp14:anchorId="79D3DBF7" wp14:editId="4FAA8CCA">
            <wp:extent cx="5274860" cy="1830679"/>
            <wp:effectExtent l="19050" t="19050" r="21590" b="177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1830"/>
                    <a:stretch/>
                  </pic:blipFill>
                  <pic:spPr bwMode="auto">
                    <a:xfrm>
                      <a:off x="0" y="0"/>
                      <a:ext cx="5274310" cy="18304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73236" w:rsidRPr="002F495B" w:rsidRDefault="00E73236" w:rsidP="00E73236">
      <w:pPr>
        <w:pStyle w:val="Caption"/>
        <w:jc w:val="center"/>
      </w:pPr>
      <w:r>
        <w:t xml:space="preserve">Фигура </w:t>
      </w:r>
      <w:r>
        <w:fldChar w:fldCharType="begin"/>
      </w:r>
      <w:r>
        <w:instrText xml:space="preserve"> SEQ Фигура \* ARABIC </w:instrText>
      </w:r>
      <w:r>
        <w:fldChar w:fldCharType="separate"/>
      </w:r>
      <w:r w:rsidR="000E6575">
        <w:rPr>
          <w:noProof/>
        </w:rPr>
        <w:t>66</w:t>
      </w:r>
      <w:r>
        <w:fldChar w:fldCharType="end"/>
      </w:r>
      <w:r>
        <w:t xml:space="preserve"> (Графичния интерфейс на</w:t>
      </w:r>
      <w:r w:rsidR="00C907AB">
        <w:t xml:space="preserve"> </w:t>
      </w:r>
      <w:r>
        <w:t>приложението)</w:t>
      </w:r>
    </w:p>
    <w:p w:rsidR="00095B64" w:rsidRDefault="00095B64" w:rsidP="00095B64">
      <w:pPr>
        <w:pStyle w:val="Heading4"/>
      </w:pPr>
      <w:r>
        <w:t>Изпълнение на анализ на проект</w:t>
      </w:r>
    </w:p>
    <w:p w:rsidR="00E73236" w:rsidRDefault="006F3CFC" w:rsidP="006F3CFC">
      <w:r>
        <w:t>След като вече сме стартирали приложението, правим две стъпки:</w:t>
      </w:r>
    </w:p>
    <w:p w:rsidR="006F3CFC" w:rsidRDefault="006F3CFC" w:rsidP="00A930EA">
      <w:pPr>
        <w:pStyle w:val="ListParagraph"/>
        <w:numPr>
          <w:ilvl w:val="0"/>
          <w:numId w:val="34"/>
        </w:numPr>
      </w:pPr>
      <w:r>
        <w:t>Избираме директория на проекта който ще анализираме</w:t>
      </w:r>
      <w:r w:rsidR="00A144A2">
        <w:t xml:space="preserve"> (бутон: “</w:t>
      </w:r>
      <w:r w:rsidR="00A144A2" w:rsidRPr="00A144A2">
        <w:rPr>
          <w:i/>
        </w:rPr>
        <w:t>Set Directory Project</w:t>
      </w:r>
      <w:r w:rsidR="00A144A2">
        <w:rPr>
          <w:i/>
        </w:rPr>
        <w:t>”</w:t>
      </w:r>
      <w:r w:rsidR="00A144A2">
        <w:t>)</w:t>
      </w:r>
    </w:p>
    <w:p w:rsidR="006F3CFC" w:rsidRDefault="00A144A2" w:rsidP="00A930EA">
      <w:pPr>
        <w:pStyle w:val="ListParagraph"/>
        <w:numPr>
          <w:ilvl w:val="0"/>
          <w:numId w:val="34"/>
        </w:numPr>
      </w:pPr>
      <w:r>
        <w:t xml:space="preserve">След това стартираме анализа (бутон: </w:t>
      </w:r>
      <w:r w:rsidRPr="00A144A2">
        <w:rPr>
          <w:i/>
        </w:rPr>
        <w:t>“Analyze”</w:t>
      </w:r>
      <w:r>
        <w:t>)</w:t>
      </w:r>
    </w:p>
    <w:p w:rsidR="00A144A2" w:rsidRDefault="00A144A2" w:rsidP="00741185">
      <w:pPr>
        <w:pStyle w:val="ListParagraph"/>
        <w:keepNext/>
        <w:ind w:left="0"/>
        <w:jc w:val="center"/>
      </w:pPr>
      <w:r w:rsidRPr="00A144A2">
        <w:rPr>
          <w:noProof/>
          <w:lang w:val="en-US" w:eastAsia="en-US"/>
        </w:rPr>
        <w:lastRenderedPageBreak/>
        <w:drawing>
          <wp:inline distT="0" distB="0" distL="0" distR="0" wp14:anchorId="5CE7F72D" wp14:editId="4A02525D">
            <wp:extent cx="3753134" cy="3070746"/>
            <wp:effectExtent l="19050" t="19050" r="19050" b="15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58459" cy="3075103"/>
                    </a:xfrm>
                    <a:prstGeom prst="rect">
                      <a:avLst/>
                    </a:prstGeom>
                    <a:ln>
                      <a:solidFill>
                        <a:schemeClr val="accent1"/>
                      </a:solidFill>
                    </a:ln>
                  </pic:spPr>
                </pic:pic>
              </a:graphicData>
            </a:graphic>
          </wp:inline>
        </w:drawing>
      </w:r>
    </w:p>
    <w:p w:rsidR="00A144A2" w:rsidRPr="006F3CFC" w:rsidRDefault="00A144A2" w:rsidP="00A144A2">
      <w:pPr>
        <w:pStyle w:val="Caption"/>
        <w:jc w:val="center"/>
      </w:pPr>
      <w:bookmarkStart w:id="524" w:name="_Ref411093487"/>
      <w:bookmarkStart w:id="525" w:name="_Ref411093468"/>
      <w:r>
        <w:t xml:space="preserve">Фигура </w:t>
      </w:r>
      <w:r>
        <w:fldChar w:fldCharType="begin"/>
      </w:r>
      <w:r>
        <w:instrText xml:space="preserve"> SEQ Фигура \* ARABIC </w:instrText>
      </w:r>
      <w:r>
        <w:fldChar w:fldCharType="separate"/>
      </w:r>
      <w:r w:rsidR="000E6575">
        <w:rPr>
          <w:noProof/>
        </w:rPr>
        <w:t>67</w:t>
      </w:r>
      <w:r>
        <w:fldChar w:fldCharType="end"/>
      </w:r>
      <w:bookmarkEnd w:id="524"/>
      <w:r>
        <w:t xml:space="preserve"> (Анализ на проект)</w:t>
      </w:r>
      <w:bookmarkEnd w:id="525"/>
    </w:p>
    <w:p w:rsidR="007031CD" w:rsidRDefault="007031CD" w:rsidP="007031CD">
      <w:pPr>
        <w:pStyle w:val="Heading4"/>
      </w:pPr>
      <w:r>
        <w:t>Сериализиране на модела</w:t>
      </w:r>
    </w:p>
    <w:p w:rsidR="00314E00" w:rsidRDefault="00314E00" w:rsidP="00314E00">
      <w:r>
        <w:t xml:space="preserve">След като </w:t>
      </w:r>
      <w:r w:rsidR="002925D3">
        <w:t>приключи</w:t>
      </w:r>
      <w:r>
        <w:t xml:space="preserve"> анализа на проекта (етикета със син фон от </w:t>
      </w:r>
      <w:r w:rsidRPr="00314E00">
        <w:rPr>
          <w:i/>
        </w:rPr>
        <w:fldChar w:fldCharType="begin"/>
      </w:r>
      <w:r w:rsidRPr="00314E00">
        <w:rPr>
          <w:i/>
        </w:rPr>
        <w:instrText xml:space="preserve"> REF _Ref411093487 \h </w:instrText>
      </w:r>
      <w:r>
        <w:rPr>
          <w:i/>
        </w:rPr>
        <w:instrText xml:space="preserve"> \* MERGEFORMAT </w:instrText>
      </w:r>
      <w:r w:rsidRPr="00314E00">
        <w:rPr>
          <w:i/>
        </w:rPr>
      </w:r>
      <w:r w:rsidRPr="00314E00">
        <w:rPr>
          <w:i/>
        </w:rPr>
        <w:fldChar w:fldCharType="separate"/>
      </w:r>
      <w:r w:rsidR="000E6575" w:rsidRPr="000E6575">
        <w:rPr>
          <w:i/>
        </w:rPr>
        <w:t xml:space="preserve">Фигура </w:t>
      </w:r>
      <w:r w:rsidR="000E6575" w:rsidRPr="000E6575">
        <w:rPr>
          <w:i/>
          <w:noProof/>
        </w:rPr>
        <w:t>67</w:t>
      </w:r>
      <w:r w:rsidRPr="00314E00">
        <w:rPr>
          <w:i/>
        </w:rPr>
        <w:fldChar w:fldCharType="end"/>
      </w:r>
      <w:r>
        <w:t xml:space="preserve"> ни </w:t>
      </w:r>
      <w:r w:rsidR="002925D3">
        <w:t>напомни</w:t>
      </w:r>
      <w:r>
        <w:t xml:space="preserve"> с надпис: </w:t>
      </w:r>
      <w:r w:rsidRPr="00314E00">
        <w:rPr>
          <w:i/>
        </w:rPr>
        <w:t>“Analysis Done</w:t>
      </w:r>
      <w:r w:rsidR="008E0641">
        <w:rPr>
          <w:i/>
        </w:rPr>
        <w:t>.</w:t>
      </w:r>
      <w:r w:rsidRPr="00314E00">
        <w:rPr>
          <w:i/>
        </w:rPr>
        <w:t>”</w:t>
      </w:r>
      <w:r>
        <w:t>)  сериализирането става автоматично</w:t>
      </w:r>
      <w:r w:rsidR="008E0641">
        <w:t>.</w:t>
      </w:r>
    </w:p>
    <w:p w:rsidR="00314E00" w:rsidRDefault="00314E00" w:rsidP="00314E00">
      <w:r w:rsidRPr="00314E00">
        <w:rPr>
          <w:noProof/>
          <w:lang w:val="en-US" w:eastAsia="en-US"/>
        </w:rPr>
        <w:drawing>
          <wp:inline distT="0" distB="0" distL="0" distR="0" wp14:anchorId="561E8B88" wp14:editId="6CDBC0C3">
            <wp:extent cx="4879075" cy="1938599"/>
            <wp:effectExtent l="19050" t="19050" r="1714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83928" cy="1940527"/>
                    </a:xfrm>
                    <a:prstGeom prst="rect">
                      <a:avLst/>
                    </a:prstGeom>
                    <a:ln>
                      <a:solidFill>
                        <a:schemeClr val="accent1"/>
                      </a:solidFill>
                    </a:ln>
                  </pic:spPr>
                </pic:pic>
              </a:graphicData>
            </a:graphic>
          </wp:inline>
        </w:drawing>
      </w:r>
    </w:p>
    <w:p w:rsidR="008E0641" w:rsidRDefault="008E0641" w:rsidP="00314E00">
      <w:r>
        <w:t xml:space="preserve">Като резултатните файлове се създават в директорията на анализирания проект: </w:t>
      </w:r>
    </w:p>
    <w:p w:rsidR="008E0641" w:rsidRDefault="008E0641" w:rsidP="00A930EA">
      <w:pPr>
        <w:pStyle w:val="ListParagraph"/>
        <w:numPr>
          <w:ilvl w:val="0"/>
          <w:numId w:val="35"/>
        </w:numPr>
      </w:pPr>
      <w:r w:rsidRPr="008E0641">
        <w:rPr>
          <w:i/>
        </w:rPr>
        <w:t>Build</w:t>
      </w:r>
      <w:r>
        <w:rPr>
          <w:i/>
        </w:rPr>
        <w:t>.out</w:t>
      </w:r>
      <w:r w:rsidRPr="008E0641">
        <w:rPr>
          <w:i/>
        </w:rPr>
        <w:t>.</w:t>
      </w:r>
      <w:r>
        <w:rPr>
          <w:i/>
        </w:rPr>
        <w:t>uml</w:t>
      </w:r>
      <w:r>
        <w:t xml:space="preserve"> – XMI файл съвместим с </w:t>
      </w:r>
      <w:r w:rsidRPr="008E0641">
        <w:rPr>
          <w:i/>
        </w:rPr>
        <w:t>Eclipse UML</w:t>
      </w:r>
      <w:r>
        <w:t xml:space="preserve"> компонента</w:t>
      </w:r>
    </w:p>
    <w:p w:rsidR="008E0641" w:rsidRPr="00706ED4" w:rsidRDefault="008E0641" w:rsidP="00A930EA">
      <w:pPr>
        <w:pStyle w:val="ListParagraph"/>
        <w:numPr>
          <w:ilvl w:val="0"/>
          <w:numId w:val="35"/>
        </w:numPr>
      </w:pPr>
      <w:r w:rsidRPr="008E0641">
        <w:rPr>
          <w:i/>
        </w:rPr>
        <w:t>Build.xmi</w:t>
      </w:r>
      <w:r>
        <w:t xml:space="preserve"> – XMI файл съвместим с </w:t>
      </w:r>
      <w:r w:rsidRPr="008E0641">
        <w:rPr>
          <w:i/>
        </w:rPr>
        <w:t>BoUML</w:t>
      </w:r>
    </w:p>
    <w:p w:rsidR="00706ED4" w:rsidRDefault="00706ED4" w:rsidP="00706ED4"/>
    <w:p w:rsidR="00FB244F" w:rsidRDefault="00FB244F" w:rsidP="00706ED4">
      <w:r>
        <w:t xml:space="preserve">Съдържанието на сериализирания файл лесно може да се види в </w:t>
      </w:r>
      <w:r w:rsidRPr="00FB244F">
        <w:rPr>
          <w:i/>
        </w:rPr>
        <w:t>Eclipse</w:t>
      </w:r>
      <w:r>
        <w:t xml:space="preserve"> среда:</w:t>
      </w:r>
    </w:p>
    <w:p w:rsidR="00FB244F" w:rsidRDefault="00631C8B" w:rsidP="00FF323E">
      <w:pPr>
        <w:keepNext/>
        <w:jc w:val="center"/>
      </w:pPr>
      <w:r w:rsidRPr="00631C8B">
        <w:rPr>
          <w:noProof/>
          <w:lang w:val="en-US" w:eastAsia="en-US"/>
        </w:rPr>
        <w:lastRenderedPageBreak/>
        <w:drawing>
          <wp:inline distT="0" distB="0" distL="0" distR="0" wp14:anchorId="457EE94F" wp14:editId="30C947E7">
            <wp:extent cx="4725281" cy="5378036"/>
            <wp:effectExtent l="19050" t="19050" r="18415"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728791" cy="5382031"/>
                    </a:xfrm>
                    <a:prstGeom prst="rect">
                      <a:avLst/>
                    </a:prstGeom>
                    <a:ln>
                      <a:solidFill>
                        <a:schemeClr val="tx2"/>
                      </a:solidFill>
                    </a:ln>
                  </pic:spPr>
                </pic:pic>
              </a:graphicData>
            </a:graphic>
          </wp:inline>
        </w:drawing>
      </w:r>
    </w:p>
    <w:p w:rsidR="00FB244F" w:rsidRDefault="00FB244F" w:rsidP="00FB244F">
      <w:pPr>
        <w:pStyle w:val="Caption"/>
        <w:jc w:val="center"/>
      </w:pPr>
      <w:bookmarkStart w:id="526" w:name="_Ref411095543"/>
      <w:r>
        <w:t xml:space="preserve">Фигура </w:t>
      </w:r>
      <w:r>
        <w:fldChar w:fldCharType="begin"/>
      </w:r>
      <w:r>
        <w:instrText xml:space="preserve"> SEQ Фигура \* ARABIC </w:instrText>
      </w:r>
      <w:r>
        <w:fldChar w:fldCharType="separate"/>
      </w:r>
      <w:r w:rsidR="000E6575">
        <w:rPr>
          <w:noProof/>
        </w:rPr>
        <w:t>68</w:t>
      </w:r>
      <w:r>
        <w:fldChar w:fldCharType="end"/>
      </w:r>
      <w:bookmarkEnd w:id="526"/>
      <w:r>
        <w:t xml:space="preserve"> (Визуализиране на сериализирания модел в Eclipse)</w:t>
      </w:r>
    </w:p>
    <w:p w:rsidR="00BD690D" w:rsidRDefault="00BD690D" w:rsidP="00FB244F"/>
    <w:p w:rsidR="00FB244F" w:rsidRPr="00314E00" w:rsidRDefault="00FB244F" w:rsidP="00FB244F">
      <w:r>
        <w:t xml:space="preserve">Както се вижда от </w:t>
      </w:r>
      <w:r w:rsidRPr="00FB244F">
        <w:rPr>
          <w:i/>
        </w:rPr>
        <w:fldChar w:fldCharType="begin"/>
      </w:r>
      <w:r w:rsidRPr="00FB244F">
        <w:rPr>
          <w:i/>
        </w:rPr>
        <w:instrText xml:space="preserve"> REF _Ref411095543 \h </w:instrText>
      </w:r>
      <w:r>
        <w:rPr>
          <w:i/>
        </w:rPr>
        <w:instrText xml:space="preserve"> \* MERGEFORMAT </w:instrText>
      </w:r>
      <w:r w:rsidRPr="00FB244F">
        <w:rPr>
          <w:i/>
        </w:rPr>
      </w:r>
      <w:r w:rsidRPr="00FB244F">
        <w:rPr>
          <w:i/>
        </w:rPr>
        <w:fldChar w:fldCharType="separate"/>
      </w:r>
      <w:r w:rsidR="000E6575" w:rsidRPr="000E6575">
        <w:rPr>
          <w:i/>
        </w:rPr>
        <w:t xml:space="preserve">Фигура </w:t>
      </w:r>
      <w:r w:rsidR="000E6575" w:rsidRPr="000E6575">
        <w:rPr>
          <w:i/>
          <w:noProof/>
        </w:rPr>
        <w:t>68</w:t>
      </w:r>
      <w:r w:rsidRPr="00FB244F">
        <w:rPr>
          <w:i/>
        </w:rPr>
        <w:fldChar w:fldCharType="end"/>
      </w:r>
      <w:r>
        <w:t xml:space="preserve"> структурата модела (в дясно) отговаря на тази на анализирания проект (в ляво)</w:t>
      </w:r>
      <w:r w:rsidR="00EC7FB1">
        <w:t xml:space="preserve">. В допълнение на това в модела всички типове данни са изнесени в отделен пакет </w:t>
      </w:r>
      <w:r w:rsidR="00EC7FB1" w:rsidRPr="00EC7FB1">
        <w:rPr>
          <w:i/>
        </w:rPr>
        <w:t>DataTypes</w:t>
      </w:r>
      <w:r w:rsidR="00EC7FB1">
        <w:t xml:space="preserve">, както и всички интерфейси в пакет </w:t>
      </w:r>
      <w:r w:rsidR="00EC7FB1" w:rsidRPr="00EC7FB1">
        <w:rPr>
          <w:i/>
        </w:rPr>
        <w:t>Interfaces</w:t>
      </w:r>
      <w:r w:rsidR="006323FE">
        <w:t>.</w:t>
      </w:r>
      <w:r w:rsidR="00EC7FB1">
        <w:t xml:space="preserve"> </w:t>
      </w:r>
      <w:r w:rsidR="00B30CAF">
        <w:t>Разположението на к</w:t>
      </w:r>
      <w:r w:rsidR="006323FE">
        <w:t xml:space="preserve">омпонентите </w:t>
      </w:r>
      <w:r w:rsidR="00E436D7">
        <w:t xml:space="preserve">в генерирания модел </w:t>
      </w:r>
      <w:r w:rsidR="00B30CAF">
        <w:t>следва</w:t>
      </w:r>
      <w:r w:rsidR="00E436D7">
        <w:t>т</w:t>
      </w:r>
      <w:r w:rsidR="00B30CAF">
        <w:t xml:space="preserve"> структурата на проекта</w:t>
      </w:r>
      <w:r w:rsidR="00E436D7">
        <w:t xml:space="preserve"> като </w:t>
      </w:r>
      <w:r w:rsidR="006323FE">
        <w:t xml:space="preserve">реферират съответните </w:t>
      </w:r>
      <w:r w:rsidR="00E436D7">
        <w:t xml:space="preserve">вече споменатите </w:t>
      </w:r>
      <w:r w:rsidR="006323FE">
        <w:t>интерфейси и типове данни</w:t>
      </w:r>
      <w:r w:rsidR="00B30CAF">
        <w:t>.</w:t>
      </w:r>
    </w:p>
    <w:p w:rsidR="007031CD" w:rsidRDefault="007031CD" w:rsidP="007031CD">
      <w:pPr>
        <w:pStyle w:val="Heading4"/>
      </w:pPr>
      <w:r>
        <w:t>Генериране на базов код</w:t>
      </w:r>
    </w:p>
    <w:p w:rsidR="0098346A" w:rsidRPr="0098346A" w:rsidRDefault="0098346A" w:rsidP="0098346A">
      <w:r>
        <w:t xml:space="preserve">След като разполагаме с UML модел, който е четим от </w:t>
      </w:r>
      <w:r w:rsidRPr="0098346A">
        <w:rPr>
          <w:i/>
        </w:rPr>
        <w:t>Eclipse</w:t>
      </w:r>
      <w:r>
        <w:t xml:space="preserve">, можем да стартираме проекта описан от точка </w:t>
      </w:r>
      <w:r w:rsidRPr="0098346A">
        <w:rPr>
          <w:i/>
        </w:rPr>
        <w:fldChar w:fldCharType="begin"/>
      </w:r>
      <w:r w:rsidRPr="0098346A">
        <w:rPr>
          <w:i/>
        </w:rPr>
        <w:instrText xml:space="preserve"> REF _Ref411098150 \r \h </w:instrText>
      </w:r>
      <w:r>
        <w:rPr>
          <w:i/>
        </w:rPr>
        <w:instrText xml:space="preserve"> \* MERGEFORMAT </w:instrText>
      </w:r>
      <w:r w:rsidRPr="0098346A">
        <w:rPr>
          <w:i/>
        </w:rPr>
      </w:r>
      <w:r w:rsidRPr="0098346A">
        <w:rPr>
          <w:i/>
        </w:rPr>
        <w:fldChar w:fldCharType="separate"/>
      </w:r>
      <w:r w:rsidR="000E6575">
        <w:rPr>
          <w:i/>
        </w:rPr>
        <w:t>6.1.7</w:t>
      </w:r>
      <w:r w:rsidRPr="0098346A">
        <w:rPr>
          <w:i/>
        </w:rPr>
        <w:fldChar w:fldCharType="end"/>
      </w:r>
      <w:r>
        <w:rPr>
          <w:i/>
        </w:rPr>
        <w:t>.</w:t>
      </w:r>
      <w:r>
        <w:t xml:space="preserve"> Това става посредством стартиране на </w:t>
      </w:r>
      <w:r w:rsidRPr="0098346A">
        <w:rPr>
          <w:i/>
        </w:rPr>
        <w:t>Acceleo</w:t>
      </w:r>
      <w:r>
        <w:t xml:space="preserve"> конфигурация върху основния файл на </w:t>
      </w:r>
      <w:r w:rsidRPr="0098346A">
        <w:rPr>
          <w:i/>
        </w:rPr>
        <w:t>Acceleo</w:t>
      </w:r>
      <w:r>
        <w:t xml:space="preserve"> проекта </w:t>
      </w:r>
      <w:r w:rsidRPr="0098346A">
        <w:rPr>
          <w:i/>
        </w:rPr>
        <w:t>main.mtl</w:t>
      </w:r>
      <w:r>
        <w:t>:</w:t>
      </w:r>
    </w:p>
    <w:p w:rsidR="0098346A" w:rsidRDefault="0098346A" w:rsidP="0098346A">
      <w:pPr>
        <w:keepNext/>
        <w:jc w:val="center"/>
      </w:pPr>
      <w:r w:rsidRPr="0098346A">
        <w:rPr>
          <w:noProof/>
          <w:lang w:val="en-US" w:eastAsia="en-US"/>
        </w:rPr>
        <w:lastRenderedPageBreak/>
        <w:drawing>
          <wp:inline distT="0" distB="0" distL="0" distR="0" wp14:anchorId="34D83858" wp14:editId="65F6501F">
            <wp:extent cx="5274310" cy="3024839"/>
            <wp:effectExtent l="19050" t="19050" r="21590" b="234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3024839"/>
                    </a:xfrm>
                    <a:prstGeom prst="rect">
                      <a:avLst/>
                    </a:prstGeom>
                    <a:ln>
                      <a:solidFill>
                        <a:schemeClr val="tx2"/>
                      </a:solidFill>
                    </a:ln>
                  </pic:spPr>
                </pic:pic>
              </a:graphicData>
            </a:graphic>
          </wp:inline>
        </w:drawing>
      </w:r>
    </w:p>
    <w:p w:rsidR="008A32D2" w:rsidRDefault="0098346A" w:rsidP="0098346A">
      <w:pPr>
        <w:pStyle w:val="Caption"/>
        <w:jc w:val="center"/>
      </w:pPr>
      <w:r>
        <w:t xml:space="preserve">Фигура </w:t>
      </w:r>
      <w:r>
        <w:fldChar w:fldCharType="begin"/>
      </w:r>
      <w:r>
        <w:instrText xml:space="preserve"> SEQ Фигура \* ARABIC </w:instrText>
      </w:r>
      <w:r>
        <w:fldChar w:fldCharType="separate"/>
      </w:r>
      <w:r w:rsidR="000E6575">
        <w:rPr>
          <w:noProof/>
        </w:rPr>
        <w:t>69</w:t>
      </w:r>
      <w:r>
        <w:fldChar w:fldCharType="end"/>
      </w:r>
      <w:r>
        <w:t xml:space="preserve"> (Генериране на базов код с Acceleo)</w:t>
      </w:r>
    </w:p>
    <w:p w:rsidR="00B2609A" w:rsidRDefault="0098346A" w:rsidP="0098346A">
      <w:r>
        <w:t xml:space="preserve">Като допълнително задаваме като входен модел, генерирания файл от предходната точка </w:t>
      </w:r>
      <w:r w:rsidR="000419E7" w:rsidRPr="000419E7">
        <w:rPr>
          <w:i/>
        </w:rPr>
        <w:t>“</w:t>
      </w:r>
      <w:r w:rsidRPr="0098346A">
        <w:rPr>
          <w:i/>
        </w:rPr>
        <w:t>Build.out.uml</w:t>
      </w:r>
      <w:r w:rsidR="000419E7">
        <w:rPr>
          <w:i/>
        </w:rPr>
        <w:t>”</w:t>
      </w:r>
      <w:r>
        <w:t xml:space="preserve">. Също така задаваме и изходната директория където ще бъде генерирана структурата и файловете на базовия код: </w:t>
      </w:r>
      <w:r w:rsidR="000419E7" w:rsidRPr="000419E7">
        <w:rPr>
          <w:i/>
        </w:rPr>
        <w:t>“</w:t>
      </w:r>
      <w:r w:rsidRPr="0098346A">
        <w:rPr>
          <w:i/>
        </w:rPr>
        <w:t>/org.dmanev.ArchExtractor.psm.uml.gen/src-gen</w:t>
      </w:r>
      <w:r w:rsidR="000419E7">
        <w:rPr>
          <w:i/>
        </w:rPr>
        <w:t>”</w:t>
      </w:r>
      <w:r>
        <w:t>.</w:t>
      </w:r>
    </w:p>
    <w:p w:rsidR="00A30385" w:rsidRDefault="00A30385" w:rsidP="0098346A">
      <w:r>
        <w:t>След изпълнение на генерацията, разглеждаме съдържанието на изходната директория:</w:t>
      </w:r>
    </w:p>
    <w:p w:rsidR="003E5501" w:rsidRDefault="00B2609A" w:rsidP="003E5501">
      <w:pPr>
        <w:keepNext/>
        <w:jc w:val="center"/>
      </w:pPr>
      <w:r w:rsidRPr="00B2609A">
        <w:rPr>
          <w:noProof/>
          <w:lang w:val="en-US" w:eastAsia="en-US"/>
        </w:rPr>
        <w:drawing>
          <wp:inline distT="0" distB="0" distL="0" distR="0" wp14:anchorId="356CB265" wp14:editId="26048D35">
            <wp:extent cx="5274310" cy="2559956"/>
            <wp:effectExtent l="19050" t="19050" r="21590" b="120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559956"/>
                    </a:xfrm>
                    <a:prstGeom prst="rect">
                      <a:avLst/>
                    </a:prstGeom>
                    <a:ln>
                      <a:solidFill>
                        <a:schemeClr val="tx2"/>
                      </a:solidFill>
                    </a:ln>
                  </pic:spPr>
                </pic:pic>
              </a:graphicData>
            </a:graphic>
          </wp:inline>
        </w:drawing>
      </w:r>
    </w:p>
    <w:p w:rsidR="00B2609A" w:rsidRDefault="003E5501" w:rsidP="003E5501">
      <w:pPr>
        <w:pStyle w:val="Caption"/>
        <w:jc w:val="center"/>
      </w:pPr>
      <w:r>
        <w:t xml:space="preserve">Фигура </w:t>
      </w:r>
      <w:r>
        <w:fldChar w:fldCharType="begin"/>
      </w:r>
      <w:r>
        <w:instrText xml:space="preserve"> SEQ Фигура \* ARABIC </w:instrText>
      </w:r>
      <w:r>
        <w:fldChar w:fldCharType="separate"/>
      </w:r>
      <w:r w:rsidR="000E6575">
        <w:rPr>
          <w:noProof/>
        </w:rPr>
        <w:t>70</w:t>
      </w:r>
      <w:r>
        <w:fldChar w:fldCharType="end"/>
      </w:r>
      <w:r>
        <w:t xml:space="preserve"> (Интерфейсен файл на компонент)</w:t>
      </w:r>
    </w:p>
    <w:p w:rsidR="00A30385" w:rsidRDefault="00A30385" w:rsidP="00A30385">
      <w:pPr>
        <w:jc w:val="left"/>
      </w:pPr>
      <w:r>
        <w:t>Както виждаме в интерфейсния файл</w:t>
      </w:r>
      <w:r w:rsidR="00042A9A">
        <w:t xml:space="preserve"> </w:t>
      </w:r>
      <w:r w:rsidR="00042A9A" w:rsidRPr="00042A9A">
        <w:rPr>
          <w:i/>
        </w:rPr>
        <w:t>rte_dat_ala.h</w:t>
      </w:r>
      <w:r w:rsidR="00042A9A">
        <w:t xml:space="preserve"> следващ </w:t>
      </w:r>
      <w:r w:rsidR="002925D3">
        <w:t>изискванията</w:t>
      </w:r>
      <w:r w:rsidR="00042A9A">
        <w:t xml:space="preserve"> от точка </w:t>
      </w:r>
      <w:r w:rsidR="00042A9A" w:rsidRPr="00042A9A">
        <w:rPr>
          <w:i/>
        </w:rPr>
        <w:fldChar w:fldCharType="begin"/>
      </w:r>
      <w:r w:rsidR="00042A9A" w:rsidRPr="00042A9A">
        <w:rPr>
          <w:i/>
        </w:rPr>
        <w:instrText xml:space="preserve"> REF _Ref398729423 \r \h </w:instrText>
      </w:r>
      <w:r w:rsidR="00042A9A">
        <w:rPr>
          <w:i/>
        </w:rPr>
        <w:instrText xml:space="preserve"> \* MERGEFORMAT </w:instrText>
      </w:r>
      <w:r w:rsidR="00042A9A" w:rsidRPr="00042A9A">
        <w:rPr>
          <w:i/>
        </w:rPr>
      </w:r>
      <w:r w:rsidR="00042A9A" w:rsidRPr="00042A9A">
        <w:rPr>
          <w:i/>
        </w:rPr>
        <w:fldChar w:fldCharType="separate"/>
      </w:r>
      <w:r w:rsidR="000E6575">
        <w:rPr>
          <w:i/>
        </w:rPr>
        <w:t>3.3.3.3.3</w:t>
      </w:r>
      <w:r w:rsidR="00042A9A" w:rsidRPr="00042A9A">
        <w:rPr>
          <w:i/>
        </w:rPr>
        <w:fldChar w:fldCharType="end"/>
      </w:r>
      <w:r w:rsidR="00042A9A">
        <w:t xml:space="preserve"> ясно се виждат интерфейсите, които компонента реализира, маркирани в коментарите на файла като: “</w:t>
      </w:r>
      <w:r w:rsidR="00042A9A" w:rsidRPr="00042A9A">
        <w:rPr>
          <w:i/>
        </w:rPr>
        <w:t>Provided Getter/Setter</w:t>
      </w:r>
      <w:r w:rsidR="00042A9A">
        <w:t xml:space="preserve">”, както и необходимия интерфейс: </w:t>
      </w:r>
      <w:r w:rsidR="00042A9A" w:rsidRPr="00042A9A">
        <w:rPr>
          <w:i/>
        </w:rPr>
        <w:t>“Required Call</w:t>
      </w:r>
      <w:r w:rsidR="00042A9A">
        <w:rPr>
          <w:i/>
        </w:rPr>
        <w:t>”</w:t>
      </w:r>
      <w:r w:rsidR="003E5501">
        <w:t>.</w:t>
      </w:r>
    </w:p>
    <w:p w:rsidR="003E5501" w:rsidRDefault="003E5501" w:rsidP="00A30385">
      <w:pPr>
        <w:jc w:val="left"/>
      </w:pPr>
      <w:r>
        <w:t>Интерфейсите за пренос на данни</w:t>
      </w:r>
      <w:r w:rsidR="00590671">
        <w:t xml:space="preserve"> (</w:t>
      </w:r>
      <w:r w:rsidR="00590671" w:rsidRPr="00590671">
        <w:rPr>
          <w:i/>
        </w:rPr>
        <w:fldChar w:fldCharType="begin"/>
      </w:r>
      <w:r w:rsidR="00590671" w:rsidRPr="00590671">
        <w:rPr>
          <w:i/>
        </w:rPr>
        <w:instrText xml:space="preserve"> REF _Ref411102147 \r \h </w:instrText>
      </w:r>
      <w:r w:rsidR="00590671">
        <w:rPr>
          <w:i/>
        </w:rPr>
        <w:instrText xml:space="preserve"> \* MERGEFORMAT </w:instrText>
      </w:r>
      <w:r w:rsidR="00590671" w:rsidRPr="00590671">
        <w:rPr>
          <w:i/>
        </w:rPr>
      </w:r>
      <w:r w:rsidR="00590671" w:rsidRPr="00590671">
        <w:rPr>
          <w:i/>
        </w:rPr>
        <w:fldChar w:fldCharType="separate"/>
      </w:r>
      <w:r w:rsidR="000E6575">
        <w:rPr>
          <w:i/>
        </w:rPr>
        <w:t>3.3.2.8</w:t>
      </w:r>
      <w:r w:rsidR="00590671" w:rsidRPr="00590671">
        <w:rPr>
          <w:i/>
        </w:rPr>
        <w:fldChar w:fldCharType="end"/>
      </w:r>
      <w:r w:rsidR="00590671">
        <w:t>)</w:t>
      </w:r>
      <w:r>
        <w:t xml:space="preserve"> са дефинирани в</w:t>
      </w:r>
      <w:r w:rsidR="00990DC2">
        <w:t>ъв</w:t>
      </w:r>
      <w:r>
        <w:t xml:space="preserve"> файла </w:t>
      </w:r>
      <w:r w:rsidRPr="003E5501">
        <w:rPr>
          <w:i/>
        </w:rPr>
        <w:t>rte.</w:t>
      </w:r>
      <w:r>
        <w:rPr>
          <w:i/>
        </w:rPr>
        <w:t>c</w:t>
      </w:r>
      <w:r w:rsidR="00590671">
        <w:rPr>
          <w:i/>
        </w:rPr>
        <w:t xml:space="preserve"> </w:t>
      </w:r>
      <w:r w:rsidR="00590671">
        <w:t xml:space="preserve">по изискванията в точка </w:t>
      </w:r>
      <w:r w:rsidR="00590671" w:rsidRPr="00590671">
        <w:rPr>
          <w:i/>
        </w:rPr>
        <w:fldChar w:fldCharType="begin"/>
      </w:r>
      <w:r w:rsidR="00590671" w:rsidRPr="00590671">
        <w:rPr>
          <w:i/>
        </w:rPr>
        <w:instrText xml:space="preserve"> REF _Ref398729242 \r \h </w:instrText>
      </w:r>
      <w:r w:rsidR="00590671">
        <w:rPr>
          <w:i/>
        </w:rPr>
        <w:instrText xml:space="preserve"> \* MERGEFORMAT </w:instrText>
      </w:r>
      <w:r w:rsidR="00590671" w:rsidRPr="00590671">
        <w:rPr>
          <w:i/>
        </w:rPr>
      </w:r>
      <w:r w:rsidR="00590671" w:rsidRPr="00590671">
        <w:rPr>
          <w:i/>
        </w:rPr>
        <w:fldChar w:fldCharType="separate"/>
      </w:r>
      <w:r w:rsidR="000E6575">
        <w:rPr>
          <w:i/>
        </w:rPr>
        <w:t>3.3.3.3.2</w:t>
      </w:r>
      <w:r w:rsidR="00590671" w:rsidRPr="00590671">
        <w:rPr>
          <w:i/>
        </w:rPr>
        <w:fldChar w:fldCharType="end"/>
      </w:r>
      <w:r>
        <w:t>:</w:t>
      </w:r>
    </w:p>
    <w:p w:rsidR="00990DC2" w:rsidRDefault="00990DC2" w:rsidP="00990DC2">
      <w:pPr>
        <w:keepNext/>
        <w:jc w:val="center"/>
      </w:pPr>
      <w:r w:rsidRPr="00990DC2">
        <w:rPr>
          <w:noProof/>
          <w:lang w:val="en-US" w:eastAsia="en-US"/>
        </w:rPr>
        <w:lastRenderedPageBreak/>
        <w:drawing>
          <wp:inline distT="0" distB="0" distL="0" distR="0" wp14:anchorId="17A9ECCB" wp14:editId="6CEDE69C">
            <wp:extent cx="5274310" cy="3799081"/>
            <wp:effectExtent l="19050" t="19050" r="21590" b="114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3799081"/>
                    </a:xfrm>
                    <a:prstGeom prst="rect">
                      <a:avLst/>
                    </a:prstGeom>
                    <a:ln>
                      <a:solidFill>
                        <a:schemeClr val="tx2"/>
                      </a:solidFill>
                    </a:ln>
                  </pic:spPr>
                </pic:pic>
              </a:graphicData>
            </a:graphic>
          </wp:inline>
        </w:drawing>
      </w:r>
    </w:p>
    <w:p w:rsidR="003E5501" w:rsidRDefault="00990DC2" w:rsidP="004317C2">
      <w:pPr>
        <w:pStyle w:val="Caption"/>
        <w:jc w:val="center"/>
      </w:pPr>
      <w:r>
        <w:t xml:space="preserve">Фигура </w:t>
      </w:r>
      <w:r>
        <w:fldChar w:fldCharType="begin"/>
      </w:r>
      <w:r>
        <w:instrText xml:space="preserve"> SEQ Фигура \* ARABIC </w:instrText>
      </w:r>
      <w:r>
        <w:fldChar w:fldCharType="separate"/>
      </w:r>
      <w:r w:rsidR="000E6575">
        <w:rPr>
          <w:noProof/>
        </w:rPr>
        <w:t>71</w:t>
      </w:r>
      <w:r>
        <w:fldChar w:fldCharType="end"/>
      </w:r>
      <w:r>
        <w:t xml:space="preserve"> (Дефиниции на интерфейси в rte.c)</w:t>
      </w:r>
    </w:p>
    <w:p w:rsidR="00590671" w:rsidRDefault="00590671" w:rsidP="00590671">
      <w:pPr>
        <w:pStyle w:val="Caption"/>
        <w:jc w:val="left"/>
        <w:rPr>
          <w:i w:val="0"/>
        </w:rPr>
      </w:pPr>
    </w:p>
    <w:p w:rsidR="00590671" w:rsidRPr="00590671" w:rsidRDefault="00590671" w:rsidP="00590671">
      <w:r>
        <w:t>Дефиницията на интерфейсите от тип клиент/сървър (</w:t>
      </w:r>
      <w:r w:rsidRPr="00590671">
        <w:rPr>
          <w:i/>
        </w:rPr>
        <w:fldChar w:fldCharType="begin"/>
      </w:r>
      <w:r w:rsidRPr="00590671">
        <w:rPr>
          <w:i/>
        </w:rPr>
        <w:instrText xml:space="preserve"> REF _Ref411102175 \r \h  \* MERGEFORMAT </w:instrText>
      </w:r>
      <w:r w:rsidRPr="00590671">
        <w:rPr>
          <w:i/>
        </w:rPr>
      </w:r>
      <w:r w:rsidRPr="00590671">
        <w:rPr>
          <w:i/>
        </w:rPr>
        <w:fldChar w:fldCharType="separate"/>
      </w:r>
      <w:r w:rsidR="000E6575">
        <w:rPr>
          <w:i/>
        </w:rPr>
        <w:t>3.3.2.10</w:t>
      </w:r>
      <w:r w:rsidRPr="00590671">
        <w:rPr>
          <w:i/>
        </w:rPr>
        <w:fldChar w:fldCharType="end"/>
      </w:r>
      <w:r>
        <w:t xml:space="preserve">) е във компонентен файл </w:t>
      </w:r>
      <w:r w:rsidRPr="00590671">
        <w:rPr>
          <w:i/>
        </w:rPr>
        <w:t>lap_sup.c</w:t>
      </w:r>
      <w:r>
        <w:t xml:space="preserve"> отговарящ на изискванията от </w:t>
      </w:r>
      <w:r w:rsidRPr="00590671">
        <w:rPr>
          <w:i/>
        </w:rPr>
        <w:fldChar w:fldCharType="begin"/>
      </w:r>
      <w:r w:rsidRPr="00590671">
        <w:rPr>
          <w:i/>
        </w:rPr>
        <w:instrText xml:space="preserve"> REF _Ref398729368 \r \h </w:instrText>
      </w:r>
      <w:r>
        <w:rPr>
          <w:i/>
        </w:rPr>
        <w:instrText xml:space="preserve"> \* MERGEFORMAT </w:instrText>
      </w:r>
      <w:r w:rsidRPr="00590671">
        <w:rPr>
          <w:i/>
        </w:rPr>
      </w:r>
      <w:r w:rsidRPr="00590671">
        <w:rPr>
          <w:i/>
        </w:rPr>
        <w:fldChar w:fldCharType="separate"/>
      </w:r>
      <w:r w:rsidR="000E6575">
        <w:rPr>
          <w:i/>
        </w:rPr>
        <w:t>3.3.3.5</w:t>
      </w:r>
      <w:r w:rsidRPr="00590671">
        <w:rPr>
          <w:i/>
        </w:rPr>
        <w:fldChar w:fldCharType="end"/>
      </w:r>
      <w:r>
        <w:t>:</w:t>
      </w:r>
    </w:p>
    <w:p w:rsidR="00590671" w:rsidRDefault="00590671" w:rsidP="00590671">
      <w:pPr>
        <w:pStyle w:val="Caption"/>
        <w:keepNext/>
        <w:jc w:val="center"/>
      </w:pPr>
      <w:r w:rsidRPr="00590671">
        <w:rPr>
          <w:i w:val="0"/>
          <w:noProof/>
          <w:lang w:val="en-US"/>
        </w:rPr>
        <w:lastRenderedPageBreak/>
        <w:drawing>
          <wp:inline distT="0" distB="0" distL="0" distR="0" wp14:anchorId="7DB4D7B8" wp14:editId="1DC4A129">
            <wp:extent cx="5274310" cy="3738224"/>
            <wp:effectExtent l="19050" t="19050" r="2159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738224"/>
                    </a:xfrm>
                    <a:prstGeom prst="rect">
                      <a:avLst/>
                    </a:prstGeom>
                    <a:ln>
                      <a:solidFill>
                        <a:schemeClr val="tx2"/>
                      </a:solidFill>
                    </a:ln>
                  </pic:spPr>
                </pic:pic>
              </a:graphicData>
            </a:graphic>
          </wp:inline>
        </w:drawing>
      </w:r>
    </w:p>
    <w:p w:rsidR="00590671" w:rsidRDefault="00590671" w:rsidP="00590671">
      <w:pPr>
        <w:pStyle w:val="Caption"/>
        <w:jc w:val="center"/>
      </w:pPr>
      <w:r>
        <w:t xml:space="preserve">Фигура </w:t>
      </w:r>
      <w:r>
        <w:fldChar w:fldCharType="begin"/>
      </w:r>
      <w:r>
        <w:instrText xml:space="preserve"> SEQ Фигура \* ARABIC </w:instrText>
      </w:r>
      <w:r>
        <w:fldChar w:fldCharType="separate"/>
      </w:r>
      <w:r w:rsidR="000E6575">
        <w:rPr>
          <w:noProof/>
        </w:rPr>
        <w:t>72</w:t>
      </w:r>
      <w:r>
        <w:fldChar w:fldCharType="end"/>
      </w:r>
      <w:r>
        <w:t xml:space="preserve"> (Компонентна имплементация на клиент/сървър интерфейс)</w:t>
      </w:r>
    </w:p>
    <w:p w:rsidR="00B924D9" w:rsidRDefault="00B924D9" w:rsidP="00B924D9">
      <w:pPr>
        <w:pStyle w:val="Heading3"/>
      </w:pPr>
      <w:bookmarkStart w:id="527" w:name="_Toc412756096"/>
      <w:r>
        <w:t>Спазване на нефункционалните изисквания</w:t>
      </w:r>
      <w:bookmarkEnd w:id="527"/>
    </w:p>
    <w:p w:rsidR="00804C3D" w:rsidRPr="005E5D93" w:rsidRDefault="00804C3D" w:rsidP="00804C3D">
      <w:r>
        <w:t xml:space="preserve">В следващата таблица ще бъдат дадени доказателства за спазване на нефункционалните изисквания от точка </w:t>
      </w:r>
      <w:r w:rsidR="005E5D93" w:rsidRPr="005E5D93">
        <w:rPr>
          <w:i/>
        </w:rPr>
        <w:fldChar w:fldCharType="begin"/>
      </w:r>
      <w:r w:rsidR="005E5D93" w:rsidRPr="005E5D93">
        <w:rPr>
          <w:i/>
        </w:rPr>
        <w:instrText xml:space="preserve"> REF _Ref411111632 \r \h </w:instrText>
      </w:r>
      <w:r w:rsidR="005E5D93">
        <w:rPr>
          <w:i/>
        </w:rPr>
        <w:instrText xml:space="preserve"> \* MERGEFORMAT </w:instrText>
      </w:r>
      <w:r w:rsidR="005E5D93" w:rsidRPr="005E5D93">
        <w:rPr>
          <w:i/>
        </w:rPr>
      </w:r>
      <w:r w:rsidR="005E5D93" w:rsidRPr="005E5D93">
        <w:rPr>
          <w:i/>
        </w:rPr>
        <w:fldChar w:fldCharType="separate"/>
      </w:r>
      <w:r w:rsidR="000E6575">
        <w:rPr>
          <w:i/>
        </w:rPr>
        <w:t>3.4</w:t>
      </w:r>
      <w:r w:rsidR="005E5D93" w:rsidRPr="005E5D93">
        <w:rPr>
          <w:i/>
        </w:rPr>
        <w:fldChar w:fldCharType="end"/>
      </w:r>
      <w:r w:rsidR="005E5D93">
        <w:t>:</w:t>
      </w:r>
    </w:p>
    <w:tbl>
      <w:tblPr>
        <w:tblStyle w:val="TableContemporary"/>
        <w:tblW w:w="0" w:type="auto"/>
        <w:tblLook w:val="04A0" w:firstRow="1" w:lastRow="0" w:firstColumn="1" w:lastColumn="0" w:noHBand="0" w:noVBand="1"/>
      </w:tblPr>
      <w:tblGrid>
        <w:gridCol w:w="2840"/>
        <w:gridCol w:w="2841"/>
        <w:gridCol w:w="2841"/>
      </w:tblGrid>
      <w:tr w:rsidR="00B924D9" w:rsidTr="00804C3D">
        <w:trPr>
          <w:cnfStyle w:val="100000000000" w:firstRow="1" w:lastRow="0" w:firstColumn="0" w:lastColumn="0" w:oddVBand="0" w:evenVBand="0" w:oddHBand="0" w:evenHBand="0" w:firstRowFirstColumn="0" w:firstRowLastColumn="0" w:lastRowFirstColumn="0" w:lastRowLastColumn="0"/>
        </w:trPr>
        <w:tc>
          <w:tcPr>
            <w:tcW w:w="2840" w:type="dxa"/>
          </w:tcPr>
          <w:p w:rsidR="00B924D9" w:rsidRPr="00804C3D" w:rsidRDefault="00B924D9" w:rsidP="00B924D9">
            <w:pPr>
              <w:jc w:val="left"/>
            </w:pPr>
            <w:r w:rsidRPr="00804C3D">
              <w:t>Изискване</w:t>
            </w:r>
          </w:p>
        </w:tc>
        <w:tc>
          <w:tcPr>
            <w:tcW w:w="2841" w:type="dxa"/>
          </w:tcPr>
          <w:p w:rsidR="00B924D9" w:rsidRPr="00804C3D" w:rsidRDefault="00B924D9" w:rsidP="00B924D9">
            <w:r w:rsidRPr="00804C3D">
              <w:t>Критери</w:t>
            </w:r>
            <w:r w:rsidR="00F11C56" w:rsidRPr="00804C3D">
              <w:t>и</w:t>
            </w:r>
          </w:p>
        </w:tc>
        <w:tc>
          <w:tcPr>
            <w:tcW w:w="2841" w:type="dxa"/>
          </w:tcPr>
          <w:p w:rsidR="00B924D9" w:rsidRPr="00804C3D" w:rsidRDefault="00B924D9" w:rsidP="00FF323E">
            <w:pPr>
              <w:jc w:val="left"/>
            </w:pPr>
            <w:r w:rsidRPr="00804C3D">
              <w:t xml:space="preserve">Доказателство за спазване на </w:t>
            </w:r>
            <w:r w:rsidR="00FF323E" w:rsidRPr="00804C3D">
              <w:t>критериите</w:t>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B924D9">
            <w:pPr>
              <w:jc w:val="left"/>
              <w:rPr>
                <w:b/>
              </w:rPr>
            </w:pPr>
            <w:r w:rsidRPr="00703944">
              <w:rPr>
                <w:b/>
              </w:rPr>
              <w:t>Скалируемост</w:t>
            </w:r>
          </w:p>
        </w:tc>
        <w:tc>
          <w:tcPr>
            <w:tcW w:w="2841" w:type="dxa"/>
          </w:tcPr>
          <w:p w:rsidR="00826940" w:rsidRDefault="00E40C3F" w:rsidP="00E40C3F">
            <w:pPr>
              <w:jc w:val="left"/>
            </w:pPr>
            <w:r>
              <w:t xml:space="preserve">Дизайна на системата предвижда интерфейсни класове за следните: </w:t>
            </w:r>
          </w:p>
          <w:p w:rsidR="00826940" w:rsidRDefault="00E40C3F" w:rsidP="00E40C3F">
            <w:pPr>
              <w:jc w:val="left"/>
            </w:pPr>
            <w:r>
              <w:t xml:space="preserve">1) Критерии за Конектори </w:t>
            </w:r>
          </w:p>
          <w:p w:rsidR="00826940" w:rsidRDefault="00E40C3F" w:rsidP="00E40C3F">
            <w:pPr>
              <w:jc w:val="left"/>
            </w:pPr>
            <w:r>
              <w:t xml:space="preserve">2) Критерии за Компоненти </w:t>
            </w:r>
          </w:p>
          <w:p w:rsidR="00826940" w:rsidRDefault="00E40C3F" w:rsidP="00E40C3F">
            <w:pPr>
              <w:jc w:val="left"/>
            </w:pPr>
            <w:r>
              <w:t xml:space="preserve">3) Файлови анализатори </w:t>
            </w:r>
          </w:p>
          <w:p w:rsidR="00E40C3F" w:rsidRPr="00E40C3F" w:rsidRDefault="00E40C3F" w:rsidP="00E40C3F">
            <w:pPr>
              <w:jc w:val="left"/>
            </w:pPr>
            <w:r>
              <w:t>4) Базовия анализатор</w:t>
            </w:r>
          </w:p>
        </w:tc>
        <w:tc>
          <w:tcPr>
            <w:tcW w:w="2841" w:type="dxa"/>
          </w:tcPr>
          <w:p w:rsidR="00826940" w:rsidRDefault="00826940" w:rsidP="00826940">
            <w:pPr>
              <w:jc w:val="left"/>
            </w:pPr>
            <w:r>
              <w:t xml:space="preserve">Показано в: </w:t>
            </w:r>
          </w:p>
          <w:p w:rsidR="00826940" w:rsidRDefault="00826940" w:rsidP="00826940">
            <w:pPr>
              <w:jc w:val="left"/>
            </w:pPr>
            <w:r>
              <w:t xml:space="preserve">1) </w:t>
            </w:r>
            <w:r w:rsidRPr="00826940">
              <w:rPr>
                <w:i/>
              </w:rPr>
              <w:t>IPortCriteria</w:t>
            </w:r>
            <w:r>
              <w:t xml:space="preserve">, точка </w:t>
            </w:r>
            <w:r w:rsidRPr="00826940">
              <w:rPr>
                <w:i/>
              </w:rPr>
              <w:fldChar w:fldCharType="begin"/>
            </w:r>
            <w:r w:rsidRPr="00826940">
              <w:rPr>
                <w:i/>
              </w:rPr>
              <w:instrText xml:space="preserve"> REF _Ref411111218 \r \h </w:instrText>
            </w:r>
            <w:r>
              <w:rPr>
                <w:i/>
              </w:rPr>
              <w:instrText xml:space="preserve"> \* MERGEFORMAT </w:instrText>
            </w:r>
            <w:r w:rsidRPr="00826940">
              <w:rPr>
                <w:i/>
              </w:rPr>
            </w:r>
            <w:r w:rsidRPr="00826940">
              <w:rPr>
                <w:i/>
              </w:rPr>
              <w:fldChar w:fldCharType="separate"/>
            </w:r>
            <w:r w:rsidR="000E6575">
              <w:rPr>
                <w:i/>
              </w:rPr>
              <w:t>5.3.2.1.2</w:t>
            </w:r>
            <w:r w:rsidRPr="00826940">
              <w:rPr>
                <w:i/>
              </w:rPr>
              <w:fldChar w:fldCharType="end"/>
            </w:r>
            <w:r>
              <w:t xml:space="preserve"> </w:t>
            </w:r>
          </w:p>
          <w:p w:rsidR="00826940" w:rsidRDefault="00826940" w:rsidP="00826940">
            <w:pPr>
              <w:jc w:val="left"/>
              <w:rPr>
                <w:i/>
              </w:rPr>
            </w:pPr>
            <w:r>
              <w:t xml:space="preserve">2) отговорен за извличане на компоненти е </w:t>
            </w:r>
            <w:r w:rsidRPr="00102CCC">
              <w:rPr>
                <w:i/>
              </w:rPr>
              <w:t>IFileParser</w:t>
            </w:r>
            <w:r>
              <w:rPr>
                <w:i/>
              </w:rPr>
              <w:t xml:space="preserve">, </w:t>
            </w:r>
            <w:r>
              <w:rPr>
                <w:i/>
              </w:rPr>
              <w:fldChar w:fldCharType="begin"/>
            </w:r>
            <w:r>
              <w:rPr>
                <w:i/>
              </w:rPr>
              <w:instrText xml:space="preserve"> REF _Ref411111330 \r \h </w:instrText>
            </w:r>
            <w:r>
              <w:rPr>
                <w:i/>
              </w:rPr>
            </w:r>
            <w:r>
              <w:rPr>
                <w:i/>
              </w:rPr>
              <w:fldChar w:fldCharType="separate"/>
            </w:r>
            <w:r w:rsidR="000E6575">
              <w:rPr>
                <w:i/>
              </w:rPr>
              <w:t>5.3.2.1.1</w:t>
            </w:r>
            <w:r>
              <w:rPr>
                <w:i/>
              </w:rPr>
              <w:fldChar w:fldCharType="end"/>
            </w:r>
            <w:r>
              <w:rPr>
                <w:i/>
              </w:rPr>
              <w:t xml:space="preserve"> </w:t>
            </w:r>
          </w:p>
          <w:p w:rsidR="00826940" w:rsidRDefault="00826940" w:rsidP="00826940">
            <w:pPr>
              <w:jc w:val="left"/>
            </w:pPr>
            <w:r>
              <w:t xml:space="preserve">3) доказано в 2) </w:t>
            </w:r>
          </w:p>
          <w:p w:rsidR="00B924D9" w:rsidRPr="00826940" w:rsidRDefault="00826940" w:rsidP="00826940">
            <w:pPr>
              <w:jc w:val="left"/>
              <w:rPr>
                <w:rFonts w:ascii="Arial" w:hAnsi="Arial"/>
              </w:rPr>
            </w:pPr>
            <w:r>
              <w:t xml:space="preserve">4) </w:t>
            </w:r>
            <w:r w:rsidRPr="00FC430F">
              <w:rPr>
                <w:i/>
              </w:rPr>
              <w:t>IAnalyzer</w:t>
            </w:r>
            <w:r>
              <w:rPr>
                <w:i/>
              </w:rPr>
              <w:t xml:space="preserve">, </w:t>
            </w:r>
            <w:r>
              <w:t xml:space="preserve">точка </w:t>
            </w:r>
            <w:r w:rsidRPr="00826940">
              <w:rPr>
                <w:i/>
              </w:rPr>
              <w:fldChar w:fldCharType="begin"/>
            </w:r>
            <w:r w:rsidRPr="00826940">
              <w:rPr>
                <w:i/>
              </w:rPr>
              <w:instrText xml:space="preserve"> REF _Ref411111396 \r \h </w:instrText>
            </w:r>
            <w:r>
              <w:rPr>
                <w:i/>
              </w:rPr>
              <w:instrText xml:space="preserve"> \* MERGEFORMAT </w:instrText>
            </w:r>
            <w:r w:rsidRPr="00826940">
              <w:rPr>
                <w:i/>
              </w:rPr>
            </w:r>
            <w:r w:rsidRPr="00826940">
              <w:rPr>
                <w:i/>
              </w:rPr>
              <w:fldChar w:fldCharType="separate"/>
            </w:r>
            <w:r w:rsidR="000E6575">
              <w:rPr>
                <w:i/>
              </w:rPr>
              <w:t>5.3.1.1.1</w:t>
            </w:r>
            <w:r w:rsidRPr="00826940">
              <w:rPr>
                <w:i/>
              </w:rPr>
              <w:fldChar w:fldCharType="end"/>
            </w:r>
          </w:p>
        </w:tc>
      </w:tr>
      <w:tr w:rsidR="00B924D9" w:rsidTr="00804C3D">
        <w:trPr>
          <w:cnfStyle w:val="000000010000" w:firstRow="0" w:lastRow="0" w:firstColumn="0" w:lastColumn="0" w:oddVBand="0" w:evenVBand="0" w:oddHBand="0" w:evenHBand="1" w:firstRowFirstColumn="0" w:firstRowLastColumn="0" w:lastRowFirstColumn="0" w:lastRowLastColumn="0"/>
        </w:trPr>
        <w:tc>
          <w:tcPr>
            <w:tcW w:w="2840" w:type="dxa"/>
          </w:tcPr>
          <w:p w:rsidR="00B924D9" w:rsidRPr="00703944" w:rsidRDefault="00B924D9" w:rsidP="00B924D9">
            <w:pPr>
              <w:jc w:val="left"/>
              <w:rPr>
                <w:b/>
              </w:rPr>
            </w:pPr>
            <w:r w:rsidRPr="00703944">
              <w:rPr>
                <w:b/>
              </w:rPr>
              <w:t>Модифицируемост и документация</w:t>
            </w:r>
          </w:p>
        </w:tc>
        <w:tc>
          <w:tcPr>
            <w:tcW w:w="2841" w:type="dxa"/>
          </w:tcPr>
          <w:p w:rsidR="00280CE5" w:rsidRPr="00703944" w:rsidRDefault="00B924D9" w:rsidP="00280CE5">
            <w:pPr>
              <w:jc w:val="left"/>
            </w:pPr>
            <w:r w:rsidRPr="00703944">
              <w:t>Трябва да се докаже, че</w:t>
            </w:r>
            <w:r w:rsidR="00280CE5" w:rsidRPr="00703944">
              <w:t xml:space="preserve">: </w:t>
            </w:r>
          </w:p>
          <w:p w:rsidR="00280CE5" w:rsidRPr="00703944" w:rsidRDefault="00280CE5" w:rsidP="00280CE5">
            <w:pPr>
              <w:jc w:val="left"/>
            </w:pPr>
            <w:r w:rsidRPr="00703944">
              <w:t>1) С</w:t>
            </w:r>
            <w:r w:rsidR="00B924D9" w:rsidRPr="00703944">
              <w:t xml:space="preserve">истемата е разработена посредством UML модел </w:t>
            </w:r>
            <w:r w:rsidRPr="00703944">
              <w:t xml:space="preserve">и </w:t>
            </w:r>
          </w:p>
          <w:p w:rsidR="00B924D9" w:rsidRPr="00703944" w:rsidRDefault="00280CE5" w:rsidP="00280CE5">
            <w:pPr>
              <w:jc w:val="left"/>
            </w:pPr>
            <w:r w:rsidRPr="00703944">
              <w:t xml:space="preserve">2) От него е генериран основния код на </w:t>
            </w:r>
            <w:r w:rsidRPr="00703944">
              <w:lastRenderedPageBreak/>
              <w:t>системата.</w:t>
            </w:r>
          </w:p>
        </w:tc>
        <w:tc>
          <w:tcPr>
            <w:tcW w:w="2841" w:type="dxa"/>
          </w:tcPr>
          <w:p w:rsidR="00B924D9" w:rsidRDefault="00280CE5" w:rsidP="00B924D9">
            <w:pPr>
              <w:rPr>
                <w:rFonts w:cs="Times New Roman"/>
                <w:b/>
              </w:rPr>
            </w:pPr>
            <w:r w:rsidRPr="00280CE5">
              <w:lastRenderedPageBreak/>
              <w:t>1)</w:t>
            </w:r>
            <w:r>
              <w:t xml:space="preserve"> Точка </w:t>
            </w:r>
            <w:r w:rsidRPr="00280CE5">
              <w:rPr>
                <w:i/>
              </w:rPr>
              <w:fldChar w:fldCharType="begin"/>
            </w:r>
            <w:r w:rsidRPr="00280CE5">
              <w:rPr>
                <w:i/>
              </w:rPr>
              <w:instrText xml:space="preserve"> REF _Ref411104689 \r \h </w:instrText>
            </w:r>
            <w:r>
              <w:rPr>
                <w:i/>
              </w:rPr>
              <w:instrText xml:space="preserve"> \* MERGEFORMAT </w:instrText>
            </w:r>
            <w:r w:rsidRPr="00280CE5">
              <w:rPr>
                <w:i/>
              </w:rPr>
            </w:r>
            <w:r w:rsidRPr="00280CE5">
              <w:rPr>
                <w:i/>
              </w:rPr>
              <w:fldChar w:fldCharType="separate"/>
            </w:r>
            <w:r w:rsidR="000E6575">
              <w:rPr>
                <w:i/>
              </w:rPr>
              <w:t>5</w:t>
            </w:r>
            <w:r w:rsidRPr="00280CE5">
              <w:rPr>
                <w:i/>
              </w:rPr>
              <w:fldChar w:fldCharType="end"/>
            </w:r>
            <w:r>
              <w:rPr>
                <w:i/>
              </w:rPr>
              <w:t xml:space="preserve"> </w:t>
            </w:r>
            <w:r>
              <w:t xml:space="preserve">и </w:t>
            </w:r>
            <w:r w:rsidRPr="000F094E">
              <w:rPr>
                <w:rFonts w:cs="Times New Roman"/>
                <w:b/>
              </w:rPr>
              <w:t>[D1]</w:t>
            </w:r>
          </w:p>
          <w:p w:rsidR="00280CE5" w:rsidRPr="00280CE5" w:rsidRDefault="00280CE5" w:rsidP="00B924D9">
            <w:r w:rsidRPr="00280CE5">
              <w:rPr>
                <w:rFonts w:cs="Times New Roman"/>
              </w:rPr>
              <w:t>2)</w:t>
            </w:r>
            <w:r>
              <w:rPr>
                <w:rFonts w:cs="Times New Roman"/>
              </w:rPr>
              <w:t xml:space="preserve"> </w:t>
            </w:r>
            <w:r w:rsidRPr="00280CE5">
              <w:rPr>
                <w:rFonts w:cs="Times New Roman"/>
                <w:b/>
              </w:rPr>
              <w:t>[D3]</w:t>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B924D9">
            <w:pPr>
              <w:jc w:val="left"/>
              <w:rPr>
                <w:b/>
              </w:rPr>
            </w:pPr>
            <w:r w:rsidRPr="00703944">
              <w:rPr>
                <w:b/>
              </w:rPr>
              <w:lastRenderedPageBreak/>
              <w:t>Поддръжка и възможност за разширение</w:t>
            </w:r>
          </w:p>
        </w:tc>
        <w:tc>
          <w:tcPr>
            <w:tcW w:w="2841" w:type="dxa"/>
          </w:tcPr>
          <w:p w:rsidR="00B924D9" w:rsidRPr="00703944" w:rsidRDefault="002925D3" w:rsidP="00280CE5">
            <w:pPr>
              <w:jc w:val="left"/>
            </w:pPr>
            <w:r w:rsidRPr="00703944">
              <w:t>Езика</w:t>
            </w:r>
            <w:r w:rsidR="00280CE5" w:rsidRPr="00703944">
              <w:t>, на който е имплементирана системата да е с възможност за разширяване с други езици за програмиране.</w:t>
            </w:r>
          </w:p>
        </w:tc>
        <w:tc>
          <w:tcPr>
            <w:tcW w:w="2841" w:type="dxa"/>
          </w:tcPr>
          <w:p w:rsidR="00B924D9" w:rsidRPr="00EC7935" w:rsidRDefault="00EC7935" w:rsidP="00B924D9">
            <w:r>
              <w:t xml:space="preserve">Взетото решение в точка </w:t>
            </w:r>
            <w:r w:rsidRPr="00EC7935">
              <w:rPr>
                <w:i/>
              </w:rPr>
              <w:fldChar w:fldCharType="begin"/>
            </w:r>
            <w:r w:rsidRPr="00EC7935">
              <w:rPr>
                <w:i/>
              </w:rPr>
              <w:instrText xml:space="preserve"> REF _Ref411105135 \r \h </w:instrText>
            </w:r>
            <w:r>
              <w:rPr>
                <w:i/>
              </w:rPr>
              <w:instrText xml:space="preserve"> \* MERGEFORMAT </w:instrText>
            </w:r>
            <w:r w:rsidRPr="00EC7935">
              <w:rPr>
                <w:i/>
              </w:rPr>
            </w:r>
            <w:r w:rsidRPr="00EC7935">
              <w:rPr>
                <w:i/>
              </w:rPr>
              <w:fldChar w:fldCharType="separate"/>
            </w:r>
            <w:r w:rsidR="000E6575">
              <w:rPr>
                <w:i/>
              </w:rPr>
              <w:t>4.3.1</w:t>
            </w:r>
            <w:r w:rsidRPr="00EC7935">
              <w:rPr>
                <w:i/>
              </w:rPr>
              <w:fldChar w:fldCharType="end"/>
            </w:r>
          </w:p>
        </w:tc>
      </w:tr>
      <w:tr w:rsidR="00B924D9" w:rsidTr="00804C3D">
        <w:trPr>
          <w:cnfStyle w:val="000000010000" w:firstRow="0" w:lastRow="0" w:firstColumn="0" w:lastColumn="0" w:oddVBand="0" w:evenVBand="0" w:oddHBand="0" w:evenHBand="1" w:firstRowFirstColumn="0" w:firstRowLastColumn="0" w:lastRowFirstColumn="0" w:lastRowLastColumn="0"/>
        </w:trPr>
        <w:tc>
          <w:tcPr>
            <w:tcW w:w="2840" w:type="dxa"/>
          </w:tcPr>
          <w:p w:rsidR="00B924D9" w:rsidRPr="00703944" w:rsidRDefault="00B924D9" w:rsidP="00B924D9">
            <w:pPr>
              <w:jc w:val="left"/>
              <w:rPr>
                <w:b/>
              </w:rPr>
            </w:pPr>
            <w:r w:rsidRPr="00703944">
              <w:rPr>
                <w:b/>
              </w:rPr>
              <w:t>Потребителски интерфейс</w:t>
            </w:r>
          </w:p>
        </w:tc>
        <w:tc>
          <w:tcPr>
            <w:tcW w:w="2841" w:type="dxa"/>
          </w:tcPr>
          <w:p w:rsidR="00B924D9" w:rsidRPr="00C907AB" w:rsidRDefault="00C907AB" w:rsidP="00F11C56">
            <w:pPr>
              <w:jc w:val="left"/>
            </w:pPr>
            <w:r>
              <w:t xml:space="preserve">Примерна имплементация е реализиран отговаряща на условията на </w:t>
            </w:r>
            <w:r w:rsidRPr="00C907AB">
              <w:rPr>
                <w:i/>
              </w:rPr>
              <w:fldChar w:fldCharType="begin"/>
            </w:r>
            <w:r w:rsidRPr="00C907AB">
              <w:rPr>
                <w:i/>
              </w:rPr>
              <w:instrText xml:space="preserve"> REF _Ref411088634 \r \h </w:instrText>
            </w:r>
            <w:r>
              <w:rPr>
                <w:i/>
              </w:rPr>
              <w:instrText xml:space="preserve"> \* MERGEFORMAT </w:instrText>
            </w:r>
            <w:r w:rsidRPr="00C907AB">
              <w:rPr>
                <w:i/>
              </w:rPr>
            </w:r>
            <w:r w:rsidRPr="00C907AB">
              <w:rPr>
                <w:i/>
              </w:rPr>
              <w:fldChar w:fldCharType="separate"/>
            </w:r>
            <w:r w:rsidR="000E6575">
              <w:rPr>
                <w:i/>
              </w:rPr>
              <w:t>3.4.4</w:t>
            </w:r>
            <w:r w:rsidRPr="00C907AB">
              <w:rPr>
                <w:i/>
              </w:rPr>
              <w:fldChar w:fldCharType="end"/>
            </w:r>
          </w:p>
        </w:tc>
        <w:tc>
          <w:tcPr>
            <w:tcW w:w="2841" w:type="dxa"/>
          </w:tcPr>
          <w:p w:rsidR="00B924D9" w:rsidRPr="00C907AB" w:rsidRDefault="00C907AB" w:rsidP="00B924D9">
            <w:r>
              <w:t xml:space="preserve">Показаното в </w:t>
            </w:r>
            <w:r w:rsidRPr="00C907AB">
              <w:rPr>
                <w:i/>
              </w:rPr>
              <w:fldChar w:fldCharType="begin"/>
            </w:r>
            <w:r w:rsidRPr="00C907AB">
              <w:rPr>
                <w:i/>
              </w:rPr>
              <w:instrText xml:space="preserve"> REF _Ref411108480 \r \h </w:instrText>
            </w:r>
            <w:r>
              <w:rPr>
                <w:i/>
              </w:rPr>
              <w:instrText xml:space="preserve"> \* MERGEFORMAT </w:instrText>
            </w:r>
            <w:r w:rsidRPr="00C907AB">
              <w:rPr>
                <w:i/>
              </w:rPr>
            </w:r>
            <w:r w:rsidRPr="00C907AB">
              <w:rPr>
                <w:i/>
              </w:rPr>
              <w:fldChar w:fldCharType="separate"/>
            </w:r>
            <w:r w:rsidR="000E6575">
              <w:rPr>
                <w:i/>
              </w:rPr>
              <w:t>6.1</w:t>
            </w:r>
            <w:r w:rsidRPr="00C907AB">
              <w:rPr>
                <w:i/>
              </w:rPr>
              <w:fldChar w:fldCharType="end"/>
            </w:r>
            <w:r>
              <w:rPr>
                <w:i/>
              </w:rPr>
              <w:t xml:space="preserve"> </w:t>
            </w:r>
            <w:r>
              <w:t xml:space="preserve">и </w:t>
            </w:r>
            <w:r w:rsidR="00A7017E" w:rsidRPr="00A7017E">
              <w:rPr>
                <w:i/>
              </w:rPr>
              <w:fldChar w:fldCharType="begin"/>
            </w:r>
            <w:r w:rsidR="00A7017E" w:rsidRPr="00A7017E">
              <w:rPr>
                <w:i/>
              </w:rPr>
              <w:instrText xml:space="preserve"> REF _Ref411108572 \r \h </w:instrText>
            </w:r>
            <w:r w:rsidR="00A7017E">
              <w:rPr>
                <w:i/>
              </w:rPr>
              <w:instrText xml:space="preserve"> \* MERGEFORMAT </w:instrText>
            </w:r>
            <w:r w:rsidR="00A7017E" w:rsidRPr="00A7017E">
              <w:rPr>
                <w:i/>
              </w:rPr>
            </w:r>
            <w:r w:rsidR="00A7017E" w:rsidRPr="00A7017E">
              <w:rPr>
                <w:i/>
              </w:rPr>
              <w:fldChar w:fldCharType="separate"/>
            </w:r>
            <w:r w:rsidR="000E6575">
              <w:rPr>
                <w:i/>
              </w:rPr>
              <w:t>6.4.2</w:t>
            </w:r>
            <w:r w:rsidR="00A7017E" w:rsidRPr="00A7017E">
              <w:rPr>
                <w:i/>
              </w:rPr>
              <w:fldChar w:fldCharType="end"/>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703944">
            <w:pPr>
              <w:rPr>
                <w:b/>
              </w:rPr>
            </w:pPr>
            <w:r w:rsidRPr="00703944">
              <w:rPr>
                <w:b/>
              </w:rPr>
              <w:t>Тестваемост</w:t>
            </w:r>
          </w:p>
        </w:tc>
        <w:tc>
          <w:tcPr>
            <w:tcW w:w="2841" w:type="dxa"/>
          </w:tcPr>
          <w:p w:rsidR="00A06182" w:rsidRDefault="00A7017E" w:rsidP="00A06182">
            <w:pPr>
              <w:jc w:val="left"/>
            </w:pPr>
            <w:r>
              <w:t>Трябва да се докаже че:</w:t>
            </w:r>
            <w:r w:rsidR="00A06182">
              <w:t xml:space="preserve"> </w:t>
            </w:r>
          </w:p>
          <w:p w:rsidR="00A06182" w:rsidRDefault="00A7017E" w:rsidP="00A06182">
            <w:pPr>
              <w:jc w:val="left"/>
            </w:pPr>
            <w:r>
              <w:t>1)</w:t>
            </w:r>
            <w:r w:rsidR="00A06182">
              <w:t xml:space="preserve"> </w:t>
            </w:r>
            <w:r w:rsidR="002925D3" w:rsidRPr="00A7017E">
              <w:t>Съществува</w:t>
            </w:r>
            <w:r w:rsidRPr="00A7017E">
              <w:t xml:space="preserve"> стратегия за изготвяне на тестове и </w:t>
            </w:r>
          </w:p>
          <w:p w:rsidR="00B924D9" w:rsidRPr="00A06182" w:rsidRDefault="00A06182" w:rsidP="00A06182">
            <w:pPr>
              <w:jc w:val="left"/>
            </w:pPr>
            <w:r>
              <w:t>2) Т</w:t>
            </w:r>
            <w:r w:rsidR="00A7017E" w:rsidRPr="00A06182">
              <w:t>естовете са предоставени в пакета на решението</w:t>
            </w:r>
          </w:p>
        </w:tc>
        <w:tc>
          <w:tcPr>
            <w:tcW w:w="2841" w:type="dxa"/>
          </w:tcPr>
          <w:p w:rsidR="00B924D9" w:rsidRDefault="00933F28" w:rsidP="00B924D9">
            <w:r>
              <w:t xml:space="preserve">1) Точка </w:t>
            </w:r>
            <w:r w:rsidRPr="00933F28">
              <w:rPr>
                <w:i/>
              </w:rPr>
              <w:fldChar w:fldCharType="begin"/>
            </w:r>
            <w:r w:rsidRPr="00933F28">
              <w:rPr>
                <w:i/>
              </w:rPr>
              <w:instrText xml:space="preserve"> REF _Ref411109322 \r \h </w:instrText>
            </w:r>
            <w:r>
              <w:rPr>
                <w:i/>
              </w:rPr>
              <w:instrText xml:space="preserve"> \* MERGEFORMAT </w:instrText>
            </w:r>
            <w:r w:rsidRPr="00933F28">
              <w:rPr>
                <w:i/>
              </w:rPr>
            </w:r>
            <w:r w:rsidRPr="00933F28">
              <w:rPr>
                <w:i/>
              </w:rPr>
              <w:fldChar w:fldCharType="separate"/>
            </w:r>
            <w:r w:rsidR="000E6575">
              <w:rPr>
                <w:i/>
              </w:rPr>
              <w:t>6.2.2</w:t>
            </w:r>
            <w:r w:rsidRPr="00933F28">
              <w:rPr>
                <w:i/>
              </w:rPr>
              <w:fldChar w:fldCharType="end"/>
            </w:r>
            <w:r w:rsidR="00A7017E">
              <w:t xml:space="preserve"> </w:t>
            </w:r>
          </w:p>
          <w:p w:rsidR="00933F28" w:rsidRPr="00A7017E" w:rsidRDefault="00933F28" w:rsidP="00804C3D">
            <w:pPr>
              <w:keepNext/>
            </w:pPr>
            <w:r>
              <w:t xml:space="preserve">2) </w:t>
            </w:r>
            <w:r w:rsidR="004367EE" w:rsidRPr="004D0896">
              <w:rPr>
                <w:b/>
              </w:rPr>
              <w:t>[D4]</w:t>
            </w:r>
          </w:p>
        </w:tc>
      </w:tr>
    </w:tbl>
    <w:p w:rsidR="00B924D9" w:rsidRPr="00B924D9" w:rsidRDefault="00804C3D" w:rsidP="00804C3D">
      <w:pPr>
        <w:pStyle w:val="Caption"/>
      </w:pPr>
      <w:r>
        <w:t xml:space="preserve">Таблица </w:t>
      </w:r>
      <w:r>
        <w:fldChar w:fldCharType="begin"/>
      </w:r>
      <w:r>
        <w:instrText xml:space="preserve"> SEQ Таблица \* ARABIC </w:instrText>
      </w:r>
      <w:r>
        <w:fldChar w:fldCharType="separate"/>
      </w:r>
      <w:r w:rsidR="000E6575">
        <w:rPr>
          <w:noProof/>
        </w:rPr>
        <w:t>39</w:t>
      </w:r>
      <w:r>
        <w:fldChar w:fldCharType="end"/>
      </w:r>
      <w:r>
        <w:t xml:space="preserve"> (Спазване на нефункционалните изисквания)</w:t>
      </w:r>
    </w:p>
    <w:p w:rsidR="00C3793A" w:rsidRDefault="004A6E88" w:rsidP="006E0319">
      <w:pPr>
        <w:pStyle w:val="Heading1"/>
      </w:pPr>
      <w:bookmarkStart w:id="528" w:name="_Toc397093023"/>
      <w:bookmarkStart w:id="529" w:name="_Ref411171955"/>
      <w:bookmarkStart w:id="530" w:name="_Toc412756097"/>
      <w:r w:rsidRPr="00F05820">
        <w:lastRenderedPageBreak/>
        <w:t>Заключение</w:t>
      </w:r>
      <w:bookmarkEnd w:id="528"/>
      <w:bookmarkEnd w:id="529"/>
      <w:bookmarkEnd w:id="530"/>
    </w:p>
    <w:p w:rsidR="006E0319" w:rsidDel="00C5690E" w:rsidRDefault="009845B7" w:rsidP="006E0319">
      <w:pPr>
        <w:rPr>
          <w:del w:id="531" w:author="aldi" w:date="2015-02-16T17:31:00Z"/>
          <w:b/>
        </w:rPr>
      </w:pPr>
      <w:del w:id="532" w:author="aldi" w:date="2015-02-16T17:31:00Z">
        <w:r w:rsidRPr="009845B7" w:rsidDel="00C5690E">
          <w:rPr>
            <w:b/>
          </w:rPr>
          <w:delText>Абстракт:</w:delText>
        </w:r>
        <w:bookmarkStart w:id="533" w:name="_Toc412060301"/>
        <w:bookmarkStart w:id="534" w:name="_Toc412390779"/>
        <w:bookmarkStart w:id="535" w:name="_Toc412583257"/>
        <w:bookmarkStart w:id="536" w:name="_Toc412756098"/>
        <w:bookmarkEnd w:id="533"/>
        <w:bookmarkEnd w:id="534"/>
        <w:bookmarkEnd w:id="535"/>
        <w:bookmarkEnd w:id="536"/>
      </w:del>
    </w:p>
    <w:p w:rsidR="009845B7" w:rsidRPr="009845B7" w:rsidDel="00C5690E" w:rsidRDefault="009845B7" w:rsidP="006E0319">
      <w:pPr>
        <w:rPr>
          <w:del w:id="537" w:author="aldi" w:date="2015-02-16T17:31:00Z"/>
        </w:rPr>
      </w:pPr>
      <w:del w:id="538" w:author="aldi" w:date="2015-02-16T17:31:00Z">
        <w:r w:rsidDel="00C5690E">
          <w:delText>Тази глава обобщава приносите и заключенията в тази дипломна работа и предлага бъдещи насоки за развитие.</w:delText>
        </w:r>
        <w:bookmarkStart w:id="539" w:name="_Toc412060302"/>
        <w:bookmarkStart w:id="540" w:name="_Toc412390780"/>
        <w:bookmarkStart w:id="541" w:name="_Toc412583258"/>
        <w:bookmarkStart w:id="542" w:name="_Toc412756099"/>
        <w:bookmarkEnd w:id="539"/>
        <w:bookmarkEnd w:id="540"/>
        <w:bookmarkEnd w:id="541"/>
        <w:bookmarkEnd w:id="542"/>
      </w:del>
    </w:p>
    <w:p w:rsidR="004A6E88" w:rsidRDefault="004A6E88" w:rsidP="00F05820">
      <w:pPr>
        <w:pStyle w:val="Heading2"/>
      </w:pPr>
      <w:bookmarkStart w:id="543" w:name="_Toc397093024"/>
      <w:bookmarkStart w:id="544" w:name="_Toc412756100"/>
      <w:r>
        <w:rPr>
          <w:lang w:val="ru-RU"/>
        </w:rPr>
        <w:t>Обобщение на</w:t>
      </w:r>
      <w:r w:rsidRPr="002925D3">
        <w:t xml:space="preserve"> изпълнението</w:t>
      </w:r>
      <w:r>
        <w:rPr>
          <w:lang w:val="ru-RU"/>
        </w:rPr>
        <w:t xml:space="preserve"> на</w:t>
      </w:r>
      <w:r w:rsidRPr="002925D3">
        <w:t xml:space="preserve"> началните</w:t>
      </w:r>
      <w:r>
        <w:rPr>
          <w:lang w:val="ru-RU"/>
        </w:rPr>
        <w:t xml:space="preserve"> цели</w:t>
      </w:r>
      <w:bookmarkEnd w:id="543"/>
      <w:bookmarkEnd w:id="544"/>
    </w:p>
    <w:p w:rsidR="004B1CD2" w:rsidRDefault="00B46A48" w:rsidP="004B1CD2">
      <w:pPr>
        <w:rPr>
          <w:lang w:val="en-US"/>
        </w:rPr>
      </w:pPr>
      <w:commentRangeStart w:id="545"/>
      <w:r>
        <w:t>Основата на тази дипломна работа е представяне разработката и тестване на система за автоматично извличане на архитектурна информация като примерен домейн за експерименти е избран софтуер за вградените системи.</w:t>
      </w:r>
      <w:r>
        <w:rPr>
          <w:lang w:val="en-US"/>
        </w:rPr>
        <w:t xml:space="preserve"> Целите и задачите поставени в точка </w:t>
      </w:r>
      <w:r w:rsidRPr="00C906D1">
        <w:rPr>
          <w:i/>
          <w:lang w:val="en-US"/>
        </w:rPr>
        <w:fldChar w:fldCharType="begin"/>
      </w:r>
      <w:r w:rsidRPr="00C906D1">
        <w:rPr>
          <w:i/>
          <w:lang w:val="en-US"/>
        </w:rPr>
        <w:instrText xml:space="preserve"> REF _Ref412314653 \r \h </w:instrText>
      </w:r>
      <w:r>
        <w:rPr>
          <w:i/>
          <w:lang w:val="en-US"/>
        </w:rPr>
        <w:instrText xml:space="preserve"> \* MERGEFORMAT </w:instrText>
      </w:r>
      <w:r w:rsidRPr="00C906D1">
        <w:rPr>
          <w:i/>
          <w:lang w:val="en-US"/>
        </w:rPr>
      </w:r>
      <w:r w:rsidRPr="00C906D1">
        <w:rPr>
          <w:i/>
          <w:lang w:val="en-US"/>
        </w:rPr>
        <w:fldChar w:fldCharType="separate"/>
      </w:r>
      <w:r w:rsidR="000E6575">
        <w:rPr>
          <w:i/>
          <w:lang w:val="en-US"/>
        </w:rPr>
        <w:t>1.5</w:t>
      </w:r>
      <w:r w:rsidRPr="00C906D1">
        <w:rPr>
          <w:i/>
          <w:lang w:val="en-US"/>
        </w:rPr>
        <w:fldChar w:fldCharType="end"/>
      </w:r>
      <w:r>
        <w:rPr>
          <w:lang w:val="en-US"/>
        </w:rPr>
        <w:t xml:space="preserve"> са изпълнени както следва: Проучване и анализ на подобни инструменти, както и теоретична обосновка беше направено в </w:t>
      </w:r>
      <w:r w:rsidRPr="00C906D1">
        <w:rPr>
          <w:i/>
          <w:lang w:val="en-US"/>
        </w:rPr>
        <w:t>глава</w:t>
      </w:r>
      <w:r>
        <w:rPr>
          <w:lang w:val="en-US"/>
        </w:rPr>
        <w:t xml:space="preserve"> </w:t>
      </w:r>
      <w:r w:rsidRPr="00C906D1">
        <w:rPr>
          <w:i/>
          <w:lang w:val="en-US"/>
        </w:rPr>
        <w:fldChar w:fldCharType="begin"/>
      </w:r>
      <w:r w:rsidRPr="00C906D1">
        <w:rPr>
          <w:i/>
          <w:lang w:val="en-US"/>
        </w:rPr>
        <w:instrText xml:space="preserve"> REF _Ref411171126 \r \h </w:instrText>
      </w:r>
      <w:r>
        <w:rPr>
          <w:i/>
          <w:lang w:val="en-US"/>
        </w:rPr>
        <w:instrText xml:space="preserve"> \* MERGEFORMAT </w:instrText>
      </w:r>
      <w:r w:rsidRPr="00C906D1">
        <w:rPr>
          <w:i/>
          <w:lang w:val="en-US"/>
        </w:rPr>
      </w:r>
      <w:r w:rsidRPr="00C906D1">
        <w:rPr>
          <w:i/>
          <w:lang w:val="en-US"/>
        </w:rPr>
        <w:fldChar w:fldCharType="separate"/>
      </w:r>
      <w:r w:rsidR="000E6575">
        <w:rPr>
          <w:i/>
          <w:lang w:val="en-US"/>
        </w:rPr>
        <w:t>2</w:t>
      </w:r>
      <w:r w:rsidRPr="00C906D1">
        <w:rPr>
          <w:i/>
          <w:lang w:val="en-US"/>
        </w:rPr>
        <w:fldChar w:fldCharType="end"/>
      </w:r>
      <w:r>
        <w:rPr>
          <w:lang w:val="en-US"/>
        </w:rPr>
        <w:t xml:space="preserve">; Възможните формати за представяне на UML и избор на подходящ такъв беше направен в </w:t>
      </w:r>
      <w:r w:rsidRPr="00C906D1">
        <w:rPr>
          <w:i/>
          <w:lang w:val="en-US"/>
        </w:rPr>
        <w:t xml:space="preserve">глава </w:t>
      </w:r>
      <w:r w:rsidRPr="00C906D1">
        <w:rPr>
          <w:i/>
          <w:lang w:val="en-US"/>
        </w:rPr>
        <w:fldChar w:fldCharType="begin"/>
      </w:r>
      <w:r w:rsidRPr="00C906D1">
        <w:rPr>
          <w:i/>
          <w:lang w:val="en-US"/>
        </w:rPr>
        <w:instrText xml:space="preserve"> REF _Ref411171600 \r \h </w:instrText>
      </w:r>
      <w:r>
        <w:rPr>
          <w:i/>
          <w:lang w:val="en-US"/>
        </w:rPr>
        <w:instrText xml:space="preserve"> \* MERGEFORMAT </w:instrText>
      </w:r>
      <w:r w:rsidRPr="00C906D1">
        <w:rPr>
          <w:i/>
          <w:lang w:val="en-US"/>
        </w:rPr>
      </w:r>
      <w:r w:rsidRPr="00C906D1">
        <w:rPr>
          <w:i/>
          <w:lang w:val="en-US"/>
        </w:rPr>
        <w:fldChar w:fldCharType="separate"/>
      </w:r>
      <w:r w:rsidR="000E6575">
        <w:rPr>
          <w:i/>
          <w:lang w:val="en-US"/>
        </w:rPr>
        <w:t>4</w:t>
      </w:r>
      <w:r w:rsidRPr="00C906D1">
        <w:rPr>
          <w:i/>
          <w:lang w:val="en-US"/>
        </w:rPr>
        <w:fldChar w:fldCharType="end"/>
      </w:r>
      <w:r>
        <w:rPr>
          <w:i/>
          <w:lang w:val="en-US"/>
        </w:rPr>
        <w:t>;</w:t>
      </w:r>
      <w:r>
        <w:rPr>
          <w:lang w:val="en-US"/>
        </w:rPr>
        <w:t xml:space="preserve"> Концепцията за софтуерен инстр</w:t>
      </w:r>
      <w:r w:rsidR="002A4159">
        <w:rPr>
          <w:lang w:val="en-US"/>
        </w:rPr>
        <w:t>у</w:t>
      </w:r>
      <w:r>
        <w:rPr>
          <w:lang w:val="en-US"/>
        </w:rPr>
        <w:t xml:space="preserve">мент, който анализира софтуерен код, генерира UML и генерира базов код беше направена в </w:t>
      </w:r>
      <w:r w:rsidRPr="00940891">
        <w:rPr>
          <w:i/>
          <w:lang w:val="en-US"/>
        </w:rPr>
        <w:t xml:space="preserve">глава </w:t>
      </w:r>
      <w:r w:rsidRPr="00940891">
        <w:rPr>
          <w:i/>
          <w:lang w:val="en-US"/>
        </w:rPr>
        <w:fldChar w:fldCharType="begin"/>
      </w:r>
      <w:r w:rsidRPr="00940891">
        <w:rPr>
          <w:i/>
          <w:lang w:val="en-US"/>
        </w:rPr>
        <w:instrText xml:space="preserve"> REF _Ref412315193 \r \h </w:instrText>
      </w:r>
      <w:r>
        <w:rPr>
          <w:i/>
          <w:lang w:val="en-US"/>
        </w:rPr>
        <w:instrText xml:space="preserve"> \* MERGEFORMAT </w:instrText>
      </w:r>
      <w:r w:rsidRPr="00940891">
        <w:rPr>
          <w:i/>
          <w:lang w:val="en-US"/>
        </w:rPr>
      </w:r>
      <w:r w:rsidRPr="00940891">
        <w:rPr>
          <w:i/>
          <w:lang w:val="en-US"/>
        </w:rPr>
        <w:fldChar w:fldCharType="separate"/>
      </w:r>
      <w:r w:rsidR="000E6575">
        <w:rPr>
          <w:i/>
          <w:lang w:val="en-US"/>
        </w:rPr>
        <w:t>3</w:t>
      </w:r>
      <w:r w:rsidRPr="00940891">
        <w:rPr>
          <w:i/>
          <w:lang w:val="en-US"/>
        </w:rPr>
        <w:fldChar w:fldCharType="end"/>
      </w:r>
      <w:r>
        <w:rPr>
          <w:lang w:val="en-US"/>
        </w:rPr>
        <w:t xml:space="preserve">; Дизайн, разработката и тестване на модули за анализиране на софтуерен код, генериране на UML и генериране на базов код са представени съответно в </w:t>
      </w:r>
      <w:r w:rsidRPr="001F60A5">
        <w:rPr>
          <w:i/>
          <w:lang w:val="en-US"/>
        </w:rPr>
        <w:t xml:space="preserve">глави </w:t>
      </w:r>
      <w:r w:rsidRPr="001F60A5">
        <w:rPr>
          <w:i/>
          <w:lang w:val="en-US"/>
        </w:rPr>
        <w:fldChar w:fldCharType="begin"/>
      </w:r>
      <w:r w:rsidRPr="001F60A5">
        <w:rPr>
          <w:i/>
          <w:lang w:val="en-US"/>
        </w:rPr>
        <w:instrText xml:space="preserve"> REF _Ref412315387 \r \h </w:instrText>
      </w:r>
      <w:r>
        <w:rPr>
          <w:i/>
          <w:lang w:val="en-US"/>
        </w:rPr>
        <w:instrText xml:space="preserve"> \* MERGEFORMAT </w:instrText>
      </w:r>
      <w:r w:rsidRPr="001F60A5">
        <w:rPr>
          <w:i/>
          <w:lang w:val="en-US"/>
        </w:rPr>
      </w:r>
      <w:r w:rsidRPr="001F60A5">
        <w:rPr>
          <w:i/>
          <w:lang w:val="en-US"/>
        </w:rPr>
        <w:fldChar w:fldCharType="separate"/>
      </w:r>
      <w:r w:rsidR="000E6575">
        <w:rPr>
          <w:i/>
          <w:lang w:val="en-US"/>
        </w:rPr>
        <w:t>5</w:t>
      </w:r>
      <w:r w:rsidRPr="001F60A5">
        <w:rPr>
          <w:i/>
          <w:lang w:val="en-US"/>
        </w:rPr>
        <w:fldChar w:fldCharType="end"/>
      </w:r>
      <w:r>
        <w:rPr>
          <w:lang w:val="en-US"/>
        </w:rPr>
        <w:t xml:space="preserve"> и </w:t>
      </w:r>
      <w:r w:rsidRPr="001F60A5">
        <w:rPr>
          <w:i/>
          <w:lang w:val="en-US"/>
        </w:rPr>
        <w:fldChar w:fldCharType="begin"/>
      </w:r>
      <w:r w:rsidRPr="001F60A5">
        <w:rPr>
          <w:i/>
          <w:lang w:val="en-US"/>
        </w:rPr>
        <w:instrText xml:space="preserve"> REF _Ref412315400 \r \h </w:instrText>
      </w:r>
      <w:r>
        <w:rPr>
          <w:i/>
          <w:lang w:val="en-US"/>
        </w:rPr>
        <w:instrText xml:space="preserve"> \* MERGEFORMAT </w:instrText>
      </w:r>
      <w:r w:rsidRPr="001F60A5">
        <w:rPr>
          <w:i/>
          <w:lang w:val="en-US"/>
        </w:rPr>
      </w:r>
      <w:r w:rsidRPr="001F60A5">
        <w:rPr>
          <w:i/>
          <w:lang w:val="en-US"/>
        </w:rPr>
        <w:fldChar w:fldCharType="separate"/>
      </w:r>
      <w:r w:rsidR="000E6575">
        <w:rPr>
          <w:i/>
          <w:lang w:val="en-US"/>
        </w:rPr>
        <w:t>6</w:t>
      </w:r>
      <w:r w:rsidRPr="001F60A5">
        <w:rPr>
          <w:i/>
          <w:lang w:val="en-US"/>
        </w:rPr>
        <w:fldChar w:fldCharType="end"/>
      </w:r>
      <w:r w:rsidR="005B65DE">
        <w:t>.</w:t>
      </w:r>
      <w:commentRangeEnd w:id="545"/>
      <w:r w:rsidR="00C5690E">
        <w:rPr>
          <w:rStyle w:val="CommentReference"/>
        </w:rPr>
        <w:commentReference w:id="545"/>
      </w:r>
    </w:p>
    <w:p w:rsidR="00840DF7" w:rsidRDefault="00840DF7" w:rsidP="004B1CD2">
      <w:pPr>
        <w:rPr>
          <w:lang w:val="en-US"/>
        </w:rPr>
      </w:pPr>
    </w:p>
    <w:p w:rsidR="004A6E88" w:rsidRDefault="004A6E88" w:rsidP="00F05820">
      <w:pPr>
        <w:pStyle w:val="Heading2"/>
      </w:pPr>
      <w:bookmarkStart w:id="546" w:name="_Toc397093025"/>
      <w:bookmarkStart w:id="547" w:name="_Toc412756101"/>
      <w:r w:rsidRPr="002925D3">
        <w:t>Насоки</w:t>
      </w:r>
      <w:r>
        <w:rPr>
          <w:lang w:val="ru-RU"/>
        </w:rPr>
        <w:t xml:space="preserve"> за</w:t>
      </w:r>
      <w:r w:rsidRPr="002925D3">
        <w:t xml:space="preserve"> бъдещо</w:t>
      </w:r>
      <w:r w:rsidRPr="00C3793A">
        <w:rPr>
          <w:lang w:val="ru-RU"/>
        </w:rPr>
        <w:t xml:space="preserve"> развитие и</w:t>
      </w:r>
      <w:r w:rsidRPr="002925D3">
        <w:t xml:space="preserve"> усъвършенстване</w:t>
      </w:r>
      <w:bookmarkEnd w:id="546"/>
      <w:bookmarkEnd w:id="547"/>
    </w:p>
    <w:p w:rsidR="005C2382" w:rsidRPr="002F04F2" w:rsidRDefault="00AD6D9D" w:rsidP="005C2382">
      <w:r w:rsidRPr="00AD6D9D">
        <w:t>Подобряване на</w:t>
      </w:r>
      <w:r>
        <w:rPr>
          <w:b/>
        </w:rPr>
        <w:t xml:space="preserve"> п</w:t>
      </w:r>
      <w:r w:rsidR="005C2382" w:rsidRPr="002F04F2">
        <w:rPr>
          <w:b/>
        </w:rPr>
        <w:t>отребителски</w:t>
      </w:r>
      <w:r w:rsidR="002F04F2">
        <w:rPr>
          <w:b/>
        </w:rPr>
        <w:t>я</w:t>
      </w:r>
      <w:r w:rsidR="005C2382" w:rsidRPr="002F04F2">
        <w:rPr>
          <w:b/>
        </w:rPr>
        <w:t xml:space="preserve"> интерфейс</w:t>
      </w:r>
      <w:r w:rsidR="002F04F2">
        <w:rPr>
          <w:b/>
        </w:rPr>
        <w:t xml:space="preserve"> </w:t>
      </w:r>
      <w:del w:id="548" w:author="aldi" w:date="2015-02-16T17:32:00Z">
        <w:r w:rsidR="002F04F2" w:rsidDel="00C5690E">
          <w:delText>може да се подобри като се</w:delText>
        </w:r>
      </w:del>
      <w:ins w:id="549" w:author="aldi" w:date="2015-02-16T17:32:00Z">
        <w:r w:rsidR="00C5690E">
          <w:t>чрез</w:t>
        </w:r>
      </w:ins>
      <w:r w:rsidR="002F04F2">
        <w:t xml:space="preserve"> добав</w:t>
      </w:r>
      <w:ins w:id="550" w:author="aldi" w:date="2015-02-16T17:32:00Z">
        <w:r w:rsidR="00C5690E">
          <w:t>яне на</w:t>
        </w:r>
      </w:ins>
      <w:del w:id="551" w:author="aldi" w:date="2015-02-16T17:32:00Z">
        <w:r w:rsidR="002F04F2" w:rsidDel="00C5690E">
          <w:delText>и</w:delText>
        </w:r>
      </w:del>
      <w:r w:rsidR="002F04F2">
        <w:t xml:space="preserve"> възможност за лесно въвеждане на критерии за анализ и управление на библиотеката от критерии</w:t>
      </w:r>
      <w:del w:id="552" w:author="aldi" w:date="2015-02-16T17:32:00Z">
        <w:r w:rsidR="002F04F2" w:rsidDel="00C5690E">
          <w:delText xml:space="preserve"> като цяло</w:delText>
        </w:r>
      </w:del>
      <w:r w:rsidR="002F04F2">
        <w:t xml:space="preserve">. За момента тази дейност се извършва посредством UML </w:t>
      </w:r>
      <w:r w:rsidR="002925D3">
        <w:t>редактиране</w:t>
      </w:r>
      <w:r w:rsidR="002F04F2">
        <w:t xml:space="preserve"> на модела на системата.</w:t>
      </w:r>
    </w:p>
    <w:p w:rsidR="005C2382" w:rsidRDefault="005C2382" w:rsidP="005C2382">
      <w:r w:rsidRPr="002F04F2">
        <w:rPr>
          <w:b/>
        </w:rPr>
        <w:t>Добавяне на но</w:t>
      </w:r>
      <w:r w:rsidR="00CA1C3D" w:rsidRPr="002F04F2">
        <w:rPr>
          <w:b/>
        </w:rPr>
        <w:t xml:space="preserve">ви критерии за стандартни </w:t>
      </w:r>
      <w:r w:rsidR="002925D3" w:rsidRPr="002F04F2">
        <w:rPr>
          <w:b/>
        </w:rPr>
        <w:t>архитектури</w:t>
      </w:r>
      <w:r w:rsidR="00EB6116">
        <w:t>. Би било полезно да се добавят критерии за анализ на стандартни архитектури като</w:t>
      </w:r>
      <w:r w:rsidR="00B37C67">
        <w:t xml:space="preserve"> AUTOSAR</w:t>
      </w:r>
      <w:r w:rsidR="002F04F2">
        <w:t>.</w:t>
      </w:r>
    </w:p>
    <w:p w:rsidR="00CA1C3D" w:rsidRDefault="005C3589" w:rsidP="005C2382">
      <w:r>
        <w:t xml:space="preserve">Да се използва </w:t>
      </w:r>
      <w:r w:rsidRPr="002F04F2">
        <w:rPr>
          <w:b/>
          <w:i/>
        </w:rPr>
        <w:t>Acceleo</w:t>
      </w:r>
      <w:r w:rsidRPr="002F04F2">
        <w:rPr>
          <w:b/>
        </w:rPr>
        <w:t xml:space="preserve"> базиран </w:t>
      </w:r>
      <w:r w:rsidRPr="002F04F2">
        <w:rPr>
          <w:b/>
          <w:i/>
        </w:rPr>
        <w:t>Python</w:t>
      </w:r>
      <w:r w:rsidRPr="002F04F2">
        <w:rPr>
          <w:b/>
        </w:rPr>
        <w:t xml:space="preserve"> генератор на код</w:t>
      </w:r>
      <w:r>
        <w:t xml:space="preserve"> (например [R30]) на системата за анализ от </w:t>
      </w:r>
      <w:r w:rsidR="00CA1C3D">
        <w:t xml:space="preserve">UML </w:t>
      </w:r>
      <w:r>
        <w:t>модела</w:t>
      </w:r>
      <w:r w:rsidR="00C107D8">
        <w:t xml:space="preserve">. По този начин ще имаме по-голяма гъвкавост и контрол върху генерирания код и ще можем да заменим </w:t>
      </w:r>
      <w:r w:rsidR="00430027">
        <w:t>инструмента</w:t>
      </w:r>
      <w:r w:rsidR="00C107D8">
        <w:t xml:space="preserve"> за разработка на UML </w:t>
      </w:r>
      <w:r w:rsidR="002F04F2">
        <w:t>модела (</w:t>
      </w:r>
      <w:r w:rsidR="002F04F2" w:rsidRPr="002F04F2">
        <w:rPr>
          <w:i/>
        </w:rPr>
        <w:t>BoUML</w:t>
      </w:r>
      <w:r w:rsidR="002F04F2" w:rsidRPr="002F04F2">
        <w:t>)</w:t>
      </w:r>
      <w:r w:rsidR="002F04F2">
        <w:t xml:space="preserve"> </w:t>
      </w:r>
      <w:r w:rsidR="00C107D8">
        <w:t>с по-съвременен такъв.</w:t>
      </w:r>
    </w:p>
    <w:p w:rsidR="005C2382" w:rsidRPr="005C2382" w:rsidRDefault="005C2382" w:rsidP="005C2382">
      <w:r>
        <w:t xml:space="preserve">Директна </w:t>
      </w:r>
      <w:r w:rsidRPr="002F04F2">
        <w:rPr>
          <w:b/>
        </w:rPr>
        <w:t xml:space="preserve">трансформация на </w:t>
      </w:r>
      <w:r w:rsidR="002F04F2" w:rsidRPr="002F04F2">
        <w:rPr>
          <w:b/>
        </w:rPr>
        <w:t>анализирания компонентен модел</w:t>
      </w:r>
      <w:r>
        <w:t xml:space="preserve"> (</w:t>
      </w:r>
      <w:r w:rsidR="00B45A8C" w:rsidRPr="00B45A8C">
        <w:rPr>
          <w:i/>
        </w:rPr>
        <w:fldChar w:fldCharType="begin"/>
      </w:r>
      <w:r w:rsidR="00B45A8C" w:rsidRPr="00B45A8C">
        <w:rPr>
          <w:i/>
        </w:rPr>
        <w:instrText xml:space="preserve"> REF _Ref397969104 \r \h </w:instrText>
      </w:r>
      <w:r w:rsidR="00B45A8C">
        <w:rPr>
          <w:i/>
        </w:rPr>
        <w:instrText xml:space="preserve"> \* MERGEFORMAT </w:instrText>
      </w:r>
      <w:r w:rsidR="00B45A8C" w:rsidRPr="00B45A8C">
        <w:rPr>
          <w:i/>
        </w:rPr>
      </w:r>
      <w:r w:rsidR="00B45A8C" w:rsidRPr="00B45A8C">
        <w:rPr>
          <w:i/>
        </w:rPr>
        <w:fldChar w:fldCharType="separate"/>
      </w:r>
      <w:r w:rsidR="000E6575">
        <w:rPr>
          <w:i/>
        </w:rPr>
        <w:t>3.3.2</w:t>
      </w:r>
      <w:r w:rsidR="00B45A8C" w:rsidRPr="00B45A8C">
        <w:rPr>
          <w:i/>
        </w:rPr>
        <w:fldChar w:fldCharType="end"/>
      </w:r>
      <w:r>
        <w:t>) към UML</w:t>
      </w:r>
      <w:r w:rsidR="002F04F2">
        <w:t xml:space="preserve"> с използване на </w:t>
      </w:r>
      <w:r w:rsidR="002F04F2" w:rsidRPr="00C00752">
        <w:rPr>
          <w:i/>
        </w:rPr>
        <w:t>Eclipse EMF</w:t>
      </w:r>
      <w:r w:rsidR="002F04F2">
        <w:t xml:space="preserve"> инструментите за трансформация</w:t>
      </w:r>
      <w:r>
        <w:t xml:space="preserve">, вместо текущото предложено решение </w:t>
      </w:r>
      <w:r w:rsidRPr="005C2382">
        <w:t xml:space="preserve">клас </w:t>
      </w:r>
      <w:r w:rsidRPr="005C2382">
        <w:rPr>
          <w:i/>
        </w:rPr>
        <w:t>XMIConverter</w:t>
      </w:r>
      <w:r>
        <w:t xml:space="preserve"> (</w:t>
      </w:r>
      <w:r w:rsidRPr="005C2382">
        <w:rPr>
          <w:i/>
        </w:rPr>
        <w:fldChar w:fldCharType="begin"/>
      </w:r>
      <w:r w:rsidRPr="005C2382">
        <w:rPr>
          <w:i/>
        </w:rPr>
        <w:instrText xml:space="preserve"> REF _Ref411182090 \r \h </w:instrText>
      </w:r>
      <w:r>
        <w:rPr>
          <w:i/>
        </w:rPr>
        <w:instrText xml:space="preserve"> \* MERGEFORMAT </w:instrText>
      </w:r>
      <w:r w:rsidRPr="005C2382">
        <w:rPr>
          <w:i/>
        </w:rPr>
      </w:r>
      <w:r w:rsidRPr="005C2382">
        <w:rPr>
          <w:i/>
        </w:rPr>
        <w:fldChar w:fldCharType="separate"/>
      </w:r>
      <w:r w:rsidR="000E6575">
        <w:rPr>
          <w:i/>
        </w:rPr>
        <w:t>5.3.4.1.1</w:t>
      </w:r>
      <w:r w:rsidRPr="005C2382">
        <w:rPr>
          <w:i/>
        </w:rPr>
        <w:fldChar w:fldCharType="end"/>
      </w:r>
      <w:r>
        <w:t>)</w:t>
      </w:r>
      <w:r w:rsidR="00BD51FC">
        <w:t>.</w:t>
      </w:r>
      <w:r w:rsidR="00B45A8C">
        <w:t xml:space="preserve"> </w:t>
      </w:r>
    </w:p>
    <w:p w:rsidR="00B65B9D" w:rsidRDefault="00607BE8" w:rsidP="00607BE8">
      <w:pPr>
        <w:pStyle w:val="Heading2"/>
        <w:rPr>
          <w:lang w:val="ru-RU"/>
        </w:rPr>
      </w:pPr>
      <w:bookmarkStart w:id="553" w:name="_Toc412756102"/>
      <w:r>
        <w:t>Отвъд вградения софтуер</w:t>
      </w:r>
      <w:r w:rsidR="00AD6D9D">
        <w:t xml:space="preserve"> и езика “C”</w:t>
      </w:r>
      <w:bookmarkEnd w:id="553"/>
    </w:p>
    <w:p w:rsidR="00607B40" w:rsidRDefault="00AD6D9D" w:rsidP="00430027">
      <w:commentRangeStart w:id="554"/>
      <w:r>
        <w:t xml:space="preserve">Важно е да се отбележи, че въпреки заданието да се анализира система написана на “C” езика за програмиране, разработеното решение по никакъв начин не ни ограничава </w:t>
      </w:r>
      <w:r w:rsidR="00634A33">
        <w:t>за</w:t>
      </w:r>
      <w:r>
        <w:t xml:space="preserve"> въвеждането на критерии за анализ на проект</w:t>
      </w:r>
      <w:r w:rsidR="00634A33">
        <w:t>и</w:t>
      </w:r>
      <w:r>
        <w:t xml:space="preserve"> </w:t>
      </w:r>
      <w:r w:rsidR="00634A33">
        <w:t xml:space="preserve">написани </w:t>
      </w:r>
      <w:r>
        <w:t>на друг език за програмиране</w:t>
      </w:r>
      <w:r w:rsidR="00634A33">
        <w:t xml:space="preserve">. Инструмента би могъл да се използва в </w:t>
      </w:r>
      <w:r w:rsidR="00233B80">
        <w:t>различни</w:t>
      </w:r>
      <w:r w:rsidR="00634A33">
        <w:t xml:space="preserve"> </w:t>
      </w:r>
      <w:r w:rsidR="00233B80">
        <w:t xml:space="preserve">от посочения в заданието </w:t>
      </w:r>
      <w:r w:rsidR="00634A33">
        <w:t xml:space="preserve">домейни за разработка </w:t>
      </w:r>
      <w:r w:rsidR="00233B80">
        <w:t>на софтуер</w:t>
      </w:r>
      <w:r w:rsidR="00EF6B8B">
        <w:rPr>
          <w:lang w:val="en-US"/>
        </w:rPr>
        <w:t xml:space="preserve">, благодарение на модулната многослойна архитектура описана в секция </w:t>
      </w:r>
      <w:r w:rsidR="00EF6B8B" w:rsidRPr="00EF6B8B">
        <w:rPr>
          <w:i/>
          <w:lang w:val="en-US"/>
        </w:rPr>
        <w:fldChar w:fldCharType="begin"/>
      </w:r>
      <w:r w:rsidR="00EF6B8B" w:rsidRPr="00EF6B8B">
        <w:rPr>
          <w:i/>
          <w:lang w:val="en-US"/>
        </w:rPr>
        <w:instrText xml:space="preserve"> REF _Ref412311735 \r \h </w:instrText>
      </w:r>
      <w:r w:rsidR="00EF6B8B">
        <w:rPr>
          <w:i/>
          <w:lang w:val="en-US"/>
        </w:rPr>
        <w:instrText xml:space="preserve"> \* MERGEFORMAT </w:instrText>
      </w:r>
      <w:r w:rsidR="00EF6B8B" w:rsidRPr="00EF6B8B">
        <w:rPr>
          <w:i/>
          <w:lang w:val="en-US"/>
        </w:rPr>
      </w:r>
      <w:r w:rsidR="00EF6B8B" w:rsidRPr="00EF6B8B">
        <w:rPr>
          <w:i/>
          <w:lang w:val="en-US"/>
        </w:rPr>
        <w:fldChar w:fldCharType="separate"/>
      </w:r>
      <w:r w:rsidR="000E6575">
        <w:rPr>
          <w:i/>
          <w:lang w:val="en-US"/>
        </w:rPr>
        <w:t>5.1.2</w:t>
      </w:r>
      <w:r w:rsidR="00EF6B8B" w:rsidRPr="00EF6B8B">
        <w:rPr>
          <w:i/>
          <w:lang w:val="en-US"/>
        </w:rPr>
        <w:fldChar w:fldCharType="end"/>
      </w:r>
      <w:r w:rsidR="00233B80">
        <w:t>.</w:t>
      </w:r>
      <w:commentRangeEnd w:id="554"/>
      <w:r w:rsidR="0014428D">
        <w:rPr>
          <w:rStyle w:val="CommentReference"/>
        </w:rPr>
        <w:commentReference w:id="554"/>
      </w:r>
    </w:p>
    <w:p w:rsidR="00607B40" w:rsidRDefault="00607B40">
      <w:pPr>
        <w:spacing w:after="0"/>
        <w:jc w:val="left"/>
      </w:pPr>
      <w:r>
        <w:br w:type="page"/>
      </w:r>
    </w:p>
    <w:p w:rsidR="001172BF" w:rsidRDefault="00C3793A" w:rsidP="00F957BA">
      <w:pPr>
        <w:pStyle w:val="Heading2"/>
      </w:pPr>
      <w:bookmarkStart w:id="555" w:name="_Toc412756103"/>
      <w:r w:rsidRPr="002925D3">
        <w:lastRenderedPageBreak/>
        <w:t>Използвана</w:t>
      </w:r>
      <w:r w:rsidRPr="00B65B9D">
        <w:rPr>
          <w:lang w:val="ru-RU"/>
        </w:rPr>
        <w:t xml:space="preserve"> литература</w:t>
      </w:r>
      <w:bookmarkEnd w:id="555"/>
      <w:r w:rsidR="00B65B9D" w:rsidRPr="00B65B9D">
        <w:rPr>
          <w:lang w:val="ru-RU"/>
        </w:rPr>
        <w:t xml:space="preserve"> </w:t>
      </w:r>
    </w:p>
    <w:tbl>
      <w:tblPr>
        <w:tblStyle w:val="TableGrid"/>
        <w:tblW w:w="9288" w:type="dxa"/>
        <w:tblLayout w:type="fixed"/>
        <w:tblLook w:val="0000" w:firstRow="0" w:lastRow="0" w:firstColumn="0" w:lastColumn="0" w:noHBand="0" w:noVBand="0"/>
      </w:tblPr>
      <w:tblGrid>
        <w:gridCol w:w="1548"/>
        <w:gridCol w:w="7740"/>
      </w:tblGrid>
      <w:tr w:rsidR="001172BF" w:rsidRPr="001172BF" w:rsidTr="000F094E">
        <w:tc>
          <w:tcPr>
            <w:tcW w:w="1548" w:type="dxa"/>
          </w:tcPr>
          <w:p w:rsidR="001172BF" w:rsidRPr="00741185" w:rsidRDefault="001172BF" w:rsidP="006579FD">
            <w:pPr>
              <w:autoSpaceDE w:val="0"/>
              <w:autoSpaceDN w:val="0"/>
              <w:adjustRightInd w:val="0"/>
              <w:spacing w:after="200" w:line="276" w:lineRule="auto"/>
              <w:jc w:val="center"/>
              <w:rPr>
                <w:rFonts w:asciiTheme="majorHAnsi" w:hAnsiTheme="majorHAnsi" w:cs="Cambria"/>
                <w:b/>
                <w:color w:val="auto"/>
                <w:kern w:val="1"/>
                <w:sz w:val="22"/>
                <w:szCs w:val="22"/>
                <w:lang w:eastAsia="en-US"/>
              </w:rPr>
            </w:pPr>
            <w:r w:rsidRPr="00741185">
              <w:rPr>
                <w:rFonts w:asciiTheme="majorHAnsi" w:hAnsiTheme="majorHAnsi" w:cs="Times New Roman"/>
                <w:b/>
                <w:color w:val="auto"/>
                <w:kern w:val="1"/>
                <w:sz w:val="22"/>
                <w:szCs w:val="24"/>
                <w:lang w:eastAsia="en-US"/>
              </w:rPr>
              <w:t>Референция</w:t>
            </w:r>
          </w:p>
        </w:tc>
        <w:tc>
          <w:tcPr>
            <w:tcW w:w="7740" w:type="dxa"/>
          </w:tcPr>
          <w:p w:rsidR="001172BF" w:rsidRPr="00741185" w:rsidRDefault="001172BF" w:rsidP="001172BF">
            <w:pPr>
              <w:autoSpaceDE w:val="0"/>
              <w:autoSpaceDN w:val="0"/>
              <w:adjustRightInd w:val="0"/>
              <w:spacing w:after="200" w:line="276" w:lineRule="auto"/>
              <w:jc w:val="left"/>
              <w:rPr>
                <w:rFonts w:asciiTheme="majorHAnsi" w:hAnsiTheme="majorHAnsi" w:cs="Times New Roman"/>
                <w:b/>
                <w:color w:val="auto"/>
                <w:kern w:val="1"/>
                <w:sz w:val="22"/>
                <w:szCs w:val="24"/>
                <w:lang w:eastAsia="en-US"/>
              </w:rPr>
            </w:pPr>
            <w:r w:rsidRPr="00741185">
              <w:rPr>
                <w:rFonts w:asciiTheme="majorHAnsi" w:hAnsiTheme="majorHAnsi" w:cs="Times New Roman"/>
                <w:b/>
                <w:color w:val="auto"/>
                <w:kern w:val="1"/>
                <w:sz w:val="22"/>
                <w:szCs w:val="24"/>
                <w:lang w:eastAsia="en-US"/>
              </w:rPr>
              <w:t>Описание</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R1</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COM Specification.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96" w:history="1">
              <w:r w:rsidRPr="001172BF">
                <w:rPr>
                  <w:rFonts w:ascii="Cambria" w:hAnsi="WenQuanYi Micro Hei" w:cs="Times New Roman"/>
                  <w:color w:val="0000FF"/>
                  <w:kern w:val="1"/>
                  <w:sz w:val="18"/>
                  <w:szCs w:val="24"/>
                  <w:u w:val="single"/>
                </w:rPr>
                <w:t>http://www.microsoft.com/com/default.mspx</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R2</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Corba. Object Management Group.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97" w:history="1">
              <w:r w:rsidRPr="001172BF">
                <w:rPr>
                  <w:rFonts w:ascii="Cambria" w:hAnsi="WenQuanYi Micro Hei" w:cs="Times New Roman"/>
                  <w:color w:val="0000FF"/>
                  <w:kern w:val="1"/>
                  <w:sz w:val="18"/>
                  <w:szCs w:val="24"/>
                  <w:u w:val="single"/>
                </w:rPr>
                <w:t>http://www.omg.org</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R3</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CCM: Corba Component Model</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OMG, August 1999</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R4</w:t>
            </w:r>
          </w:p>
        </w:tc>
        <w:tc>
          <w:tcPr>
            <w:tcW w:w="7740" w:type="dxa"/>
          </w:tcPr>
          <w:p w:rsidR="001172BF" w:rsidRDefault="00F8105D"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F8105D">
              <w:rPr>
                <w:rFonts w:ascii="Cambria" w:hAnsi="WenQuanYi Micro Hei" w:cs="Times New Roman"/>
                <w:color w:val="auto"/>
                <w:kern w:val="1"/>
                <w:sz w:val="22"/>
                <w:szCs w:val="24"/>
                <w:lang w:eastAsia="en-US"/>
              </w:rPr>
              <w:t>JavaBeans</w:t>
            </w:r>
            <w:r>
              <w:rPr>
                <w:rFonts w:ascii="Cambria" w:hAnsi="WenQuanYi Micro Hei" w:cs="Times New Roman"/>
                <w:color w:val="auto"/>
                <w:kern w:val="1"/>
                <w:sz w:val="22"/>
                <w:szCs w:val="24"/>
                <w:lang w:eastAsia="en-US"/>
              </w:rPr>
              <w:t xml:space="preserve"> specification v1.01, </w:t>
            </w:r>
            <w:r w:rsidRPr="00F8105D">
              <w:rPr>
                <w:rFonts w:ascii="Cambria" w:hAnsi="WenQuanYi Micro Hei" w:cs="Times New Roman"/>
                <w:color w:val="auto"/>
                <w:kern w:val="1"/>
                <w:sz w:val="22"/>
                <w:szCs w:val="24"/>
                <w:lang w:eastAsia="en-US"/>
              </w:rPr>
              <w:t>Sun Microsystems</w:t>
            </w:r>
            <w:r>
              <w:rPr>
                <w:rFonts w:ascii="Cambria" w:hAnsi="WenQuanYi Micro Hei" w:cs="Times New Roman"/>
                <w:color w:val="auto"/>
                <w:kern w:val="1"/>
                <w:sz w:val="22"/>
                <w:szCs w:val="24"/>
                <w:lang w:eastAsia="en-US"/>
              </w:rPr>
              <w:t xml:space="preserve">, </w:t>
            </w:r>
            <w:r w:rsidRPr="00F8105D">
              <w:rPr>
                <w:rFonts w:ascii="Cambria" w:hAnsi="WenQuanYi Micro Hei" w:cs="Times New Roman"/>
                <w:color w:val="auto"/>
                <w:kern w:val="1"/>
                <w:sz w:val="22"/>
                <w:szCs w:val="24"/>
                <w:lang w:eastAsia="en-US"/>
              </w:rPr>
              <w:t>August 8, 1997</w:t>
            </w:r>
          </w:p>
          <w:p w:rsidR="002B2FC8" w:rsidRPr="00F8105D" w:rsidRDefault="002B2FC8"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98" w:history="1">
              <w:r w:rsidRPr="002B2FC8">
                <w:rPr>
                  <w:rStyle w:val="Hyperlink"/>
                  <w:rFonts w:ascii="Cambria" w:hAnsi="WenQuanYi Micro Hei"/>
                  <w:kern w:val="1"/>
                  <w:sz w:val="18"/>
                  <w:szCs w:val="24"/>
                  <w:lang w:eastAsia="en-US"/>
                </w:rPr>
                <w:t>http://download.oracle.com/otndocs/jcp/7224-javabeans-1.01-fr-spec-oth-JSpec/</w:t>
              </w:r>
            </w:hyperlink>
            <w:r>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R5</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J.M. Favre, </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GSEE: a Generic Software Exploration</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Environment</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submitted to the International Workshop on</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Program Comprehension (IWPC</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2001), May 2001.</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99" w:history="1">
              <w:r w:rsidRPr="001172BF">
                <w:rPr>
                  <w:rFonts w:ascii="Cambria" w:hAnsi="WenQuanYi Micro Hei" w:cs="Times New Roman"/>
                  <w:color w:val="0000FF"/>
                  <w:kern w:val="1"/>
                  <w:sz w:val="18"/>
                  <w:szCs w:val="24"/>
                  <w:u w:val="single"/>
                </w:rPr>
                <w:t>http://www.megaplanet.org/jean-marie-favre/papers/IWPC01F-37-final.pdf</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R6</w:t>
            </w:r>
          </w:p>
        </w:tc>
        <w:tc>
          <w:tcPr>
            <w:tcW w:w="7740" w:type="dxa"/>
          </w:tcPr>
          <w:p w:rsidR="001172BF" w:rsidRPr="001B5259"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Entreprise Java Bean</w:t>
            </w:r>
            <w:r w:rsidR="001B5259">
              <w:rPr>
                <w:rFonts w:ascii="Cambria" w:hAnsi="WenQuanYi Micro Hei" w:cs="Times New Roman"/>
                <w:color w:val="auto"/>
                <w:kern w:val="1"/>
                <w:sz w:val="22"/>
                <w:szCs w:val="24"/>
                <w:lang w:eastAsia="en-US"/>
              </w:rPr>
              <w:t xml:space="preserve"> v3.1</w:t>
            </w:r>
            <w:r w:rsidRPr="001172BF">
              <w:rPr>
                <w:rFonts w:ascii="Cambria" w:hAnsi="WenQuanYi Micro Hei" w:cs="Times New Roman"/>
                <w:color w:val="auto"/>
                <w:kern w:val="1"/>
                <w:sz w:val="22"/>
                <w:szCs w:val="24"/>
                <w:lang w:eastAsia="en-US"/>
              </w:rPr>
              <w:t xml:space="preserve">, </w:t>
            </w:r>
            <w:r w:rsidR="001B5259" w:rsidRPr="001B5259">
              <w:rPr>
                <w:rFonts w:ascii="Cambria" w:hAnsi="WenQuanYi Micro Hei" w:cs="Times New Roman"/>
                <w:color w:val="auto"/>
                <w:kern w:val="1"/>
                <w:sz w:val="22"/>
                <w:szCs w:val="24"/>
                <w:lang w:eastAsia="en-US"/>
              </w:rPr>
              <w:t>Sun Microsystems</w:t>
            </w:r>
            <w:r w:rsidRPr="001172BF">
              <w:rPr>
                <w:rFonts w:ascii="Cambria" w:hAnsi="WenQuanYi Micro Hei" w:cs="Times New Roman"/>
                <w:color w:val="auto"/>
                <w:kern w:val="1"/>
                <w:sz w:val="22"/>
                <w:szCs w:val="24"/>
                <w:lang w:eastAsia="en-US"/>
              </w:rPr>
              <w:t xml:space="preserve">, </w:t>
            </w:r>
            <w:r w:rsidR="001B5259">
              <w:rPr>
                <w:rFonts w:ascii="Cambria" w:hAnsi="WenQuanYi Micro Hei" w:cs="Times New Roman"/>
                <w:color w:val="auto"/>
                <w:kern w:val="1"/>
                <w:sz w:val="22"/>
                <w:szCs w:val="24"/>
                <w:lang w:eastAsia="en-US"/>
              </w:rPr>
              <w:t xml:space="preserve"> </w:t>
            </w:r>
            <w:r w:rsidR="001B5259" w:rsidRPr="001B5259">
              <w:rPr>
                <w:rFonts w:ascii="Cambria" w:hAnsi="WenQuanYi Micro Hei" w:cs="Times New Roman"/>
                <w:color w:val="auto"/>
                <w:kern w:val="1"/>
                <w:sz w:val="22"/>
                <w:szCs w:val="24"/>
                <w:lang w:eastAsia="en-US"/>
              </w:rPr>
              <w:t>November 5, 2009</w:t>
            </w:r>
            <w:r w:rsidR="001B5259">
              <w:rPr>
                <w:rFonts w:ascii="Cambria" w:hAnsi="WenQuanYi Micro Hei" w:cs="Times New Roman"/>
                <w:color w:val="auto"/>
                <w:kern w:val="1"/>
                <w:sz w:val="22"/>
                <w:szCs w:val="24"/>
                <w:lang w:eastAsia="en-US"/>
              </w:rPr>
              <w:t>,</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100" w:history="1">
              <w:r w:rsidR="001B5259" w:rsidRPr="001B5259">
                <w:rPr>
                  <w:rStyle w:val="Hyperlink"/>
                  <w:rFonts w:ascii="Cambria" w:hAnsi="WenQuanYi Micro Hei"/>
                  <w:kern w:val="1"/>
                  <w:sz w:val="18"/>
                  <w:szCs w:val="24"/>
                </w:rPr>
                <w:t>http://download.oracle.com/otndocs/jcp/ejb-3.1-fr-eval-oth-JSpec/</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R7</w:t>
            </w:r>
          </w:p>
        </w:tc>
        <w:tc>
          <w:tcPr>
            <w:tcW w:w="7740" w:type="dxa"/>
          </w:tcPr>
          <w:p w:rsidR="001172BF" w:rsidRPr="00326660" w:rsidRDefault="00326660"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326660">
              <w:rPr>
                <w:rFonts w:ascii="Cambria" w:hAnsi="WenQuanYi Micro Hei" w:cs="Times New Roman"/>
                <w:color w:val="auto"/>
                <w:kern w:val="1"/>
                <w:sz w:val="22"/>
                <w:szCs w:val="24"/>
                <w:lang w:eastAsia="en-US"/>
              </w:rPr>
              <w:t>Virtual Functional Bus</w:t>
            </w:r>
            <w:r>
              <w:rPr>
                <w:rFonts w:ascii="Cambria" w:hAnsi="WenQuanYi Micro Hei" w:cs="Times New Roman"/>
                <w:color w:val="auto"/>
                <w:kern w:val="1"/>
                <w:sz w:val="22"/>
                <w:szCs w:val="24"/>
                <w:lang w:eastAsia="en-US"/>
              </w:rPr>
              <w:t xml:space="preserve">, </w:t>
            </w:r>
            <w:r w:rsidR="001172BF" w:rsidRPr="001172BF">
              <w:rPr>
                <w:rFonts w:ascii="Cambria" w:hAnsi="WenQuanYi Micro Hei" w:cs="Times New Roman"/>
                <w:color w:val="auto"/>
                <w:kern w:val="1"/>
                <w:sz w:val="22"/>
                <w:szCs w:val="24"/>
                <w:lang w:eastAsia="en-US"/>
              </w:rPr>
              <w:t>AUTOSAR</w:t>
            </w:r>
            <w:r>
              <w:rPr>
                <w:rFonts w:ascii="Cambria" w:hAnsi="WenQuanYi Micro Hei" w:cs="Times New Roman"/>
                <w:color w:val="auto"/>
                <w:kern w:val="1"/>
                <w:sz w:val="22"/>
                <w:szCs w:val="24"/>
                <w:lang w:eastAsia="en-US"/>
              </w:rPr>
              <w:t>, release 4.2.1</w:t>
            </w:r>
            <w:r w:rsidR="001C6771">
              <w:rPr>
                <w:rFonts w:ascii="Cambria" w:hAnsi="WenQuanYi Micro Hei" w:cs="Times New Roman"/>
                <w:color w:val="auto"/>
                <w:kern w:val="1"/>
                <w:sz w:val="22"/>
                <w:szCs w:val="24"/>
                <w:lang w:eastAsia="en-US"/>
              </w:rPr>
              <w:t>,</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r w:rsidR="00786923" w:rsidRPr="00786923">
              <w:rPr>
                <w:rStyle w:val="Hyperlink"/>
                <w:rFonts w:ascii="Cambria" w:hAnsi="WenQuanYi Micro Hei"/>
                <w:kern w:val="1"/>
                <w:sz w:val="18"/>
                <w:szCs w:val="24"/>
              </w:rPr>
              <w:t>http://www.autosar.org/fileadmin/files/releases/4-2/main/auxiliary/AUTOSAR_EXP_VFB.pdf</w:t>
            </w:r>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R8</w:t>
            </w:r>
          </w:p>
        </w:tc>
        <w:tc>
          <w:tcPr>
            <w:tcW w:w="7740" w:type="dxa"/>
          </w:tcPr>
          <w:p w:rsidR="001172BF" w:rsidRPr="00FE7B72" w:rsidRDefault="001172BF" w:rsidP="00FE7B7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Reverse Engineering a Large Component-based Software Product</w:t>
            </w:r>
            <w:r w:rsidR="00FE7B72">
              <w:rPr>
                <w:rFonts w:ascii="Cambria" w:hAnsi="WenQuanYi Micro Hei" w:cs="Times New Roman"/>
                <w:color w:val="auto"/>
                <w:kern w:val="1"/>
                <w:sz w:val="22"/>
                <w:szCs w:val="24"/>
                <w:lang w:eastAsia="en-US"/>
              </w:rPr>
              <w:t xml:space="preserve">, </w:t>
            </w:r>
            <w:r w:rsidR="00FE7B72" w:rsidRPr="00FE7B72">
              <w:rPr>
                <w:rFonts w:ascii="Cambria" w:hAnsi="WenQuanYi Micro Hei" w:cs="Times New Roman"/>
                <w:color w:val="auto"/>
                <w:kern w:val="1"/>
                <w:sz w:val="22"/>
                <w:szCs w:val="24"/>
                <w:lang w:eastAsia="en-US"/>
              </w:rPr>
              <w:t>Jean-Marie Favre, Fr</w:t>
            </w:r>
            <w:r w:rsidR="00FE7B72" w:rsidRPr="00FE7B72">
              <w:rPr>
                <w:rFonts w:ascii="Cambria" w:hAnsi="WenQuanYi Micro Hei" w:cs="Times New Roman"/>
                <w:color w:val="auto"/>
                <w:kern w:val="1"/>
                <w:sz w:val="22"/>
                <w:szCs w:val="24"/>
                <w:lang w:eastAsia="en-US"/>
              </w:rPr>
              <w:t>é</w:t>
            </w:r>
            <w:r w:rsidR="00FE7B72" w:rsidRPr="00FE7B72">
              <w:rPr>
                <w:rFonts w:ascii="Cambria" w:hAnsi="WenQuanYi Micro Hei" w:cs="Times New Roman"/>
                <w:color w:val="auto"/>
                <w:kern w:val="1"/>
                <w:sz w:val="22"/>
                <w:szCs w:val="24"/>
                <w:lang w:eastAsia="en-US"/>
              </w:rPr>
              <w:t>d</w:t>
            </w:r>
            <w:r w:rsidR="00FE7B72" w:rsidRPr="00FE7B72">
              <w:rPr>
                <w:rFonts w:ascii="Cambria" w:hAnsi="WenQuanYi Micro Hei" w:cs="Times New Roman"/>
                <w:color w:val="auto"/>
                <w:kern w:val="1"/>
                <w:sz w:val="22"/>
                <w:szCs w:val="24"/>
                <w:lang w:eastAsia="en-US"/>
              </w:rPr>
              <w:t>é</w:t>
            </w:r>
            <w:r w:rsidR="00FE7B72" w:rsidRPr="00FE7B72">
              <w:rPr>
                <w:rFonts w:ascii="Cambria" w:hAnsi="WenQuanYi Micro Hei" w:cs="Times New Roman"/>
                <w:color w:val="auto"/>
                <w:kern w:val="1"/>
                <w:sz w:val="22"/>
                <w:szCs w:val="24"/>
                <w:lang w:eastAsia="en-US"/>
              </w:rPr>
              <w:t xml:space="preserve">ric Duclos, Jacky Estublier, Remy Sanlaville, Jean-Jacques Auffret, </w:t>
            </w:r>
            <w:r w:rsidR="00FE7B72">
              <w:rPr>
                <w:rFonts w:ascii="Cambria" w:hAnsi="WenQuanYi Micro Hei" w:cs="Times New Roman"/>
                <w:color w:val="auto"/>
                <w:kern w:val="1"/>
                <w:sz w:val="22"/>
                <w:szCs w:val="24"/>
                <w:lang w:eastAsia="en-US"/>
              </w:rPr>
              <w:t xml:space="preserve"> 2001</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R9</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ARES Conceptual Framework for Software Architecture</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xml:space="preserve"> in M. Jazayeri, A. Ran, F. van der Linden (eds.), Software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Architecture for Product Families Principles and Practice, Addison Wesley, 2000. </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R10</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Riva C., Reverse Architecting: an Industrial Experience Report, Proceedings. of the 7th Working Conference on Reverse Engineering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(WCRE2000), Brisbane, Australia, 23-25 November, 2000. </w:t>
            </w:r>
          </w:p>
        </w:tc>
      </w:tr>
      <w:tr w:rsidR="00C84F8F" w:rsidRPr="001172BF" w:rsidTr="000F094E">
        <w:tc>
          <w:tcPr>
            <w:tcW w:w="1548" w:type="dxa"/>
          </w:tcPr>
          <w:p w:rsidR="00C84F8F" w:rsidRPr="001172BF" w:rsidRDefault="00C84F8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R11</w:t>
            </w:r>
          </w:p>
        </w:tc>
        <w:tc>
          <w:tcPr>
            <w:tcW w:w="7740" w:type="dxa"/>
          </w:tcPr>
          <w:p w:rsidR="00C84F8F" w:rsidRDefault="00C84F8F" w:rsidP="00C84F8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C84F8F">
              <w:rPr>
                <w:rFonts w:ascii="Cambria" w:hAnsi="WenQuanYi Micro Hei" w:cs="Times New Roman"/>
                <w:color w:val="auto"/>
                <w:kern w:val="1"/>
                <w:sz w:val="22"/>
                <w:szCs w:val="24"/>
                <w:lang w:eastAsia="en-US"/>
              </w:rPr>
              <w:t>Programming languages ranked by expressiveness</w:t>
            </w:r>
            <w:r>
              <w:rPr>
                <w:rFonts w:ascii="Cambria" w:hAnsi="WenQuanYi Micro Hei" w:cs="Times New Roman"/>
                <w:color w:val="auto"/>
                <w:kern w:val="1"/>
                <w:sz w:val="22"/>
                <w:szCs w:val="24"/>
                <w:lang w:eastAsia="en-US"/>
              </w:rPr>
              <w:t xml:space="preserve">, </w:t>
            </w:r>
          </w:p>
          <w:p w:rsidR="00C84F8F" w:rsidRPr="00C84F8F" w:rsidRDefault="00C84F8F" w:rsidP="00C84F8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101" w:history="1">
              <w:r w:rsidRPr="00C84F8F">
                <w:rPr>
                  <w:rStyle w:val="Hyperlink"/>
                  <w:rFonts w:ascii="Cambria" w:hAnsi="WenQuanYi Micro Hei"/>
                  <w:kern w:val="1"/>
                  <w:sz w:val="22"/>
                  <w:szCs w:val="24"/>
                  <w:lang w:eastAsia="en-US"/>
                </w:rPr>
                <w:t>redmonk.com</w:t>
              </w:r>
            </w:hyperlink>
            <w:r>
              <w:rPr>
                <w:rFonts w:ascii="Cambria" w:hAnsi="WenQuanYi Micro Hei" w:cs="Times New Roman"/>
                <w:color w:val="auto"/>
                <w:kern w:val="1"/>
                <w:sz w:val="22"/>
                <w:szCs w:val="24"/>
                <w:lang w:eastAsia="en-US"/>
              </w:rPr>
              <w:t xml:space="preserve">), </w:t>
            </w:r>
            <w:r w:rsidRPr="00C84F8F">
              <w:rPr>
                <w:rFonts w:ascii="Cambria" w:hAnsi="WenQuanYi Micro Hei" w:cs="Times New Roman"/>
                <w:color w:val="auto"/>
                <w:kern w:val="1"/>
                <w:sz w:val="22"/>
                <w:szCs w:val="24"/>
                <w:lang w:eastAsia="en-US"/>
              </w:rPr>
              <w:t>Donnie Berkholz</w:t>
            </w:r>
            <w:r>
              <w:rPr>
                <w:rFonts w:ascii="Cambria" w:hAnsi="WenQuanYi Micro Hei" w:cs="Times New Roman"/>
                <w:color w:val="auto"/>
                <w:kern w:val="1"/>
                <w:sz w:val="22"/>
                <w:szCs w:val="24"/>
                <w:lang w:eastAsia="en-US"/>
              </w:rPr>
              <w:t>, 25 March, 2013</w:t>
            </w:r>
          </w:p>
        </w:tc>
      </w:tr>
      <w:tr w:rsidR="003E3572" w:rsidRPr="001172BF" w:rsidTr="000F094E">
        <w:tc>
          <w:tcPr>
            <w:tcW w:w="1548" w:type="dxa"/>
          </w:tcPr>
          <w:p w:rsidR="003E3572" w:rsidRDefault="003E357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lastRenderedPageBreak/>
              <w:t>R12</w:t>
            </w:r>
          </w:p>
        </w:tc>
        <w:tc>
          <w:tcPr>
            <w:tcW w:w="7740" w:type="dxa"/>
          </w:tcPr>
          <w:p w:rsidR="003E3572" w:rsidRPr="003E3572" w:rsidRDefault="003E3572"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 xml:space="preserve">Regular expression tools / </w:t>
            </w:r>
            <w:r w:rsidRPr="003E3572">
              <w:rPr>
                <w:rFonts w:ascii="Cambria" w:hAnsi="WenQuanYi Micro Hei" w:cs="Times New Roman"/>
                <w:color w:val="auto"/>
                <w:kern w:val="1"/>
                <w:sz w:val="22"/>
                <w:szCs w:val="24"/>
                <w:lang w:eastAsia="en-US"/>
              </w:rPr>
              <w:t>Programming Languages and Libraries</w:t>
            </w:r>
            <w:r w:rsidR="007034F8">
              <w:rPr>
                <w:rFonts w:ascii="Cambria" w:hAnsi="WenQuanYi Micro Hei" w:cs="Times New Roman"/>
                <w:color w:val="auto"/>
                <w:kern w:val="1"/>
                <w:sz w:val="22"/>
                <w:szCs w:val="24"/>
                <w:lang w:eastAsia="en-US"/>
              </w:rPr>
              <w:t xml:space="preserve"> </w:t>
            </w:r>
            <w:r>
              <w:rPr>
                <w:rFonts w:ascii="Cambria" w:hAnsi="WenQuanYi Micro Hei" w:cs="Times New Roman"/>
                <w:color w:val="auto"/>
                <w:kern w:val="1"/>
                <w:sz w:val="22"/>
                <w:szCs w:val="24"/>
                <w:lang w:eastAsia="en-US"/>
              </w:rPr>
              <w:t>(</w:t>
            </w:r>
            <w:hyperlink r:id="rId102" w:history="1">
              <w:r w:rsidRPr="007034F8">
                <w:rPr>
                  <w:rStyle w:val="Hyperlink"/>
                  <w:rFonts w:ascii="Cambria" w:hAnsi="WenQuanYi Micro Hei"/>
                  <w:kern w:val="1"/>
                  <w:sz w:val="18"/>
                  <w:szCs w:val="24"/>
                  <w:lang w:eastAsia="en-US"/>
                </w:rPr>
                <w:t>http://www.regular-expressions.info/tools.html</w:t>
              </w:r>
            </w:hyperlink>
            <w:r>
              <w:rPr>
                <w:rFonts w:ascii="Cambria" w:hAnsi="WenQuanYi Micro Hei" w:cs="Times New Roman"/>
                <w:color w:val="auto"/>
                <w:kern w:val="1"/>
                <w:sz w:val="22"/>
                <w:szCs w:val="24"/>
                <w:lang w:eastAsia="en-US"/>
              </w:rPr>
              <w:t xml:space="preserve">), </w:t>
            </w:r>
            <w:r w:rsidRPr="003E3572">
              <w:rPr>
                <w:rFonts w:ascii="Cambria" w:hAnsi="WenQuanYi Micro Hei" w:cs="Times New Roman"/>
                <w:color w:val="auto"/>
                <w:kern w:val="1"/>
                <w:sz w:val="22"/>
                <w:szCs w:val="24"/>
                <w:lang w:eastAsia="en-US"/>
              </w:rPr>
              <w:t>Jan Goyvaerts</w:t>
            </w:r>
            <w:r>
              <w:rPr>
                <w:rFonts w:ascii="Cambria" w:hAnsi="WenQuanYi Micro Hei" w:cs="Times New Roman"/>
                <w:color w:val="auto"/>
                <w:kern w:val="1"/>
                <w:sz w:val="22"/>
                <w:szCs w:val="24"/>
                <w:lang w:eastAsia="en-US"/>
              </w:rPr>
              <w:t xml:space="preserve">, </w:t>
            </w:r>
            <w:r w:rsidRPr="003E3572">
              <w:rPr>
                <w:rFonts w:ascii="Cambria" w:hAnsi="WenQuanYi Micro Hei" w:cs="Times New Roman"/>
                <w:color w:val="auto"/>
                <w:kern w:val="1"/>
                <w:sz w:val="22"/>
                <w:szCs w:val="24"/>
                <w:lang w:eastAsia="en-US"/>
              </w:rPr>
              <w:t>22 October 2013</w:t>
            </w:r>
          </w:p>
        </w:tc>
      </w:tr>
      <w:tr w:rsidR="006C6A83" w:rsidRPr="001172BF" w:rsidTr="000F094E">
        <w:tc>
          <w:tcPr>
            <w:tcW w:w="1548" w:type="dxa"/>
          </w:tcPr>
          <w:p w:rsidR="006C6A83" w:rsidRDefault="006C6A83"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R13</w:t>
            </w:r>
          </w:p>
        </w:tc>
        <w:tc>
          <w:tcPr>
            <w:tcW w:w="7740" w:type="dxa"/>
          </w:tcPr>
          <w:p w:rsidR="006C6A83" w:rsidRDefault="006C6A83"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6C6A83">
              <w:rPr>
                <w:rFonts w:ascii="Cambria" w:hAnsi="WenQuanYi Micro Hei" w:cs="Times New Roman"/>
                <w:color w:val="auto"/>
                <w:kern w:val="1"/>
                <w:sz w:val="22"/>
                <w:szCs w:val="24"/>
                <w:lang w:eastAsia="en-US"/>
              </w:rPr>
              <w:t>Domain-Specific Modeling and Model Driven Architecture</w:t>
            </w:r>
            <w:r w:rsidR="00853A22">
              <w:rPr>
                <w:rFonts w:ascii="Cambria" w:hAnsi="WenQuanYi Micro Hei" w:cs="Times New Roman"/>
                <w:color w:val="auto"/>
                <w:kern w:val="1"/>
                <w:sz w:val="22"/>
                <w:szCs w:val="24"/>
                <w:lang w:eastAsia="en-US"/>
              </w:rPr>
              <w:t xml:space="preserve"> </w:t>
            </w:r>
            <w:r w:rsidRPr="006C6A83">
              <w:rPr>
                <w:rFonts w:ascii="Cambria" w:hAnsi="WenQuanYi Micro Hei" w:cs="Times New Roman"/>
                <w:color w:val="auto"/>
                <w:kern w:val="1"/>
                <w:sz w:val="18"/>
                <w:szCs w:val="24"/>
                <w:lang w:eastAsia="en-US"/>
              </w:rPr>
              <w:t>(</w:t>
            </w:r>
            <w:hyperlink r:id="rId103" w:history="1">
              <w:r w:rsidRPr="006C6A83">
                <w:rPr>
                  <w:rStyle w:val="Hyperlink"/>
                  <w:rFonts w:ascii="Cambria" w:hAnsi="WenQuanYi Micro Hei"/>
                  <w:kern w:val="1"/>
                  <w:sz w:val="18"/>
                  <w:szCs w:val="24"/>
                  <w:lang w:eastAsia="en-US"/>
                </w:rPr>
                <w:t>http://www.bptrends.com/publicationfiles/01-04%20COL%20Dom%20Spec%20Modeling%20Frankel-Cook.pdf</w:t>
              </w:r>
            </w:hyperlink>
            <w:r w:rsidRPr="006C6A83">
              <w:rPr>
                <w:rFonts w:ascii="Cambria" w:hAnsi="WenQuanYi Micro Hei" w:cs="Times New Roman"/>
                <w:color w:val="auto"/>
                <w:kern w:val="1"/>
                <w:sz w:val="18"/>
                <w:szCs w:val="24"/>
                <w:lang w:eastAsia="en-US"/>
              </w:rPr>
              <w:t>)</w:t>
            </w:r>
            <w:r>
              <w:rPr>
                <w:rFonts w:ascii="Cambria" w:hAnsi="WenQuanYi Micro Hei" w:cs="Times New Roman"/>
                <w:color w:val="auto"/>
                <w:kern w:val="1"/>
                <w:sz w:val="18"/>
                <w:szCs w:val="24"/>
                <w:lang w:eastAsia="en-US"/>
              </w:rPr>
              <w:t xml:space="preserve">, </w:t>
            </w:r>
            <w:r w:rsidRPr="006C6A83">
              <w:rPr>
                <w:rFonts w:ascii="Cambria" w:hAnsi="WenQuanYi Micro Hei" w:cs="Times New Roman"/>
                <w:color w:val="auto"/>
                <w:kern w:val="1"/>
                <w:sz w:val="18"/>
                <w:szCs w:val="24"/>
                <w:lang w:eastAsia="en-US"/>
              </w:rPr>
              <w:t>Steve Cook</w:t>
            </w:r>
            <w:r>
              <w:rPr>
                <w:rFonts w:ascii="Cambria" w:hAnsi="WenQuanYi Micro Hei" w:cs="Times New Roman"/>
                <w:color w:val="auto"/>
                <w:kern w:val="1"/>
                <w:sz w:val="18"/>
                <w:szCs w:val="24"/>
                <w:lang w:eastAsia="en-US"/>
              </w:rPr>
              <w:t xml:space="preserve">, </w:t>
            </w:r>
            <w:r w:rsidR="00853A22">
              <w:rPr>
                <w:rFonts w:ascii="Cambria" w:hAnsi="WenQuanYi Micro Hei" w:cs="Times New Roman"/>
                <w:color w:val="auto"/>
                <w:kern w:val="1"/>
                <w:sz w:val="18"/>
                <w:szCs w:val="24"/>
                <w:lang w:eastAsia="en-US"/>
              </w:rPr>
              <w:t>January 2004</w:t>
            </w:r>
          </w:p>
        </w:tc>
      </w:tr>
      <w:tr w:rsidR="001A6D50" w:rsidRPr="001172BF" w:rsidTr="000F094E">
        <w:tc>
          <w:tcPr>
            <w:tcW w:w="1548" w:type="dxa"/>
          </w:tcPr>
          <w:p w:rsidR="001A6D50" w:rsidRDefault="001A6D50"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R14</w:t>
            </w:r>
          </w:p>
        </w:tc>
        <w:tc>
          <w:tcPr>
            <w:tcW w:w="7740" w:type="dxa"/>
          </w:tcPr>
          <w:p w:rsidR="001A6D50" w:rsidRPr="006C6A83" w:rsidRDefault="001A6D50"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A6D50">
              <w:rPr>
                <w:rFonts w:ascii="Cambria" w:hAnsi="WenQuanYi Micro Hei" w:cs="Times New Roman"/>
                <w:color w:val="auto"/>
                <w:kern w:val="1"/>
                <w:sz w:val="22"/>
                <w:szCs w:val="24"/>
                <w:lang w:eastAsia="en-US"/>
              </w:rPr>
              <w:t>An Orchestrated Multi-view Software Architecture Reconstruction Environment</w:t>
            </w:r>
            <w:r>
              <w:rPr>
                <w:rFonts w:ascii="Cambria" w:hAnsi="WenQuanYi Micro Hei" w:cs="Times New Roman"/>
                <w:color w:val="auto"/>
                <w:kern w:val="1"/>
                <w:sz w:val="22"/>
                <w:szCs w:val="24"/>
                <w:lang w:eastAsia="en-US"/>
              </w:rPr>
              <w:t>,</w:t>
            </w:r>
            <w:r w:rsidR="007034F8">
              <w:rPr>
                <w:rFonts w:ascii="Cambria" w:hAnsi="WenQuanYi Micro Hei" w:cs="Times New Roman"/>
                <w:color w:val="auto"/>
                <w:kern w:val="1"/>
                <w:sz w:val="22"/>
                <w:szCs w:val="24"/>
                <w:lang w:eastAsia="en-US"/>
              </w:rPr>
              <w:t xml:space="preserve"> </w:t>
            </w:r>
            <w:r w:rsidRPr="0095119F">
              <w:rPr>
                <w:rFonts w:ascii="Cambria" w:hAnsi="WenQuanYi Micro Hei" w:cs="Times New Roman"/>
                <w:color w:val="auto"/>
                <w:kern w:val="1"/>
                <w:sz w:val="18"/>
                <w:szCs w:val="24"/>
                <w:lang w:eastAsia="en-US"/>
              </w:rPr>
              <w:t>Kamran Sartipi, Nima Dezhkam and Hossein Safyallah, 2006</w:t>
            </w:r>
          </w:p>
        </w:tc>
      </w:tr>
      <w:tr w:rsidR="00B751BA" w:rsidRPr="001172BF" w:rsidTr="000F094E">
        <w:tc>
          <w:tcPr>
            <w:tcW w:w="1548" w:type="dxa"/>
          </w:tcPr>
          <w:p w:rsidR="00B751BA" w:rsidRDefault="00B751B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R15</w:t>
            </w:r>
          </w:p>
        </w:tc>
        <w:tc>
          <w:tcPr>
            <w:tcW w:w="7740" w:type="dxa"/>
          </w:tcPr>
          <w:p w:rsidR="00B751BA" w:rsidRPr="001A6D50" w:rsidRDefault="00B751BA" w:rsidP="00B751B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B751BA">
              <w:rPr>
                <w:rFonts w:ascii="Cambria" w:hAnsi="WenQuanYi Micro Hei" w:cs="Times New Roman"/>
                <w:color w:val="auto"/>
                <w:kern w:val="1"/>
                <w:sz w:val="22"/>
                <w:szCs w:val="24"/>
                <w:lang w:eastAsia="en-US"/>
              </w:rPr>
              <w:t>Software Metrics - A Rigorous And Practical Approach (2Nd Ed)</w:t>
            </w:r>
            <w:r>
              <w:rPr>
                <w:rFonts w:ascii="Cambria" w:hAnsi="WenQuanYi Micro Hei" w:cs="Times New Roman"/>
                <w:color w:val="auto"/>
                <w:kern w:val="1"/>
                <w:sz w:val="22"/>
                <w:szCs w:val="24"/>
                <w:lang w:eastAsia="en-US"/>
              </w:rPr>
              <w:t xml:space="preserve">, </w:t>
            </w:r>
            <w:r w:rsidRPr="007034F8">
              <w:rPr>
                <w:rFonts w:ascii="Cambria" w:hAnsi="WenQuanYi Micro Hei" w:cs="Times New Roman"/>
                <w:color w:val="auto"/>
                <w:kern w:val="1"/>
                <w:sz w:val="18"/>
                <w:szCs w:val="24"/>
                <w:lang w:eastAsia="en-US"/>
              </w:rPr>
              <w:t>N. Fenton &amp; S. Pfleeger, 1997</w:t>
            </w:r>
          </w:p>
        </w:tc>
      </w:tr>
      <w:tr w:rsidR="007034F8" w:rsidRPr="001172BF" w:rsidTr="000F094E">
        <w:tc>
          <w:tcPr>
            <w:tcW w:w="1548" w:type="dxa"/>
          </w:tcPr>
          <w:p w:rsidR="007034F8" w:rsidRDefault="007034F8"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R16</w:t>
            </w:r>
          </w:p>
        </w:tc>
        <w:tc>
          <w:tcPr>
            <w:tcW w:w="7740" w:type="dxa"/>
          </w:tcPr>
          <w:p w:rsidR="0008438F" w:rsidRPr="00B751BA" w:rsidRDefault="007034F8" w:rsidP="0009455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7034F8">
              <w:rPr>
                <w:rFonts w:ascii="Cambria" w:hAnsi="WenQuanYi Micro Hei" w:cs="Times New Roman"/>
                <w:color w:val="auto"/>
                <w:kern w:val="1"/>
                <w:sz w:val="22"/>
                <w:szCs w:val="24"/>
                <w:lang w:eastAsia="en-US"/>
              </w:rPr>
              <w:t>Structured Design</w:t>
            </w:r>
            <w:r>
              <w:rPr>
                <w:rFonts w:ascii="Cambria" w:hAnsi="WenQuanYi Micro Hei" w:cs="Times New Roman"/>
                <w:color w:val="auto"/>
                <w:kern w:val="1"/>
                <w:sz w:val="22"/>
                <w:szCs w:val="24"/>
                <w:lang w:eastAsia="en-US"/>
              </w:rPr>
              <w:t xml:space="preserve">, </w:t>
            </w:r>
            <w:r w:rsidRPr="007034F8">
              <w:rPr>
                <w:rFonts w:ascii="Cambria" w:hAnsi="WenQuanYi Micro Hei" w:cs="Times New Roman"/>
                <w:color w:val="auto"/>
                <w:kern w:val="1"/>
                <w:sz w:val="22"/>
                <w:szCs w:val="24"/>
                <w:lang w:eastAsia="en-US"/>
              </w:rPr>
              <w:t>Yourdon and Constantine</w:t>
            </w:r>
            <w:r>
              <w:rPr>
                <w:rFonts w:ascii="Cambria" w:hAnsi="WenQuanYi Micro Hei" w:cs="Times New Roman"/>
                <w:color w:val="auto"/>
                <w:kern w:val="1"/>
                <w:sz w:val="22"/>
                <w:szCs w:val="24"/>
                <w:lang w:eastAsia="en-US"/>
              </w:rPr>
              <w:t>, 1979</w:t>
            </w:r>
          </w:p>
        </w:tc>
      </w:tr>
      <w:tr w:rsidR="006239AA" w:rsidRPr="001172BF" w:rsidTr="000F094E">
        <w:tc>
          <w:tcPr>
            <w:tcW w:w="1548" w:type="dxa"/>
          </w:tcPr>
          <w:p w:rsidR="006239AA" w:rsidRDefault="006239A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R17</w:t>
            </w:r>
          </w:p>
        </w:tc>
        <w:tc>
          <w:tcPr>
            <w:tcW w:w="7740" w:type="dxa"/>
          </w:tcPr>
          <w:p w:rsidR="0044086F" w:rsidRPr="007034F8" w:rsidRDefault="006239AA" w:rsidP="006239A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An Introduction to Software Architecture,  D. Garlan, M. Shaw, 1994</w:t>
            </w:r>
          </w:p>
        </w:tc>
      </w:tr>
      <w:tr w:rsidR="00DF7BAB" w:rsidRPr="001172BF" w:rsidTr="000F094E">
        <w:tc>
          <w:tcPr>
            <w:tcW w:w="1548" w:type="dxa"/>
          </w:tcPr>
          <w:p w:rsidR="00DF7BAB" w:rsidRDefault="00DF7BAB"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R18</w:t>
            </w:r>
          </w:p>
        </w:tc>
        <w:tc>
          <w:tcPr>
            <w:tcW w:w="7740" w:type="dxa"/>
          </w:tcPr>
          <w:p w:rsidR="00DF7BAB" w:rsidRDefault="00DF7BAB" w:rsidP="006239A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Foundation for the Study of Software Architecture, D. Perry,  A. Wolf, 1992 (</w:t>
            </w:r>
            <w:hyperlink r:id="rId104" w:history="1">
              <w:r w:rsidRPr="00DF7BAB">
                <w:rPr>
                  <w:rStyle w:val="Hyperlink"/>
                  <w:rFonts w:ascii="Cambria" w:hAnsi="WenQuanYi Micro Hei"/>
                  <w:kern w:val="1"/>
                  <w:sz w:val="18"/>
                  <w:szCs w:val="24"/>
                  <w:lang w:eastAsia="en-US"/>
                </w:rPr>
                <w:t>http://users.ece.utexas.edu/~perry/work/papers/swa-sen.pdf</w:t>
              </w:r>
            </w:hyperlink>
            <w:r>
              <w:rPr>
                <w:rFonts w:ascii="Cambria" w:hAnsi="WenQuanYi Micro Hei" w:cs="Times New Roman"/>
                <w:color w:val="auto"/>
                <w:kern w:val="1"/>
                <w:sz w:val="22"/>
                <w:szCs w:val="24"/>
                <w:lang w:eastAsia="en-US"/>
              </w:rPr>
              <w:t>)</w:t>
            </w:r>
          </w:p>
        </w:tc>
      </w:tr>
      <w:tr w:rsidR="00803B8E" w:rsidRPr="001172BF" w:rsidTr="000F094E">
        <w:tc>
          <w:tcPr>
            <w:tcW w:w="1548" w:type="dxa"/>
          </w:tcPr>
          <w:p w:rsidR="00803B8E" w:rsidRDefault="00803B8E"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R19</w:t>
            </w:r>
          </w:p>
        </w:tc>
        <w:tc>
          <w:tcPr>
            <w:tcW w:w="7740" w:type="dxa"/>
          </w:tcPr>
          <w:p w:rsidR="00B47D34" w:rsidRDefault="00803B8E" w:rsidP="00E27749">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Reverse engineering and design recovery, E. Chykofsky, J. Cross II, 1990</w:t>
            </w:r>
            <w:r w:rsidR="00E27749">
              <w:rPr>
                <w:rFonts w:ascii="Cambria" w:hAnsi="WenQuanYi Micro Hei" w:cs="Times New Roman"/>
                <w:color w:val="auto"/>
                <w:kern w:val="1"/>
                <w:sz w:val="22"/>
                <w:szCs w:val="24"/>
                <w:lang w:eastAsia="en-US"/>
              </w:rPr>
              <w:t xml:space="preserve"> </w:t>
            </w:r>
            <w:r w:rsidR="00B47D34">
              <w:rPr>
                <w:rFonts w:ascii="Cambria" w:hAnsi="WenQuanYi Micro Hei" w:cs="Times New Roman"/>
                <w:color w:val="auto"/>
                <w:kern w:val="1"/>
                <w:sz w:val="22"/>
                <w:szCs w:val="24"/>
                <w:lang w:eastAsia="en-US"/>
              </w:rPr>
              <w:t>(</w:t>
            </w:r>
            <w:hyperlink r:id="rId105" w:history="1">
              <w:r w:rsidR="00B47D34" w:rsidRPr="00B47D34">
                <w:rPr>
                  <w:rStyle w:val="Hyperlink"/>
                  <w:rFonts w:ascii="Cambria" w:hAnsi="WenQuanYi Micro Hei"/>
                  <w:kern w:val="1"/>
                  <w:sz w:val="18"/>
                  <w:szCs w:val="24"/>
                  <w:lang w:eastAsia="en-US"/>
                </w:rPr>
                <w:t>http://www.eecs.yorku.ca/course_archive/2006-07/F/6431/Chikofsky.pdf</w:t>
              </w:r>
            </w:hyperlink>
            <w:r w:rsidR="00B47D34">
              <w:rPr>
                <w:rFonts w:ascii="Cambria" w:hAnsi="WenQuanYi Micro Hei" w:cs="Times New Roman"/>
                <w:color w:val="auto"/>
                <w:kern w:val="1"/>
                <w:sz w:val="22"/>
                <w:szCs w:val="24"/>
                <w:lang w:eastAsia="en-US"/>
              </w:rPr>
              <w:t>)</w:t>
            </w:r>
          </w:p>
        </w:tc>
      </w:tr>
      <w:tr w:rsidR="00F37512" w:rsidRPr="001172BF" w:rsidTr="000F094E">
        <w:tc>
          <w:tcPr>
            <w:tcW w:w="1548" w:type="dxa"/>
          </w:tcPr>
          <w:p w:rsidR="00F37512" w:rsidRDefault="00F3751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R20</w:t>
            </w:r>
          </w:p>
        </w:tc>
        <w:tc>
          <w:tcPr>
            <w:tcW w:w="7740" w:type="dxa"/>
          </w:tcPr>
          <w:p w:rsidR="00F37512" w:rsidRDefault="00F37512" w:rsidP="00F3751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Soft</w:t>
            </w:r>
            <w:r w:rsidRPr="00F37512">
              <w:rPr>
                <w:rFonts w:ascii="Cambria" w:hAnsi="WenQuanYi Micro Hei" w:cs="Times New Roman"/>
                <w:color w:val="auto"/>
                <w:kern w:val="1"/>
                <w:sz w:val="22"/>
                <w:szCs w:val="24"/>
                <w:lang w:eastAsia="en-US"/>
              </w:rPr>
              <w:t>ware maintenance management:</w:t>
            </w:r>
            <w:r>
              <w:rPr>
                <w:rFonts w:ascii="Cambria" w:hAnsi="WenQuanYi Micro Hei" w:cs="Times New Roman"/>
                <w:color w:val="auto"/>
                <w:kern w:val="1"/>
                <w:sz w:val="22"/>
                <w:szCs w:val="24"/>
                <w:lang w:eastAsia="en-US"/>
              </w:rPr>
              <w:t xml:space="preserve"> </w:t>
            </w:r>
            <w:r w:rsidRPr="00F37512">
              <w:rPr>
                <w:rFonts w:ascii="Cambria" w:hAnsi="WenQuanYi Micro Hei" w:cs="Times New Roman"/>
                <w:color w:val="auto"/>
                <w:kern w:val="1"/>
                <w:sz w:val="22"/>
                <w:szCs w:val="24"/>
                <w:lang w:eastAsia="en-US"/>
              </w:rPr>
              <w:t>Changes in the last decade</w:t>
            </w:r>
            <w:r>
              <w:rPr>
                <w:rFonts w:ascii="Cambria" w:hAnsi="WenQuanYi Micro Hei" w:cs="Times New Roman"/>
                <w:color w:val="auto"/>
                <w:kern w:val="1"/>
                <w:sz w:val="22"/>
                <w:szCs w:val="24"/>
                <w:lang w:eastAsia="en-US"/>
              </w:rPr>
              <w:t>, Nosek, J.T. and P. Palvia</w:t>
            </w:r>
          </w:p>
        </w:tc>
      </w:tr>
      <w:tr w:rsidR="00C06762" w:rsidRPr="001172BF" w:rsidTr="000F094E">
        <w:tc>
          <w:tcPr>
            <w:tcW w:w="1548" w:type="dxa"/>
          </w:tcPr>
          <w:p w:rsidR="00C06762" w:rsidRDefault="00C0676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R21</w:t>
            </w:r>
          </w:p>
        </w:tc>
        <w:tc>
          <w:tcPr>
            <w:tcW w:w="7740" w:type="dxa"/>
          </w:tcPr>
          <w:p w:rsidR="00C06762" w:rsidRDefault="00C06762"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C06762">
              <w:rPr>
                <w:rFonts w:ascii="Cambria" w:hAnsi="WenQuanYi Micro Hei" w:cs="Times New Roman"/>
                <w:color w:val="auto"/>
                <w:kern w:val="1"/>
                <w:sz w:val="22"/>
                <w:szCs w:val="24"/>
                <w:lang w:eastAsia="en-US"/>
              </w:rPr>
              <w:t>Application program maintenance study: Report to</w:t>
            </w:r>
            <w:r>
              <w:rPr>
                <w:rFonts w:ascii="Cambria" w:hAnsi="WenQuanYi Micro Hei" w:cs="Times New Roman"/>
                <w:color w:val="auto"/>
                <w:kern w:val="1"/>
                <w:sz w:val="22"/>
                <w:szCs w:val="24"/>
                <w:lang w:eastAsia="en-US"/>
              </w:rPr>
              <w:t xml:space="preserve"> </w:t>
            </w:r>
            <w:r w:rsidRPr="00C06762">
              <w:rPr>
                <w:rFonts w:ascii="Cambria" w:hAnsi="WenQuanYi Micro Hei" w:cs="Times New Roman"/>
                <w:color w:val="auto"/>
                <w:kern w:val="1"/>
                <w:sz w:val="22"/>
                <w:szCs w:val="24"/>
                <w:lang w:eastAsia="en-US"/>
              </w:rPr>
              <w:t>our respondents</w:t>
            </w:r>
            <w:r>
              <w:rPr>
                <w:rFonts w:ascii="Cambria" w:hAnsi="WenQuanYi Micro Hei" w:cs="Times New Roman"/>
                <w:color w:val="auto"/>
                <w:kern w:val="1"/>
                <w:sz w:val="22"/>
                <w:szCs w:val="24"/>
                <w:lang w:eastAsia="en-US"/>
              </w:rPr>
              <w:t xml:space="preserve">, </w:t>
            </w:r>
            <w:r w:rsidRPr="00C06762">
              <w:rPr>
                <w:rFonts w:ascii="Cambria" w:hAnsi="WenQuanYi Micro Hei" w:cs="Times New Roman"/>
                <w:color w:val="auto"/>
                <w:kern w:val="1"/>
                <w:sz w:val="22"/>
                <w:szCs w:val="24"/>
                <w:lang w:eastAsia="en-US"/>
              </w:rPr>
              <w:t>R. K. Fjeldstad and W. T. Hamlen</w:t>
            </w:r>
            <w:r w:rsidR="00EF7B41">
              <w:rPr>
                <w:rFonts w:ascii="Cambria" w:hAnsi="WenQuanYi Micro Hei" w:cs="Times New Roman"/>
                <w:color w:val="auto"/>
                <w:kern w:val="1"/>
                <w:sz w:val="22"/>
                <w:szCs w:val="24"/>
                <w:lang w:eastAsia="en-US"/>
              </w:rPr>
              <w:t>, 1983</w:t>
            </w:r>
          </w:p>
        </w:tc>
      </w:tr>
      <w:tr w:rsidR="00EF7B41" w:rsidRPr="001172BF" w:rsidTr="000F094E">
        <w:tc>
          <w:tcPr>
            <w:tcW w:w="1548" w:type="dxa"/>
          </w:tcPr>
          <w:p w:rsidR="00EF7B41" w:rsidRDefault="00EF7B41"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R22</w:t>
            </w:r>
          </w:p>
        </w:tc>
        <w:tc>
          <w:tcPr>
            <w:tcW w:w="7740" w:type="dxa"/>
          </w:tcPr>
          <w:p w:rsidR="00EF7B41" w:rsidRPr="00C06762" w:rsidRDefault="00EF7B41"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EF7B41">
              <w:rPr>
                <w:rFonts w:ascii="Cambria" w:hAnsi="WenQuanYi Micro Hei" w:cs="Times New Roman"/>
                <w:color w:val="auto"/>
                <w:kern w:val="1"/>
                <w:sz w:val="22"/>
                <w:szCs w:val="24"/>
                <w:lang w:eastAsia="en-US"/>
              </w:rPr>
              <w:t>An Embedded Software Primer</w:t>
            </w:r>
            <w:r>
              <w:rPr>
                <w:rFonts w:ascii="Cambria" w:hAnsi="WenQuanYi Micro Hei" w:cs="Times New Roman"/>
                <w:color w:val="auto"/>
                <w:kern w:val="1"/>
                <w:sz w:val="22"/>
                <w:szCs w:val="24"/>
                <w:lang w:eastAsia="en-US"/>
              </w:rPr>
              <w:t>, D</w:t>
            </w:r>
            <w:r w:rsidRPr="00EF7B41">
              <w:rPr>
                <w:rFonts w:ascii="Cambria" w:hAnsi="WenQuanYi Micro Hei" w:cs="Times New Roman"/>
                <w:color w:val="auto"/>
                <w:kern w:val="1"/>
                <w:sz w:val="22"/>
                <w:szCs w:val="24"/>
                <w:lang w:eastAsia="en-US"/>
              </w:rPr>
              <w:t>avid E. Simon</w:t>
            </w:r>
            <w:r>
              <w:rPr>
                <w:rFonts w:ascii="Cambria" w:hAnsi="WenQuanYi Micro Hei" w:cs="Times New Roman"/>
                <w:color w:val="auto"/>
                <w:kern w:val="1"/>
                <w:sz w:val="22"/>
                <w:szCs w:val="24"/>
                <w:lang w:eastAsia="en-US"/>
              </w:rPr>
              <w:t>, 1999</w:t>
            </w:r>
          </w:p>
        </w:tc>
      </w:tr>
      <w:tr w:rsidR="00F957BA" w:rsidRPr="001172BF" w:rsidTr="000F094E">
        <w:tc>
          <w:tcPr>
            <w:tcW w:w="1548" w:type="dxa"/>
          </w:tcPr>
          <w:p w:rsidR="00F957BA" w:rsidRDefault="00F957B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R23</w:t>
            </w:r>
          </w:p>
        </w:tc>
        <w:tc>
          <w:tcPr>
            <w:tcW w:w="7740" w:type="dxa"/>
          </w:tcPr>
          <w:p w:rsidR="00F957BA" w:rsidRPr="00EF7B41" w:rsidRDefault="00F957BA"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F957BA">
              <w:rPr>
                <w:rFonts w:ascii="Cambria" w:hAnsi="WenQuanYi Micro Hei" w:cs="Times New Roman"/>
                <w:color w:val="auto"/>
                <w:kern w:val="1"/>
                <w:sz w:val="22"/>
                <w:szCs w:val="24"/>
                <w:lang w:eastAsia="en-US"/>
              </w:rPr>
              <w:t>Software Architecture in Practice, Second Edition</w:t>
            </w:r>
            <w:r>
              <w:rPr>
                <w:rFonts w:ascii="Cambria" w:hAnsi="WenQuanYi Micro Hei" w:cs="Times New Roman"/>
                <w:color w:val="auto"/>
                <w:kern w:val="1"/>
                <w:sz w:val="22"/>
                <w:szCs w:val="24"/>
                <w:lang w:eastAsia="en-US"/>
              </w:rPr>
              <w:t xml:space="preserve">, </w:t>
            </w:r>
            <w:r w:rsidRPr="00F957BA">
              <w:rPr>
                <w:rFonts w:ascii="Cambria" w:hAnsi="WenQuanYi Micro Hei" w:cs="Times New Roman"/>
                <w:color w:val="auto"/>
                <w:kern w:val="1"/>
                <w:sz w:val="22"/>
                <w:szCs w:val="24"/>
                <w:lang w:eastAsia="en-US"/>
              </w:rPr>
              <w:t>Len Bass, Paul Clements, Rick Kazman</w:t>
            </w:r>
            <w:r>
              <w:rPr>
                <w:rFonts w:ascii="Cambria" w:hAnsi="WenQuanYi Micro Hei" w:cs="Times New Roman"/>
                <w:color w:val="auto"/>
                <w:kern w:val="1"/>
                <w:sz w:val="22"/>
                <w:szCs w:val="24"/>
                <w:lang w:eastAsia="en-US"/>
              </w:rPr>
              <w:t xml:space="preserve">, </w:t>
            </w:r>
            <w:r w:rsidRPr="00F957BA">
              <w:rPr>
                <w:rFonts w:ascii="Cambria" w:hAnsi="WenQuanYi Micro Hei" w:cs="Times New Roman"/>
                <w:color w:val="auto"/>
                <w:kern w:val="1"/>
                <w:sz w:val="22"/>
                <w:szCs w:val="24"/>
                <w:lang w:eastAsia="en-US"/>
              </w:rPr>
              <w:t>2003</w:t>
            </w:r>
          </w:p>
        </w:tc>
      </w:tr>
      <w:tr w:rsidR="00874E58" w:rsidRPr="001172BF" w:rsidTr="000F094E">
        <w:tc>
          <w:tcPr>
            <w:tcW w:w="1548" w:type="dxa"/>
          </w:tcPr>
          <w:p w:rsidR="00874E58" w:rsidRDefault="00874E58"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R24</w:t>
            </w:r>
          </w:p>
        </w:tc>
        <w:tc>
          <w:tcPr>
            <w:tcW w:w="7740" w:type="dxa"/>
          </w:tcPr>
          <w:p w:rsidR="00874E58" w:rsidRPr="00F957BA" w:rsidRDefault="00874E58"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874E58">
              <w:rPr>
                <w:rFonts w:ascii="Cambria" w:hAnsi="WenQuanYi Micro Hei" w:cs="Times New Roman"/>
                <w:color w:val="auto"/>
                <w:kern w:val="1"/>
                <w:sz w:val="22"/>
                <w:szCs w:val="24"/>
                <w:lang w:eastAsia="en-US"/>
              </w:rPr>
              <w:t>Community Software Architecture Definitions</w:t>
            </w:r>
            <w:r>
              <w:rPr>
                <w:rFonts w:ascii="Cambria" w:hAnsi="WenQuanYi Micro Hei" w:cs="Times New Roman"/>
                <w:color w:val="auto"/>
                <w:kern w:val="1"/>
                <w:sz w:val="22"/>
                <w:szCs w:val="24"/>
                <w:lang w:eastAsia="en-US"/>
              </w:rPr>
              <w:t>, Carnegie Melon University, 2015</w:t>
            </w:r>
          </w:p>
        </w:tc>
      </w:tr>
      <w:tr w:rsidR="00722B45" w:rsidRPr="001172BF" w:rsidTr="000F094E">
        <w:tc>
          <w:tcPr>
            <w:tcW w:w="1548" w:type="dxa"/>
          </w:tcPr>
          <w:p w:rsidR="00722B45" w:rsidRDefault="00722B45"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R25</w:t>
            </w:r>
          </w:p>
        </w:tc>
        <w:tc>
          <w:tcPr>
            <w:tcW w:w="7740" w:type="dxa"/>
          </w:tcPr>
          <w:p w:rsidR="00722B45" w:rsidRPr="00874E58" w:rsidRDefault="00297722" w:rsidP="0029772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297722">
              <w:rPr>
                <w:rFonts w:ascii="Cambria" w:hAnsi="WenQuanYi Micro Hei" w:cs="Times New Roman"/>
                <w:color w:val="auto"/>
                <w:kern w:val="1"/>
                <w:sz w:val="22"/>
                <w:szCs w:val="24"/>
                <w:lang w:eastAsia="en-US"/>
              </w:rPr>
              <w:t>Component Software: Beyond Object-oriented Programming</w:t>
            </w:r>
            <w:r w:rsidR="00722B45">
              <w:rPr>
                <w:rFonts w:ascii="Cambria" w:hAnsi="WenQuanYi Micro Hei" w:cs="Times New Roman"/>
                <w:color w:val="auto"/>
                <w:kern w:val="1"/>
                <w:sz w:val="22"/>
                <w:szCs w:val="24"/>
                <w:lang w:eastAsia="en-US"/>
              </w:rPr>
              <w:t xml:space="preserve">, </w:t>
            </w:r>
            <w:r w:rsidRPr="00297722">
              <w:rPr>
                <w:rFonts w:ascii="Cambria" w:hAnsi="WenQuanYi Micro Hei" w:cs="Times New Roman"/>
                <w:color w:val="auto"/>
                <w:kern w:val="1"/>
                <w:sz w:val="22"/>
                <w:szCs w:val="24"/>
                <w:lang w:eastAsia="en-US"/>
              </w:rPr>
              <w:t>Clemens Szyperski</w:t>
            </w:r>
            <w:r w:rsidR="00722B45">
              <w:rPr>
                <w:rFonts w:ascii="Cambria" w:hAnsi="WenQuanYi Micro Hei" w:cs="Times New Roman"/>
                <w:color w:val="auto"/>
                <w:kern w:val="1"/>
                <w:sz w:val="22"/>
                <w:szCs w:val="24"/>
                <w:lang w:eastAsia="en-US"/>
              </w:rPr>
              <w:t>, 200</w:t>
            </w:r>
            <w:r>
              <w:rPr>
                <w:rFonts w:ascii="Cambria" w:hAnsi="WenQuanYi Micro Hei" w:cs="Times New Roman"/>
                <w:color w:val="auto"/>
                <w:kern w:val="1"/>
                <w:sz w:val="22"/>
                <w:szCs w:val="24"/>
                <w:lang w:eastAsia="en-US"/>
              </w:rPr>
              <w:t>2</w:t>
            </w:r>
          </w:p>
        </w:tc>
      </w:tr>
      <w:tr w:rsidR="00275C1F" w:rsidRPr="001172BF" w:rsidTr="000F094E">
        <w:tc>
          <w:tcPr>
            <w:tcW w:w="1548" w:type="dxa"/>
          </w:tcPr>
          <w:p w:rsidR="00275C1F" w:rsidRDefault="00275C1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R26</w:t>
            </w:r>
          </w:p>
        </w:tc>
        <w:tc>
          <w:tcPr>
            <w:tcW w:w="7740" w:type="dxa"/>
          </w:tcPr>
          <w:p w:rsidR="00275C1F" w:rsidRPr="00275C1F" w:rsidRDefault="00275C1F"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 xml:space="preserve">UML </w:t>
            </w:r>
            <w:r w:rsidRPr="00275C1F">
              <w:rPr>
                <w:rFonts w:ascii="Cambria" w:hAnsi="WenQuanYi Micro Hei" w:cs="Times New Roman"/>
                <w:color w:val="auto"/>
                <w:kern w:val="1"/>
                <w:sz w:val="22"/>
                <w:szCs w:val="24"/>
                <w:lang w:eastAsia="en-US"/>
              </w:rPr>
              <w:t>Infrastructure specification</w:t>
            </w:r>
            <w:r>
              <w:rPr>
                <w:rFonts w:ascii="Cambria" w:hAnsi="WenQuanYi Micro Hei" w:cs="Times New Roman"/>
                <w:color w:val="auto"/>
                <w:kern w:val="1"/>
                <w:sz w:val="22"/>
                <w:szCs w:val="24"/>
                <w:lang w:eastAsia="en-US"/>
              </w:rPr>
              <w:t xml:space="preserve">, OMG, </w:t>
            </w:r>
            <w:r w:rsidRPr="00275C1F">
              <w:rPr>
                <w:rFonts w:ascii="Cambria" w:hAnsi="WenQuanYi Micro Hei" w:cs="Times New Roman"/>
                <w:color w:val="auto"/>
                <w:kern w:val="1"/>
                <w:sz w:val="22"/>
                <w:szCs w:val="24"/>
                <w:lang w:eastAsia="en-US"/>
              </w:rPr>
              <w:t>formal/2011-08-05</w:t>
            </w:r>
          </w:p>
        </w:tc>
      </w:tr>
      <w:tr w:rsidR="008E5400" w:rsidRPr="001172BF" w:rsidTr="000F094E">
        <w:tc>
          <w:tcPr>
            <w:tcW w:w="1548" w:type="dxa"/>
          </w:tcPr>
          <w:p w:rsidR="008E5400" w:rsidRDefault="008E5400"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R27</w:t>
            </w:r>
          </w:p>
        </w:tc>
        <w:tc>
          <w:tcPr>
            <w:tcW w:w="7740" w:type="dxa"/>
          </w:tcPr>
          <w:p w:rsidR="008E5400" w:rsidRDefault="008E5400"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8E5400">
              <w:rPr>
                <w:rFonts w:ascii="Cambria" w:hAnsi="WenQuanYi Micro Hei" w:cs="Times New Roman"/>
                <w:color w:val="auto"/>
                <w:kern w:val="1"/>
                <w:sz w:val="22"/>
                <w:szCs w:val="24"/>
                <w:lang w:eastAsia="en-US"/>
              </w:rPr>
              <w:t>OMG MOF 2 XMI Mapping Specification</w:t>
            </w:r>
            <w:r>
              <w:rPr>
                <w:rFonts w:ascii="Cambria" w:hAnsi="WenQuanYi Micro Hei" w:cs="Times New Roman"/>
                <w:color w:val="auto"/>
                <w:kern w:val="1"/>
                <w:sz w:val="22"/>
                <w:szCs w:val="24"/>
                <w:lang w:eastAsia="en-US"/>
              </w:rPr>
              <w:t xml:space="preserve">, OMG, </w:t>
            </w:r>
            <w:r w:rsidRPr="008E5400">
              <w:rPr>
                <w:rFonts w:ascii="Cambria" w:hAnsi="WenQuanYi Micro Hei" w:cs="Times New Roman"/>
                <w:color w:val="auto"/>
                <w:kern w:val="1"/>
                <w:sz w:val="22"/>
                <w:szCs w:val="24"/>
                <w:lang w:eastAsia="en-US"/>
              </w:rPr>
              <w:t>formal/2013-06-03</w:t>
            </w:r>
          </w:p>
        </w:tc>
      </w:tr>
      <w:tr w:rsidR="00571C81" w:rsidRPr="001172BF" w:rsidTr="000F094E">
        <w:tc>
          <w:tcPr>
            <w:tcW w:w="1548" w:type="dxa"/>
          </w:tcPr>
          <w:p w:rsidR="00571C81" w:rsidRDefault="00571C81"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R28</w:t>
            </w:r>
          </w:p>
        </w:tc>
        <w:tc>
          <w:tcPr>
            <w:tcW w:w="7740" w:type="dxa"/>
          </w:tcPr>
          <w:p w:rsidR="00571C81" w:rsidRDefault="00BD75A7" w:rsidP="00BD75A7">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BD75A7">
              <w:rPr>
                <w:rFonts w:asciiTheme="majorHAnsi" w:hAnsiTheme="majorHAnsi" w:cs="Times New Roman"/>
                <w:color w:val="auto"/>
                <w:kern w:val="1"/>
                <w:sz w:val="22"/>
                <w:szCs w:val="24"/>
                <w:lang w:eastAsia="en-US"/>
              </w:rPr>
              <w:t>”</w:t>
            </w:r>
            <w:r w:rsidRPr="00BD75A7">
              <w:rPr>
                <w:rFonts w:ascii="Cambria" w:hAnsi="WenQuanYi Micro Hei" w:cs="Times New Roman"/>
                <w:color w:val="auto"/>
                <w:kern w:val="1"/>
                <w:sz w:val="22"/>
                <w:szCs w:val="24"/>
                <w:lang w:eastAsia="en-US"/>
              </w:rPr>
              <w:t>Eclipse MD</w:t>
            </w:r>
            <w:r>
              <w:rPr>
                <w:rFonts w:ascii="Cambria" w:hAnsi="WenQuanYi Micro Hei" w:cs="Times New Roman"/>
                <w:color w:val="auto"/>
                <w:kern w:val="1"/>
                <w:sz w:val="22"/>
                <w:szCs w:val="24"/>
                <w:lang w:eastAsia="en-US"/>
              </w:rPr>
              <w:t>T/UML2 as XMI de facto standard?</w:t>
            </w:r>
            <w:r w:rsidRPr="00BD75A7">
              <w:rPr>
                <w:rFonts w:asciiTheme="majorHAnsi" w:hAnsiTheme="majorHAnsi" w:cs="Times New Roman"/>
                <w:color w:val="auto"/>
                <w:kern w:val="1"/>
                <w:sz w:val="22"/>
                <w:szCs w:val="24"/>
                <w:lang w:eastAsia="en-US"/>
              </w:rPr>
              <w:t>”</w:t>
            </w:r>
            <w:r>
              <w:rPr>
                <w:rFonts w:ascii="Cambria" w:hAnsi="WenQuanYi Micro Hei" w:cs="Times New Roman"/>
                <w:color w:val="auto"/>
                <w:kern w:val="1"/>
                <w:sz w:val="22"/>
                <w:szCs w:val="24"/>
                <w:lang w:eastAsia="en-US"/>
              </w:rPr>
              <w:t xml:space="preserve">, 2009, </w:t>
            </w:r>
            <w:r w:rsidRPr="00BD75A7">
              <w:rPr>
                <w:rFonts w:ascii="Cambria" w:hAnsi="WenQuanYi Micro Hei" w:cs="Times New Roman"/>
                <w:color w:val="auto"/>
                <w:kern w:val="1"/>
                <w:sz w:val="22"/>
                <w:szCs w:val="24"/>
                <w:lang w:eastAsia="en-US"/>
              </w:rPr>
              <w:t>Jordi Cabot</w:t>
            </w:r>
          </w:p>
          <w:p w:rsidR="00BD75A7" w:rsidRPr="008E5400" w:rsidRDefault="00BD75A7"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106" w:history="1">
              <w:r w:rsidR="00EB13B7" w:rsidRPr="00293B3C">
                <w:rPr>
                  <w:rStyle w:val="Hyperlink"/>
                  <w:rFonts w:ascii="Cambria" w:hAnsi="WenQuanYi Micro Hei"/>
                  <w:sz w:val="18"/>
                  <w:lang w:eastAsia="en-US"/>
                </w:rPr>
                <w:t>http://modeling-languages.com/eclipse-mdtuml2-xmi-de-facto-standard/</w:t>
              </w:r>
            </w:hyperlink>
            <w:r>
              <w:rPr>
                <w:rFonts w:ascii="Cambria" w:hAnsi="WenQuanYi Micro Hei" w:cs="Times New Roman"/>
                <w:color w:val="auto"/>
                <w:kern w:val="1"/>
                <w:sz w:val="22"/>
                <w:szCs w:val="24"/>
                <w:lang w:eastAsia="en-US"/>
              </w:rPr>
              <w:t>)</w:t>
            </w:r>
          </w:p>
        </w:tc>
      </w:tr>
      <w:tr w:rsidR="00EB13B7" w:rsidRPr="001172BF" w:rsidTr="000F094E">
        <w:tc>
          <w:tcPr>
            <w:tcW w:w="1548" w:type="dxa"/>
          </w:tcPr>
          <w:p w:rsidR="00EB13B7" w:rsidRDefault="00EB13B7"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R29</w:t>
            </w:r>
          </w:p>
        </w:tc>
        <w:tc>
          <w:tcPr>
            <w:tcW w:w="7740" w:type="dxa"/>
          </w:tcPr>
          <w:p w:rsidR="005F5817" w:rsidRDefault="005F5817"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t xml:space="preserve">Конкурентно програмиране, </w:t>
            </w:r>
            <w:r w:rsidRPr="005F5817">
              <w:rPr>
                <w:rFonts w:asciiTheme="majorHAnsi" w:hAnsiTheme="majorHAnsi" w:cs="Times New Roman"/>
                <w:color w:val="auto"/>
                <w:kern w:val="1"/>
                <w:sz w:val="22"/>
                <w:szCs w:val="24"/>
                <w:lang w:eastAsia="en-US"/>
              </w:rPr>
              <w:t>Лекции</w:t>
            </w:r>
            <w:r>
              <w:rPr>
                <w:rFonts w:asciiTheme="majorHAnsi" w:hAnsiTheme="majorHAnsi" w:cs="Times New Roman"/>
                <w:color w:val="auto"/>
                <w:kern w:val="1"/>
                <w:sz w:val="22"/>
                <w:szCs w:val="24"/>
                <w:lang w:eastAsia="en-US"/>
              </w:rPr>
              <w:t>, 2012, Румяна Лесева</w:t>
            </w:r>
          </w:p>
          <w:p w:rsidR="00EB13B7" w:rsidRPr="00BD75A7" w:rsidRDefault="00EB13B7"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t>(</w:t>
            </w:r>
            <w:hyperlink r:id="rId107" w:history="1">
              <w:r w:rsidR="005C3589" w:rsidRPr="002E4D76">
                <w:rPr>
                  <w:rStyle w:val="Hyperlink"/>
                  <w:rFonts w:ascii="Cambria" w:hAnsi="WenQuanYi Micro Hei"/>
                  <w:sz w:val="18"/>
                </w:rPr>
                <w:t>http://newkis.fmi.uni-sofia.bg/~leseva/ConcProg.pdf</w:t>
              </w:r>
            </w:hyperlink>
            <w:r>
              <w:rPr>
                <w:rFonts w:asciiTheme="majorHAnsi" w:hAnsiTheme="majorHAnsi" w:cs="Times New Roman"/>
                <w:color w:val="auto"/>
                <w:kern w:val="1"/>
                <w:sz w:val="22"/>
                <w:szCs w:val="24"/>
                <w:lang w:eastAsia="en-US"/>
              </w:rPr>
              <w:t>)</w:t>
            </w:r>
          </w:p>
        </w:tc>
      </w:tr>
      <w:tr w:rsidR="005C3589" w:rsidRPr="001172BF" w:rsidTr="000F094E">
        <w:tc>
          <w:tcPr>
            <w:tcW w:w="1548" w:type="dxa"/>
          </w:tcPr>
          <w:p w:rsidR="005C3589" w:rsidRDefault="005C3589"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R30</w:t>
            </w:r>
          </w:p>
        </w:tc>
        <w:tc>
          <w:tcPr>
            <w:tcW w:w="7740" w:type="dxa"/>
          </w:tcPr>
          <w:p w:rsidR="005C3589" w:rsidRDefault="005C3589"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sidRPr="005C3589">
              <w:rPr>
                <w:rFonts w:asciiTheme="majorHAnsi" w:hAnsiTheme="majorHAnsi" w:cs="Times New Roman"/>
                <w:color w:val="auto"/>
                <w:kern w:val="1"/>
                <w:sz w:val="22"/>
                <w:szCs w:val="24"/>
                <w:lang w:eastAsia="en-US"/>
              </w:rPr>
              <w:t>Ecore to Python generator</w:t>
            </w:r>
            <w:r>
              <w:rPr>
                <w:rFonts w:asciiTheme="majorHAnsi" w:hAnsiTheme="majorHAnsi" w:cs="Times New Roman"/>
                <w:color w:val="auto"/>
                <w:kern w:val="1"/>
                <w:sz w:val="22"/>
                <w:szCs w:val="24"/>
                <w:lang w:eastAsia="en-US"/>
              </w:rPr>
              <w:t>, 2015, Obeo</w:t>
            </w:r>
          </w:p>
          <w:p w:rsidR="005C3589" w:rsidRDefault="005C3589"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lastRenderedPageBreak/>
              <w:t>(</w:t>
            </w:r>
            <w:hyperlink r:id="rId108" w:history="1">
              <w:r w:rsidRPr="005C3589">
                <w:rPr>
                  <w:rStyle w:val="Hyperlink"/>
                  <w:rFonts w:asciiTheme="majorHAnsi" w:hAnsiTheme="majorHAnsi"/>
                  <w:kern w:val="1"/>
                  <w:sz w:val="18"/>
                  <w:szCs w:val="24"/>
                  <w:lang w:eastAsia="en-US"/>
                </w:rPr>
                <w:t>http://www.acceleo.org/pages/ecore-to-python-generator/en</w:t>
              </w:r>
            </w:hyperlink>
            <w:r>
              <w:rPr>
                <w:rFonts w:asciiTheme="majorHAnsi" w:hAnsiTheme="majorHAnsi" w:cs="Times New Roman"/>
                <w:color w:val="auto"/>
                <w:kern w:val="1"/>
                <w:sz w:val="22"/>
                <w:szCs w:val="24"/>
                <w:lang w:eastAsia="en-US"/>
              </w:rPr>
              <w:t>)</w:t>
            </w:r>
          </w:p>
        </w:tc>
      </w:tr>
    </w:tbl>
    <w:p w:rsidR="00B65B9D" w:rsidRPr="002925D3" w:rsidRDefault="00B65B9D" w:rsidP="00DF6594">
      <w:pPr>
        <w:pStyle w:val="Heading1"/>
      </w:pPr>
      <w:bookmarkStart w:id="556" w:name="_Toc412756104"/>
      <w:r w:rsidRPr="00691933">
        <w:rPr>
          <w:lang w:val="ru-RU"/>
        </w:rPr>
        <w:lastRenderedPageBreak/>
        <w:t>Приложения</w:t>
      </w:r>
      <w:bookmarkEnd w:id="556"/>
    </w:p>
    <w:p w:rsidR="00D04CF8" w:rsidRPr="00D04CF8" w:rsidRDefault="00ED1159" w:rsidP="00D04CF8">
      <w:pPr>
        <w:pStyle w:val="Appendix"/>
        <w:jc w:val="left"/>
      </w:pPr>
      <w:bookmarkStart w:id="557" w:name="_Ref397353344"/>
      <w:bookmarkStart w:id="558" w:name="_Toc412756105"/>
      <w:r w:rsidRPr="002925D3">
        <w:rPr>
          <w:lang w:val="bg-BG"/>
        </w:rPr>
        <w:t>Терминологичен</w:t>
      </w:r>
      <w:r w:rsidRPr="00691933">
        <w:t xml:space="preserve"> речник</w:t>
      </w:r>
      <w:bookmarkEnd w:id="558"/>
      <w:r w:rsidRPr="00691933">
        <w:t xml:space="preserve"> </w:t>
      </w:r>
    </w:p>
    <w:tbl>
      <w:tblPr>
        <w:tblW w:w="9000" w:type="dxa"/>
        <w:tblInd w:w="250" w:type="dxa"/>
        <w:tblLayout w:type="fixed"/>
        <w:tblCellMar>
          <w:left w:w="70" w:type="dxa"/>
          <w:right w:w="70" w:type="dxa"/>
        </w:tblCellMar>
        <w:tblLook w:val="0000" w:firstRow="0" w:lastRow="0" w:firstColumn="0" w:lastColumn="0" w:noHBand="0" w:noVBand="0"/>
      </w:tblPr>
      <w:tblGrid>
        <w:gridCol w:w="1440"/>
        <w:gridCol w:w="7560"/>
      </w:tblGrid>
      <w:tr w:rsidR="00DA48E3" w:rsidRPr="001C5579" w:rsidTr="000F094E">
        <w:trPr>
          <w:tblHeader/>
        </w:trPr>
        <w:tc>
          <w:tcPr>
            <w:tcW w:w="1440" w:type="dxa"/>
            <w:tcBorders>
              <w:top w:val="single" w:sz="12" w:space="0" w:color="auto"/>
            </w:tcBorders>
          </w:tcPr>
          <w:bookmarkEnd w:id="557"/>
          <w:p w:rsidR="00DA48E3" w:rsidRPr="0046169A" w:rsidRDefault="00DA48E3" w:rsidP="00D51960">
            <w:pPr>
              <w:rPr>
                <w:rFonts w:cs="Times New Roman"/>
                <w:b/>
              </w:rPr>
            </w:pPr>
            <w:r w:rsidRPr="0046169A">
              <w:rPr>
                <w:rFonts w:cs="Times New Roman"/>
                <w:b/>
              </w:rPr>
              <w:t>Дефиниция</w:t>
            </w:r>
          </w:p>
        </w:tc>
        <w:tc>
          <w:tcPr>
            <w:tcW w:w="7560" w:type="dxa"/>
            <w:tcBorders>
              <w:top w:val="single" w:sz="12" w:space="0" w:color="auto"/>
            </w:tcBorders>
          </w:tcPr>
          <w:p w:rsidR="00DA48E3" w:rsidRPr="0046169A" w:rsidRDefault="00DA48E3" w:rsidP="00D51960">
            <w:pPr>
              <w:jc w:val="left"/>
              <w:rPr>
                <w:rFonts w:cs="Times New Roman"/>
                <w:b/>
              </w:rPr>
            </w:pPr>
            <w:r w:rsidRPr="0046169A">
              <w:rPr>
                <w:rFonts w:cs="Times New Roman"/>
                <w:b/>
              </w:rPr>
              <w:t>Описание</w:t>
            </w:r>
          </w:p>
        </w:tc>
      </w:tr>
      <w:tr w:rsidR="00037959" w:rsidRPr="001C5579" w:rsidTr="000F094E">
        <w:tc>
          <w:tcPr>
            <w:tcW w:w="1440" w:type="dxa"/>
            <w:tcBorders>
              <w:top w:val="single" w:sz="6" w:space="0" w:color="auto"/>
              <w:bottom w:val="single" w:sz="6" w:space="0" w:color="auto"/>
            </w:tcBorders>
          </w:tcPr>
          <w:p w:rsidR="00037959" w:rsidRDefault="00037959" w:rsidP="00D51960">
            <w:r w:rsidRPr="000D01F3">
              <w:t>Acceleo</w:t>
            </w:r>
          </w:p>
        </w:tc>
        <w:tc>
          <w:tcPr>
            <w:tcW w:w="7560" w:type="dxa"/>
            <w:tcBorders>
              <w:top w:val="single" w:sz="6" w:space="0" w:color="auto"/>
              <w:bottom w:val="single" w:sz="6" w:space="0" w:color="auto"/>
            </w:tcBorders>
          </w:tcPr>
          <w:p w:rsidR="00037959" w:rsidRDefault="00037959" w:rsidP="00D51960">
            <w:pPr>
              <w:jc w:val="left"/>
              <w:rPr>
                <w:rFonts w:cs="Times New Roman"/>
              </w:rPr>
            </w:pPr>
            <w:r>
              <w:rPr>
                <w:rFonts w:cs="Times New Roman"/>
              </w:rPr>
              <w:t xml:space="preserve">Код генератор с отворен код от фондация Eclipse. Имплементация на MOFM2T </w:t>
            </w:r>
            <w:r w:rsidR="002925D3">
              <w:rPr>
                <w:rFonts w:cs="Times New Roman"/>
              </w:rPr>
              <w:t>стандарта</w:t>
            </w:r>
            <w:r>
              <w:rPr>
                <w:rFonts w:cs="Times New Roman"/>
              </w:rPr>
              <w:t xml:space="preserve"> </w:t>
            </w:r>
          </w:p>
          <w:p w:rsidR="00037959" w:rsidRDefault="00037959" w:rsidP="00D51960">
            <w:pPr>
              <w:jc w:val="left"/>
              <w:rPr>
                <w:rFonts w:cs="Times New Roman"/>
              </w:rPr>
            </w:pPr>
            <w:r w:rsidRPr="001172BF">
              <w:rPr>
                <w:rFonts w:ascii="Cambria" w:hAnsi="WenQuanYi Micro Hei" w:cs="Times New Roman"/>
                <w:color w:val="auto"/>
                <w:kern w:val="1"/>
                <w:sz w:val="18"/>
                <w:szCs w:val="24"/>
                <w:lang w:eastAsia="en-US"/>
              </w:rPr>
              <w:t>(</w:t>
            </w:r>
            <w:hyperlink r:id="rId109" w:history="1">
              <w:r w:rsidRPr="00037959">
                <w:rPr>
                  <w:rStyle w:val="Hyperlink"/>
                  <w:rFonts w:ascii="Cambria" w:hAnsi="WenQuanYi Micro Hei"/>
                  <w:kern w:val="1"/>
                  <w:sz w:val="18"/>
                  <w:szCs w:val="24"/>
                </w:rPr>
                <w:t>http://www.eclipse.org/acceleo/</w:t>
              </w:r>
            </w:hyperlink>
            <w:r w:rsidRPr="001172BF">
              <w:rPr>
                <w:rFonts w:ascii="Cambria" w:hAnsi="WenQuanYi Micro Hei" w:cs="Times New Roman"/>
                <w:color w:val="auto"/>
                <w:kern w:val="1"/>
                <w:sz w:val="22"/>
                <w:szCs w:val="24"/>
                <w:lang w:eastAsia="en-US"/>
              </w:rPr>
              <w:t>)</w:t>
            </w:r>
          </w:p>
        </w:tc>
      </w:tr>
      <w:tr w:rsidR="00037959" w:rsidRPr="001C5579" w:rsidTr="000F094E">
        <w:tc>
          <w:tcPr>
            <w:tcW w:w="1440" w:type="dxa"/>
            <w:tcBorders>
              <w:top w:val="single" w:sz="6" w:space="0" w:color="auto"/>
              <w:bottom w:val="single" w:sz="6" w:space="0" w:color="auto"/>
            </w:tcBorders>
          </w:tcPr>
          <w:p w:rsidR="00037959" w:rsidRPr="000D01F3" w:rsidRDefault="00037959" w:rsidP="00D51960">
            <w:r>
              <w:rPr>
                <w:rFonts w:cs="Times New Roman"/>
              </w:rPr>
              <w:t>AUTOSAR</w:t>
            </w:r>
          </w:p>
        </w:tc>
        <w:tc>
          <w:tcPr>
            <w:tcW w:w="7560" w:type="dxa"/>
            <w:tcBorders>
              <w:top w:val="single" w:sz="6" w:space="0" w:color="auto"/>
              <w:bottom w:val="single" w:sz="6" w:space="0" w:color="auto"/>
            </w:tcBorders>
          </w:tcPr>
          <w:p w:rsidR="00037959" w:rsidRPr="007C3CE7" w:rsidRDefault="002925D3" w:rsidP="00037959">
            <w:pPr>
              <w:jc w:val="left"/>
              <w:rPr>
                <w:rFonts w:cs="Times New Roman"/>
              </w:rPr>
            </w:pPr>
            <w:r w:rsidRPr="007C3CE7">
              <w:rPr>
                <w:rFonts w:cs="Times New Roman"/>
              </w:rPr>
              <w:t>Софтуерен</w:t>
            </w:r>
            <w:r w:rsidR="00037959" w:rsidRPr="007C3CE7">
              <w:rPr>
                <w:rFonts w:cs="Times New Roman"/>
              </w:rPr>
              <w:t xml:space="preserve"> архитектурен стандарт за автомобилна електроника</w:t>
            </w:r>
          </w:p>
          <w:p w:rsidR="00037959" w:rsidRDefault="00037959" w:rsidP="00037959">
            <w:pPr>
              <w:jc w:val="left"/>
              <w:rPr>
                <w:rFonts w:cs="Times New Roman"/>
              </w:rPr>
            </w:pPr>
            <w:r w:rsidRPr="001172BF">
              <w:rPr>
                <w:rFonts w:ascii="Cambria" w:hAnsi="WenQuanYi Micro Hei" w:cs="Times New Roman"/>
                <w:color w:val="auto"/>
                <w:kern w:val="1"/>
                <w:sz w:val="18"/>
                <w:szCs w:val="24"/>
                <w:lang w:eastAsia="en-US"/>
              </w:rPr>
              <w:t>(</w:t>
            </w:r>
            <w:hyperlink r:id="rId110" w:history="1">
              <w:r w:rsidRPr="007C3CE7">
                <w:rPr>
                  <w:rStyle w:val="Hyperlink"/>
                  <w:rFonts w:ascii="Cambria" w:hAnsi="WenQuanYi Micro Hei"/>
                  <w:kern w:val="1"/>
                  <w:sz w:val="18"/>
                  <w:szCs w:val="24"/>
                </w:rPr>
                <w:t>http://www.autosar.org/about/technical-overview/</w:t>
              </w:r>
            </w:hyperlink>
            <w:r w:rsidRPr="001172BF">
              <w:rPr>
                <w:rFonts w:ascii="Cambria" w:hAnsi="WenQuanYi Micro Hei" w:cs="Times New Roman"/>
                <w:color w:val="auto"/>
                <w:kern w:val="1"/>
                <w:sz w:val="22"/>
                <w:szCs w:val="24"/>
                <w:lang w:eastAsia="en-US"/>
              </w:rPr>
              <w:t>)</w:t>
            </w:r>
          </w:p>
        </w:tc>
      </w:tr>
      <w:tr w:rsidR="00037959" w:rsidRPr="001C5579" w:rsidTr="000F094E">
        <w:tc>
          <w:tcPr>
            <w:tcW w:w="1440" w:type="dxa"/>
            <w:tcBorders>
              <w:top w:val="single" w:sz="6" w:space="0" w:color="auto"/>
              <w:bottom w:val="single" w:sz="6" w:space="0" w:color="auto"/>
            </w:tcBorders>
          </w:tcPr>
          <w:p w:rsidR="00037959" w:rsidRDefault="00037959" w:rsidP="008C6202">
            <w:r>
              <w:t>BPMN</w:t>
            </w:r>
          </w:p>
        </w:tc>
        <w:tc>
          <w:tcPr>
            <w:tcW w:w="7560" w:type="dxa"/>
            <w:tcBorders>
              <w:top w:val="single" w:sz="6" w:space="0" w:color="auto"/>
              <w:bottom w:val="single" w:sz="6" w:space="0" w:color="auto"/>
            </w:tcBorders>
          </w:tcPr>
          <w:p w:rsidR="00037959" w:rsidRDefault="00037959" w:rsidP="000610E5">
            <w:pPr>
              <w:jc w:val="left"/>
              <w:rPr>
                <w:rFonts w:cs="Times New Roman"/>
              </w:rPr>
            </w:pPr>
            <w:r>
              <w:rPr>
                <w:rFonts w:cs="Times New Roman"/>
              </w:rPr>
              <w:t>Нотация и модел на бизнес процеси (</w:t>
            </w:r>
            <w:r w:rsidRPr="000610E5">
              <w:rPr>
                <w:rFonts w:cs="Times New Roman"/>
              </w:rPr>
              <w:t>Business Process Model Notation</w:t>
            </w:r>
            <w:r>
              <w:rPr>
                <w:rFonts w:cs="Times New Roman"/>
              </w:rPr>
              <w:t>)</w:t>
            </w:r>
          </w:p>
        </w:tc>
      </w:tr>
      <w:tr w:rsidR="00037959" w:rsidRPr="00661524"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BSW</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Basic Software</w:t>
            </w:r>
          </w:p>
        </w:tc>
      </w:tr>
      <w:tr w:rsidR="00037959" w:rsidRPr="001C5579" w:rsidTr="000F094E">
        <w:tc>
          <w:tcPr>
            <w:tcW w:w="1440" w:type="dxa"/>
            <w:tcBorders>
              <w:top w:val="single" w:sz="6" w:space="0" w:color="auto"/>
              <w:bottom w:val="single" w:sz="6" w:space="0" w:color="auto"/>
            </w:tcBorders>
          </w:tcPr>
          <w:p w:rsidR="00037959" w:rsidRPr="009F4E60" w:rsidRDefault="00037959" w:rsidP="008C6202">
            <w:r>
              <w:t>CAD</w:t>
            </w:r>
          </w:p>
        </w:tc>
        <w:tc>
          <w:tcPr>
            <w:tcW w:w="7560" w:type="dxa"/>
            <w:tcBorders>
              <w:top w:val="single" w:sz="6" w:space="0" w:color="auto"/>
              <w:bottom w:val="single" w:sz="6" w:space="0" w:color="auto"/>
            </w:tcBorders>
          </w:tcPr>
          <w:p w:rsidR="00037959" w:rsidRDefault="00037959" w:rsidP="00031160">
            <w:pPr>
              <w:jc w:val="left"/>
              <w:rPr>
                <w:rFonts w:cs="Times New Roman"/>
              </w:rPr>
            </w:pPr>
            <w:r w:rsidRPr="00031160">
              <w:rPr>
                <w:rFonts w:cs="Times New Roman"/>
              </w:rPr>
              <w:t>Системи за автоматизирано проектиране</w:t>
            </w:r>
            <w:r>
              <w:rPr>
                <w:rFonts w:cs="Times New Roman"/>
              </w:rPr>
              <w:t xml:space="preserve"> (</w:t>
            </w:r>
            <w:r w:rsidRPr="00031160">
              <w:rPr>
                <w:rFonts w:cs="Times New Roman"/>
              </w:rPr>
              <w:t>Computer-aided design</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CAE</w:t>
            </w:r>
          </w:p>
        </w:tc>
        <w:tc>
          <w:tcPr>
            <w:tcW w:w="7560" w:type="dxa"/>
            <w:tcBorders>
              <w:top w:val="single" w:sz="6" w:space="0" w:color="auto"/>
              <w:bottom w:val="single" w:sz="6" w:space="0" w:color="auto"/>
            </w:tcBorders>
          </w:tcPr>
          <w:p w:rsidR="00037959" w:rsidRPr="00031160" w:rsidRDefault="00037959" w:rsidP="00BF3DB6">
            <w:pPr>
              <w:jc w:val="left"/>
              <w:rPr>
                <w:rFonts w:cs="Times New Roman"/>
              </w:rPr>
            </w:pPr>
            <w:r>
              <w:rPr>
                <w:rFonts w:cs="Times New Roman"/>
              </w:rPr>
              <w:t xml:space="preserve">Системи за автоматизиране на </w:t>
            </w:r>
            <w:r w:rsidR="002925D3">
              <w:rPr>
                <w:rFonts w:cs="Times New Roman"/>
              </w:rPr>
              <w:t>инженерни</w:t>
            </w:r>
            <w:r>
              <w:rPr>
                <w:rFonts w:cs="Times New Roman"/>
              </w:rPr>
              <w:t xml:space="preserve"> задачи (</w:t>
            </w:r>
            <w:r w:rsidRPr="00031160">
              <w:rPr>
                <w:rFonts w:cs="Times New Roman"/>
              </w:rPr>
              <w:t>Computer-aided engineering</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CAM</w:t>
            </w:r>
          </w:p>
        </w:tc>
        <w:tc>
          <w:tcPr>
            <w:tcW w:w="7560" w:type="dxa"/>
            <w:tcBorders>
              <w:top w:val="single" w:sz="6" w:space="0" w:color="auto"/>
              <w:bottom w:val="single" w:sz="6" w:space="0" w:color="auto"/>
            </w:tcBorders>
          </w:tcPr>
          <w:p w:rsidR="00037959" w:rsidRPr="00031160" w:rsidRDefault="00037959" w:rsidP="00031160">
            <w:pPr>
              <w:jc w:val="left"/>
              <w:rPr>
                <w:rFonts w:cs="Times New Roman"/>
              </w:rPr>
            </w:pPr>
            <w:r w:rsidRPr="00031160">
              <w:rPr>
                <w:rFonts w:cs="Times New Roman"/>
              </w:rPr>
              <w:t xml:space="preserve">Системи за автоматизирано </w:t>
            </w:r>
            <w:r>
              <w:rPr>
                <w:rFonts w:cs="Times New Roman"/>
              </w:rPr>
              <w:t>производство (</w:t>
            </w:r>
            <w:r w:rsidRPr="00031160">
              <w:rPr>
                <w:rFonts w:cs="Times New Roman"/>
              </w:rPr>
              <w:t>Computer-aided manufacturing</w:t>
            </w:r>
            <w:r>
              <w:rPr>
                <w:rFonts w:cs="Times New Roman"/>
              </w:rPr>
              <w:t>)</w:t>
            </w:r>
          </w:p>
        </w:tc>
      </w:tr>
      <w:tr w:rsidR="0003795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CDD</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Complex Device Driver</w:t>
            </w:r>
          </w:p>
        </w:tc>
      </w:tr>
      <w:tr w:rsidR="00037959" w:rsidRPr="001C5579" w:rsidTr="000F094E">
        <w:tc>
          <w:tcPr>
            <w:tcW w:w="1440" w:type="dxa"/>
            <w:tcBorders>
              <w:top w:val="single" w:sz="6" w:space="0" w:color="auto"/>
              <w:bottom w:val="single" w:sz="6" w:space="0" w:color="auto"/>
            </w:tcBorders>
          </w:tcPr>
          <w:p w:rsidR="00037959" w:rsidRDefault="00037959" w:rsidP="008C6202">
            <w:r>
              <w:t>EBNF</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Разширена Бакус-Наур Форма (</w:t>
            </w:r>
            <w:r w:rsidRPr="005C1376">
              <w:rPr>
                <w:rFonts w:cs="Times New Roman"/>
              </w:rPr>
              <w:t>Extended Backus–Naur Form</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Eclipse</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021C12">
              <w:rPr>
                <w:rFonts w:cs="Times New Roman"/>
              </w:rPr>
              <w:t>многоезична среда за разработване на софтуер, която включва интегрирана среда за разработка (IDE) и плъгин система</w:t>
            </w:r>
          </w:p>
        </w:tc>
      </w:tr>
      <w:tr w:rsidR="00037959" w:rsidRPr="001C5579" w:rsidTr="000F094E">
        <w:tc>
          <w:tcPr>
            <w:tcW w:w="1440" w:type="dxa"/>
            <w:tcBorders>
              <w:top w:val="single" w:sz="6" w:space="0" w:color="auto"/>
              <w:bottom w:val="single" w:sz="6" w:space="0" w:color="auto"/>
            </w:tcBorders>
          </w:tcPr>
          <w:p w:rsidR="00037959" w:rsidRPr="000D01F3" w:rsidRDefault="00037959" w:rsidP="00D51960">
            <w:r>
              <w:t>EMF</w:t>
            </w:r>
          </w:p>
        </w:tc>
        <w:tc>
          <w:tcPr>
            <w:tcW w:w="7560" w:type="dxa"/>
            <w:tcBorders>
              <w:top w:val="single" w:sz="6" w:space="0" w:color="auto"/>
              <w:bottom w:val="single" w:sz="6" w:space="0" w:color="auto"/>
            </w:tcBorders>
          </w:tcPr>
          <w:p w:rsidR="00037959" w:rsidRDefault="00037959" w:rsidP="0066386D">
            <w:pPr>
              <w:jc w:val="left"/>
              <w:rPr>
                <w:rFonts w:cs="Times New Roman"/>
              </w:rPr>
            </w:pPr>
            <w:r>
              <w:rPr>
                <w:rFonts w:cs="Times New Roman"/>
              </w:rPr>
              <w:t>Среда за моделиране на Eclipse</w:t>
            </w:r>
          </w:p>
          <w:p w:rsidR="00037959" w:rsidRDefault="00037959" w:rsidP="0066386D">
            <w:pPr>
              <w:jc w:val="left"/>
              <w:rPr>
                <w:rFonts w:cs="Times New Roman"/>
              </w:rPr>
            </w:pPr>
            <w:r w:rsidRPr="00066BAE">
              <w:rPr>
                <w:rFonts w:cs="Times New Roman"/>
                <w:sz w:val="18"/>
              </w:rPr>
              <w:t>(</w:t>
            </w:r>
            <w:hyperlink r:id="rId111" w:history="1">
              <w:r w:rsidRPr="00066BAE">
                <w:rPr>
                  <w:rStyle w:val="Hyperlink"/>
                  <w:sz w:val="18"/>
                </w:rPr>
                <w:t>http://eclipse.org/modeling/emf/</w:t>
              </w:r>
            </w:hyperlink>
            <w:r w:rsidRPr="00066BAE">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E-MOF</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Pr>
                <w:rFonts w:cs="Times New Roman"/>
              </w:rPr>
              <w:t>Опростен MOF стандарт (Essential MOF)</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t>EPL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Pr>
                <w:rFonts w:cs="Times New Roman"/>
              </w:rPr>
              <w:t>Лиценз за отворен код използван от Eclipse</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GNU</w:t>
            </w:r>
          </w:p>
        </w:tc>
        <w:tc>
          <w:tcPr>
            <w:tcW w:w="7560" w:type="dxa"/>
            <w:tcBorders>
              <w:top w:val="single" w:sz="6" w:space="0" w:color="auto"/>
              <w:bottom w:val="single" w:sz="6" w:space="0" w:color="auto"/>
            </w:tcBorders>
          </w:tcPr>
          <w:p w:rsidR="00037959" w:rsidRDefault="00037959" w:rsidP="00D51960">
            <w:pPr>
              <w:jc w:val="left"/>
              <w:rPr>
                <w:rFonts w:cs="Times New Roman"/>
              </w:rPr>
            </w:pPr>
            <w:r w:rsidRPr="00FD043E">
              <w:rPr>
                <w:rFonts w:cs="Times New Roman"/>
              </w:rPr>
              <w:t>GNU е операционна система, чието име (рекурсивен акроним) означава GNU не е Unix (GNU's Not Unix)</w:t>
            </w:r>
          </w:p>
          <w:p w:rsidR="00037959" w:rsidRPr="0046169A" w:rsidRDefault="00037959" w:rsidP="00D51960">
            <w:pPr>
              <w:jc w:val="left"/>
              <w:rPr>
                <w:rFonts w:cs="Times New Roman"/>
              </w:rPr>
            </w:pPr>
            <w:r w:rsidRPr="00FD043E">
              <w:rPr>
                <w:rFonts w:cs="Times New Roman"/>
                <w:sz w:val="18"/>
              </w:rPr>
              <w:t>(</w:t>
            </w:r>
            <w:hyperlink r:id="rId112" w:history="1">
              <w:r w:rsidRPr="00FD043E">
                <w:rPr>
                  <w:rStyle w:val="Hyperlink"/>
                  <w:sz w:val="18"/>
                </w:rPr>
                <w:t>http://bg.wikipedia.org/wiki/%D0%93%D0%9D%D0%A3</w:t>
              </w:r>
            </w:hyperlink>
            <w:r w:rsidRPr="00FD043E">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GPL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Общ публичен лиценз на ГНУ</w:t>
            </w:r>
            <w:r>
              <w:rPr>
                <w:rFonts w:cs="Times New Roman"/>
              </w:rPr>
              <w:t xml:space="preserve"> (GNU)</w:t>
            </w:r>
          </w:p>
          <w:p w:rsidR="00037959" w:rsidRPr="0046169A" w:rsidRDefault="00037959" w:rsidP="00D51960">
            <w:pPr>
              <w:jc w:val="left"/>
              <w:rPr>
                <w:rFonts w:cs="Times New Roman"/>
              </w:rPr>
            </w:pPr>
            <w:r w:rsidRPr="0046169A">
              <w:rPr>
                <w:rFonts w:cs="Times New Roman"/>
                <w:sz w:val="18"/>
              </w:rPr>
              <w:t>(</w:t>
            </w:r>
            <w:hyperlink r:id="rId113" w:history="1">
              <w:r w:rsidRPr="0046169A">
                <w:rPr>
                  <w:rStyle w:val="Hyperlink"/>
                  <w:sz w:val="18"/>
                </w:rPr>
                <w:t>http://bg.wikipedia.org/wiki/GNU_General_Public_License</w:t>
              </w:r>
            </w:hyperlink>
            <w:r w:rsidRPr="0046169A">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8C6202">
            <w:r>
              <w:t>GPL</w:t>
            </w:r>
          </w:p>
        </w:tc>
        <w:tc>
          <w:tcPr>
            <w:tcW w:w="7560" w:type="dxa"/>
            <w:tcBorders>
              <w:top w:val="single" w:sz="6" w:space="0" w:color="auto"/>
              <w:bottom w:val="single" w:sz="6" w:space="0" w:color="auto"/>
            </w:tcBorders>
          </w:tcPr>
          <w:p w:rsidR="00037959" w:rsidRDefault="00037959" w:rsidP="00844970">
            <w:pPr>
              <w:jc w:val="left"/>
              <w:rPr>
                <w:rFonts w:cs="Times New Roman"/>
              </w:rPr>
            </w:pPr>
            <w:r>
              <w:rPr>
                <w:rFonts w:cs="Times New Roman"/>
              </w:rPr>
              <w:t>Общ публичен лиценз на GNU (General Public License)</w:t>
            </w:r>
          </w:p>
        </w:tc>
      </w:tr>
      <w:tr w:rsidR="00037959" w:rsidRPr="001C5579" w:rsidTr="000F094E">
        <w:tc>
          <w:tcPr>
            <w:tcW w:w="1440" w:type="dxa"/>
            <w:tcBorders>
              <w:top w:val="single" w:sz="6" w:space="0" w:color="auto"/>
              <w:bottom w:val="single" w:sz="6" w:space="0" w:color="auto"/>
            </w:tcBorders>
          </w:tcPr>
          <w:p w:rsidR="00037959" w:rsidRDefault="00037959" w:rsidP="008C6202">
            <w:r>
              <w:t>IBM</w:t>
            </w:r>
          </w:p>
        </w:tc>
        <w:tc>
          <w:tcPr>
            <w:tcW w:w="7560" w:type="dxa"/>
            <w:tcBorders>
              <w:top w:val="single" w:sz="6" w:space="0" w:color="auto"/>
              <w:bottom w:val="single" w:sz="6" w:space="0" w:color="auto"/>
            </w:tcBorders>
          </w:tcPr>
          <w:p w:rsidR="00037959" w:rsidRDefault="002925D3" w:rsidP="00BF3DB6">
            <w:pPr>
              <w:jc w:val="left"/>
              <w:rPr>
                <w:rFonts w:cs="Times New Roman"/>
              </w:rPr>
            </w:pPr>
            <w:r>
              <w:rPr>
                <w:rFonts w:cs="Times New Roman"/>
              </w:rPr>
              <w:t>Американска мулти-технологична и предлагаща консултантски услуги корпорация</w:t>
            </w:r>
          </w:p>
          <w:p w:rsidR="00037959" w:rsidRDefault="00037959" w:rsidP="00BF3DB6">
            <w:pPr>
              <w:jc w:val="left"/>
              <w:rPr>
                <w:rFonts w:cs="Times New Roman"/>
              </w:rPr>
            </w:pPr>
            <w:r>
              <w:rPr>
                <w:rFonts w:cs="Times New Roman"/>
              </w:rPr>
              <w:t>(</w:t>
            </w:r>
            <w:r w:rsidRPr="000F715F">
              <w:rPr>
                <w:rStyle w:val="Hyperlink"/>
                <w:sz w:val="18"/>
              </w:rPr>
              <w:t>http://www.ibm.com</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IBM Rational</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Подразделение на IBM занимаващо се с модулни архитектури и итеративна разработка</w:t>
            </w:r>
          </w:p>
          <w:p w:rsidR="00037959" w:rsidRPr="007D7141" w:rsidRDefault="00037959" w:rsidP="00BF3DB6">
            <w:pPr>
              <w:jc w:val="left"/>
            </w:pPr>
            <w:r>
              <w:rPr>
                <w:rFonts w:cs="Times New Roman"/>
              </w:rPr>
              <w:t>(</w:t>
            </w:r>
            <w:hyperlink r:id="rId114" w:history="1">
              <w:r w:rsidRPr="004C1015">
                <w:rPr>
                  <w:rStyle w:val="Hyperlink"/>
                  <w:sz w:val="18"/>
                </w:rPr>
                <w:t>http://www-01.ibm.com/software/rational/</w:t>
              </w:r>
            </w:hyperlink>
            <w:r w:rsidRPr="00D10E07">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lastRenderedPageBreak/>
              <w:t>MDA</w:t>
            </w:r>
          </w:p>
        </w:tc>
        <w:tc>
          <w:tcPr>
            <w:tcW w:w="7560" w:type="dxa"/>
            <w:tcBorders>
              <w:top w:val="single" w:sz="6" w:space="0" w:color="auto"/>
              <w:bottom w:val="single" w:sz="6" w:space="0" w:color="auto"/>
            </w:tcBorders>
          </w:tcPr>
          <w:p w:rsidR="00037959" w:rsidRPr="0046169A" w:rsidRDefault="002925D3" w:rsidP="00D51960">
            <w:pPr>
              <w:jc w:val="left"/>
              <w:rPr>
                <w:rFonts w:cs="Times New Roman"/>
              </w:rPr>
            </w:pPr>
            <w:r w:rsidRPr="0046169A">
              <w:rPr>
                <w:rFonts w:cs="Times New Roman"/>
              </w:rPr>
              <w:t>Моделно</w:t>
            </w:r>
            <w:r w:rsidR="00037959" w:rsidRPr="0046169A">
              <w:rPr>
                <w:rFonts w:cs="Times New Roman"/>
              </w:rPr>
              <w:t xml:space="preserve"> разработена архитектура (</w:t>
            </w:r>
            <w:hyperlink r:id="rId115" w:history="1">
              <w:r w:rsidR="00037959" w:rsidRPr="0046169A">
                <w:rPr>
                  <w:rStyle w:val="Hyperlink"/>
                </w:rPr>
                <w:t>Model Driven Architecture</w:t>
              </w:r>
            </w:hyperlink>
            <w:r w:rsidR="00037959"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D51960">
            <w:r>
              <w:t>MDT</w:t>
            </w:r>
          </w:p>
        </w:tc>
        <w:tc>
          <w:tcPr>
            <w:tcW w:w="7560" w:type="dxa"/>
            <w:tcBorders>
              <w:top w:val="single" w:sz="6" w:space="0" w:color="auto"/>
              <w:bottom w:val="single" w:sz="6" w:space="0" w:color="auto"/>
            </w:tcBorders>
          </w:tcPr>
          <w:p w:rsidR="00037959" w:rsidRDefault="00037959" w:rsidP="00D04CF8">
            <w:pPr>
              <w:jc w:val="left"/>
              <w:rPr>
                <w:rFonts w:cs="Times New Roman"/>
              </w:rPr>
            </w:pPr>
            <w:r>
              <w:rPr>
                <w:rFonts w:cs="Times New Roman"/>
              </w:rPr>
              <w:t>Инструменти за разработка на модели на Eclipse</w:t>
            </w:r>
          </w:p>
          <w:p w:rsidR="00037959" w:rsidRDefault="00037959" w:rsidP="00D04CF8">
            <w:pPr>
              <w:jc w:val="left"/>
              <w:rPr>
                <w:rFonts w:cs="Times New Roman"/>
              </w:rPr>
            </w:pPr>
            <w:r w:rsidRPr="000B01EF">
              <w:rPr>
                <w:rFonts w:cs="Times New Roman"/>
                <w:sz w:val="18"/>
              </w:rPr>
              <w:t>(</w:t>
            </w:r>
            <w:hyperlink r:id="rId116" w:history="1">
              <w:r w:rsidRPr="000B01EF">
                <w:rPr>
                  <w:rStyle w:val="Hyperlink"/>
                  <w:sz w:val="18"/>
                </w:rPr>
                <w:t>http://www.eclipse.org/modeling/mdt/?project=uml2</w:t>
              </w:r>
            </w:hyperlink>
            <w:r w:rsidRPr="000B01EF">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MOF</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Стандарт за моделно движена </w:t>
            </w:r>
            <w:r w:rsidR="002925D3" w:rsidRPr="0046169A">
              <w:rPr>
                <w:rFonts w:cs="Times New Roman"/>
              </w:rPr>
              <w:t>разработка</w:t>
            </w:r>
            <w:r w:rsidRPr="0046169A">
              <w:rPr>
                <w:rFonts w:cs="Times New Roman"/>
              </w:rPr>
              <w:t>. Meta-Object Facility (</w:t>
            </w:r>
            <w:hyperlink r:id="rId117" w:history="1">
              <w:r w:rsidRPr="0046169A">
                <w:rPr>
                  <w:rStyle w:val="Hyperlink"/>
                </w:rPr>
                <w:t>MOF</w:t>
              </w:r>
            </w:hyperlink>
            <w:r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MOFM2T</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 Спецификация на OMG </w:t>
            </w:r>
            <w:r w:rsidRPr="0046169A">
              <w:rPr>
                <w:rFonts w:cs="Times New Roman"/>
                <w:sz w:val="18"/>
              </w:rPr>
              <w:t>(</w:t>
            </w:r>
            <w:hyperlink r:id="rId118" w:history="1">
              <w:r w:rsidRPr="0046169A">
                <w:rPr>
                  <w:rStyle w:val="Hyperlink"/>
                  <w:sz w:val="18"/>
                </w:rPr>
                <w:t>http://en.wikipedia.org/wiki/MOF_Model_to_Text_Transformation_Language</w:t>
              </w:r>
            </w:hyperlink>
            <w:r w:rsidRPr="0046169A">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D51960">
            <w:r>
              <w:t>OCL</w:t>
            </w:r>
          </w:p>
        </w:tc>
        <w:tc>
          <w:tcPr>
            <w:tcW w:w="7560" w:type="dxa"/>
            <w:tcBorders>
              <w:top w:val="single" w:sz="6" w:space="0" w:color="auto"/>
              <w:bottom w:val="single" w:sz="6" w:space="0" w:color="auto"/>
            </w:tcBorders>
          </w:tcPr>
          <w:p w:rsidR="00037959" w:rsidRDefault="00037959" w:rsidP="00A7563D">
            <w:pPr>
              <w:jc w:val="left"/>
              <w:rPr>
                <w:rFonts w:cs="Times New Roman"/>
              </w:rPr>
            </w:pPr>
            <w:r>
              <w:rPr>
                <w:rFonts w:cs="Times New Roman"/>
              </w:rPr>
              <w:t>Декларативен език даващ възможност за описание на правила, които да се прилагат над UML. В последствие той може да се прилага и над всеки MOF мета модел</w:t>
            </w:r>
          </w:p>
          <w:p w:rsidR="00037959" w:rsidRDefault="00037959" w:rsidP="00A7563D">
            <w:pPr>
              <w:jc w:val="left"/>
              <w:rPr>
                <w:rFonts w:cs="Times New Roman"/>
              </w:rPr>
            </w:pPr>
            <w:r w:rsidRPr="003D64E0">
              <w:rPr>
                <w:rFonts w:cs="Times New Roman"/>
                <w:sz w:val="18"/>
              </w:rPr>
              <w:t>(</w:t>
            </w:r>
            <w:hyperlink r:id="rId119" w:history="1">
              <w:r w:rsidRPr="003D64E0">
                <w:rPr>
                  <w:rStyle w:val="Hyperlink"/>
                  <w:sz w:val="18"/>
                </w:rPr>
                <w:t>http://www.omg.org/spec/OCL/</w:t>
              </w:r>
            </w:hyperlink>
            <w:r w:rsidRPr="003D64E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OMG</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Интернационален консорциум с идеална цел, чиито предмет на дейност е стандартизиране на компютърната индустрия (</w:t>
            </w:r>
            <w:hyperlink r:id="rId120" w:history="1">
              <w:r w:rsidRPr="0046169A">
                <w:rPr>
                  <w:rStyle w:val="Hyperlink"/>
                </w:rPr>
                <w:t>Object Management Group</w:t>
              </w:r>
            </w:hyperlink>
            <w:r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D51960">
            <w:r>
              <w:t>PCRE</w:t>
            </w:r>
          </w:p>
        </w:tc>
        <w:tc>
          <w:tcPr>
            <w:tcW w:w="7560" w:type="dxa"/>
            <w:tcBorders>
              <w:top w:val="single" w:sz="6" w:space="0" w:color="auto"/>
              <w:bottom w:val="single" w:sz="6" w:space="0" w:color="auto"/>
            </w:tcBorders>
          </w:tcPr>
          <w:p w:rsidR="00037959" w:rsidRDefault="002925D3" w:rsidP="00D04CF8">
            <w:pPr>
              <w:jc w:val="left"/>
              <w:rPr>
                <w:rFonts w:cs="Times New Roman"/>
              </w:rPr>
            </w:pPr>
            <w:r>
              <w:rPr>
                <w:rFonts w:cs="Times New Roman"/>
              </w:rPr>
              <w:t>Библиотека за работа с Perl съвместими регулярни изрази</w:t>
            </w:r>
          </w:p>
          <w:p w:rsidR="00037959" w:rsidRDefault="00037959" w:rsidP="00D04CF8">
            <w:pPr>
              <w:jc w:val="left"/>
              <w:rPr>
                <w:rFonts w:cs="Times New Roman"/>
              </w:rPr>
            </w:pPr>
            <w:r w:rsidRPr="00214850">
              <w:rPr>
                <w:rFonts w:cs="Times New Roman"/>
                <w:sz w:val="18"/>
              </w:rPr>
              <w:t>(</w:t>
            </w:r>
            <w:hyperlink r:id="rId121" w:history="1">
              <w:r w:rsidRPr="00214850">
                <w:rPr>
                  <w:rStyle w:val="Hyperlink"/>
                  <w:sz w:val="18"/>
                </w:rPr>
                <w:t>http://www.pcre.org/</w:t>
              </w:r>
            </w:hyperlink>
            <w:r w:rsidRPr="0021485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D51960">
            <w:r>
              <w:t>Perl</w:t>
            </w:r>
          </w:p>
        </w:tc>
        <w:tc>
          <w:tcPr>
            <w:tcW w:w="7560" w:type="dxa"/>
            <w:tcBorders>
              <w:top w:val="single" w:sz="6" w:space="0" w:color="auto"/>
              <w:bottom w:val="single" w:sz="6" w:space="0" w:color="auto"/>
            </w:tcBorders>
          </w:tcPr>
          <w:p w:rsidR="00037959" w:rsidRDefault="00037959" w:rsidP="00214850">
            <w:pPr>
              <w:jc w:val="left"/>
              <w:rPr>
                <w:rFonts w:cs="Times New Roman"/>
              </w:rPr>
            </w:pPr>
            <w:r w:rsidRPr="00214850">
              <w:rPr>
                <w:rFonts w:cs="Times New Roman"/>
              </w:rPr>
              <w:t>универсален, интерпрети</w:t>
            </w:r>
            <w:r>
              <w:rPr>
                <w:rFonts w:cs="Times New Roman"/>
              </w:rPr>
              <w:t>ран</w:t>
            </w:r>
            <w:r w:rsidRPr="00214850">
              <w:rPr>
                <w:rFonts w:cs="Times New Roman"/>
              </w:rPr>
              <w:t xml:space="preserve"> език за програмиране</w:t>
            </w:r>
          </w:p>
          <w:p w:rsidR="00037959" w:rsidRDefault="00037959" w:rsidP="00214850">
            <w:pPr>
              <w:jc w:val="left"/>
              <w:rPr>
                <w:rFonts w:cs="Times New Roman"/>
              </w:rPr>
            </w:pPr>
            <w:r w:rsidRPr="00214850">
              <w:rPr>
                <w:rFonts w:cs="Times New Roman"/>
                <w:sz w:val="18"/>
              </w:rPr>
              <w:t>(</w:t>
            </w:r>
            <w:hyperlink r:id="rId122" w:history="1">
              <w:r w:rsidRPr="00214850">
                <w:rPr>
                  <w:rStyle w:val="Hyperlink"/>
                  <w:sz w:val="18"/>
                </w:rPr>
                <w:t>http://www.perl.org/</w:t>
              </w:r>
            </w:hyperlink>
            <w:r w:rsidRPr="0021485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8C6202">
            <w:r w:rsidRPr="009F4E60">
              <w:t>PyEMOF</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Python имплементация на E-MOF спецификацията</w:t>
            </w:r>
          </w:p>
          <w:p w:rsidR="00037959" w:rsidRDefault="00037959" w:rsidP="00BF3DB6">
            <w:pPr>
              <w:jc w:val="left"/>
              <w:rPr>
                <w:rFonts w:cs="Times New Roman"/>
              </w:rPr>
            </w:pPr>
            <w:r>
              <w:rPr>
                <w:rFonts w:cs="Times New Roman"/>
              </w:rPr>
              <w:t>(</w:t>
            </w:r>
            <w:hyperlink r:id="rId123" w:history="1">
              <w:r w:rsidRPr="006A114B">
                <w:rPr>
                  <w:rStyle w:val="Hyperlink"/>
                  <w:sz w:val="18"/>
                </w:rPr>
                <w:t>http://www.lifl.fr/~marvie/software/pyemof.html</w:t>
              </w:r>
            </w:hyperlink>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Sparx Systems</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Австралийска софтуерна компания специализираща в разработката на визуални инструменти за планиране, дизайн и разработка на системи с преобладаващ софтуер.</w:t>
            </w:r>
          </w:p>
          <w:p w:rsidR="00037959" w:rsidRDefault="00037959" w:rsidP="00BF3DB6">
            <w:pPr>
              <w:jc w:val="left"/>
              <w:rPr>
                <w:rFonts w:cs="Times New Roman"/>
              </w:rPr>
            </w:pPr>
            <w:r>
              <w:rPr>
                <w:rFonts w:cs="Times New Roman"/>
              </w:rPr>
              <w:t>(</w:t>
            </w:r>
            <w:r w:rsidRPr="007D7141">
              <w:rPr>
                <w:rStyle w:val="Hyperlink"/>
                <w:sz w:val="18"/>
              </w:rPr>
              <w:t>http://www.sparxsystems.com/about.html</w:t>
            </w:r>
            <w:r>
              <w:rPr>
                <w:rFonts w:cs="Times New Roman"/>
              </w:rPr>
              <w:t>)</w:t>
            </w:r>
          </w:p>
        </w:tc>
      </w:tr>
      <w:tr w:rsidR="00037959" w:rsidRPr="00661524"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SW-C</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Software Component</w:t>
            </w:r>
          </w:p>
        </w:tc>
      </w:tr>
      <w:tr w:rsidR="00037959" w:rsidRPr="001C5579" w:rsidTr="000F094E">
        <w:tc>
          <w:tcPr>
            <w:tcW w:w="1440" w:type="dxa"/>
            <w:tcBorders>
              <w:top w:val="single" w:sz="6" w:space="0" w:color="auto"/>
              <w:bottom w:val="single" w:sz="6" w:space="0" w:color="auto"/>
            </w:tcBorders>
          </w:tcPr>
          <w:p w:rsidR="00037959" w:rsidRDefault="00037959" w:rsidP="008C6202">
            <w:r>
              <w:t>SysML</w:t>
            </w:r>
          </w:p>
        </w:tc>
        <w:tc>
          <w:tcPr>
            <w:tcW w:w="7560" w:type="dxa"/>
            <w:tcBorders>
              <w:top w:val="single" w:sz="6" w:space="0" w:color="auto"/>
              <w:bottom w:val="single" w:sz="6" w:space="0" w:color="auto"/>
            </w:tcBorders>
          </w:tcPr>
          <w:p w:rsidR="00037959" w:rsidRDefault="00037959" w:rsidP="00844970">
            <w:pPr>
              <w:jc w:val="left"/>
              <w:rPr>
                <w:rFonts w:cs="Times New Roman"/>
              </w:rPr>
            </w:pPr>
            <w:r>
              <w:rPr>
                <w:rFonts w:cs="Times New Roman"/>
              </w:rPr>
              <w:t>Системен език за моделиране (System Modeling Language)</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UML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Унифициран език за моделиране (Unified Modeling Language)</w:t>
            </w:r>
          </w:p>
        </w:tc>
      </w:tr>
      <w:tr w:rsidR="00037959" w:rsidRPr="001C5579" w:rsidTr="000F094E">
        <w:tc>
          <w:tcPr>
            <w:tcW w:w="1440" w:type="dxa"/>
            <w:tcBorders>
              <w:top w:val="single" w:sz="6" w:space="0" w:color="auto"/>
              <w:bottom w:val="single" w:sz="6" w:space="0" w:color="auto"/>
            </w:tcBorders>
          </w:tcPr>
          <w:p w:rsidR="00037959" w:rsidRDefault="00037959" w:rsidP="008C6202">
            <w:r>
              <w:t>UUID</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Универсален уникален идентификатор (</w:t>
            </w:r>
            <w:r w:rsidRPr="00D6496B">
              <w:rPr>
                <w:rFonts w:cs="Times New Roman"/>
              </w:rPr>
              <w:t>universally unique identifier</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XMI</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XML обмен на метаданни, чиито </w:t>
            </w:r>
            <w:r w:rsidR="002925D3" w:rsidRPr="0046169A">
              <w:rPr>
                <w:rFonts w:cs="Times New Roman"/>
              </w:rPr>
              <w:t>мета</w:t>
            </w:r>
            <w:r w:rsidR="002925D3">
              <w:rPr>
                <w:rFonts w:cs="Times New Roman"/>
              </w:rPr>
              <w:t>-</w:t>
            </w:r>
            <w:r w:rsidR="002925D3" w:rsidRPr="0046169A">
              <w:rPr>
                <w:rFonts w:cs="Times New Roman"/>
              </w:rPr>
              <w:t>модел</w:t>
            </w:r>
            <w:r w:rsidRPr="0046169A">
              <w:rPr>
                <w:rFonts w:cs="Times New Roman"/>
              </w:rPr>
              <w:t xml:space="preserve"> може да се изрази чрез MOF</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XML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разширяем маркиращ език</w:t>
            </w:r>
          </w:p>
        </w:tc>
      </w:tr>
    </w:tbl>
    <w:p w:rsidR="00ED1159" w:rsidRPr="002925D3" w:rsidRDefault="00ED1159" w:rsidP="00AA381B"/>
    <w:p w:rsidR="006C5698" w:rsidRPr="006C5698" w:rsidRDefault="00461014" w:rsidP="006C5698">
      <w:pPr>
        <w:pStyle w:val="Appendix"/>
      </w:pPr>
      <w:bookmarkStart w:id="559" w:name="_Ref398392808"/>
      <w:bookmarkStart w:id="560" w:name="_Toc412756106"/>
      <w:r w:rsidRPr="002925D3">
        <w:rPr>
          <w:lang w:val="bg-BG"/>
        </w:rPr>
        <w:t>Реализирани</w:t>
      </w:r>
      <w:r w:rsidR="006C5698" w:rsidRPr="002925D3">
        <w:rPr>
          <w:lang w:val="bg-BG"/>
        </w:rPr>
        <w:t xml:space="preserve"> документи</w:t>
      </w:r>
      <w:bookmarkEnd w:id="559"/>
      <w:bookmarkEnd w:id="560"/>
    </w:p>
    <w:tbl>
      <w:tblPr>
        <w:tblW w:w="9000" w:type="dxa"/>
        <w:tblInd w:w="250" w:type="dxa"/>
        <w:tblLayout w:type="fixed"/>
        <w:tblCellMar>
          <w:left w:w="70" w:type="dxa"/>
          <w:right w:w="70" w:type="dxa"/>
        </w:tblCellMar>
        <w:tblLook w:val="0000" w:firstRow="0" w:lastRow="0" w:firstColumn="0" w:lastColumn="0" w:noHBand="0" w:noVBand="0"/>
      </w:tblPr>
      <w:tblGrid>
        <w:gridCol w:w="1080"/>
        <w:gridCol w:w="2250"/>
        <w:gridCol w:w="5670"/>
      </w:tblGrid>
      <w:tr w:rsidR="000F094E" w:rsidRPr="001C5579" w:rsidTr="000F094E">
        <w:trPr>
          <w:tblHeader/>
        </w:trPr>
        <w:tc>
          <w:tcPr>
            <w:tcW w:w="1080" w:type="dxa"/>
            <w:tcBorders>
              <w:top w:val="single" w:sz="12" w:space="0" w:color="auto"/>
            </w:tcBorders>
          </w:tcPr>
          <w:p w:rsidR="000F094E" w:rsidRPr="0046169A" w:rsidRDefault="000F094E" w:rsidP="00767898">
            <w:pPr>
              <w:rPr>
                <w:rFonts w:cs="Times New Roman"/>
                <w:b/>
              </w:rPr>
            </w:pPr>
            <w:r>
              <w:rPr>
                <w:rFonts w:cs="Times New Roman"/>
                <w:b/>
              </w:rPr>
              <w:t>Реф.</w:t>
            </w:r>
          </w:p>
        </w:tc>
        <w:tc>
          <w:tcPr>
            <w:tcW w:w="2250" w:type="dxa"/>
            <w:tcBorders>
              <w:top w:val="single" w:sz="12" w:space="0" w:color="auto"/>
            </w:tcBorders>
          </w:tcPr>
          <w:p w:rsidR="000F094E" w:rsidRPr="0046169A" w:rsidRDefault="000F094E" w:rsidP="002B3D61">
            <w:pPr>
              <w:jc w:val="left"/>
              <w:rPr>
                <w:rFonts w:cs="Times New Roman"/>
                <w:b/>
              </w:rPr>
            </w:pPr>
            <w:r>
              <w:rPr>
                <w:rFonts w:cs="Times New Roman"/>
                <w:b/>
              </w:rPr>
              <w:t>Име на документ</w:t>
            </w:r>
          </w:p>
        </w:tc>
        <w:tc>
          <w:tcPr>
            <w:tcW w:w="5670" w:type="dxa"/>
            <w:tcBorders>
              <w:top w:val="single" w:sz="12" w:space="0" w:color="auto"/>
            </w:tcBorders>
          </w:tcPr>
          <w:p w:rsidR="000F094E" w:rsidRDefault="000F094E" w:rsidP="00767898">
            <w:pPr>
              <w:rPr>
                <w:rFonts w:cs="Times New Roman"/>
                <w:b/>
              </w:rPr>
            </w:pPr>
            <w:r>
              <w:rPr>
                <w:rFonts w:cs="Times New Roman"/>
                <w:b/>
              </w:rPr>
              <w:t>Връзка</w:t>
            </w:r>
          </w:p>
        </w:tc>
      </w:tr>
      <w:tr w:rsidR="000F094E" w:rsidRPr="00661524" w:rsidTr="000F094E">
        <w:tc>
          <w:tcPr>
            <w:tcW w:w="1080" w:type="dxa"/>
            <w:tcBorders>
              <w:top w:val="single" w:sz="6" w:space="0" w:color="auto"/>
              <w:bottom w:val="single" w:sz="6" w:space="0" w:color="auto"/>
            </w:tcBorders>
          </w:tcPr>
          <w:p w:rsidR="000F094E" w:rsidRPr="000F094E" w:rsidRDefault="000F094E" w:rsidP="00767898">
            <w:pPr>
              <w:rPr>
                <w:rFonts w:cs="Times New Roman"/>
                <w:b/>
              </w:rPr>
            </w:pPr>
            <w:r w:rsidRPr="000F094E">
              <w:rPr>
                <w:rFonts w:cs="Times New Roman"/>
                <w:b/>
              </w:rPr>
              <w:t>[D1]</w:t>
            </w:r>
          </w:p>
        </w:tc>
        <w:tc>
          <w:tcPr>
            <w:tcW w:w="2250" w:type="dxa"/>
            <w:tcBorders>
              <w:top w:val="single" w:sz="6" w:space="0" w:color="auto"/>
              <w:bottom w:val="single" w:sz="6" w:space="0" w:color="auto"/>
            </w:tcBorders>
          </w:tcPr>
          <w:p w:rsidR="000F094E" w:rsidRPr="0046169A" w:rsidRDefault="000F094E" w:rsidP="002B3D61">
            <w:pPr>
              <w:tabs>
                <w:tab w:val="left" w:pos="1065"/>
              </w:tabs>
              <w:jc w:val="left"/>
              <w:rPr>
                <w:rFonts w:cs="Times New Roman"/>
              </w:rPr>
            </w:pPr>
            <w:r>
              <w:rPr>
                <w:rFonts w:cs="Times New Roman"/>
              </w:rPr>
              <w:t xml:space="preserve">UML </w:t>
            </w:r>
            <w:r w:rsidR="00B03397">
              <w:rPr>
                <w:rFonts w:cs="Times New Roman"/>
              </w:rPr>
              <w:t>модел</w:t>
            </w:r>
          </w:p>
        </w:tc>
        <w:tc>
          <w:tcPr>
            <w:tcW w:w="5670" w:type="dxa"/>
            <w:tcBorders>
              <w:top w:val="single" w:sz="6" w:space="0" w:color="auto"/>
              <w:bottom w:val="single" w:sz="6" w:space="0" w:color="auto"/>
            </w:tcBorders>
          </w:tcPr>
          <w:p w:rsidR="000F094E" w:rsidRDefault="00472C2D" w:rsidP="006C5698">
            <w:pPr>
              <w:tabs>
                <w:tab w:val="left" w:pos="1065"/>
              </w:tabs>
              <w:rPr>
                <w:rFonts w:cs="Times New Roman"/>
              </w:rPr>
            </w:pPr>
            <w:hyperlink r:id="rId124" w:history="1">
              <w:r w:rsidR="000F094E" w:rsidRPr="000F094E">
                <w:rPr>
                  <w:rStyle w:val="Hyperlink"/>
                </w:rPr>
                <w:t>https://github.com/dmanev/ArchExtractor/tree/master/ArchExtractor/model</w:t>
              </w:r>
            </w:hyperlink>
          </w:p>
        </w:tc>
      </w:tr>
      <w:tr w:rsidR="000F094E" w:rsidTr="000F094E">
        <w:tc>
          <w:tcPr>
            <w:tcW w:w="1080" w:type="dxa"/>
            <w:tcBorders>
              <w:top w:val="single" w:sz="6" w:space="0" w:color="auto"/>
              <w:bottom w:val="single" w:sz="6" w:space="0" w:color="auto"/>
            </w:tcBorders>
          </w:tcPr>
          <w:p w:rsidR="000F094E" w:rsidRPr="008966B7" w:rsidRDefault="008966B7" w:rsidP="00767898">
            <w:pPr>
              <w:rPr>
                <w:rFonts w:cs="Times New Roman"/>
                <w:b/>
              </w:rPr>
            </w:pPr>
            <w:r w:rsidRPr="008966B7">
              <w:rPr>
                <w:rFonts w:cs="Times New Roman"/>
                <w:b/>
              </w:rPr>
              <w:t>[D2]</w:t>
            </w:r>
          </w:p>
        </w:tc>
        <w:tc>
          <w:tcPr>
            <w:tcW w:w="2250" w:type="dxa"/>
            <w:tcBorders>
              <w:top w:val="single" w:sz="6" w:space="0" w:color="auto"/>
              <w:bottom w:val="single" w:sz="6" w:space="0" w:color="auto"/>
            </w:tcBorders>
          </w:tcPr>
          <w:p w:rsidR="000F094E" w:rsidRPr="0046169A" w:rsidRDefault="008966B7" w:rsidP="002B3D61">
            <w:pPr>
              <w:jc w:val="left"/>
              <w:rPr>
                <w:rFonts w:cs="Times New Roman"/>
              </w:rPr>
            </w:pPr>
            <w:r w:rsidRPr="00280CE5">
              <w:rPr>
                <w:rFonts w:cs="Times New Roman"/>
                <w:color w:val="auto"/>
              </w:rPr>
              <w:t xml:space="preserve">UML генерирана </w:t>
            </w:r>
            <w:r w:rsidRPr="00280CE5">
              <w:rPr>
                <w:rFonts w:cs="Times New Roman"/>
                <w:color w:val="auto"/>
              </w:rPr>
              <w:lastRenderedPageBreak/>
              <w:t>документация</w:t>
            </w:r>
          </w:p>
        </w:tc>
        <w:tc>
          <w:tcPr>
            <w:tcW w:w="5670" w:type="dxa"/>
            <w:tcBorders>
              <w:top w:val="single" w:sz="6" w:space="0" w:color="auto"/>
              <w:bottom w:val="single" w:sz="6" w:space="0" w:color="auto"/>
            </w:tcBorders>
          </w:tcPr>
          <w:p w:rsidR="000F094E" w:rsidRPr="0046169A" w:rsidRDefault="00472C2D" w:rsidP="00767898">
            <w:pPr>
              <w:rPr>
                <w:rFonts w:cs="Times New Roman"/>
              </w:rPr>
            </w:pPr>
            <w:hyperlink r:id="rId125" w:history="1">
              <w:r w:rsidR="00900114" w:rsidRPr="00900114">
                <w:rPr>
                  <w:rStyle w:val="Hyperlink"/>
                  <w:rFonts w:cs="Arial"/>
                </w:rPr>
                <w:t>https://github.com/dmanev/ArchExtractor/blob/master/A</w:t>
              </w:r>
              <w:r w:rsidR="00900114" w:rsidRPr="00900114">
                <w:rPr>
                  <w:rStyle w:val="Hyperlink"/>
                  <w:rFonts w:cs="Arial"/>
                </w:rPr>
                <w:lastRenderedPageBreak/>
                <w:t>rchExtractor/Documents/umlGenDoc.zip</w:t>
              </w:r>
            </w:hyperlink>
          </w:p>
        </w:tc>
      </w:tr>
      <w:tr w:rsidR="00280CE5" w:rsidTr="000F094E">
        <w:tc>
          <w:tcPr>
            <w:tcW w:w="1080" w:type="dxa"/>
            <w:tcBorders>
              <w:top w:val="single" w:sz="6" w:space="0" w:color="auto"/>
              <w:bottom w:val="single" w:sz="6" w:space="0" w:color="auto"/>
            </w:tcBorders>
          </w:tcPr>
          <w:p w:rsidR="00280CE5" w:rsidRPr="008966B7" w:rsidRDefault="00280CE5" w:rsidP="00767898">
            <w:pPr>
              <w:rPr>
                <w:rFonts w:cs="Times New Roman"/>
                <w:b/>
              </w:rPr>
            </w:pPr>
            <w:r>
              <w:rPr>
                <w:rFonts w:cs="Times New Roman"/>
                <w:b/>
              </w:rPr>
              <w:lastRenderedPageBreak/>
              <w:t>[D3]</w:t>
            </w:r>
          </w:p>
        </w:tc>
        <w:tc>
          <w:tcPr>
            <w:tcW w:w="2250" w:type="dxa"/>
            <w:tcBorders>
              <w:top w:val="single" w:sz="6" w:space="0" w:color="auto"/>
              <w:bottom w:val="single" w:sz="6" w:space="0" w:color="auto"/>
            </w:tcBorders>
          </w:tcPr>
          <w:p w:rsidR="00280CE5" w:rsidRPr="00280CE5" w:rsidRDefault="00280CE5" w:rsidP="002B3D61">
            <w:pPr>
              <w:jc w:val="left"/>
              <w:rPr>
                <w:rFonts w:cs="Times New Roman"/>
                <w:color w:val="auto"/>
              </w:rPr>
            </w:pPr>
            <w:r>
              <w:rPr>
                <w:rFonts w:cs="Times New Roman"/>
                <w:color w:val="auto"/>
              </w:rPr>
              <w:t>UML генериран код на системата</w:t>
            </w:r>
          </w:p>
        </w:tc>
        <w:tc>
          <w:tcPr>
            <w:tcW w:w="5670" w:type="dxa"/>
            <w:tcBorders>
              <w:top w:val="single" w:sz="6" w:space="0" w:color="auto"/>
              <w:bottom w:val="single" w:sz="6" w:space="0" w:color="auto"/>
            </w:tcBorders>
          </w:tcPr>
          <w:p w:rsidR="00280CE5" w:rsidRDefault="00472C2D" w:rsidP="00767898">
            <w:hyperlink r:id="rId126" w:history="1">
              <w:r w:rsidR="00280CE5" w:rsidRPr="00280CE5">
                <w:rPr>
                  <w:rStyle w:val="Hyperlink"/>
                  <w:rFonts w:cs="Arial"/>
                </w:rPr>
                <w:t>https://github.com/dmanev/ArchExtractor/tree/master/ArchExtractor/umlgen</w:t>
              </w:r>
            </w:hyperlink>
          </w:p>
        </w:tc>
      </w:tr>
      <w:tr w:rsidR="004367EE" w:rsidTr="000F094E">
        <w:tc>
          <w:tcPr>
            <w:tcW w:w="1080" w:type="dxa"/>
            <w:tcBorders>
              <w:top w:val="single" w:sz="6" w:space="0" w:color="auto"/>
              <w:bottom w:val="single" w:sz="6" w:space="0" w:color="auto"/>
            </w:tcBorders>
          </w:tcPr>
          <w:p w:rsidR="004367EE" w:rsidRDefault="004367EE" w:rsidP="00767898">
            <w:pPr>
              <w:rPr>
                <w:rFonts w:cs="Times New Roman"/>
                <w:b/>
              </w:rPr>
            </w:pPr>
            <w:r>
              <w:rPr>
                <w:rFonts w:cs="Times New Roman"/>
                <w:b/>
              </w:rPr>
              <w:t>[D4]</w:t>
            </w:r>
          </w:p>
        </w:tc>
        <w:tc>
          <w:tcPr>
            <w:tcW w:w="2250" w:type="dxa"/>
            <w:tcBorders>
              <w:top w:val="single" w:sz="6" w:space="0" w:color="auto"/>
              <w:bottom w:val="single" w:sz="6" w:space="0" w:color="auto"/>
            </w:tcBorders>
          </w:tcPr>
          <w:p w:rsidR="004367EE" w:rsidRDefault="004367EE" w:rsidP="002B3D61">
            <w:pPr>
              <w:jc w:val="left"/>
              <w:rPr>
                <w:rFonts w:cs="Times New Roman"/>
                <w:color w:val="auto"/>
              </w:rPr>
            </w:pPr>
            <w:r>
              <w:rPr>
                <w:rFonts w:cs="Times New Roman"/>
                <w:color w:val="auto"/>
              </w:rPr>
              <w:t>UML генериран тестов код на системата</w:t>
            </w:r>
          </w:p>
        </w:tc>
        <w:tc>
          <w:tcPr>
            <w:tcW w:w="5670" w:type="dxa"/>
            <w:tcBorders>
              <w:top w:val="single" w:sz="6" w:space="0" w:color="auto"/>
              <w:bottom w:val="single" w:sz="6" w:space="0" w:color="auto"/>
            </w:tcBorders>
          </w:tcPr>
          <w:p w:rsidR="004367EE" w:rsidRDefault="00472C2D" w:rsidP="00767898">
            <w:hyperlink r:id="rId127" w:history="1">
              <w:r w:rsidR="004367EE" w:rsidRPr="004367EE">
                <w:rPr>
                  <w:rStyle w:val="Hyperlink"/>
                  <w:rFonts w:cs="Arial"/>
                </w:rPr>
                <w:t>https://github.com/dmanev/ArchExtractor/tree/master/ArchExtractor/tests/testgen</w:t>
              </w:r>
            </w:hyperlink>
          </w:p>
        </w:tc>
      </w:tr>
      <w:tr w:rsidR="000F094E" w:rsidRPr="001C5579" w:rsidTr="000F094E">
        <w:tc>
          <w:tcPr>
            <w:tcW w:w="1080" w:type="dxa"/>
          </w:tcPr>
          <w:p w:rsidR="000F094E" w:rsidRPr="0046169A" w:rsidRDefault="000F094E" w:rsidP="00767898">
            <w:pPr>
              <w:rPr>
                <w:rFonts w:cs="Times New Roman"/>
              </w:rPr>
            </w:pPr>
          </w:p>
        </w:tc>
        <w:tc>
          <w:tcPr>
            <w:tcW w:w="2250" w:type="dxa"/>
          </w:tcPr>
          <w:p w:rsidR="000F094E" w:rsidRPr="0046169A" w:rsidRDefault="000F094E" w:rsidP="002B3D61">
            <w:pPr>
              <w:jc w:val="left"/>
              <w:rPr>
                <w:rFonts w:cs="Times New Roman"/>
              </w:rPr>
            </w:pPr>
          </w:p>
        </w:tc>
        <w:tc>
          <w:tcPr>
            <w:tcW w:w="5670" w:type="dxa"/>
          </w:tcPr>
          <w:p w:rsidR="000F094E" w:rsidRPr="0046169A" w:rsidRDefault="000F094E" w:rsidP="00767898">
            <w:pPr>
              <w:rPr>
                <w:rFonts w:cs="Times New Roman"/>
              </w:rPr>
            </w:pPr>
          </w:p>
        </w:tc>
      </w:tr>
    </w:tbl>
    <w:p w:rsidR="008A1F08" w:rsidRPr="007444BF" w:rsidRDefault="007444BF" w:rsidP="008A1F08">
      <w:pPr>
        <w:pStyle w:val="Appendix"/>
      </w:pPr>
      <w:bookmarkStart w:id="561" w:name="_Ref397354012"/>
      <w:bookmarkStart w:id="562" w:name="_Toc412756107"/>
      <w:r w:rsidRPr="002925D3">
        <w:rPr>
          <w:lang w:val="bg-BG"/>
        </w:rPr>
        <w:t>Степен на изразителност на езиците за програмиране</w:t>
      </w:r>
      <w:bookmarkEnd w:id="561"/>
      <w:bookmarkEnd w:id="562"/>
    </w:p>
    <w:p w:rsidR="00F63D59" w:rsidRDefault="00F63D59" w:rsidP="00F63D59">
      <w:pPr>
        <w:keepNext/>
        <w:jc w:val="center"/>
      </w:pPr>
      <w:r w:rsidRPr="00F63D59">
        <w:rPr>
          <w:noProof/>
          <w:lang w:val="en-US" w:eastAsia="en-US"/>
        </w:rPr>
        <w:drawing>
          <wp:inline distT="0" distB="0" distL="0" distR="0" wp14:anchorId="658B5261" wp14:editId="2CE434B9">
            <wp:extent cx="5274310" cy="1789096"/>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1789096"/>
                    </a:xfrm>
                    <a:prstGeom prst="rect">
                      <a:avLst/>
                    </a:prstGeom>
                  </pic:spPr>
                </pic:pic>
              </a:graphicData>
            </a:graphic>
          </wp:inline>
        </w:drawing>
      </w:r>
    </w:p>
    <w:p w:rsidR="00F63D59" w:rsidRDefault="00F63D59" w:rsidP="00F63D59">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73</w:t>
      </w:r>
      <w:r w:rsidR="00E73236">
        <w:rPr>
          <w:noProof/>
        </w:rPr>
        <w:fldChar w:fldCharType="end"/>
      </w:r>
      <w:r>
        <w:t xml:space="preserve"> (</w:t>
      </w:r>
      <w:r w:rsidR="00AF6656">
        <w:t xml:space="preserve">графиката представя </w:t>
      </w:r>
      <w:r w:rsidR="00043680">
        <w:t xml:space="preserve">средно броя на редактирани </w:t>
      </w:r>
      <w:r w:rsidR="001B6914">
        <w:t xml:space="preserve">(добавени/модифицирани/изтрити) </w:t>
      </w:r>
      <w:r w:rsidR="00AF6656">
        <w:t xml:space="preserve"> линии код в </w:t>
      </w:r>
      <w:r w:rsidR="001B6914">
        <w:t xml:space="preserve">рамките </w:t>
      </w:r>
      <w:r w:rsidR="0034245E">
        <w:t xml:space="preserve">на една </w:t>
      </w:r>
      <w:r w:rsidR="001B6914">
        <w:t>планирана</w:t>
      </w:r>
      <w:r w:rsidR="00AF6656">
        <w:t xml:space="preserve"> промяна</w:t>
      </w:r>
      <w:r w:rsidR="00164433">
        <w:t xml:space="preserve"> [R11]</w:t>
      </w:r>
      <w:r>
        <w:t>)</w:t>
      </w:r>
    </w:p>
    <w:p w:rsidR="00043680" w:rsidRPr="002925D3" w:rsidRDefault="00043680" w:rsidP="00043680">
      <w:r w:rsidRPr="00043680">
        <w:rPr>
          <w:i/>
        </w:rPr>
        <w:t>Забележка:</w:t>
      </w:r>
      <w:r>
        <w:t xml:space="preserve"> В диаграмата се взима средно </w:t>
      </w:r>
      <w:del w:id="563" w:author="mitko" w:date="2015-02-18T22:00:00Z">
        <w:r w:rsidDel="00245837">
          <w:delText xml:space="preserve">предвид </w:delText>
        </w:r>
      </w:del>
      <w:r>
        <w:t>броя редактирани линии код в рамките на една планирана промяна. Т.е. колкото по-голям е броя на променените линии толкова езика за програмиране е по-малко изразителен и обратно.</w:t>
      </w:r>
    </w:p>
    <w:p w:rsidR="00C2772B" w:rsidRPr="00CD2761" w:rsidRDefault="00C2772B" w:rsidP="00C2772B">
      <w:pPr>
        <w:pStyle w:val="Appendix"/>
      </w:pPr>
      <w:bookmarkStart w:id="564" w:name="_Ref398133555"/>
      <w:bookmarkStart w:id="565" w:name="_Toc412756108"/>
      <w:r w:rsidRPr="002925D3">
        <w:rPr>
          <w:lang w:val="bg-BG"/>
        </w:rPr>
        <w:t>Шаблони за генериране на базов код</w:t>
      </w:r>
      <w:bookmarkEnd w:id="564"/>
      <w:bookmarkEnd w:id="565"/>
    </w:p>
    <w:p w:rsidR="00CD2761" w:rsidRDefault="00CD2761" w:rsidP="00A930EA">
      <w:pPr>
        <w:pStyle w:val="ListParagraph"/>
        <w:numPr>
          <w:ilvl w:val="0"/>
          <w:numId w:val="15"/>
        </w:numPr>
      </w:pPr>
      <w:r>
        <w:t>RteHeader – rte.h</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Company:      Personal use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Copyright:    GPL v3</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Project:      RTE Simualation</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Language:     ANSI-C</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Component:    RTE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#ifndef I_RTE_H</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I_RTE_H (1)</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Exported Macros</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#define LAYCmpMacroName(...)   (MacroDefinition)</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PVAR(TYPE, VARIABLE)    ((TYPE) *(VALUE))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PDATA(VARIABLE)         (*VARIABLE)</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Exported functions</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extern tReturnType LAYCmpFunctionName(tTypeArgument1 ArgumentName1, ...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2E0A9A" w:rsidRDefault="00CD2761" w:rsidP="00CD2761">
      <w:pPr>
        <w:rPr>
          <w:rFonts w:ascii="Courier New" w:hAnsi="Courier New" w:cs="Courier New"/>
          <w:b/>
          <w:i/>
          <w:sz w:val="16"/>
          <w:szCs w:val="16"/>
        </w:rPr>
      </w:pPr>
      <w:r w:rsidRPr="002E0A9A">
        <w:rPr>
          <w:rFonts w:ascii="Courier New" w:hAnsi="Courier New" w:cs="Courier New"/>
          <w:b/>
          <w:i/>
          <w:sz w:val="16"/>
          <w:szCs w:val="16"/>
        </w:rPr>
        <w:t xml:space="preserve">    </w:t>
      </w:r>
      <w:r w:rsidR="002E0A9A" w:rsidRPr="002E0A9A">
        <w:rPr>
          <w:rFonts w:ascii="Courier New" w:hAnsi="Courier New" w:cs="Courier New"/>
          <w:b/>
          <w:i/>
          <w:sz w:val="16"/>
          <w:szCs w:val="16"/>
        </w:rPr>
        <w:t xml:space="preserve">&lt;List </w:t>
      </w:r>
      <w:r w:rsidRPr="002E0A9A">
        <w:rPr>
          <w:rFonts w:ascii="Courier New" w:hAnsi="Courier New" w:cs="Courier New"/>
          <w:b/>
          <w:i/>
          <w:sz w:val="16"/>
          <w:szCs w:val="16"/>
        </w:rPr>
        <w:t>SenderReceiverInterface's getter/setter methods</w:t>
      </w:r>
      <w:r w:rsidR="00B372AC">
        <w:rPr>
          <w:rFonts w:ascii="Courier New" w:hAnsi="Courier New" w:cs="Courier New"/>
          <w:b/>
          <w:i/>
          <w:sz w:val="16"/>
          <w:szCs w:val="16"/>
        </w:rPr>
        <w:t xml:space="preserve"> external definition</w:t>
      </w:r>
      <w:r w:rsidR="002E0A9A" w:rsidRPr="002E0A9A">
        <w:rPr>
          <w:rFonts w:ascii="Courier New" w:hAnsi="Courier New" w:cs="Courier New"/>
          <w:b/>
          <w:i/>
          <w:sz w:val="16"/>
          <w:szCs w:val="16"/>
        </w:rPr>
        <w:t>&gt;</w:t>
      </w:r>
    </w:p>
    <w:p w:rsidR="00CD2761" w:rsidRPr="00CD2761" w:rsidRDefault="00CD2761" w:rsidP="00CD2761">
      <w:pPr>
        <w:rPr>
          <w:rFonts w:ascii="Courier New" w:hAnsi="Courier New" w:cs="Courier New"/>
          <w:sz w:val="16"/>
          <w:szCs w:val="16"/>
        </w:rPr>
      </w:pPr>
    </w:p>
    <w:p w:rsidR="00CD2761" w:rsidRPr="002E0A9A" w:rsidRDefault="00CD2761" w:rsidP="00CD2761">
      <w:pPr>
        <w:rPr>
          <w:rFonts w:ascii="Courier New" w:hAnsi="Courier New" w:cs="Courier New"/>
          <w:b/>
          <w:i/>
          <w:sz w:val="16"/>
          <w:szCs w:val="16"/>
        </w:rPr>
      </w:pPr>
      <w:r w:rsidRPr="002E0A9A">
        <w:rPr>
          <w:rFonts w:ascii="Courier New" w:hAnsi="Courier New" w:cs="Courier New"/>
          <w:b/>
          <w:i/>
          <w:sz w:val="16"/>
          <w:szCs w:val="16"/>
        </w:rPr>
        <w:t xml:space="preserve">    </w:t>
      </w:r>
      <w:r w:rsidR="002E0A9A" w:rsidRPr="002E0A9A">
        <w:rPr>
          <w:rFonts w:ascii="Courier New" w:hAnsi="Courier New" w:cs="Courier New"/>
          <w:b/>
          <w:i/>
          <w:sz w:val="16"/>
          <w:szCs w:val="16"/>
        </w:rPr>
        <w:t xml:space="preserve">&lt;List </w:t>
      </w:r>
      <w:r w:rsidRPr="002E0A9A">
        <w:rPr>
          <w:rFonts w:ascii="Courier New" w:hAnsi="Courier New" w:cs="Courier New"/>
          <w:b/>
          <w:i/>
          <w:sz w:val="16"/>
          <w:szCs w:val="16"/>
        </w:rPr>
        <w:t>ClientServerInterface's provided methods</w:t>
      </w:r>
      <w:r w:rsidR="00B372AC" w:rsidRPr="00B372AC">
        <w:rPr>
          <w:rFonts w:ascii="Courier New" w:hAnsi="Courier New" w:cs="Courier New"/>
          <w:b/>
          <w:i/>
          <w:sz w:val="16"/>
          <w:szCs w:val="16"/>
        </w:rPr>
        <w:t xml:space="preserve"> </w:t>
      </w:r>
      <w:r w:rsidR="00B372AC">
        <w:rPr>
          <w:rFonts w:ascii="Courier New" w:hAnsi="Courier New" w:cs="Courier New"/>
          <w:b/>
          <w:i/>
          <w:sz w:val="16"/>
          <w:szCs w:val="16"/>
        </w:rPr>
        <w:t>external definition</w:t>
      </w:r>
      <w:r w:rsidR="002E0A9A" w:rsidRPr="002E0A9A">
        <w:rPr>
          <w:rFonts w:ascii="Courier New" w:hAnsi="Courier New" w:cs="Courier New"/>
          <w:b/>
          <w:i/>
          <w:sz w:val="16"/>
          <w:szCs w:val="16"/>
        </w:rPr>
        <w:t>&gt;</w:t>
      </w:r>
    </w:p>
    <w:p w:rsidR="00CD2761" w:rsidRPr="00CD2761" w:rsidRDefault="00CD2761" w:rsidP="00CD2761">
      <w:pPr>
        <w:rPr>
          <w:rFonts w:ascii="Courier New" w:hAnsi="Courier New" w:cs="Courier New"/>
          <w:sz w:val="16"/>
          <w:szCs w:val="16"/>
        </w:rPr>
      </w:pPr>
    </w:p>
    <w:p w:rsidR="00CD2761" w:rsidRDefault="00CD2761" w:rsidP="00CD2761">
      <w:pPr>
        <w:rPr>
          <w:rFonts w:ascii="Courier New" w:hAnsi="Courier New" w:cs="Courier New"/>
          <w:sz w:val="16"/>
          <w:szCs w:val="16"/>
        </w:rPr>
      </w:pPr>
      <w:r w:rsidRPr="00CD2761">
        <w:rPr>
          <w:rFonts w:ascii="Courier New" w:hAnsi="Courier New" w:cs="Courier New"/>
          <w:sz w:val="16"/>
          <w:szCs w:val="16"/>
        </w:rPr>
        <w:t xml:space="preserve">#endif   // I_RTE_H </w:t>
      </w:r>
    </w:p>
    <w:p w:rsidR="00D058EB" w:rsidRDefault="00D058EB" w:rsidP="00CD2761">
      <w:pPr>
        <w:rPr>
          <w:rFonts w:ascii="Courier New" w:hAnsi="Courier New" w:cs="Courier New"/>
          <w:sz w:val="16"/>
          <w:szCs w:val="16"/>
        </w:rPr>
      </w:pPr>
    </w:p>
    <w:p w:rsidR="005D459C" w:rsidRDefault="00BE3909" w:rsidP="00A930EA">
      <w:pPr>
        <w:pStyle w:val="ListParagraph"/>
        <w:numPr>
          <w:ilvl w:val="0"/>
          <w:numId w:val="15"/>
        </w:numPr>
      </w:pPr>
      <w:r>
        <w:t>RteImplementation – rte.c</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Company:      Personal use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Copyright:    GPL v3</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Project:      RTE Simualation</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Language:     ANSI-C</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Component:    RTE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w:t>
      </w:r>
    </w:p>
    <w:p w:rsid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85125C" w:rsidRPr="00BE3909" w:rsidRDefault="0085125C"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Body Identification</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#define RTE_C  "RTE_C"</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Included files to resolve specific definitions in this file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#include "rte.h"</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Local data</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xml:space="preserve">// static  tType   u8VariableName;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xml:space="preserve">// static  tType*  pu8VariableName;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521630" w:rsidRDefault="00BE3909" w:rsidP="00BE3909">
      <w:pPr>
        <w:rPr>
          <w:rFonts w:ascii="Courier New" w:hAnsi="Courier New" w:cs="Courier New"/>
          <w:b/>
          <w:i/>
          <w:sz w:val="16"/>
          <w:szCs w:val="16"/>
        </w:rPr>
      </w:pPr>
      <w:r w:rsidRPr="00521630">
        <w:rPr>
          <w:rFonts w:ascii="Courier New" w:hAnsi="Courier New" w:cs="Courier New"/>
          <w:b/>
          <w:i/>
          <w:sz w:val="16"/>
          <w:szCs w:val="16"/>
        </w:rPr>
        <w:t xml:space="preserve">    </w:t>
      </w:r>
      <w:r w:rsidR="0085125C" w:rsidRPr="00521630">
        <w:rPr>
          <w:rFonts w:ascii="Courier New" w:hAnsi="Courier New" w:cs="Courier New"/>
          <w:b/>
          <w:i/>
          <w:sz w:val="16"/>
          <w:szCs w:val="16"/>
        </w:rPr>
        <w:t xml:space="preserve">&lt;List </w:t>
      </w:r>
      <w:r w:rsidRPr="00521630">
        <w:rPr>
          <w:rFonts w:ascii="Courier New" w:hAnsi="Courier New" w:cs="Courier New"/>
          <w:b/>
          <w:i/>
          <w:sz w:val="16"/>
          <w:szCs w:val="16"/>
        </w:rPr>
        <w:t>SenderReceiverInterface</w:t>
      </w:r>
      <w:r w:rsidR="0085125C" w:rsidRPr="00521630">
        <w:rPr>
          <w:rFonts w:ascii="Courier New" w:hAnsi="Courier New" w:cs="Courier New"/>
          <w:b/>
          <w:i/>
          <w:sz w:val="16"/>
          <w:szCs w:val="16"/>
        </w:rPr>
        <w:t>’s</w:t>
      </w:r>
      <w:r w:rsidRPr="00521630">
        <w:rPr>
          <w:rFonts w:ascii="Courier New" w:hAnsi="Courier New" w:cs="Courier New"/>
          <w:b/>
          <w:i/>
          <w:sz w:val="16"/>
          <w:szCs w:val="16"/>
        </w:rPr>
        <w:t xml:space="preserve"> </w:t>
      </w:r>
      <w:r w:rsidR="0085125C" w:rsidRPr="00521630">
        <w:rPr>
          <w:rFonts w:ascii="Courier New" w:hAnsi="Courier New" w:cs="Courier New"/>
          <w:b/>
          <w:i/>
          <w:sz w:val="16"/>
          <w:szCs w:val="16"/>
        </w:rPr>
        <w:t xml:space="preserve">DataElement </w:t>
      </w:r>
      <w:r w:rsidRPr="00521630">
        <w:rPr>
          <w:rFonts w:ascii="Courier New" w:hAnsi="Courier New" w:cs="Courier New"/>
          <w:b/>
          <w:i/>
          <w:sz w:val="16"/>
          <w:szCs w:val="16"/>
        </w:rPr>
        <w:t>variables</w:t>
      </w:r>
      <w:r w:rsidR="0085125C" w:rsidRPr="00521630">
        <w:rPr>
          <w:rFonts w:ascii="Courier New" w:hAnsi="Courier New" w:cs="Courier New"/>
          <w:b/>
          <w:i/>
          <w:sz w:val="16"/>
          <w:szCs w:val="16"/>
        </w:rPr>
        <w:t>&gt;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EXPORTED FUNCTIONS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p>
    <w:p w:rsidR="00BE3909" w:rsidRPr="00521630" w:rsidRDefault="00521630" w:rsidP="00BE3909">
      <w:pPr>
        <w:rPr>
          <w:rFonts w:ascii="Courier New" w:hAnsi="Courier New" w:cs="Courier New"/>
          <w:b/>
          <w:i/>
          <w:sz w:val="16"/>
          <w:szCs w:val="16"/>
        </w:rPr>
      </w:pPr>
      <w:r w:rsidRPr="00521630">
        <w:rPr>
          <w:rFonts w:ascii="Courier New" w:hAnsi="Courier New" w:cs="Courier New"/>
          <w:b/>
          <w:i/>
          <w:sz w:val="16"/>
          <w:szCs w:val="16"/>
        </w:rPr>
        <w:t xml:space="preserve">&lt;List </w:t>
      </w:r>
      <w:r w:rsidR="00BE3909" w:rsidRPr="00521630">
        <w:rPr>
          <w:rFonts w:ascii="Courier New" w:hAnsi="Courier New" w:cs="Courier New"/>
          <w:b/>
          <w:i/>
          <w:sz w:val="16"/>
          <w:szCs w:val="16"/>
        </w:rPr>
        <w:t>SenderReceiverInterface's getter/setter methods</w:t>
      </w:r>
      <w:r w:rsidR="00EA1F84">
        <w:rPr>
          <w:rFonts w:ascii="Courier New" w:hAnsi="Courier New" w:cs="Courier New"/>
          <w:b/>
          <w:i/>
          <w:sz w:val="16"/>
          <w:szCs w:val="16"/>
        </w:rPr>
        <w:t>’</w:t>
      </w:r>
      <w:r>
        <w:rPr>
          <w:rFonts w:ascii="Courier New" w:hAnsi="Courier New" w:cs="Courier New"/>
          <w:b/>
          <w:i/>
          <w:sz w:val="16"/>
          <w:szCs w:val="16"/>
        </w:rPr>
        <w:t xml:space="preserve"> implementation</w:t>
      </w:r>
      <w:r w:rsidRPr="00521630">
        <w:rPr>
          <w:rFonts w:ascii="Courier New" w:hAnsi="Courier New" w:cs="Courier New"/>
          <w:b/>
          <w:i/>
          <w:sz w:val="16"/>
          <w:szCs w:val="16"/>
        </w:rPr>
        <w:t>&gt;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[EXPORTED_FUNCTIONS_END]</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End of file</w:t>
      </w:r>
    </w:p>
    <w:p w:rsid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3745C2" w:rsidRPr="00BE3909" w:rsidRDefault="003745C2" w:rsidP="00BE3909">
      <w:pPr>
        <w:rPr>
          <w:rFonts w:ascii="Courier New" w:hAnsi="Courier New" w:cs="Courier New"/>
          <w:sz w:val="16"/>
          <w:szCs w:val="16"/>
        </w:rPr>
      </w:pPr>
    </w:p>
    <w:p w:rsidR="00C221DF" w:rsidRPr="00C2772B" w:rsidRDefault="007A3AA5" w:rsidP="00A930EA">
      <w:pPr>
        <w:pStyle w:val="ListParagraph"/>
        <w:numPr>
          <w:ilvl w:val="0"/>
          <w:numId w:val="14"/>
        </w:numPr>
      </w:pPr>
      <w:r>
        <w:t xml:space="preserve">RteComponentHeader - </w:t>
      </w:r>
      <w:r w:rsidR="00C221DF">
        <w:t>rte_&lt;component name&gt;.h</w:t>
      </w:r>
      <w:r w:rsidR="004675CA">
        <w:t>:</w:t>
      </w:r>
    </w:p>
    <w:p w:rsidR="00C221DF" w:rsidRDefault="00C2772B" w:rsidP="00C221DF">
      <w:pPr>
        <w:jc w:val="left"/>
        <w:rPr>
          <w:rFonts w:ascii="Courier New" w:hAnsi="Courier New" w:cs="Courier New"/>
          <w:sz w:val="16"/>
        </w:rPr>
      </w:pPr>
      <w:r w:rsidRPr="00C2772B">
        <w:rPr>
          <w:rFonts w:ascii="Courier New" w:hAnsi="Courier New" w:cs="Courier New"/>
          <w:sz w:val="16"/>
        </w:rPr>
        <w:t>//************************************************************************************//   Company:      Personal use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Copyright:    GPL v3</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Project:      RTE Simualation</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Language:     ANSI-C</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Component:    RTE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#ifndef I_</w:t>
      </w:r>
      <w:r w:rsidR="004675CA" w:rsidRPr="004675CA">
        <w:rPr>
          <w:rFonts w:ascii="Courier New" w:hAnsi="Courier New" w:cs="Courier New"/>
          <w:b/>
          <w:i/>
          <w:sz w:val="16"/>
        </w:rPr>
        <w:t>&lt;component name&gt;</w:t>
      </w:r>
      <w:r w:rsidRPr="00C2772B">
        <w:rPr>
          <w:rFonts w:ascii="Courier New" w:hAnsi="Courier New" w:cs="Courier New"/>
          <w:sz w:val="16"/>
        </w:rPr>
        <w:t>_H</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#define I_</w:t>
      </w:r>
      <w:r w:rsidR="004675CA" w:rsidRPr="004675CA">
        <w:rPr>
          <w:rFonts w:ascii="Courier New" w:hAnsi="Courier New" w:cs="Courier New"/>
          <w:b/>
          <w:i/>
          <w:sz w:val="16"/>
        </w:rPr>
        <w:t>&lt;component name&gt;</w:t>
      </w:r>
      <w:r w:rsidRPr="00C2772B">
        <w:rPr>
          <w:rFonts w:ascii="Courier New" w:hAnsi="Courier New" w:cs="Courier New"/>
          <w:sz w:val="16"/>
        </w:rPr>
        <w:t>_H (1)</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Included files to resolve specific definitions in this file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#include "rte.h"</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lastRenderedPageBreak/>
        <w:t>// Local macros</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#define mMacroName   (MacroDefinition)</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p>
    <w:p w:rsidR="00C2772B" w:rsidRPr="00B2130A" w:rsidRDefault="00C2772B" w:rsidP="00C221DF">
      <w:pPr>
        <w:jc w:val="left"/>
        <w:rPr>
          <w:rFonts w:ascii="Courier New" w:hAnsi="Courier New" w:cs="Courier New"/>
          <w:b/>
          <w:i/>
          <w:sz w:val="16"/>
        </w:rPr>
      </w:pPr>
      <w:r w:rsidRPr="00B2130A">
        <w:rPr>
          <w:rFonts w:ascii="Courier New" w:hAnsi="Courier New" w:cs="Courier New"/>
          <w:b/>
          <w:i/>
          <w:sz w:val="16"/>
        </w:rPr>
        <w:t xml:space="preserve">    </w:t>
      </w:r>
      <w:r w:rsidR="00B2130A" w:rsidRPr="00B2130A">
        <w:rPr>
          <w:rFonts w:ascii="Courier New" w:hAnsi="Courier New" w:cs="Courier New"/>
          <w:b/>
          <w:i/>
          <w:sz w:val="16"/>
        </w:rPr>
        <w:t>&lt;List p</w:t>
      </w:r>
      <w:r w:rsidRPr="00B2130A">
        <w:rPr>
          <w:rFonts w:ascii="Courier New" w:hAnsi="Courier New" w:cs="Courier New"/>
          <w:b/>
          <w:i/>
          <w:sz w:val="16"/>
        </w:rPr>
        <w:t>rovided SenderReceiverInterface's getter/setter methods</w:t>
      </w:r>
      <w:r w:rsidR="00B2130A" w:rsidRPr="00B2130A">
        <w:rPr>
          <w:rFonts w:ascii="Courier New" w:hAnsi="Courier New" w:cs="Courier New"/>
          <w:b/>
          <w:i/>
          <w:sz w:val="16"/>
        </w:rPr>
        <w:t>&gt;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xml:space="preserve">   </w:t>
      </w:r>
    </w:p>
    <w:p w:rsidR="00C2772B" w:rsidRPr="00954EC4" w:rsidRDefault="00C2772B" w:rsidP="00C221DF">
      <w:pPr>
        <w:jc w:val="left"/>
        <w:rPr>
          <w:rFonts w:ascii="Courier New" w:hAnsi="Courier New" w:cs="Courier New"/>
          <w:b/>
          <w:i/>
          <w:sz w:val="16"/>
        </w:rPr>
      </w:pPr>
      <w:r w:rsidRPr="00954EC4">
        <w:rPr>
          <w:rFonts w:ascii="Courier New" w:hAnsi="Courier New" w:cs="Courier New"/>
          <w:b/>
          <w:i/>
          <w:sz w:val="16"/>
        </w:rPr>
        <w:t xml:space="preserve">    </w:t>
      </w:r>
      <w:r w:rsidR="00954EC4" w:rsidRPr="00954EC4">
        <w:rPr>
          <w:rFonts w:ascii="Courier New" w:hAnsi="Courier New" w:cs="Courier New"/>
          <w:b/>
          <w:i/>
          <w:sz w:val="16"/>
        </w:rPr>
        <w:t>&lt;List r</w:t>
      </w:r>
      <w:r w:rsidRPr="00954EC4">
        <w:rPr>
          <w:rFonts w:ascii="Courier New" w:hAnsi="Courier New" w:cs="Courier New"/>
          <w:b/>
          <w:i/>
          <w:sz w:val="16"/>
        </w:rPr>
        <w:t>equired SenderReceiverInterface's</w:t>
      </w:r>
      <w:r w:rsidR="00954EC4" w:rsidRPr="00954EC4">
        <w:rPr>
          <w:rFonts w:ascii="Courier New" w:hAnsi="Courier New" w:cs="Courier New"/>
          <w:b/>
          <w:i/>
          <w:sz w:val="16"/>
        </w:rPr>
        <w:t xml:space="preserve"> getter/setter methods&gt;</w:t>
      </w:r>
    </w:p>
    <w:p w:rsidR="00C2772B" w:rsidRPr="00C2772B" w:rsidRDefault="00C2772B" w:rsidP="00C221DF">
      <w:pPr>
        <w:jc w:val="left"/>
        <w:rPr>
          <w:rFonts w:ascii="Courier New" w:hAnsi="Courier New" w:cs="Courier New"/>
          <w:sz w:val="16"/>
        </w:rPr>
      </w:pPr>
    </w:p>
    <w:p w:rsidR="00C2772B" w:rsidRPr="009136F0" w:rsidRDefault="00C2772B" w:rsidP="00C221DF">
      <w:pPr>
        <w:jc w:val="left"/>
        <w:rPr>
          <w:rFonts w:ascii="Courier New" w:hAnsi="Courier New" w:cs="Courier New"/>
          <w:b/>
          <w:i/>
          <w:sz w:val="16"/>
        </w:rPr>
      </w:pPr>
      <w:r w:rsidRPr="009136F0">
        <w:rPr>
          <w:rFonts w:ascii="Courier New" w:hAnsi="Courier New" w:cs="Courier New"/>
          <w:b/>
          <w:i/>
          <w:sz w:val="16"/>
        </w:rPr>
        <w:t xml:space="preserve">    </w:t>
      </w:r>
      <w:r w:rsidR="009136F0" w:rsidRPr="009136F0">
        <w:rPr>
          <w:rFonts w:ascii="Courier New" w:hAnsi="Courier New" w:cs="Courier New"/>
          <w:b/>
          <w:i/>
          <w:sz w:val="16"/>
        </w:rPr>
        <w:t xml:space="preserve">&lt;List </w:t>
      </w:r>
      <w:r w:rsidRPr="009136F0">
        <w:rPr>
          <w:rFonts w:ascii="Courier New" w:hAnsi="Courier New" w:cs="Courier New"/>
          <w:b/>
          <w:i/>
          <w:sz w:val="16"/>
        </w:rPr>
        <w:t>ClientServerInterface's required methods</w:t>
      </w:r>
      <w:r w:rsidR="009136F0" w:rsidRPr="009136F0">
        <w:rPr>
          <w:rFonts w:ascii="Courier New" w:hAnsi="Courier New" w:cs="Courier New"/>
          <w:b/>
          <w:i/>
          <w:sz w:val="16"/>
        </w:rPr>
        <w:t>&gt;</w:t>
      </w:r>
    </w:p>
    <w:p w:rsidR="00C2772B" w:rsidRPr="00C2772B" w:rsidRDefault="00C2772B" w:rsidP="00C221DF">
      <w:pPr>
        <w:jc w:val="left"/>
        <w:rPr>
          <w:rFonts w:ascii="Courier New" w:hAnsi="Courier New" w:cs="Courier New"/>
          <w:sz w:val="16"/>
        </w:rPr>
      </w:pPr>
    </w:p>
    <w:p w:rsidR="00C2772B" w:rsidRDefault="00C2772B" w:rsidP="00C221DF">
      <w:pPr>
        <w:jc w:val="left"/>
        <w:rPr>
          <w:rFonts w:ascii="Courier New" w:hAnsi="Courier New" w:cs="Courier New"/>
          <w:sz w:val="16"/>
        </w:rPr>
      </w:pPr>
      <w:r w:rsidRPr="00C2772B">
        <w:rPr>
          <w:rFonts w:ascii="Courier New" w:hAnsi="Courier New" w:cs="Courier New"/>
          <w:sz w:val="16"/>
        </w:rPr>
        <w:t>#endif   // I_</w:t>
      </w:r>
      <w:r w:rsidR="00B735E0" w:rsidRPr="004675CA">
        <w:rPr>
          <w:rFonts w:ascii="Courier New" w:hAnsi="Courier New" w:cs="Courier New"/>
          <w:b/>
          <w:i/>
          <w:sz w:val="16"/>
        </w:rPr>
        <w:t>&lt;component name&gt;</w:t>
      </w:r>
      <w:r w:rsidRPr="00C2772B">
        <w:rPr>
          <w:rFonts w:ascii="Courier New" w:hAnsi="Courier New" w:cs="Courier New"/>
          <w:sz w:val="16"/>
        </w:rPr>
        <w:t>_H</w:t>
      </w:r>
    </w:p>
    <w:p w:rsidR="00E50FD3" w:rsidRDefault="00E50FD3" w:rsidP="00C221DF">
      <w:pPr>
        <w:jc w:val="left"/>
        <w:rPr>
          <w:rFonts w:ascii="Courier New" w:hAnsi="Courier New" w:cs="Courier New"/>
          <w:sz w:val="16"/>
        </w:rPr>
      </w:pPr>
    </w:p>
    <w:p w:rsidR="00E50FD3" w:rsidRPr="00C2772B" w:rsidRDefault="00675A4C" w:rsidP="00A930EA">
      <w:pPr>
        <w:pStyle w:val="ListParagraph"/>
        <w:numPr>
          <w:ilvl w:val="0"/>
          <w:numId w:val="14"/>
        </w:numPr>
      </w:pPr>
      <w:r>
        <w:t xml:space="preserve">RteComponentImplementation - </w:t>
      </w:r>
      <w:r w:rsidR="00E50FD3">
        <w:t>&lt;component name&gt;.c:</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Company:      Personal use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Copyright:    GPL v3</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Project:      RTE Simualation</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Language:     ANSI-C</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Component:    [aComponent.name.toUpper()/]</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w:t>
      </w:r>
    </w:p>
    <w:p w:rsid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093712" w:rsidRPr="00E50FD3" w:rsidRDefault="00093712"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Body Identification</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p>
    <w:p w:rsidR="00E50FD3" w:rsidRDefault="00E50FD3" w:rsidP="00E50FD3">
      <w:pPr>
        <w:jc w:val="left"/>
        <w:rPr>
          <w:rFonts w:ascii="Courier New" w:hAnsi="Courier New" w:cs="Courier New"/>
          <w:b/>
          <w:i/>
          <w:sz w:val="16"/>
        </w:rPr>
      </w:pPr>
      <w:r w:rsidRPr="00E50FD3">
        <w:rPr>
          <w:rFonts w:ascii="Courier New" w:hAnsi="Courier New" w:cs="Courier New"/>
          <w:sz w:val="16"/>
          <w:szCs w:val="16"/>
        </w:rPr>
        <w:t xml:space="preserve">#define </w:t>
      </w:r>
      <w:r w:rsidR="00752F51" w:rsidRPr="004675CA">
        <w:rPr>
          <w:rFonts w:ascii="Courier New" w:hAnsi="Courier New" w:cs="Courier New"/>
          <w:b/>
          <w:i/>
          <w:sz w:val="16"/>
        </w:rPr>
        <w:t>&lt;component name&gt;</w:t>
      </w:r>
    </w:p>
    <w:p w:rsidR="00752F51" w:rsidRPr="00E50FD3" w:rsidRDefault="00752F51"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Included files to resolve specific definitions in this file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 &lt;system_file_name.h&gt;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 "project_file_name.h"</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6236A9" w:rsidRDefault="00E50FD3" w:rsidP="00E50FD3">
      <w:pPr>
        <w:jc w:val="left"/>
        <w:rPr>
          <w:rFonts w:ascii="Courier New" w:hAnsi="Courier New" w:cs="Courier New"/>
          <w:b/>
          <w:i/>
          <w:sz w:val="16"/>
        </w:rPr>
      </w:pPr>
      <w:r w:rsidRPr="00E50FD3">
        <w:rPr>
          <w:rFonts w:ascii="Courier New" w:hAnsi="Courier New" w:cs="Courier New"/>
          <w:sz w:val="16"/>
          <w:szCs w:val="16"/>
        </w:rPr>
        <w:t xml:space="preserve">#include </w:t>
      </w:r>
      <w:r w:rsidR="00AC6834">
        <w:rPr>
          <w:rFonts w:ascii="Courier New" w:hAnsi="Courier New" w:cs="Courier New"/>
          <w:sz w:val="16"/>
          <w:szCs w:val="16"/>
        </w:rPr>
        <w:t>\</w:t>
      </w:r>
      <w:r w:rsidRPr="00E50FD3">
        <w:rPr>
          <w:rFonts w:ascii="Courier New" w:hAnsi="Courier New" w:cs="Courier New"/>
          <w:sz w:val="16"/>
          <w:szCs w:val="16"/>
        </w:rPr>
        <w:t>&lt;rte_</w:t>
      </w:r>
      <w:r w:rsidR="006236A9" w:rsidRPr="004675CA">
        <w:rPr>
          <w:rFonts w:ascii="Courier New" w:hAnsi="Courier New" w:cs="Courier New"/>
          <w:b/>
          <w:i/>
          <w:sz w:val="16"/>
        </w:rPr>
        <w:t>&lt;component name&gt;</w:t>
      </w:r>
      <w:r w:rsidRPr="00E50FD3">
        <w:rPr>
          <w:rFonts w:ascii="Courier New" w:hAnsi="Courier New" w:cs="Courier New"/>
          <w:sz w:val="16"/>
          <w:szCs w:val="16"/>
        </w:rPr>
        <w:t>.h</w:t>
      </w:r>
      <w:r w:rsidR="00AC6834">
        <w:rPr>
          <w:rFonts w:ascii="Courier New" w:hAnsi="Courier New" w:cs="Courier New"/>
          <w:sz w:val="16"/>
          <w:szCs w:val="16"/>
        </w:rPr>
        <w:t>\</w:t>
      </w:r>
      <w:r w:rsidRPr="00E50FD3">
        <w:rPr>
          <w:rFonts w:ascii="Courier New" w:hAnsi="Courier New" w:cs="Courier New"/>
          <w:sz w:val="16"/>
          <w:szCs w:val="16"/>
        </w:rPr>
        <w:t>&gt;</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EXPORTED FUNCTIONS ===============================</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p>
    <w:p w:rsidR="00E50FD3" w:rsidRPr="007E5E4F" w:rsidRDefault="00E50FD3" w:rsidP="00E50FD3">
      <w:pPr>
        <w:jc w:val="left"/>
        <w:rPr>
          <w:rFonts w:ascii="Courier New" w:hAnsi="Courier New" w:cs="Courier New"/>
          <w:b/>
          <w:i/>
          <w:sz w:val="16"/>
          <w:szCs w:val="16"/>
        </w:rPr>
      </w:pPr>
      <w:r w:rsidRPr="007E5E4F">
        <w:rPr>
          <w:rFonts w:ascii="Courier New" w:hAnsi="Courier New" w:cs="Courier New"/>
          <w:b/>
          <w:i/>
          <w:sz w:val="16"/>
          <w:szCs w:val="16"/>
        </w:rPr>
        <w:t xml:space="preserve">    </w:t>
      </w:r>
      <w:r w:rsidR="007E5E4F" w:rsidRPr="007E5E4F">
        <w:rPr>
          <w:rFonts w:ascii="Courier New" w:hAnsi="Courier New" w:cs="Courier New"/>
          <w:b/>
          <w:i/>
          <w:sz w:val="16"/>
          <w:szCs w:val="16"/>
        </w:rPr>
        <w:t xml:space="preserve">&lt;List </w:t>
      </w:r>
      <w:r w:rsidRPr="007E5E4F">
        <w:rPr>
          <w:rFonts w:ascii="Courier New" w:hAnsi="Courier New" w:cs="Courier New"/>
          <w:b/>
          <w:i/>
          <w:sz w:val="16"/>
          <w:szCs w:val="16"/>
        </w:rPr>
        <w:t>ClientServerInterface's provided methods implementation</w:t>
      </w:r>
      <w:r w:rsidR="007E5E4F" w:rsidRPr="007E5E4F">
        <w:rPr>
          <w:rFonts w:ascii="Courier New" w:hAnsi="Courier New" w:cs="Courier New"/>
          <w:b/>
          <w:i/>
          <w:sz w:val="16"/>
          <w:szCs w:val="16"/>
        </w:rPr>
        <w:t>&gt;</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[EXPORTED_FUNCTIONS_END]</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End of file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285166" w:rsidRPr="002925D3" w:rsidRDefault="00285166">
      <w:pPr>
        <w:spacing w:after="0"/>
        <w:jc w:val="left"/>
      </w:pPr>
    </w:p>
    <w:p w:rsidR="00DC3DAB" w:rsidRPr="00A11A15" w:rsidRDefault="00DC3DAB" w:rsidP="00DC3DAB">
      <w:pPr>
        <w:pStyle w:val="Appendix"/>
      </w:pPr>
      <w:bookmarkStart w:id="566" w:name="_Ref398215538"/>
      <w:bookmarkStart w:id="567" w:name="_Toc412756109"/>
      <w:r w:rsidRPr="002925D3">
        <w:rPr>
          <w:lang w:val="bg-BG"/>
        </w:rPr>
        <w:t xml:space="preserve">Легенда на диаграмите за </w:t>
      </w:r>
      <w:r w:rsidR="00A11A15" w:rsidRPr="002925D3">
        <w:rPr>
          <w:lang w:val="bg-BG"/>
        </w:rPr>
        <w:t>работни процеси</w:t>
      </w:r>
      <w:bookmarkEnd w:id="566"/>
      <w:bookmarkEnd w:id="567"/>
    </w:p>
    <w:p w:rsidR="00A11A15" w:rsidRDefault="00A11A15" w:rsidP="00A11A15">
      <w:pPr>
        <w:keepNext/>
        <w:jc w:val="center"/>
      </w:pPr>
      <w:r>
        <w:rPr>
          <w:noProof/>
          <w:lang w:val="en-US" w:eastAsia="en-US"/>
        </w:rPr>
        <w:drawing>
          <wp:inline distT="0" distB="0" distL="0" distR="0" wp14:anchorId="49C75CBF" wp14:editId="003DE66E">
            <wp:extent cx="3877294" cy="3382872"/>
            <wp:effectExtent l="0" t="0" r="952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889382" cy="3393418"/>
                    </a:xfrm>
                    <a:prstGeom prst="rect">
                      <a:avLst/>
                    </a:prstGeom>
                  </pic:spPr>
                </pic:pic>
              </a:graphicData>
            </a:graphic>
          </wp:inline>
        </w:drawing>
      </w:r>
    </w:p>
    <w:p w:rsidR="00D068A5" w:rsidRDefault="00A11A15" w:rsidP="00D068A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74</w:t>
      </w:r>
      <w:r w:rsidR="00E73236">
        <w:rPr>
          <w:noProof/>
        </w:rPr>
        <w:fldChar w:fldCharType="end"/>
      </w:r>
      <w:r>
        <w:t xml:space="preserve"> (Легенда на диаграма за работни процеси)</w:t>
      </w:r>
    </w:p>
    <w:p w:rsidR="00FA2136" w:rsidRPr="002925D3" w:rsidRDefault="00D068A5">
      <w:pPr>
        <w:spacing w:after="0"/>
        <w:jc w:val="left"/>
        <w:sectPr w:rsidR="00FA2136" w:rsidRPr="002925D3" w:rsidSect="0035776A">
          <w:type w:val="continuous"/>
          <w:pgSz w:w="11906" w:h="16838"/>
          <w:pgMar w:top="1440" w:right="1800" w:bottom="1440" w:left="1800" w:header="708" w:footer="708" w:gutter="0"/>
          <w:cols w:space="708"/>
          <w:docGrid w:linePitch="360"/>
        </w:sectPr>
      </w:pPr>
      <w:r>
        <w:br w:type="page"/>
      </w:r>
    </w:p>
    <w:p w:rsidR="00EB7F15" w:rsidRPr="00D068A5" w:rsidRDefault="00EB7F15" w:rsidP="00EB7F15">
      <w:pPr>
        <w:pStyle w:val="Appendix"/>
      </w:pPr>
      <w:bookmarkStart w:id="568" w:name="_Ref398218703"/>
      <w:bookmarkStart w:id="569" w:name="_Toc412756110"/>
      <w:r w:rsidRPr="002925D3">
        <w:rPr>
          <w:lang w:val="bg-BG"/>
        </w:rPr>
        <w:lastRenderedPageBreak/>
        <w:t>Карта на работните процеси</w:t>
      </w:r>
      <w:bookmarkEnd w:id="568"/>
      <w:bookmarkEnd w:id="569"/>
    </w:p>
    <w:p w:rsidR="00A8427C" w:rsidRDefault="00D068A5" w:rsidP="00A8427C">
      <w:pPr>
        <w:keepNext/>
        <w:jc w:val="center"/>
      </w:pPr>
      <w:r>
        <w:rPr>
          <w:noProof/>
          <w:lang w:val="en-US" w:eastAsia="en-US"/>
        </w:rPr>
        <w:drawing>
          <wp:inline distT="0" distB="0" distL="0" distR="0" wp14:anchorId="61BDB1AC" wp14:editId="4555F7AA">
            <wp:extent cx="5783283" cy="4058184"/>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800469" cy="4070244"/>
                    </a:xfrm>
                    <a:prstGeom prst="rect">
                      <a:avLst/>
                    </a:prstGeom>
                  </pic:spPr>
                </pic:pic>
              </a:graphicData>
            </a:graphic>
          </wp:inline>
        </w:drawing>
      </w:r>
    </w:p>
    <w:p w:rsidR="00933D63" w:rsidRDefault="00A8427C" w:rsidP="00933D6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0E6575">
        <w:rPr>
          <w:noProof/>
        </w:rPr>
        <w:t>75</w:t>
      </w:r>
      <w:r w:rsidR="00E73236">
        <w:rPr>
          <w:noProof/>
        </w:rPr>
        <w:fldChar w:fldCharType="end"/>
      </w:r>
      <w:r>
        <w:t xml:space="preserve"> (Карта на работните процеси)</w:t>
      </w:r>
    </w:p>
    <w:p w:rsidR="00933D63" w:rsidRDefault="00933D63" w:rsidP="00933D63">
      <w:pPr>
        <w:pStyle w:val="Caption"/>
        <w:jc w:val="center"/>
      </w:pPr>
    </w:p>
    <w:p w:rsidR="00933D63" w:rsidRPr="002925D3" w:rsidRDefault="00933D63" w:rsidP="00933D63">
      <w:pPr>
        <w:sectPr w:rsidR="00933D63" w:rsidRPr="002925D3" w:rsidSect="00FA2136">
          <w:pgSz w:w="16838" w:h="11906" w:orient="landscape"/>
          <w:pgMar w:top="1800" w:right="1440" w:bottom="1800" w:left="1440" w:header="708" w:footer="708" w:gutter="0"/>
          <w:cols w:space="708"/>
          <w:docGrid w:linePitch="360"/>
        </w:sectPr>
      </w:pPr>
    </w:p>
    <w:p w:rsidR="00102960" w:rsidRDefault="00933D63" w:rsidP="00933D63">
      <w:pPr>
        <w:pStyle w:val="Appendix"/>
      </w:pPr>
      <w:bookmarkStart w:id="570" w:name="_Ref411013701"/>
      <w:bookmarkStart w:id="571" w:name="_Toc412756111"/>
      <w:r w:rsidRPr="002925D3">
        <w:rPr>
          <w:lang w:val="bg-BG"/>
        </w:rPr>
        <w:lastRenderedPageBreak/>
        <w:t>Резултати от изпълнението на модулните тестове</w:t>
      </w:r>
      <w:bookmarkEnd w:id="570"/>
      <w:bookmarkEnd w:id="571"/>
    </w:p>
    <w:tbl>
      <w:tblPr>
        <w:tblStyle w:val="TableContemporary"/>
        <w:tblW w:w="10980" w:type="dxa"/>
        <w:tblInd w:w="-1152" w:type="dxa"/>
        <w:tblLayout w:type="fixed"/>
        <w:tblLook w:val="0000" w:firstRow="0" w:lastRow="0" w:firstColumn="0" w:lastColumn="0" w:noHBand="0" w:noVBand="0"/>
      </w:tblPr>
      <w:tblGrid>
        <w:gridCol w:w="2970"/>
        <w:gridCol w:w="7200"/>
        <w:gridCol w:w="810"/>
      </w:tblGrid>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b/>
                <w:i/>
                <w:sz w:val="20"/>
                <w:lang w:eastAsia="en-US"/>
              </w:rPr>
            </w:pPr>
            <w:r w:rsidRPr="00ED7E6C">
              <w:rPr>
                <w:rFonts w:cs="Times New Roman"/>
                <w:b/>
                <w:i/>
                <w:sz w:val="20"/>
                <w:lang w:eastAsia="en-US"/>
              </w:rPr>
              <w:t>Test Case</w:t>
            </w:r>
          </w:p>
        </w:tc>
        <w:tc>
          <w:tcPr>
            <w:tcW w:w="7200" w:type="dxa"/>
          </w:tcPr>
          <w:p w:rsidR="00933D63" w:rsidRPr="00ED7E6C" w:rsidRDefault="00933D63" w:rsidP="00ED7E6C">
            <w:pPr>
              <w:jc w:val="left"/>
              <w:rPr>
                <w:rFonts w:cs="Times New Roman"/>
                <w:b/>
                <w:i/>
                <w:sz w:val="20"/>
                <w:lang w:eastAsia="en-US"/>
              </w:rPr>
            </w:pPr>
            <w:r w:rsidRPr="00ED7E6C">
              <w:rPr>
                <w:rFonts w:cs="Times New Roman"/>
                <w:b/>
                <w:i/>
                <w:sz w:val="20"/>
                <w:lang w:eastAsia="en-US"/>
              </w:rPr>
              <w:t>Package/Module/TestClass</w:t>
            </w:r>
          </w:p>
        </w:tc>
        <w:tc>
          <w:tcPr>
            <w:tcW w:w="810" w:type="dxa"/>
          </w:tcPr>
          <w:p w:rsidR="00933D63" w:rsidRPr="00ED7E6C" w:rsidRDefault="00933D63" w:rsidP="00ED7E6C">
            <w:pPr>
              <w:jc w:val="center"/>
              <w:rPr>
                <w:rFonts w:cs="Times New Roman"/>
                <w:b/>
                <w:i/>
                <w:sz w:val="20"/>
                <w:lang w:eastAsia="en-US"/>
              </w:rPr>
            </w:pPr>
            <w:r w:rsidRPr="00ED7E6C">
              <w:rPr>
                <w:rFonts w:cs="Times New Roman"/>
                <w:b/>
                <w:i/>
                <w:sz w:val="20"/>
                <w:lang w:eastAsia="en-US"/>
              </w:rPr>
              <w:t>Status</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test_scan</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test_set_itsBaseFileParserList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test_scan</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(testgen.Base.Analyzer.IAnalyzer_test.IAnalyzerTest)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test_addElement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test_get_itsAEPackageList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test_set_itsAEPackageList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test_set_itsSuccessor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test_get_Name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(testgen.Base.Infrastructure.Identifiable_test.IdentifiableTest)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test_set_Name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(testgen.Base.Infrastructure.Identifiable_test.IdentifiableTest)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test_getAEModel</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test_getAEPackage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test_getRootPackageList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test_get_itsParentPackage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(testgen.Base.Infrastructure.PackageableElement_test.PackageableElementTest)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(testgen.Base.Infrastructure.PackageableElement_test.PackageableElementTest)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test_convert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test_getXMIBaseArrayDataType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test_getXMIBaseDataType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test_importAEPackage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test_importBaseComponent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test_importBaseInterfaces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test_importClientServerInterface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test_importInterfaces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test_importSenderReceiverInterface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test_importTypes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test_fileFilter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test_fulfillComponentData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test_get_fileFilterCriteria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test_set_itsBasePortCriteriaList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test_fileFilter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test_fulfillComponentData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test_getComponentNameList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test_updateComponent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(testgen.Base.Parser.IPortCriteria_test.IPortCriteriaTest)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test_addPort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test_get_itsIPortMap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test_findComponent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(testgen.Base.SwComponent.Components.ComponentFactory_test.ComponentFactoryTest)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test_getBaseComponent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(testgen.Base.SwComponent.Components.ComponentFactory_test.ComponentFactoryTest)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test_addPort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(testgen.Base.SwComponent.Components.IComponent_test.IComponentTest)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test_getFileList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(testgen.Base.SwComponent.Components.IComponent_test.IComponentTest)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test_get_maxNumberOfElements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test_set_maxNumberOfElements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test_getArrayDataType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test_get_itsOperationList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(testgen.Base.SwComponent.PortInterface.ClientServerInterface_test.ClientServerInterfaceTest)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(testgen.Base.SwComponent.PortInterface.DataElement_test.DataElementTest)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(testgen.Base.SwComponent.PortInterface.DataElement_test.DataElementTest)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(testgen.Base.SwComponent.PortInterface.IPort_test.IPortTest)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(testgen.Base.SwComponent.PortInterface.IPort_test.IPortTest)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test_get_itsParamList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test_set_itsParamList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(testgen.Base.SwComponent.PortInterface.ParamData_test.ParamDataTest)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(testgen.Base.SwComponent.PortInterface.ParamData_test.ParamDataTest)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test_getAbstractPortInterface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test_getClientServerIf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test_getSenderReceiverIf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test_get_itsIPortInterfaceMap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(testgen.Base.SwComponent.PortInterface.SenderReceiverInterface_test.SenderReceiverInterfaceTest)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test_set_itsDataElementList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(testgen.Base.SwComponent.PortInterface.SenderReceiverInterface_test.SenderReceiverInterfaceTest)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test_getStkS16</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test_getStkS32</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test_getStkS8</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test_getStkU1</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test_getStkU16</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test_getStkU32</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test_getStkU8</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test_getStkVoid</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(testgen.Specific.STK.StkDataTypes.StkS16_test.StkS16Test)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(testgen.Specific.STK.StkDataTypes.StkS32_test.StkS32Test)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(testgen.Specific.STK.StkDataTypes.StkS8_test.StkS8Test)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(testgen.Specific.STK.StkDataTypes.StkU16_test.StkU16Test)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(testgen.Specific.STK.StkDataTypes.StkU1_test.StkU1Test)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(testgen.Specific.STK.StkDataTypes.StkU32_test.StkU32Test)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(testgen.Specific.STK.StkDataTypes.StkU8_test.StkU8Test)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(testgen.Specific.STK.StkDataTypes.StkVoid_test.StkVoidTest)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(testgen.Specific.STK.StkParser.StkCFileCriteria.StkCFileReqDATControlCriteria_test.StkCFileReqDATControlCriteriaTest)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(testgen.Specific.STK.StkParser.StkCFileCriteria.StkCFileReqReadDataCriteria_test.StkCFileReqReadDataCriteriaTest)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(testgen.Specific.STK.StkParser.StkCFileCriteria.StkCFileReqReadTOSSignalCriteria_test.StkCFileReqReadTOSSignalCriteriaTest)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(testgen.Specific.STK.StkParser.StkCFileCriteria.StkCFileReqWriteDataCriteria_test.StkCFileReqWriteDataCriteriaTest)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(testgen.Specific.STK.StkParser.StkCFileCriteria.StkCFileReqWriteTOSSignalCriteria_test.StkCFileReqWriteTOSSignalCriteriaTest)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(testgen.Specific.STK.StkParser.StkCFileCriteria.StkCHeaderProvDATControlCriteria_test.StkCHeaderProvDATControlCriteriaTest)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(testgen.Specific.STK.StkParser.StkCFileCriteria.StkCHeaderProvReadDataCriteria_test.StkCHeaderProvReadDataCriteriaTest)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(testgen.Specific.STK.StkParser.StkCFileCriteria.StkCHeaderProvWriteDataCriteria_test.StkCHeaderProvWriteDataCriteriaTest)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(testgen.Specific.STK.StkParser.StkJilFileCriteria.StkJilComponentCriteria_test.StkJilComponentCriteriaTest)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(testgen.Specific.STK.StkParser.StkJilFileCriteria.StkJilDataCriteria_test.StkJilDataCriteriaTest)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(testgen.Specific.STK.StkParser.StkJilFileCriteria.StkJilOnCotrolCriteria_test.StkJilOnControlCriteriaTest)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(testgen.Specific.STK.StkParser.StkJilFileCriteria.StkJilProdControlCriteria_test.StkJilProdControlCriteriaTest)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(testgen.Specific.STK.StkParser.StkJilFileCriteria.StkJilTOSSignalCriteria_test.StkJilTOSSignalCriteriaTest)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(testgen.Specific.STK.StkParser.StkCHeaderFileParser_test.StkCHeaderFileParserTest)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(testgen.Specific.STK.StkParser.StkCHeaderFileParser_test.StkCHeaderFileParserTest)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(testgen.Specific.STK.StkParser.StkCImplFileParser_test.StkCImpFileParserTest)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(testgen.Specific.STK.StkParser.StkCImplFileParser_test.StkCImpFileParserTest)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test_getComponentNameList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test_removeComment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test_updateComponent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(testgen.Specific.STK.StkParser.StkJilFileParser_test.StkJilFileParserTest)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(testgen.Specific.STK.StkParser.StkJilFileParser_test.StkJilFileParserTest)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test_extractLevelOneBlock</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test_registerAccessModes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(testgen.Specific.STK.StkPortInterfaces.StkControlIf_test.StkControlIfTest)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(testgen.Specific.STK.StkPortInterfaces.StkDATControlIf_test.StkDATControlIfTest)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test_getStkControlIf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test_getStkDATControlIf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test_getStkTOSSignalIf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(testgen.Specific.STK.StkPortInterfaces.StkTOSSignalIf_test.StkTOSSignalIfTest)</w:t>
            </w:r>
          </w:p>
        </w:tc>
        <w:tc>
          <w:tcPr>
            <w:tcW w:w="810" w:type="dxa"/>
          </w:tcPr>
          <w:p w:rsidR="00933D63" w:rsidRPr="00ED7E6C" w:rsidRDefault="00933D63" w:rsidP="008650E4">
            <w:pPr>
              <w:keepNext/>
              <w:jc w:val="center"/>
              <w:rPr>
                <w:rFonts w:cs="Times New Roman"/>
                <w:sz w:val="20"/>
                <w:lang w:eastAsia="en-US"/>
              </w:rPr>
            </w:pPr>
            <w:r w:rsidRPr="00ED7E6C">
              <w:rPr>
                <w:rFonts w:cs="Times New Roman"/>
                <w:sz w:val="20"/>
                <w:lang w:eastAsia="en-US"/>
              </w:rPr>
              <w:t>ok</w:t>
            </w:r>
          </w:p>
        </w:tc>
      </w:tr>
    </w:tbl>
    <w:p w:rsidR="007D1845" w:rsidRPr="00C36028" w:rsidRDefault="008650E4" w:rsidP="008D678C">
      <w:pPr>
        <w:pStyle w:val="Caption"/>
        <w:jc w:val="center"/>
        <w:rPr>
          <w:b/>
          <w:vanish/>
          <w:color w:val="FF0000"/>
          <w:sz w:val="28"/>
          <w:lang w:val="ru-RU"/>
        </w:rPr>
      </w:pPr>
      <w:r>
        <w:t xml:space="preserve">Таблица </w:t>
      </w:r>
      <w:r w:rsidR="00E73236">
        <w:fldChar w:fldCharType="begin"/>
      </w:r>
      <w:r w:rsidR="00E73236">
        <w:instrText xml:space="preserve"> SEQ Таблица \* ARABIC </w:instrText>
      </w:r>
      <w:r w:rsidR="00E73236">
        <w:fldChar w:fldCharType="separate"/>
      </w:r>
      <w:r w:rsidR="000E6575">
        <w:rPr>
          <w:noProof/>
        </w:rPr>
        <w:t>40</w:t>
      </w:r>
      <w:r w:rsidR="00E73236">
        <w:rPr>
          <w:noProof/>
        </w:rPr>
        <w:fldChar w:fldCharType="end"/>
      </w:r>
      <w:r>
        <w:t xml:space="preserve"> (Резултати от изпълнението на модулните тестове)</w:t>
      </w:r>
      <w:r w:rsidR="008D678C" w:rsidRPr="00C36028">
        <w:rPr>
          <w:b/>
          <w:vanish/>
          <w:color w:val="FF0000"/>
          <w:sz w:val="28"/>
        </w:rPr>
        <w:t xml:space="preserve"> </w:t>
      </w:r>
      <w:r w:rsidR="00173BC0" w:rsidRPr="00C36028">
        <w:rPr>
          <w:b/>
          <w:vanish/>
          <w:color w:val="FF0000"/>
          <w:sz w:val="28"/>
        </w:rPr>
        <w:t>И</w:t>
      </w:r>
      <w:r w:rsidR="007D1845" w:rsidRPr="00C36028">
        <w:rPr>
          <w:b/>
          <w:vanish/>
          <w:color w:val="FF0000"/>
          <w:sz w:val="28"/>
        </w:rPr>
        <w:t>зисквания</w:t>
      </w:r>
      <w:r w:rsidR="00173BC0" w:rsidRPr="00C36028">
        <w:rPr>
          <w:b/>
          <w:vanish/>
          <w:color w:val="FF0000"/>
          <w:sz w:val="28"/>
          <w:lang w:val="ru-RU"/>
        </w:rPr>
        <w:t xml:space="preserve"> </w:t>
      </w:r>
      <w:r w:rsidR="00882677" w:rsidRPr="00C36028">
        <w:rPr>
          <w:b/>
          <w:vanish/>
          <w:color w:val="FF0000"/>
          <w:sz w:val="28"/>
        </w:rPr>
        <w:t>за</w:t>
      </w:r>
      <w:r w:rsidR="00173BC0" w:rsidRPr="00C36028">
        <w:rPr>
          <w:b/>
          <w:vanish/>
          <w:color w:val="FF0000"/>
          <w:sz w:val="28"/>
        </w:rPr>
        <w:t xml:space="preserve"> оформ</w:t>
      </w:r>
      <w:r w:rsidR="00882677" w:rsidRPr="00C36028">
        <w:rPr>
          <w:b/>
          <w:vanish/>
          <w:color w:val="FF0000"/>
          <w:sz w:val="28"/>
        </w:rPr>
        <w:t>яне</w:t>
      </w:r>
      <w:r w:rsidR="00173BC0" w:rsidRPr="00C36028">
        <w:rPr>
          <w:b/>
          <w:vanish/>
          <w:color w:val="FF0000"/>
          <w:sz w:val="28"/>
          <w:lang w:val="ru-RU"/>
        </w:rPr>
        <w:t xml:space="preserve"> на </w:t>
      </w:r>
      <w:r w:rsidR="004440B4" w:rsidRPr="00C36028">
        <w:rPr>
          <w:b/>
          <w:vanish/>
          <w:color w:val="FF0000"/>
          <w:sz w:val="28"/>
        </w:rPr>
        <w:t xml:space="preserve">дипломната </w:t>
      </w:r>
      <w:r w:rsidR="004440B4" w:rsidRPr="00C36028">
        <w:rPr>
          <w:b/>
          <w:vanish/>
          <w:color w:val="FF0000"/>
          <w:sz w:val="28"/>
          <w:lang w:val="ru-RU"/>
        </w:rPr>
        <w:t>рабо</w:t>
      </w:r>
      <w:r w:rsidR="00173BC0" w:rsidRPr="00C36028">
        <w:rPr>
          <w:b/>
          <w:vanish/>
          <w:color w:val="FF0000"/>
          <w:sz w:val="28"/>
          <w:lang w:val="ru-RU"/>
        </w:rPr>
        <w:t>та:</w:t>
      </w:r>
    </w:p>
    <w:p w:rsidR="007D1845" w:rsidRPr="00C36028" w:rsidRDefault="007D1845" w:rsidP="00C3793A">
      <w:pPr>
        <w:rPr>
          <w:vanish/>
          <w:color w:val="FF0000"/>
        </w:rPr>
      </w:pPr>
    </w:p>
    <w:p w:rsidR="00E4784F" w:rsidRPr="00C36028" w:rsidRDefault="00220D5B" w:rsidP="00837364">
      <w:pPr>
        <w:numPr>
          <w:ilvl w:val="0"/>
          <w:numId w:val="1"/>
        </w:numPr>
        <w:spacing w:line="312" w:lineRule="auto"/>
        <w:rPr>
          <w:vanish/>
          <w:color w:val="FF0000"/>
        </w:rPr>
      </w:pPr>
      <w:r w:rsidRPr="00C36028">
        <w:rPr>
          <w:vanish/>
          <w:color w:val="FF0000"/>
        </w:rPr>
        <w:t>Това</w:t>
      </w:r>
      <w:r w:rsidRPr="00C36028">
        <w:rPr>
          <w:vanish/>
          <w:color w:val="FF0000"/>
          <w:lang w:val="ru-RU"/>
        </w:rPr>
        <w:t xml:space="preserve"> е</w:t>
      </w:r>
      <w:r w:rsidRPr="00C36028">
        <w:rPr>
          <w:vanish/>
          <w:color w:val="FF0000"/>
        </w:rPr>
        <w:t xml:space="preserve"> п</w:t>
      </w:r>
      <w:r w:rsidR="00E4784F" w:rsidRPr="00C36028">
        <w:rPr>
          <w:vanish/>
          <w:color w:val="FF0000"/>
        </w:rPr>
        <w:t>репоръчителен</w:t>
      </w:r>
      <w:r w:rsidR="00E4784F" w:rsidRPr="00C36028">
        <w:rPr>
          <w:vanish/>
          <w:color w:val="FF0000"/>
          <w:lang w:val="ru-RU"/>
        </w:rPr>
        <w:t xml:space="preserve"> шаблон</w:t>
      </w:r>
      <w:r w:rsidR="00CD7F1C" w:rsidRPr="00C36028">
        <w:rPr>
          <w:vanish/>
          <w:color w:val="FF0000"/>
          <w:lang w:val="ru-RU"/>
        </w:rPr>
        <w:t>, в</w:t>
      </w:r>
      <w:r w:rsidR="00CD7F1C" w:rsidRPr="00C36028">
        <w:rPr>
          <w:vanish/>
          <w:color w:val="FF0000"/>
        </w:rPr>
        <w:t xml:space="preserve"> зависимост</w:t>
      </w:r>
      <w:r w:rsidR="00CD7F1C" w:rsidRPr="00C36028">
        <w:rPr>
          <w:vanish/>
          <w:color w:val="FF0000"/>
          <w:lang w:val="ru-RU"/>
        </w:rPr>
        <w:t xml:space="preserve"> от</w:t>
      </w:r>
      <w:r w:rsidR="00CD7F1C" w:rsidRPr="00C36028">
        <w:rPr>
          <w:vanish/>
          <w:color w:val="FF0000"/>
        </w:rPr>
        <w:t xml:space="preserve"> конкретното</w:t>
      </w:r>
      <w:r w:rsidR="00CD7F1C" w:rsidRPr="00C36028">
        <w:rPr>
          <w:vanish/>
          <w:color w:val="FF0000"/>
          <w:lang w:val="ru-RU"/>
        </w:rPr>
        <w:t xml:space="preserve"> задание</w:t>
      </w:r>
      <w:r w:rsidR="00E4784F" w:rsidRPr="00C36028">
        <w:rPr>
          <w:vanish/>
          <w:color w:val="FF0000"/>
          <w:lang w:val="ru-RU"/>
        </w:rPr>
        <w:t>.</w:t>
      </w:r>
    </w:p>
    <w:p w:rsidR="007D1845" w:rsidRPr="00C36028" w:rsidRDefault="004E17B2" w:rsidP="00837364">
      <w:pPr>
        <w:numPr>
          <w:ilvl w:val="0"/>
          <w:numId w:val="1"/>
        </w:numPr>
        <w:spacing w:line="312" w:lineRule="auto"/>
        <w:rPr>
          <w:vanish/>
          <w:color w:val="FF0000"/>
        </w:rPr>
      </w:pPr>
      <w:r w:rsidRPr="00C36028">
        <w:rPr>
          <w:vanish/>
          <w:color w:val="FF0000"/>
        </w:rPr>
        <w:t>Йерархията</w:t>
      </w:r>
      <w:r w:rsidRPr="00C36028">
        <w:rPr>
          <w:vanish/>
          <w:color w:val="FF0000"/>
          <w:lang w:val="ru-RU"/>
        </w:rPr>
        <w:t xml:space="preserve"> на</w:t>
      </w:r>
      <w:r w:rsidRPr="00C36028">
        <w:rPr>
          <w:vanish/>
          <w:color w:val="FF0000"/>
        </w:rPr>
        <w:t xml:space="preserve"> структуриране</w:t>
      </w:r>
      <w:r w:rsidRPr="00C36028">
        <w:rPr>
          <w:vanish/>
          <w:color w:val="FF0000"/>
          <w:lang w:val="ru-RU"/>
        </w:rPr>
        <w:t xml:space="preserve"> на</w:t>
      </w:r>
      <w:r w:rsidRPr="00C36028">
        <w:rPr>
          <w:vanish/>
          <w:color w:val="FF0000"/>
        </w:rPr>
        <w:t xml:space="preserve"> съдържанието</w:t>
      </w:r>
      <w:r w:rsidRPr="00C36028">
        <w:rPr>
          <w:vanish/>
          <w:color w:val="FF0000"/>
          <w:lang w:val="ru-RU"/>
        </w:rPr>
        <w:t xml:space="preserve"> да не</w:t>
      </w:r>
      <w:r w:rsidRPr="00C36028">
        <w:rPr>
          <w:vanish/>
          <w:color w:val="FF0000"/>
        </w:rPr>
        <w:t xml:space="preserve"> бъде повече</w:t>
      </w:r>
      <w:r w:rsidRPr="00C36028">
        <w:rPr>
          <w:vanish/>
          <w:color w:val="FF0000"/>
          <w:lang w:val="ru-RU"/>
        </w:rPr>
        <w:t xml:space="preserve"> от </w:t>
      </w:r>
      <w:r w:rsidR="00837364" w:rsidRPr="00C36028">
        <w:rPr>
          <w:vanish/>
          <w:color w:val="FF0000"/>
          <w:lang w:val="ru-RU"/>
        </w:rPr>
        <w:t>3</w:t>
      </w:r>
      <w:r w:rsidRPr="00C36028">
        <w:rPr>
          <w:vanish/>
          <w:color w:val="FF0000"/>
          <w:lang w:val="ru-RU"/>
        </w:rPr>
        <w:t xml:space="preserve"> нива,</w:t>
      </w:r>
      <w:r w:rsidRPr="00C36028">
        <w:rPr>
          <w:vanish/>
          <w:color w:val="FF0000"/>
        </w:rPr>
        <w:t xml:space="preserve"> номерирани</w:t>
      </w:r>
      <w:r w:rsidR="00837364" w:rsidRPr="00C36028">
        <w:rPr>
          <w:vanish/>
          <w:color w:val="FF0000"/>
          <w:lang w:val="ru-RU"/>
        </w:rPr>
        <w:t xml:space="preserve"> с</w:t>
      </w:r>
      <w:r w:rsidR="00837364" w:rsidRPr="00C36028">
        <w:rPr>
          <w:vanish/>
          <w:color w:val="FF0000"/>
        </w:rPr>
        <w:t xml:space="preserve"> арабски цифри</w:t>
      </w:r>
      <w:r w:rsidR="00837364" w:rsidRPr="00C36028">
        <w:rPr>
          <w:vanish/>
          <w:color w:val="FF0000"/>
          <w:lang w:val="ru-RU"/>
        </w:rPr>
        <w:t xml:space="preserve"> – напр. 1.2.3.</w:t>
      </w:r>
    </w:p>
    <w:p w:rsidR="004E17B2" w:rsidRPr="00C36028" w:rsidRDefault="004E17B2" w:rsidP="00837364">
      <w:pPr>
        <w:numPr>
          <w:ilvl w:val="0"/>
          <w:numId w:val="1"/>
        </w:numPr>
        <w:spacing w:line="312" w:lineRule="auto"/>
        <w:rPr>
          <w:vanish/>
          <w:color w:val="FF0000"/>
        </w:rPr>
      </w:pPr>
      <w:r w:rsidRPr="00C36028">
        <w:rPr>
          <w:vanish/>
          <w:color w:val="FF0000"/>
        </w:rPr>
        <w:t>Чуждестранните термини</w:t>
      </w:r>
      <w:r w:rsidRPr="00C36028">
        <w:rPr>
          <w:vanish/>
          <w:color w:val="FF0000"/>
          <w:lang w:val="ru-RU"/>
        </w:rPr>
        <w:t xml:space="preserve"> да</w:t>
      </w:r>
      <w:r w:rsidRPr="00C36028">
        <w:rPr>
          <w:vanish/>
          <w:color w:val="FF0000"/>
        </w:rPr>
        <w:t xml:space="preserve"> бъдат преведени</w:t>
      </w:r>
      <w:r w:rsidRPr="00C36028">
        <w:rPr>
          <w:vanish/>
          <w:color w:val="FF0000"/>
          <w:lang w:val="ru-RU"/>
        </w:rPr>
        <w:t>, а</w:t>
      </w:r>
      <w:r w:rsidRPr="00C36028">
        <w:rPr>
          <w:vanish/>
          <w:color w:val="FF0000"/>
        </w:rPr>
        <w:t xml:space="preserve"> където това</w:t>
      </w:r>
      <w:r w:rsidRPr="00C36028">
        <w:rPr>
          <w:vanish/>
          <w:color w:val="FF0000"/>
          <w:lang w:val="ru-RU"/>
        </w:rPr>
        <w:t xml:space="preserve"> не е</w:t>
      </w:r>
      <w:r w:rsidRPr="00C36028">
        <w:rPr>
          <w:vanish/>
          <w:color w:val="FF0000"/>
        </w:rPr>
        <w:t xml:space="preserve"> възможно</w:t>
      </w:r>
      <w:r w:rsidRPr="00C36028">
        <w:rPr>
          <w:vanish/>
          <w:color w:val="FF0000"/>
          <w:lang w:val="ru-RU"/>
        </w:rPr>
        <w:t xml:space="preserve"> –</w:t>
      </w:r>
      <w:r w:rsidRPr="00C36028">
        <w:rPr>
          <w:vanish/>
          <w:color w:val="FF0000"/>
        </w:rPr>
        <w:t xml:space="preserve"> цитирани</w:t>
      </w:r>
      <w:r w:rsidRPr="00C36028">
        <w:rPr>
          <w:vanish/>
          <w:color w:val="FF0000"/>
          <w:lang w:val="ru-RU"/>
        </w:rPr>
        <w:t xml:space="preserve"> в </w:t>
      </w:r>
      <w:r w:rsidRPr="00C36028">
        <w:rPr>
          <w:i/>
          <w:vanish/>
          <w:color w:val="FF0000"/>
          <w:lang w:val="ru-RU"/>
        </w:rPr>
        <w:t>курсив</w:t>
      </w:r>
      <w:r w:rsidRPr="00C36028">
        <w:rPr>
          <w:vanish/>
          <w:color w:val="FF0000"/>
          <w:lang w:val="ru-RU"/>
        </w:rPr>
        <w:t xml:space="preserve"> и</w:t>
      </w:r>
      <w:r w:rsidRPr="00C36028">
        <w:rPr>
          <w:vanish/>
          <w:color w:val="FF0000"/>
        </w:rPr>
        <w:t xml:space="preserve"> </w:t>
      </w:r>
      <w:r w:rsidR="00C36028" w:rsidRPr="00C36028">
        <w:rPr>
          <w:vanish/>
          <w:color w:val="FF0000"/>
        </w:rPr>
        <w:t>не-членувани</w:t>
      </w:r>
      <w:r w:rsidRPr="00C36028">
        <w:rPr>
          <w:vanish/>
          <w:color w:val="FF0000"/>
          <w:lang w:val="ru-RU"/>
        </w:rPr>
        <w:t>.</w:t>
      </w:r>
    </w:p>
    <w:p w:rsidR="004E17B2" w:rsidRPr="00C36028" w:rsidRDefault="004E17B2" w:rsidP="00837364">
      <w:pPr>
        <w:numPr>
          <w:ilvl w:val="0"/>
          <w:numId w:val="1"/>
        </w:numPr>
        <w:spacing w:line="312" w:lineRule="auto"/>
        <w:rPr>
          <w:vanish/>
          <w:color w:val="FF0000"/>
        </w:rPr>
      </w:pPr>
      <w:r w:rsidRPr="00C36028">
        <w:rPr>
          <w:vanish/>
          <w:color w:val="FF0000"/>
        </w:rPr>
        <w:t>Страниците</w:t>
      </w:r>
      <w:r w:rsidRPr="00C36028">
        <w:rPr>
          <w:vanish/>
          <w:color w:val="FF0000"/>
          <w:lang w:val="ru-RU"/>
        </w:rPr>
        <w:t xml:space="preserve"> да</w:t>
      </w:r>
      <w:r w:rsidRPr="00C36028">
        <w:rPr>
          <w:vanish/>
          <w:color w:val="FF0000"/>
        </w:rPr>
        <w:t xml:space="preserve"> бъдат номерирани</w:t>
      </w:r>
      <w:r w:rsidRPr="00C36028">
        <w:rPr>
          <w:vanish/>
          <w:color w:val="FF0000"/>
          <w:lang w:val="ru-RU"/>
        </w:rPr>
        <w:t xml:space="preserve"> с</w:t>
      </w:r>
      <w:r w:rsidRPr="00C36028">
        <w:rPr>
          <w:vanish/>
          <w:color w:val="FF0000"/>
        </w:rPr>
        <w:t xml:space="preserve"> арабски цифри</w:t>
      </w:r>
      <w:r w:rsidRPr="00C36028">
        <w:rPr>
          <w:vanish/>
          <w:color w:val="FF0000"/>
          <w:lang w:val="ru-RU"/>
        </w:rPr>
        <w:t>, в</w:t>
      </w:r>
      <w:r w:rsidRPr="00C36028">
        <w:rPr>
          <w:vanish/>
          <w:color w:val="FF0000"/>
        </w:rPr>
        <w:t xml:space="preserve"> долния</w:t>
      </w:r>
      <w:r w:rsidRPr="00C36028">
        <w:rPr>
          <w:vanish/>
          <w:color w:val="FF0000"/>
          <w:lang w:val="ru-RU"/>
        </w:rPr>
        <w:t xml:space="preserve"> десен</w:t>
      </w:r>
      <w:r w:rsidRPr="00C36028">
        <w:rPr>
          <w:vanish/>
          <w:color w:val="FF0000"/>
        </w:rPr>
        <w:t xml:space="preserve"> ъгъл</w:t>
      </w:r>
      <w:r w:rsidRPr="00C36028">
        <w:rPr>
          <w:vanish/>
          <w:color w:val="FF0000"/>
          <w:lang w:val="ru-RU"/>
        </w:rPr>
        <w:t xml:space="preserve">. </w:t>
      </w:r>
    </w:p>
    <w:p w:rsidR="004E17B2" w:rsidRPr="00C36028" w:rsidRDefault="004E17B2" w:rsidP="00837364">
      <w:pPr>
        <w:numPr>
          <w:ilvl w:val="0"/>
          <w:numId w:val="1"/>
        </w:numPr>
        <w:spacing w:line="312" w:lineRule="auto"/>
        <w:rPr>
          <w:vanish/>
          <w:color w:val="FF0000"/>
          <w:lang w:val="ru-RU"/>
        </w:rPr>
      </w:pPr>
      <w:r w:rsidRPr="00C36028">
        <w:rPr>
          <w:vanish/>
          <w:color w:val="FF0000"/>
        </w:rPr>
        <w:t>Използваният</w:t>
      </w:r>
      <w:r w:rsidRPr="00C36028">
        <w:rPr>
          <w:vanish/>
          <w:color w:val="FF0000"/>
          <w:lang w:val="ru-RU"/>
        </w:rPr>
        <w:t xml:space="preserve"> шрифт за</w:t>
      </w:r>
      <w:r w:rsidRPr="00C36028">
        <w:rPr>
          <w:vanish/>
          <w:color w:val="FF0000"/>
        </w:rPr>
        <w:t xml:space="preserve"> основния</w:t>
      </w:r>
      <w:r w:rsidRPr="00C36028">
        <w:rPr>
          <w:vanish/>
          <w:color w:val="FF0000"/>
          <w:lang w:val="ru-RU"/>
        </w:rPr>
        <w:t xml:space="preserve"> текст на</w:t>
      </w:r>
      <w:r w:rsidRPr="00C36028">
        <w:rPr>
          <w:vanish/>
          <w:color w:val="FF0000"/>
        </w:rPr>
        <w:t xml:space="preserve"> описанието</w:t>
      </w:r>
      <w:r w:rsidRPr="00C36028">
        <w:rPr>
          <w:vanish/>
          <w:color w:val="FF0000"/>
          <w:lang w:val="ru-RU"/>
        </w:rPr>
        <w:t xml:space="preserve"> да</w:t>
      </w:r>
      <w:r w:rsidRPr="00C36028">
        <w:rPr>
          <w:vanish/>
          <w:color w:val="FF0000"/>
        </w:rPr>
        <w:t xml:space="preserve"> бъде Times</w:t>
      </w:r>
      <w:r w:rsidRPr="00C36028">
        <w:rPr>
          <w:vanish/>
          <w:color w:val="FF0000"/>
          <w:lang w:val="ru-RU"/>
        </w:rPr>
        <w:t xml:space="preserve"> 12 или Arial 10, и Courier 9 за кода</w:t>
      </w:r>
      <w:r w:rsidR="00837364" w:rsidRPr="00C36028">
        <w:rPr>
          <w:vanish/>
          <w:color w:val="FF0000"/>
          <w:lang w:val="ru-RU"/>
        </w:rPr>
        <w:t>, с</w:t>
      </w:r>
      <w:r w:rsidR="00837364" w:rsidRPr="00C36028">
        <w:rPr>
          <w:vanish/>
          <w:color w:val="FF0000"/>
        </w:rPr>
        <w:t xml:space="preserve"> междуредие</w:t>
      </w:r>
      <w:r w:rsidR="00837364" w:rsidRPr="00C36028">
        <w:rPr>
          <w:vanish/>
          <w:color w:val="FF0000"/>
          <w:lang w:val="ru-RU"/>
        </w:rPr>
        <w:t xml:space="preserve"> 16</w:t>
      </w:r>
      <w:r w:rsidR="00837364" w:rsidRPr="00C36028">
        <w:rPr>
          <w:vanish/>
          <w:color w:val="FF0000"/>
        </w:rPr>
        <w:t>pt</w:t>
      </w:r>
      <w:r w:rsidRPr="00C36028">
        <w:rPr>
          <w:vanish/>
          <w:color w:val="FF0000"/>
          <w:lang w:val="ru-RU"/>
        </w:rPr>
        <w:t>.</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Да се</w:t>
      </w:r>
      <w:r w:rsidRPr="00C36028">
        <w:rPr>
          <w:vanish/>
          <w:color w:val="FF0000"/>
        </w:rPr>
        <w:t xml:space="preserve"> избягват пренасянията</w:t>
      </w:r>
      <w:r w:rsidRPr="00C36028">
        <w:rPr>
          <w:vanish/>
          <w:color w:val="FF0000"/>
          <w:lang w:val="ru-RU"/>
        </w:rPr>
        <w:t xml:space="preserve"> </w:t>
      </w:r>
      <w:r w:rsidR="00837364" w:rsidRPr="00C36028">
        <w:rPr>
          <w:vanish/>
          <w:color w:val="FF0000"/>
          <w:lang w:val="ru-RU"/>
        </w:rPr>
        <w:t xml:space="preserve">на нова страница </w:t>
      </w:r>
      <w:r w:rsidRPr="00C36028">
        <w:rPr>
          <w:vanish/>
          <w:color w:val="FF0000"/>
          <w:lang w:val="ru-RU"/>
        </w:rPr>
        <w:t>на заглавия на секции,</w:t>
      </w:r>
      <w:r w:rsidRPr="00C36028">
        <w:rPr>
          <w:vanish/>
          <w:color w:val="FF0000"/>
        </w:rPr>
        <w:t xml:space="preserve"> фигури</w:t>
      </w:r>
      <w:r w:rsidRPr="00C36028">
        <w:rPr>
          <w:vanish/>
          <w:color w:val="FF0000"/>
          <w:lang w:val="ru-RU"/>
        </w:rPr>
        <w:t xml:space="preserve"> и</w:t>
      </w:r>
      <w:r w:rsidRPr="00C36028">
        <w:rPr>
          <w:vanish/>
          <w:color w:val="FF0000"/>
        </w:rPr>
        <w:t xml:space="preserve"> таблици</w:t>
      </w:r>
      <w:r w:rsidRPr="00C36028">
        <w:rPr>
          <w:vanish/>
          <w:color w:val="FF0000"/>
          <w:lang w:val="ru-RU"/>
        </w:rPr>
        <w:t>.</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Да се</w:t>
      </w:r>
      <w:r w:rsidRPr="00C36028">
        <w:rPr>
          <w:vanish/>
          <w:color w:val="FF0000"/>
        </w:rPr>
        <w:t xml:space="preserve"> избягват празни участъци</w:t>
      </w:r>
      <w:r w:rsidRPr="00C36028">
        <w:rPr>
          <w:vanish/>
          <w:color w:val="FF0000"/>
          <w:lang w:val="ru-RU"/>
        </w:rPr>
        <w:t xml:space="preserve"> на</w:t>
      </w:r>
      <w:r w:rsidRPr="00C36028">
        <w:rPr>
          <w:vanish/>
          <w:color w:val="FF0000"/>
        </w:rPr>
        <w:t xml:space="preserve"> страници</w:t>
      </w:r>
      <w:r w:rsidRPr="00C36028">
        <w:rPr>
          <w:vanish/>
          <w:color w:val="FF0000"/>
          <w:lang w:val="ru-RU"/>
        </w:rPr>
        <w:t xml:space="preserve"> вследствие</w:t>
      </w:r>
      <w:r w:rsidRPr="00C36028">
        <w:rPr>
          <w:vanish/>
          <w:color w:val="FF0000"/>
        </w:rPr>
        <w:t xml:space="preserve"> пренасянето</w:t>
      </w:r>
      <w:r w:rsidRPr="00C36028">
        <w:rPr>
          <w:vanish/>
          <w:color w:val="FF0000"/>
          <w:lang w:val="ru-RU"/>
        </w:rPr>
        <w:t xml:space="preserve"> на</w:t>
      </w:r>
      <w:r w:rsidRPr="00C36028">
        <w:rPr>
          <w:vanish/>
          <w:color w:val="FF0000"/>
        </w:rPr>
        <w:t xml:space="preserve"> фигури</w:t>
      </w:r>
      <w:r w:rsidRPr="00C36028">
        <w:rPr>
          <w:vanish/>
          <w:color w:val="FF0000"/>
          <w:lang w:val="ru-RU"/>
        </w:rPr>
        <w:t xml:space="preserve"> на нова страница.</w:t>
      </w:r>
    </w:p>
    <w:p w:rsidR="00173BC0" w:rsidRPr="00C36028" w:rsidRDefault="004E17B2" w:rsidP="00837364">
      <w:pPr>
        <w:numPr>
          <w:ilvl w:val="0"/>
          <w:numId w:val="1"/>
        </w:numPr>
        <w:spacing w:line="312" w:lineRule="auto"/>
        <w:rPr>
          <w:vanish/>
          <w:color w:val="FF0000"/>
          <w:lang w:val="ru-RU"/>
        </w:rPr>
      </w:pPr>
      <w:r w:rsidRPr="00C36028">
        <w:rPr>
          <w:vanish/>
          <w:color w:val="FF0000"/>
          <w:lang w:val="ru-RU"/>
        </w:rPr>
        <w:t xml:space="preserve">Всички фигури и таблици да бъдат номерирани </w:t>
      </w:r>
      <w:r w:rsidR="00173BC0" w:rsidRPr="00C36028">
        <w:rPr>
          <w:vanish/>
          <w:color w:val="FF0000"/>
          <w:lang w:val="ru-RU"/>
        </w:rPr>
        <w:t xml:space="preserve">и именовани (непосредствено след фигурата </w:t>
      </w:r>
      <w:r w:rsidRPr="00C36028">
        <w:rPr>
          <w:vanish/>
          <w:color w:val="FF0000"/>
          <w:lang w:val="ru-RU"/>
        </w:rPr>
        <w:t>и</w:t>
      </w:r>
      <w:r w:rsidR="00173BC0" w:rsidRPr="00C36028">
        <w:rPr>
          <w:vanish/>
          <w:color w:val="FF0000"/>
          <w:lang w:val="ru-RU"/>
        </w:rPr>
        <w:t>ли таблицата).</w:t>
      </w:r>
    </w:p>
    <w:p w:rsidR="004E17B2" w:rsidRPr="00C36028" w:rsidRDefault="00173BC0" w:rsidP="00837364">
      <w:pPr>
        <w:numPr>
          <w:ilvl w:val="0"/>
          <w:numId w:val="1"/>
        </w:numPr>
        <w:spacing w:line="312" w:lineRule="auto"/>
        <w:rPr>
          <w:vanish/>
          <w:color w:val="FF0000"/>
          <w:lang w:val="ru-RU"/>
        </w:rPr>
      </w:pPr>
      <w:r w:rsidRPr="00C36028">
        <w:rPr>
          <w:vanish/>
          <w:color w:val="FF0000"/>
          <w:lang w:val="ru-RU"/>
        </w:rPr>
        <w:t>Всички фигури и таблици да бъдат</w:t>
      </w:r>
      <w:r w:rsidR="004E17B2" w:rsidRPr="00C36028">
        <w:rPr>
          <w:vanish/>
          <w:color w:val="FF0000"/>
          <w:lang w:val="ru-RU"/>
        </w:rPr>
        <w:t xml:space="preserve"> цитирани в текста.</w:t>
      </w:r>
    </w:p>
    <w:p w:rsidR="00837364" w:rsidRPr="00C36028" w:rsidRDefault="00837364" w:rsidP="00837364">
      <w:pPr>
        <w:numPr>
          <w:ilvl w:val="0"/>
          <w:numId w:val="1"/>
        </w:numPr>
        <w:spacing w:line="312" w:lineRule="auto"/>
        <w:rPr>
          <w:vanish/>
          <w:color w:val="FF0000"/>
          <w:lang w:val="ru-RU"/>
        </w:rPr>
      </w:pPr>
      <w:r w:rsidRPr="00C36028">
        <w:rPr>
          <w:vanish/>
          <w:color w:val="FF0000"/>
          <w:lang w:val="ru-RU"/>
        </w:rPr>
        <w:t>Използваните фигури от други източници да бъдат цитирани.</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Всички цитати да бъдат отразени в списъка на използваната литература.</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Всички източници от списъка на използваната литература да бъдат цитирани в текста.</w:t>
      </w:r>
    </w:p>
    <w:p w:rsidR="00C67016" w:rsidRPr="00C36028" w:rsidRDefault="004E17B2" w:rsidP="00C67016">
      <w:pPr>
        <w:numPr>
          <w:ilvl w:val="0"/>
          <w:numId w:val="1"/>
        </w:numPr>
        <w:spacing w:line="312" w:lineRule="auto"/>
        <w:rPr>
          <w:vanish/>
          <w:color w:val="FF0000"/>
          <w:lang w:val="ru-RU"/>
        </w:rPr>
      </w:pPr>
      <w:r w:rsidRPr="00C36028">
        <w:rPr>
          <w:vanish/>
          <w:color w:val="FF0000"/>
          <w:lang w:val="ru-RU"/>
        </w:rPr>
        <w:t xml:space="preserve">Използваната литература да се цитира съгласно MLA Style - </w:t>
      </w:r>
      <w:hyperlink r:id="rId131" w:history="1">
        <w:r w:rsidRPr="00C36028">
          <w:rPr>
            <w:vanish/>
            <w:color w:val="FF0000"/>
            <w:lang w:val="ru-RU"/>
          </w:rPr>
          <w:t>http://www.library.mun.ca/guides/howto/mla.php</w:t>
        </w:r>
      </w:hyperlink>
    </w:p>
    <w:sectPr w:rsidR="00C67016" w:rsidRPr="00C36028" w:rsidSect="00FA2136">
      <w:pgSz w:w="11906" w:h="16838"/>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 w:author="aldi" w:date="2015-02-16T15:17:00Z" w:initials="a">
    <w:p w:rsidR="00840DF7" w:rsidRDefault="00840DF7">
      <w:pPr>
        <w:pStyle w:val="CommentText"/>
      </w:pPr>
      <w:r>
        <w:rPr>
          <w:rStyle w:val="CommentReference"/>
        </w:rPr>
        <w:annotationRef/>
      </w:r>
      <w:r>
        <w:t>Супер! Ето това е много силно изречение и трябва да наблегнеш на него и в началото на презентацията на защитата</w:t>
      </w:r>
    </w:p>
  </w:comment>
  <w:comment w:id="30" w:author="aldi" w:date="2015-02-16T15:18:00Z" w:initials="a">
    <w:p w:rsidR="00840DF7" w:rsidRDefault="00840DF7">
      <w:pPr>
        <w:pStyle w:val="CommentText"/>
      </w:pPr>
      <w:r>
        <w:rPr>
          <w:rStyle w:val="CommentReference"/>
        </w:rPr>
        <w:annotationRef/>
      </w:r>
      <w:r>
        <w:t>Система? Програма? По-добре да остане едно и също, независимо, че се повтаря.</w:t>
      </w:r>
    </w:p>
  </w:comment>
  <w:comment w:id="31" w:author="aldi" w:date="2015-02-16T15:19:00Z" w:initials="a">
    <w:p w:rsidR="00840DF7" w:rsidRPr="00007962" w:rsidRDefault="00840DF7">
      <w:pPr>
        <w:pStyle w:val="CommentText"/>
      </w:pPr>
      <w:r>
        <w:rPr>
          <w:rStyle w:val="CommentReference"/>
        </w:rPr>
        <w:annotationRef/>
      </w:r>
      <w:r>
        <w:t>ХМ?</w:t>
      </w:r>
    </w:p>
  </w:comment>
  <w:comment w:id="47" w:author="aldi" w:date="2015-02-16T15:28:00Z" w:initials="a">
    <w:p w:rsidR="00840DF7" w:rsidRDefault="00840DF7">
      <w:pPr>
        <w:pStyle w:val="CommentText"/>
      </w:pPr>
      <w:r>
        <w:rPr>
          <w:rStyle w:val="CommentReference"/>
        </w:rPr>
        <w:annotationRef/>
      </w:r>
      <w:r>
        <w:t>Защо си усложняваш живота, а не кажеш просто, че под модул и компонент разбираш едно и също и да дадеш дефиницията на Szyperski ot 1999, махни ги тия от 79....</w:t>
      </w:r>
    </w:p>
    <w:p w:rsidR="00840DF7" w:rsidRPr="00297722" w:rsidRDefault="00840DF7">
      <w:pPr>
        <w:pStyle w:val="CommentText"/>
        <w:rPr>
          <w:rFonts w:ascii="Cambria Math" w:hAnsi="Cambria Math"/>
        </w:rPr>
      </w:pPr>
      <w:r>
        <w:t xml:space="preserve">ДМ: Не съм съгласен обаче да подложим на равенство модулът и компонентът. Модул го представям като единица в съвременен език за програмиране. Т.е. софтуерен компонент може да е композиция от няколко модула, докато обратното не е вярно (виж първия параграф от секцията, надолу също е обяснено подробно) –FIXED – Супер! Убеди ме. </w:t>
      </w:r>
    </w:p>
  </w:comment>
  <w:comment w:id="55" w:author="aldi" w:date="2015-02-16T21:38:00Z" w:initials="a">
    <w:p w:rsidR="00840DF7" w:rsidRDefault="00840DF7">
      <w:pPr>
        <w:pStyle w:val="CommentText"/>
        <w:rPr>
          <w:lang w:val="en-US"/>
        </w:rPr>
      </w:pPr>
      <w:r>
        <w:rPr>
          <w:rStyle w:val="CommentReference"/>
        </w:rPr>
        <w:annotationRef/>
      </w:r>
      <w:r>
        <w:t>Какво е това?</w:t>
      </w:r>
    </w:p>
    <w:p w:rsidR="00840DF7" w:rsidRDefault="00840DF7">
      <w:pPr>
        <w:pStyle w:val="CommentText"/>
        <w:rPr>
          <w:lang w:val="en-US"/>
        </w:rPr>
      </w:pPr>
      <w:r>
        <w:rPr>
          <w:lang w:val="en-US"/>
        </w:rPr>
        <w:t>ДМ: Има се предвид, че между 2 мажорни версии на компонентния модел е вероятно да възникнат серьозни несъвместимости. Коментара тук е в смисъла на наистина много големи системи (примерно милиони редове код), в които съществуват клонове описани с различни мажорни версии на компонентния модел. Принципно средата за разработка на такава система би трябвало да предпазва от такива несъвместимости, но … неведоми са пътищата …</w:t>
      </w:r>
    </w:p>
    <w:p w:rsidR="00840DF7" w:rsidRPr="000500EB" w:rsidRDefault="00840DF7">
      <w:pPr>
        <w:pStyle w:val="CommentText"/>
        <w:rPr>
          <w:lang w:val="en-US"/>
        </w:rPr>
      </w:pPr>
      <w:r>
        <w:rPr>
          <w:lang w:val="en-US"/>
        </w:rPr>
        <w:t>За по-малки системи (например 100-ци хиляди реда) нещата по-лесно се контролират.</w:t>
      </w:r>
    </w:p>
  </w:comment>
  <w:comment w:id="65" w:author="aldi" w:date="2015-02-16T21:49:00Z" w:initials="a">
    <w:p w:rsidR="00840DF7" w:rsidRDefault="00840DF7">
      <w:pPr>
        <w:pStyle w:val="CommentText"/>
        <w:rPr>
          <w:lang w:val="en-US"/>
        </w:rPr>
      </w:pPr>
      <w:r>
        <w:rPr>
          <w:rStyle w:val="CommentReference"/>
        </w:rPr>
        <w:annotationRef/>
      </w:r>
      <w:r>
        <w:t>Тук бъди готов да те питат на защитата, защо само два съществуващи инструмента си разгледал и сигурен ли си, че няма и други.</w:t>
      </w:r>
    </w:p>
    <w:p w:rsidR="00840DF7" w:rsidRDefault="00840DF7">
      <w:pPr>
        <w:pStyle w:val="CommentText"/>
        <w:rPr>
          <w:lang w:val="en-US"/>
        </w:rPr>
      </w:pPr>
      <w:r>
        <w:rPr>
          <w:lang w:val="en-US"/>
        </w:rPr>
        <w:t xml:space="preserve">ДМ: Да,  и аз съм си мислил, че това е уязвимост на изложението. Моето изследване наистина не намери много примери, точно за “вдигане” на архитектура от CBSE софтуер, т.е. примерно имам най-много още един жокер от публикациите, които съм разглеждал. Със сигурност знам, че съществуват, обикновенно са “затворен код”. </w:t>
      </w:r>
    </w:p>
    <w:p w:rsidR="00840DF7" w:rsidRPr="007E7371" w:rsidRDefault="00840DF7">
      <w:pPr>
        <w:pStyle w:val="CommentText"/>
        <w:rPr>
          <w:lang w:val="en-US"/>
        </w:rPr>
      </w:pPr>
      <w:r>
        <w:rPr>
          <w:lang w:val="en-US"/>
        </w:rPr>
        <w:t>* Другия случай е когато UML редактори (EA Architect, IBM Rational Rhapsodi и т.н.) извличат къде по-детайлно, къде не, “Модули” на съответния език има страшно много, но те не са това, което прави моето приложение. В повечето слуаи тяхната работа може да се ползва като вход за дефиниране на критерии за моето приложение.</w:t>
      </w:r>
    </w:p>
  </w:comment>
  <w:comment w:id="77" w:author="aldi" w:date="2015-02-16T16:12:00Z" w:initials="a">
    <w:p w:rsidR="00840DF7" w:rsidRDefault="00840DF7">
      <w:pPr>
        <w:pStyle w:val="CommentText"/>
      </w:pPr>
      <w:r>
        <w:rPr>
          <w:rStyle w:val="CommentReference"/>
        </w:rPr>
        <w:annotationRef/>
      </w:r>
      <w:r>
        <w:t>Трябва да има някакво графично представяен или поне булети на всички тези видове възстановявания...</w:t>
      </w:r>
    </w:p>
    <w:p w:rsidR="00840DF7" w:rsidRDefault="00840DF7">
      <w:pPr>
        <w:pStyle w:val="CommentText"/>
      </w:pPr>
      <w:r>
        <w:t>ДМ: Има, най-добре е изобразено на фигура 2, сложих референция към нея и в началото на точката добавих повече яснота – FIXED</w:t>
      </w:r>
    </w:p>
    <w:p w:rsidR="00840DF7" w:rsidRPr="00CA5B07" w:rsidRDefault="00840DF7">
      <w:pPr>
        <w:pStyle w:val="CommentText"/>
      </w:pPr>
      <w:r>
        <w:rPr>
          <w:lang w:val="en-US"/>
        </w:rPr>
        <w:t xml:space="preserve">ADDED: </w:t>
      </w:r>
      <w:r>
        <w:t>Не е добре да седи тази рефенция в заглавието. Нека си остане само в текста</w:t>
      </w:r>
    </w:p>
  </w:comment>
  <w:comment w:id="82" w:author="aldi" w:date="2015-02-16T21:58:00Z" w:initials="a">
    <w:p w:rsidR="00840DF7" w:rsidRDefault="00840DF7">
      <w:pPr>
        <w:pStyle w:val="CommentText"/>
        <w:rPr>
          <w:lang w:val="en-US"/>
        </w:rPr>
      </w:pPr>
      <w:r>
        <w:rPr>
          <w:rStyle w:val="CommentReference"/>
        </w:rPr>
        <w:annotationRef/>
      </w:r>
      <w:r>
        <w:t>Фигура 5 или фигура 2 (както е в горния коментар).</w:t>
      </w:r>
    </w:p>
    <w:p w:rsidR="00840DF7" w:rsidRPr="003C1C76" w:rsidRDefault="00840DF7">
      <w:pPr>
        <w:pStyle w:val="CommentText"/>
        <w:rPr>
          <w:lang w:val="en-US"/>
        </w:rPr>
      </w:pPr>
      <w:r>
        <w:rPr>
          <w:lang w:val="en-US"/>
        </w:rPr>
        <w:t xml:space="preserve">ДМ: Прилагам </w:t>
      </w:r>
      <w:r w:rsidRPr="003C1C76">
        <w:rPr>
          <w:i/>
          <w:lang w:val="en-US"/>
        </w:rPr>
        <w:t>Фигура 2</w:t>
      </w:r>
      <w:r>
        <w:rPr>
          <w:lang w:val="en-US"/>
        </w:rPr>
        <w:t xml:space="preserve"> за да се ориентир, къде сме в цялата картина, докато </w:t>
      </w:r>
      <w:r w:rsidRPr="003C1C76">
        <w:rPr>
          <w:i/>
          <w:lang w:val="en-US"/>
        </w:rPr>
        <w:t>Фигура 5</w:t>
      </w:r>
      <w:r>
        <w:rPr>
          <w:lang w:val="en-US"/>
        </w:rPr>
        <w:t xml:space="preserve"> представя в по-голям детайл как се извличат въпросните диаграми.</w:t>
      </w:r>
    </w:p>
  </w:comment>
  <w:comment w:id="94" w:author="aldi" w:date="2015-02-16T22:02:00Z" w:initials="a">
    <w:p w:rsidR="00840DF7" w:rsidRDefault="00840DF7">
      <w:pPr>
        <w:pStyle w:val="CommentText"/>
        <w:rPr>
          <w:lang w:val="en-US"/>
        </w:rPr>
      </w:pPr>
      <w:r>
        <w:rPr>
          <w:rStyle w:val="CommentReference"/>
        </w:rPr>
        <w:annotationRef/>
      </w:r>
      <w:r>
        <w:t>?? това ли е фигурата?</w:t>
      </w:r>
    </w:p>
    <w:p w:rsidR="00840DF7" w:rsidRPr="003C1C76" w:rsidRDefault="00840DF7">
      <w:pPr>
        <w:pStyle w:val="CommentText"/>
        <w:rPr>
          <w:lang w:val="en-US"/>
        </w:rPr>
      </w:pPr>
      <w:r>
        <w:rPr>
          <w:lang w:val="en-US"/>
        </w:rPr>
        <w:t xml:space="preserve">ДМ: Прилагам </w:t>
      </w:r>
      <w:r w:rsidRPr="003C1C76">
        <w:rPr>
          <w:i/>
          <w:lang w:val="en-US"/>
        </w:rPr>
        <w:t>Фигура 2</w:t>
      </w:r>
      <w:r>
        <w:rPr>
          <w:lang w:val="en-US"/>
        </w:rPr>
        <w:t xml:space="preserve"> за да се ориентир, къде сме в цялата картина, но не е фатално и ако липсва референция.</w:t>
      </w:r>
    </w:p>
  </w:comment>
  <w:comment w:id="95" w:author="aldi" w:date="2015-02-16T22:05:00Z" w:initials="a">
    <w:p w:rsidR="00840DF7" w:rsidRDefault="00840DF7">
      <w:pPr>
        <w:pStyle w:val="CommentText"/>
        <w:rPr>
          <w:lang w:val="en-US"/>
        </w:rPr>
      </w:pPr>
      <w:r>
        <w:rPr>
          <w:rStyle w:val="CommentReference"/>
        </w:rPr>
        <w:annotationRef/>
      </w:r>
      <w:r>
        <w:t xml:space="preserve">В коя книга? </w:t>
      </w:r>
      <w:r>
        <w:sym w:font="Wingdings" w:char="F04A"/>
      </w:r>
    </w:p>
    <w:p w:rsidR="00840DF7" w:rsidRPr="007016EB" w:rsidRDefault="00840DF7">
      <w:pPr>
        <w:pStyle w:val="CommentText"/>
        <w:rPr>
          <w:lang w:val="en-US"/>
        </w:rPr>
      </w:pPr>
      <w:r>
        <w:rPr>
          <w:lang w:val="en-US"/>
        </w:rPr>
        <w:t>ДМ: Това го няма и в публикацията от която съм се ръководил. Т.е. грешка е.</w:t>
      </w:r>
    </w:p>
  </w:comment>
  <w:comment w:id="117" w:author="aldi" w:date="2015-02-18T21:19:00Z" w:initials="a">
    <w:p w:rsidR="00840DF7" w:rsidRDefault="00840DF7">
      <w:pPr>
        <w:pStyle w:val="CommentText"/>
        <w:rPr>
          <w:lang w:val="en-US"/>
        </w:rPr>
      </w:pPr>
      <w:r>
        <w:rPr>
          <w:rStyle w:val="CommentReference"/>
        </w:rPr>
        <w:annotationRef/>
      </w:r>
      <w:r>
        <w:t>Тук ако намериш време да сложиш и една табличка с критериите към текста, ще бъде чудесно.</w:t>
      </w:r>
    </w:p>
    <w:p w:rsidR="00840DF7" w:rsidRPr="001D5846" w:rsidRDefault="00840DF7">
      <w:pPr>
        <w:pStyle w:val="CommentText"/>
        <w:rPr>
          <w:lang w:val="en-US"/>
        </w:rPr>
      </w:pPr>
      <w:r>
        <w:rPr>
          <w:lang w:val="en-US"/>
        </w:rPr>
        <w:t>ДМ: Добавих - FIXED</w:t>
      </w:r>
    </w:p>
  </w:comment>
  <w:comment w:id="305" w:author="aldi" w:date="2015-02-18T21:47:00Z" w:initials="a">
    <w:p w:rsidR="00840DF7" w:rsidRDefault="00840DF7">
      <w:pPr>
        <w:pStyle w:val="CommentText"/>
        <w:rPr>
          <w:lang w:val="en-US"/>
        </w:rPr>
      </w:pPr>
      <w:r>
        <w:rPr>
          <w:rStyle w:val="CommentReference"/>
        </w:rPr>
        <w:annotationRef/>
      </w:r>
      <w:r>
        <w:t>И още – налага се да се разработи ново приложение, поради еди-какви си причини.</w:t>
      </w:r>
    </w:p>
    <w:p w:rsidR="00840DF7" w:rsidRPr="007C46C9" w:rsidRDefault="00840DF7">
      <w:pPr>
        <w:pStyle w:val="CommentText"/>
        <w:rPr>
          <w:lang w:val="en-US"/>
        </w:rPr>
      </w:pPr>
      <w:r>
        <w:rPr>
          <w:lang w:val="en-US"/>
        </w:rPr>
        <w:t>FIXED</w:t>
      </w:r>
    </w:p>
  </w:comment>
  <w:comment w:id="396" w:author="aldi" w:date="2015-02-21T14:47:00Z" w:initials="a">
    <w:p w:rsidR="00840DF7" w:rsidRDefault="00840DF7">
      <w:pPr>
        <w:pStyle w:val="CommentText"/>
        <w:rPr>
          <w:lang w:val="en-US"/>
        </w:rPr>
      </w:pPr>
      <w:r>
        <w:rPr>
          <w:rStyle w:val="CommentReference"/>
        </w:rPr>
        <w:annotationRef/>
      </w:r>
      <w:r>
        <w:t>Супер си направил структурата на всяка глава. Само ми се струва, че леко неявно си представил своята работа. Трябва ясно да се каже – дипломната работа развива, прави, допълва,  и т.н. Това е за да стане недвусмислено явно какво е свършено от теб.</w:t>
      </w:r>
    </w:p>
    <w:p w:rsidR="00840DF7" w:rsidRDefault="00840DF7">
      <w:pPr>
        <w:pStyle w:val="CommentText"/>
        <w:rPr>
          <w:lang w:val="en-US"/>
        </w:rPr>
      </w:pPr>
      <w:r>
        <w:rPr>
          <w:lang w:val="en-US"/>
        </w:rPr>
        <w:t>ДМ: Допълних в този извод, който така или иначе дава изискванията.</w:t>
      </w:r>
    </w:p>
    <w:p w:rsidR="00840DF7" w:rsidRPr="0013179C" w:rsidRDefault="00840DF7">
      <w:pPr>
        <w:pStyle w:val="CommentText"/>
        <w:rPr>
          <w:lang w:val="en-US"/>
        </w:rPr>
      </w:pPr>
      <w:r>
        <w:rPr>
          <w:lang w:val="en-US"/>
        </w:rPr>
        <w:t>FIXED</w:t>
      </w:r>
    </w:p>
  </w:comment>
  <w:comment w:id="486" w:author="aldi" w:date="2015-02-16T17:28:00Z" w:initials="a">
    <w:p w:rsidR="00840DF7" w:rsidRDefault="00840DF7">
      <w:pPr>
        <w:pStyle w:val="CommentText"/>
      </w:pPr>
      <w:r>
        <w:rPr>
          <w:rStyle w:val="CommentReference"/>
        </w:rPr>
        <w:annotationRef/>
      </w:r>
      <w:r>
        <w:t>За пълнота може и на тази глава да сложиш една точка – заключение.</w:t>
      </w:r>
    </w:p>
  </w:comment>
  <w:comment w:id="545" w:author="aldi" w:date="2015-02-21T20:56:00Z" w:initials="a">
    <w:p w:rsidR="00840DF7" w:rsidRDefault="00840DF7">
      <w:pPr>
        <w:pStyle w:val="CommentText"/>
        <w:rPr>
          <w:lang w:val="en-US"/>
        </w:rPr>
      </w:pPr>
      <w:r>
        <w:rPr>
          <w:rStyle w:val="CommentReference"/>
        </w:rPr>
        <w:annotationRef/>
      </w:r>
      <w:r>
        <w:t>Този текст ми звучи леко излишно тук. По-добре е ако искаш да напишеш в коя глава коя от формулираните в увода задачи се изпълнява.</w:t>
      </w:r>
    </w:p>
    <w:p w:rsidR="00B46A48" w:rsidRPr="00B46A48" w:rsidRDefault="00B46A48">
      <w:pPr>
        <w:pStyle w:val="CommentText"/>
        <w:rPr>
          <w:rFonts w:ascii="Cambria Math" w:hAnsi="Cambria Math"/>
          <w:lang w:val="en-US"/>
        </w:rPr>
      </w:pPr>
      <w:r>
        <w:rPr>
          <w:lang w:val="en-US"/>
        </w:rPr>
        <w:t>FIXED</w:t>
      </w:r>
    </w:p>
  </w:comment>
  <w:comment w:id="554" w:author="aldi" w:date="2015-02-21T19:57:00Z" w:initials="a">
    <w:p w:rsidR="00840DF7" w:rsidRDefault="00840DF7">
      <w:pPr>
        <w:pStyle w:val="CommentText"/>
        <w:rPr>
          <w:lang w:val="en-US"/>
        </w:rPr>
      </w:pPr>
      <w:r>
        <w:rPr>
          <w:rStyle w:val="CommentReference"/>
        </w:rPr>
        <w:annotationRef/>
      </w:r>
      <w:r>
        <w:t>Така написано, това може да породи дискусия как точно. Може да вмъкнеш тук едно изречение, че модулната/многослойна архитектура, описана в секция хххх, позволява това.</w:t>
      </w:r>
    </w:p>
    <w:p w:rsidR="00840DF7" w:rsidRPr="00EF6B8B" w:rsidRDefault="00840DF7">
      <w:pPr>
        <w:pStyle w:val="CommentText"/>
        <w:rPr>
          <w:lang w:val="en-US"/>
        </w:rPr>
      </w:pPr>
      <w:r>
        <w:rPr>
          <w:lang w:val="en-US"/>
        </w:rPr>
        <w:t>FIXED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2C2D" w:rsidRDefault="00472C2D" w:rsidP="00FE4EAD">
      <w:pPr>
        <w:spacing w:after="0"/>
      </w:pPr>
      <w:r>
        <w:separator/>
      </w:r>
    </w:p>
  </w:endnote>
  <w:endnote w:type="continuationSeparator" w:id="0">
    <w:p w:rsidR="00472C2D" w:rsidRDefault="00472C2D" w:rsidP="00FE4E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800022EF" w:usb1="C000205A" w:usb2="00000008" w:usb3="00000000" w:csb0="00000057" w:csb1="00000000"/>
  </w:font>
  <w:font w:name="Cambria">
    <w:panose1 w:val="02040503050406030204"/>
    <w:charset w:val="00"/>
    <w:family w:val="roman"/>
    <w:pitch w:val="variable"/>
    <w:sig w:usb0="E00002FF" w:usb1="400004FF" w:usb2="00000000" w:usb3="00000000" w:csb0="0000019F" w:csb1="00000000"/>
  </w:font>
  <w:font w:name="MS Mincho">
    <w:altName w:val="Meiryo"/>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TimesNewRoman,Italic">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WenQuanYi Micro Hei">
    <w:panose1 w:val="020B0606030804020204"/>
    <w:charset w:val="80"/>
    <w:family w:val="swiss"/>
    <w:pitch w:val="variable"/>
    <w:sig w:usb0="E10002EF" w:usb1="6BDFFCFB" w:usb2="00800036" w:usb3="00000000" w:csb0="003E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5604793"/>
      <w:docPartObj>
        <w:docPartGallery w:val="Page Numbers (Bottom of Page)"/>
        <w:docPartUnique/>
      </w:docPartObj>
    </w:sdtPr>
    <w:sdtEndPr/>
    <w:sdtContent>
      <w:p w:rsidR="00840DF7" w:rsidRDefault="00840DF7">
        <w:pPr>
          <w:pStyle w:val="Footer"/>
          <w:jc w:val="right"/>
        </w:pPr>
        <w:r>
          <w:fldChar w:fldCharType="begin"/>
        </w:r>
        <w:r>
          <w:instrText>PAGE   \* MERGEFORMAT</w:instrText>
        </w:r>
        <w:r>
          <w:fldChar w:fldCharType="separate"/>
        </w:r>
        <w:r w:rsidR="000E6575">
          <w:rPr>
            <w:noProof/>
          </w:rPr>
          <w:t>20</w:t>
        </w:r>
        <w:r>
          <w:fldChar w:fldCharType="end"/>
        </w:r>
      </w:p>
    </w:sdtContent>
  </w:sdt>
  <w:p w:rsidR="00840DF7" w:rsidRDefault="00840DF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2C2D" w:rsidRDefault="00472C2D" w:rsidP="00FE4EAD">
      <w:pPr>
        <w:spacing w:after="0"/>
      </w:pPr>
      <w:r>
        <w:separator/>
      </w:r>
    </w:p>
  </w:footnote>
  <w:footnote w:type="continuationSeparator" w:id="0">
    <w:p w:rsidR="00472C2D" w:rsidRDefault="00472C2D" w:rsidP="00FE4EAD">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61CE8A66"/>
    <w:lvl w:ilvl="0">
      <w:numFmt w:val="decimal"/>
      <w:pStyle w:val="TOCTitle"/>
      <w:lvlText w:val="*"/>
      <w:lvlJc w:val="left"/>
      <w:rPr>
        <w:rFonts w:cs="Times New Roman"/>
      </w:rPr>
    </w:lvl>
  </w:abstractNum>
  <w:abstractNum w:abstractNumId="1">
    <w:nsid w:val="00000001"/>
    <w:multiLevelType w:val="singleLevel"/>
    <w:tmpl w:val="04090011"/>
    <w:lvl w:ilvl="0">
      <w:start w:val="1"/>
      <w:numFmt w:val="decimal"/>
      <w:lvlText w:val="%1)"/>
      <w:lvlJc w:val="left"/>
      <w:pPr>
        <w:ind w:left="720" w:hanging="360"/>
      </w:pPr>
      <w:rPr>
        <w:b/>
      </w:rPr>
    </w:lvl>
  </w:abstractNum>
  <w:abstractNum w:abstractNumId="2">
    <w:nsid w:val="00000002"/>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0000003"/>
    <w:multiLevelType w:val="multilevel"/>
    <w:tmpl w:val="00000003"/>
    <w:lvl w:ilvl="0">
      <w:start w:val="1"/>
      <w:numFmt w:val="bullet"/>
      <w:lvlText w:val="●"/>
      <w:lvlJc w:val="left"/>
      <w:pPr>
        <w:ind w:left="1080" w:hanging="72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0724896"/>
    <w:multiLevelType w:val="hybridMultilevel"/>
    <w:tmpl w:val="BA1A1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74080A"/>
    <w:multiLevelType w:val="hybridMultilevel"/>
    <w:tmpl w:val="38CC6C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8E5C03"/>
    <w:multiLevelType w:val="hybridMultilevel"/>
    <w:tmpl w:val="A874D6FE"/>
    <w:lvl w:ilvl="0" w:tplc="252437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92403"/>
    <w:multiLevelType w:val="hybridMultilevel"/>
    <w:tmpl w:val="9C7C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F433C2"/>
    <w:multiLevelType w:val="hybridMultilevel"/>
    <w:tmpl w:val="B4781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9B0F53"/>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C593277"/>
    <w:multiLevelType w:val="hybridMultilevel"/>
    <w:tmpl w:val="64520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2">
    <w:nsid w:val="33630CFE"/>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3DAC27D8"/>
    <w:multiLevelType w:val="hybridMultilevel"/>
    <w:tmpl w:val="9B743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AC3A56"/>
    <w:multiLevelType w:val="hybridMultilevel"/>
    <w:tmpl w:val="FD7AFFFA"/>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B9367A"/>
    <w:multiLevelType w:val="hybridMultilevel"/>
    <w:tmpl w:val="D7986B74"/>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ED7014"/>
    <w:multiLevelType w:val="hybridMultilevel"/>
    <w:tmpl w:val="AECC44F0"/>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F22897"/>
    <w:multiLevelType w:val="hybridMultilevel"/>
    <w:tmpl w:val="F9A00296"/>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755250"/>
    <w:multiLevelType w:val="hybridMultilevel"/>
    <w:tmpl w:val="FA3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976F58"/>
    <w:multiLevelType w:val="hybridMultilevel"/>
    <w:tmpl w:val="9014C65E"/>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83B64"/>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526C463D"/>
    <w:multiLevelType w:val="hybridMultilevel"/>
    <w:tmpl w:val="10E6B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A4256A"/>
    <w:multiLevelType w:val="hybridMultilevel"/>
    <w:tmpl w:val="931E48DA"/>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D2582F"/>
    <w:multiLevelType w:val="hybridMultilevel"/>
    <w:tmpl w:val="735AC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E81837"/>
    <w:multiLevelType w:val="hybridMultilevel"/>
    <w:tmpl w:val="3594C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BF4B7A"/>
    <w:multiLevelType w:val="hybridMultilevel"/>
    <w:tmpl w:val="8A2A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E35613"/>
    <w:multiLevelType w:val="hybridMultilevel"/>
    <w:tmpl w:val="E2E292F4"/>
    <w:lvl w:ilvl="0" w:tplc="04090001">
      <w:start w:val="1"/>
      <w:numFmt w:val="bullet"/>
      <w:lvlText w:val=""/>
      <w:lvlJc w:val="left"/>
      <w:pPr>
        <w:ind w:left="720" w:hanging="360"/>
      </w:pPr>
      <w:rPr>
        <w:rFonts w:ascii="Symbol" w:hAnsi="Symbol" w:hint="default"/>
      </w:rPr>
    </w:lvl>
    <w:lvl w:ilvl="1" w:tplc="0D3AD538">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5110E65"/>
    <w:multiLevelType w:val="hybridMultilevel"/>
    <w:tmpl w:val="6E5AF24C"/>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111A99"/>
    <w:multiLevelType w:val="hybridMultilevel"/>
    <w:tmpl w:val="7D406F5A"/>
    <w:lvl w:ilvl="0" w:tplc="85E04304">
      <w:start w:val="1"/>
      <w:numFmt w:val="decimal"/>
      <w:pStyle w:val="Appendix"/>
      <w:lvlText w:val="Приложение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B47802"/>
    <w:multiLevelType w:val="hybridMultilevel"/>
    <w:tmpl w:val="0FD0E850"/>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953304"/>
    <w:multiLevelType w:val="hybridMultilevel"/>
    <w:tmpl w:val="D49AC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2F72CA8"/>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737D62E9"/>
    <w:multiLevelType w:val="hybridMultilevel"/>
    <w:tmpl w:val="A6CC7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462C1B"/>
    <w:multiLevelType w:val="multilevel"/>
    <w:tmpl w:val="F610614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nsid w:val="79E34B0C"/>
    <w:multiLevelType w:val="hybridMultilevel"/>
    <w:tmpl w:val="81728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D254EC6"/>
    <w:multiLevelType w:val="hybridMultilevel"/>
    <w:tmpl w:val="6DB8A1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
  </w:num>
  <w:num w:numId="3">
    <w:abstractNumId w:val="3"/>
  </w:num>
  <w:num w:numId="4">
    <w:abstractNumId w:val="33"/>
  </w:num>
  <w:num w:numId="5">
    <w:abstractNumId w:val="0"/>
    <w:lvlOverride w:ilvl="0">
      <w:lvl w:ilvl="0">
        <w:start w:val="1"/>
        <w:numFmt w:val="bullet"/>
        <w:pStyle w:val="TOCTitle"/>
        <w:lvlText w:val=""/>
        <w:legacy w:legacy="1" w:legacySpace="0" w:legacyIndent="283"/>
        <w:lvlJc w:val="left"/>
        <w:pPr>
          <w:ind w:left="283" w:hanging="283"/>
        </w:pPr>
        <w:rPr>
          <w:rFonts w:ascii="Symbol" w:hAnsi="Symbol" w:hint="default"/>
        </w:rPr>
      </w:lvl>
    </w:lvlOverride>
  </w:num>
  <w:num w:numId="6">
    <w:abstractNumId w:val="20"/>
  </w:num>
  <w:num w:numId="7">
    <w:abstractNumId w:val="9"/>
  </w:num>
  <w:num w:numId="8">
    <w:abstractNumId w:val="31"/>
  </w:num>
  <w:num w:numId="9">
    <w:abstractNumId w:val="12"/>
  </w:num>
  <w:num w:numId="10">
    <w:abstractNumId w:val="26"/>
  </w:num>
  <w:num w:numId="11">
    <w:abstractNumId w:val="28"/>
  </w:num>
  <w:num w:numId="12">
    <w:abstractNumId w:val="16"/>
  </w:num>
  <w:num w:numId="13">
    <w:abstractNumId w:val="29"/>
  </w:num>
  <w:num w:numId="14">
    <w:abstractNumId w:val="32"/>
  </w:num>
  <w:num w:numId="15">
    <w:abstractNumId w:val="21"/>
  </w:num>
  <w:num w:numId="16">
    <w:abstractNumId w:val="24"/>
  </w:num>
  <w:num w:numId="17">
    <w:abstractNumId w:val="15"/>
  </w:num>
  <w:num w:numId="18">
    <w:abstractNumId w:val="19"/>
  </w:num>
  <w:num w:numId="19">
    <w:abstractNumId w:val="27"/>
  </w:num>
  <w:num w:numId="20">
    <w:abstractNumId w:val="14"/>
  </w:num>
  <w:num w:numId="21">
    <w:abstractNumId w:val="22"/>
  </w:num>
  <w:num w:numId="22">
    <w:abstractNumId w:val="17"/>
  </w:num>
  <w:num w:numId="23">
    <w:abstractNumId w:val="23"/>
  </w:num>
  <w:num w:numId="24">
    <w:abstractNumId w:val="13"/>
  </w:num>
  <w:num w:numId="25">
    <w:abstractNumId w:val="4"/>
  </w:num>
  <w:num w:numId="26">
    <w:abstractNumId w:val="25"/>
  </w:num>
  <w:num w:numId="27">
    <w:abstractNumId w:val="10"/>
  </w:num>
  <w:num w:numId="28">
    <w:abstractNumId w:val="1"/>
  </w:num>
  <w:num w:numId="29">
    <w:abstractNumId w:val="5"/>
  </w:num>
  <w:num w:numId="30">
    <w:abstractNumId w:val="7"/>
  </w:num>
  <w:num w:numId="31">
    <w:abstractNumId w:val="34"/>
  </w:num>
  <w:num w:numId="32">
    <w:abstractNumId w:val="8"/>
  </w:num>
  <w:num w:numId="33">
    <w:abstractNumId w:val="30"/>
  </w:num>
  <w:num w:numId="34">
    <w:abstractNumId w:val="35"/>
  </w:num>
  <w:num w:numId="35">
    <w:abstractNumId w:val="18"/>
  </w:num>
  <w:num w:numId="36">
    <w:abstractNumId w:val="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8AF"/>
    <w:rsid w:val="000019CE"/>
    <w:rsid w:val="00001EDC"/>
    <w:rsid w:val="000039C5"/>
    <w:rsid w:val="00005DB3"/>
    <w:rsid w:val="000061DC"/>
    <w:rsid w:val="0000682C"/>
    <w:rsid w:val="00006C79"/>
    <w:rsid w:val="00007190"/>
    <w:rsid w:val="000075C8"/>
    <w:rsid w:val="00007962"/>
    <w:rsid w:val="00011155"/>
    <w:rsid w:val="00013107"/>
    <w:rsid w:val="00013187"/>
    <w:rsid w:val="000139C1"/>
    <w:rsid w:val="000143C9"/>
    <w:rsid w:val="00014762"/>
    <w:rsid w:val="000156F0"/>
    <w:rsid w:val="00015E16"/>
    <w:rsid w:val="00016265"/>
    <w:rsid w:val="00016C0B"/>
    <w:rsid w:val="0001704A"/>
    <w:rsid w:val="000170EC"/>
    <w:rsid w:val="0002040C"/>
    <w:rsid w:val="00020641"/>
    <w:rsid w:val="00020740"/>
    <w:rsid w:val="00021C12"/>
    <w:rsid w:val="00022F3A"/>
    <w:rsid w:val="00024BC0"/>
    <w:rsid w:val="00025300"/>
    <w:rsid w:val="00026FA8"/>
    <w:rsid w:val="00027097"/>
    <w:rsid w:val="00027689"/>
    <w:rsid w:val="00027BBE"/>
    <w:rsid w:val="00031160"/>
    <w:rsid w:val="00034438"/>
    <w:rsid w:val="0003688E"/>
    <w:rsid w:val="00037404"/>
    <w:rsid w:val="00037959"/>
    <w:rsid w:val="00040D81"/>
    <w:rsid w:val="000419E7"/>
    <w:rsid w:val="00041C56"/>
    <w:rsid w:val="000423E8"/>
    <w:rsid w:val="000425EC"/>
    <w:rsid w:val="00042991"/>
    <w:rsid w:val="00042A9A"/>
    <w:rsid w:val="00042C96"/>
    <w:rsid w:val="00043680"/>
    <w:rsid w:val="00043DEA"/>
    <w:rsid w:val="00044BDE"/>
    <w:rsid w:val="00044DF6"/>
    <w:rsid w:val="000458D5"/>
    <w:rsid w:val="00045D8F"/>
    <w:rsid w:val="00047EA8"/>
    <w:rsid w:val="000500EB"/>
    <w:rsid w:val="00050F0F"/>
    <w:rsid w:val="00052462"/>
    <w:rsid w:val="00054737"/>
    <w:rsid w:val="000562E5"/>
    <w:rsid w:val="000610E5"/>
    <w:rsid w:val="00061183"/>
    <w:rsid w:val="00061EEA"/>
    <w:rsid w:val="00065560"/>
    <w:rsid w:val="00066BAE"/>
    <w:rsid w:val="0006779C"/>
    <w:rsid w:val="00067872"/>
    <w:rsid w:val="0007074B"/>
    <w:rsid w:val="00070B94"/>
    <w:rsid w:val="00070D25"/>
    <w:rsid w:val="00075362"/>
    <w:rsid w:val="0007603E"/>
    <w:rsid w:val="00077B4A"/>
    <w:rsid w:val="000834E4"/>
    <w:rsid w:val="0008438F"/>
    <w:rsid w:val="00091724"/>
    <w:rsid w:val="00093712"/>
    <w:rsid w:val="000942F6"/>
    <w:rsid w:val="00094558"/>
    <w:rsid w:val="00095665"/>
    <w:rsid w:val="00095B64"/>
    <w:rsid w:val="00096F3B"/>
    <w:rsid w:val="000A0C3B"/>
    <w:rsid w:val="000A154B"/>
    <w:rsid w:val="000A1F6A"/>
    <w:rsid w:val="000A3072"/>
    <w:rsid w:val="000A323E"/>
    <w:rsid w:val="000A35C2"/>
    <w:rsid w:val="000A3874"/>
    <w:rsid w:val="000A424A"/>
    <w:rsid w:val="000A43CB"/>
    <w:rsid w:val="000A4551"/>
    <w:rsid w:val="000A47BA"/>
    <w:rsid w:val="000A4A13"/>
    <w:rsid w:val="000A5575"/>
    <w:rsid w:val="000A6CA5"/>
    <w:rsid w:val="000B01EF"/>
    <w:rsid w:val="000B136C"/>
    <w:rsid w:val="000B17C1"/>
    <w:rsid w:val="000B29EA"/>
    <w:rsid w:val="000B4118"/>
    <w:rsid w:val="000B6C2F"/>
    <w:rsid w:val="000B7264"/>
    <w:rsid w:val="000B7274"/>
    <w:rsid w:val="000C1A62"/>
    <w:rsid w:val="000C3D1A"/>
    <w:rsid w:val="000C487D"/>
    <w:rsid w:val="000C62E0"/>
    <w:rsid w:val="000C71B2"/>
    <w:rsid w:val="000D01F3"/>
    <w:rsid w:val="000D07C9"/>
    <w:rsid w:val="000D2FAC"/>
    <w:rsid w:val="000D6001"/>
    <w:rsid w:val="000E0424"/>
    <w:rsid w:val="000E124E"/>
    <w:rsid w:val="000E2B4B"/>
    <w:rsid w:val="000E2EDF"/>
    <w:rsid w:val="000E3BCF"/>
    <w:rsid w:val="000E6276"/>
    <w:rsid w:val="000E6575"/>
    <w:rsid w:val="000E6E0A"/>
    <w:rsid w:val="000F08DA"/>
    <w:rsid w:val="000F094E"/>
    <w:rsid w:val="000F2813"/>
    <w:rsid w:val="000F310A"/>
    <w:rsid w:val="000F36CE"/>
    <w:rsid w:val="000F38A1"/>
    <w:rsid w:val="000F5339"/>
    <w:rsid w:val="000F583E"/>
    <w:rsid w:val="000F715F"/>
    <w:rsid w:val="00102960"/>
    <w:rsid w:val="00102CC8"/>
    <w:rsid w:val="00102CCC"/>
    <w:rsid w:val="00103031"/>
    <w:rsid w:val="001058F0"/>
    <w:rsid w:val="00106DFA"/>
    <w:rsid w:val="00107728"/>
    <w:rsid w:val="00111548"/>
    <w:rsid w:val="00115CD8"/>
    <w:rsid w:val="00117016"/>
    <w:rsid w:val="001172BF"/>
    <w:rsid w:val="0012047B"/>
    <w:rsid w:val="00120BBD"/>
    <w:rsid w:val="00121D09"/>
    <w:rsid w:val="0012403B"/>
    <w:rsid w:val="001244EA"/>
    <w:rsid w:val="00125511"/>
    <w:rsid w:val="00125743"/>
    <w:rsid w:val="001260C9"/>
    <w:rsid w:val="00126157"/>
    <w:rsid w:val="001261B4"/>
    <w:rsid w:val="001274EE"/>
    <w:rsid w:val="001275C2"/>
    <w:rsid w:val="00127817"/>
    <w:rsid w:val="00130BD6"/>
    <w:rsid w:val="0013179C"/>
    <w:rsid w:val="00131F5A"/>
    <w:rsid w:val="00133CC4"/>
    <w:rsid w:val="0013526D"/>
    <w:rsid w:val="00135448"/>
    <w:rsid w:val="001366FF"/>
    <w:rsid w:val="00137602"/>
    <w:rsid w:val="00141AEB"/>
    <w:rsid w:val="0014428D"/>
    <w:rsid w:val="00145A7E"/>
    <w:rsid w:val="00146433"/>
    <w:rsid w:val="00146915"/>
    <w:rsid w:val="00150CEA"/>
    <w:rsid w:val="00150CF9"/>
    <w:rsid w:val="00151422"/>
    <w:rsid w:val="00151BCE"/>
    <w:rsid w:val="00152C5E"/>
    <w:rsid w:val="001532B8"/>
    <w:rsid w:val="00153DAA"/>
    <w:rsid w:val="00157970"/>
    <w:rsid w:val="0016000C"/>
    <w:rsid w:val="00160610"/>
    <w:rsid w:val="00162688"/>
    <w:rsid w:val="00162F8D"/>
    <w:rsid w:val="00163F6A"/>
    <w:rsid w:val="00164433"/>
    <w:rsid w:val="001647D6"/>
    <w:rsid w:val="00164D4A"/>
    <w:rsid w:val="00170407"/>
    <w:rsid w:val="00170904"/>
    <w:rsid w:val="001718F3"/>
    <w:rsid w:val="00173A1C"/>
    <w:rsid w:val="00173BC0"/>
    <w:rsid w:val="00174F63"/>
    <w:rsid w:val="00175E8F"/>
    <w:rsid w:val="001770EB"/>
    <w:rsid w:val="00177A5A"/>
    <w:rsid w:val="0018305A"/>
    <w:rsid w:val="0018403A"/>
    <w:rsid w:val="001846F9"/>
    <w:rsid w:val="0018476D"/>
    <w:rsid w:val="0018579A"/>
    <w:rsid w:val="00185935"/>
    <w:rsid w:val="0018738D"/>
    <w:rsid w:val="001915EC"/>
    <w:rsid w:val="001921EB"/>
    <w:rsid w:val="00192768"/>
    <w:rsid w:val="00192AEE"/>
    <w:rsid w:val="001947C0"/>
    <w:rsid w:val="00195649"/>
    <w:rsid w:val="00195FA5"/>
    <w:rsid w:val="00197765"/>
    <w:rsid w:val="001A187B"/>
    <w:rsid w:val="001A18FB"/>
    <w:rsid w:val="001A2210"/>
    <w:rsid w:val="001A2E43"/>
    <w:rsid w:val="001A4D9A"/>
    <w:rsid w:val="001A5FC7"/>
    <w:rsid w:val="001A63F1"/>
    <w:rsid w:val="001A6B5F"/>
    <w:rsid w:val="001A6D50"/>
    <w:rsid w:val="001A718A"/>
    <w:rsid w:val="001A7367"/>
    <w:rsid w:val="001A77ED"/>
    <w:rsid w:val="001B0758"/>
    <w:rsid w:val="001B1A2C"/>
    <w:rsid w:val="001B312B"/>
    <w:rsid w:val="001B5163"/>
    <w:rsid w:val="001B5259"/>
    <w:rsid w:val="001B5642"/>
    <w:rsid w:val="001B576A"/>
    <w:rsid w:val="001B597C"/>
    <w:rsid w:val="001B5F41"/>
    <w:rsid w:val="001B6914"/>
    <w:rsid w:val="001B7ADE"/>
    <w:rsid w:val="001C0A02"/>
    <w:rsid w:val="001C17BB"/>
    <w:rsid w:val="001C442D"/>
    <w:rsid w:val="001C44E7"/>
    <w:rsid w:val="001C5D5C"/>
    <w:rsid w:val="001C65E3"/>
    <w:rsid w:val="001C6771"/>
    <w:rsid w:val="001D0564"/>
    <w:rsid w:val="001D08E1"/>
    <w:rsid w:val="001D1006"/>
    <w:rsid w:val="001D12F5"/>
    <w:rsid w:val="001D23D3"/>
    <w:rsid w:val="001D2FB5"/>
    <w:rsid w:val="001D5846"/>
    <w:rsid w:val="001D6564"/>
    <w:rsid w:val="001D6B77"/>
    <w:rsid w:val="001D71BB"/>
    <w:rsid w:val="001D7606"/>
    <w:rsid w:val="001D7F27"/>
    <w:rsid w:val="001E0706"/>
    <w:rsid w:val="001E0720"/>
    <w:rsid w:val="001E11D0"/>
    <w:rsid w:val="001E1403"/>
    <w:rsid w:val="001E213A"/>
    <w:rsid w:val="001E3C2E"/>
    <w:rsid w:val="001E3D3B"/>
    <w:rsid w:val="001E442E"/>
    <w:rsid w:val="001E57CB"/>
    <w:rsid w:val="001E6136"/>
    <w:rsid w:val="001E70DA"/>
    <w:rsid w:val="001F038C"/>
    <w:rsid w:val="001F0C40"/>
    <w:rsid w:val="001F3212"/>
    <w:rsid w:val="001F60A5"/>
    <w:rsid w:val="001F6E17"/>
    <w:rsid w:val="001F76CC"/>
    <w:rsid w:val="002001BB"/>
    <w:rsid w:val="00200A3B"/>
    <w:rsid w:val="00201320"/>
    <w:rsid w:val="0020147A"/>
    <w:rsid w:val="0020357F"/>
    <w:rsid w:val="00205798"/>
    <w:rsid w:val="0020686B"/>
    <w:rsid w:val="0020742E"/>
    <w:rsid w:val="00207D0C"/>
    <w:rsid w:val="00214850"/>
    <w:rsid w:val="00214F6B"/>
    <w:rsid w:val="002153D7"/>
    <w:rsid w:val="00220189"/>
    <w:rsid w:val="002206CA"/>
    <w:rsid w:val="00220D5B"/>
    <w:rsid w:val="002213B3"/>
    <w:rsid w:val="00221873"/>
    <w:rsid w:val="00226B4B"/>
    <w:rsid w:val="0023065C"/>
    <w:rsid w:val="00230D3C"/>
    <w:rsid w:val="002321B8"/>
    <w:rsid w:val="00232DC9"/>
    <w:rsid w:val="00233140"/>
    <w:rsid w:val="00233B80"/>
    <w:rsid w:val="002345DD"/>
    <w:rsid w:val="00236149"/>
    <w:rsid w:val="00236278"/>
    <w:rsid w:val="002362AD"/>
    <w:rsid w:val="00236517"/>
    <w:rsid w:val="00237001"/>
    <w:rsid w:val="00237045"/>
    <w:rsid w:val="0023713E"/>
    <w:rsid w:val="0024019B"/>
    <w:rsid w:val="0024043A"/>
    <w:rsid w:val="00245837"/>
    <w:rsid w:val="00246336"/>
    <w:rsid w:val="00246BEA"/>
    <w:rsid w:val="00246F02"/>
    <w:rsid w:val="002471AA"/>
    <w:rsid w:val="0024768E"/>
    <w:rsid w:val="0025073D"/>
    <w:rsid w:val="00250AC5"/>
    <w:rsid w:val="00250FE5"/>
    <w:rsid w:val="0025111A"/>
    <w:rsid w:val="0025272A"/>
    <w:rsid w:val="002542F3"/>
    <w:rsid w:val="00255D54"/>
    <w:rsid w:val="00255F33"/>
    <w:rsid w:val="00256146"/>
    <w:rsid w:val="00256771"/>
    <w:rsid w:val="00256F75"/>
    <w:rsid w:val="002578E6"/>
    <w:rsid w:val="00260A5E"/>
    <w:rsid w:val="002615DA"/>
    <w:rsid w:val="00263A15"/>
    <w:rsid w:val="00265279"/>
    <w:rsid w:val="00265F24"/>
    <w:rsid w:val="002677E9"/>
    <w:rsid w:val="00267B26"/>
    <w:rsid w:val="002710D6"/>
    <w:rsid w:val="00271909"/>
    <w:rsid w:val="00272928"/>
    <w:rsid w:val="00272DDA"/>
    <w:rsid w:val="002735C9"/>
    <w:rsid w:val="002736C5"/>
    <w:rsid w:val="00273E4E"/>
    <w:rsid w:val="00274858"/>
    <w:rsid w:val="002748BC"/>
    <w:rsid w:val="00275C1F"/>
    <w:rsid w:val="002766C3"/>
    <w:rsid w:val="00276789"/>
    <w:rsid w:val="00276B72"/>
    <w:rsid w:val="00280CE5"/>
    <w:rsid w:val="00280E76"/>
    <w:rsid w:val="002814CC"/>
    <w:rsid w:val="00282DCD"/>
    <w:rsid w:val="002840E7"/>
    <w:rsid w:val="00285166"/>
    <w:rsid w:val="00285186"/>
    <w:rsid w:val="0028661E"/>
    <w:rsid w:val="00290D7C"/>
    <w:rsid w:val="002925D3"/>
    <w:rsid w:val="00292F6B"/>
    <w:rsid w:val="0029350F"/>
    <w:rsid w:val="00294382"/>
    <w:rsid w:val="002947AD"/>
    <w:rsid w:val="00295372"/>
    <w:rsid w:val="00296314"/>
    <w:rsid w:val="0029660F"/>
    <w:rsid w:val="00296D3B"/>
    <w:rsid w:val="00296DD7"/>
    <w:rsid w:val="00297722"/>
    <w:rsid w:val="00297D27"/>
    <w:rsid w:val="002A1683"/>
    <w:rsid w:val="002A1CFD"/>
    <w:rsid w:val="002A2123"/>
    <w:rsid w:val="002A35E3"/>
    <w:rsid w:val="002A4159"/>
    <w:rsid w:val="002A4EF5"/>
    <w:rsid w:val="002A56E3"/>
    <w:rsid w:val="002A5EDC"/>
    <w:rsid w:val="002A5FEA"/>
    <w:rsid w:val="002A620F"/>
    <w:rsid w:val="002A6318"/>
    <w:rsid w:val="002B0DF2"/>
    <w:rsid w:val="002B2C0D"/>
    <w:rsid w:val="002B2FC8"/>
    <w:rsid w:val="002B3D61"/>
    <w:rsid w:val="002B4647"/>
    <w:rsid w:val="002B58C3"/>
    <w:rsid w:val="002B5DAB"/>
    <w:rsid w:val="002B78F9"/>
    <w:rsid w:val="002B7C2C"/>
    <w:rsid w:val="002C0F18"/>
    <w:rsid w:val="002C1310"/>
    <w:rsid w:val="002C26F0"/>
    <w:rsid w:val="002C73F3"/>
    <w:rsid w:val="002D1424"/>
    <w:rsid w:val="002D2BDD"/>
    <w:rsid w:val="002D2F97"/>
    <w:rsid w:val="002D3879"/>
    <w:rsid w:val="002D3EE2"/>
    <w:rsid w:val="002D5069"/>
    <w:rsid w:val="002D6E2C"/>
    <w:rsid w:val="002E0A9A"/>
    <w:rsid w:val="002E0CE6"/>
    <w:rsid w:val="002E2808"/>
    <w:rsid w:val="002E2884"/>
    <w:rsid w:val="002E2C81"/>
    <w:rsid w:val="002E2DEE"/>
    <w:rsid w:val="002E3DDF"/>
    <w:rsid w:val="002E4C85"/>
    <w:rsid w:val="002E5BC4"/>
    <w:rsid w:val="002E6503"/>
    <w:rsid w:val="002E66F4"/>
    <w:rsid w:val="002E7556"/>
    <w:rsid w:val="002E7BB8"/>
    <w:rsid w:val="002F04F2"/>
    <w:rsid w:val="002F4175"/>
    <w:rsid w:val="002F495B"/>
    <w:rsid w:val="002F6570"/>
    <w:rsid w:val="002F6B16"/>
    <w:rsid w:val="002F6EBF"/>
    <w:rsid w:val="002F7478"/>
    <w:rsid w:val="002F78CA"/>
    <w:rsid w:val="0030364E"/>
    <w:rsid w:val="003045AA"/>
    <w:rsid w:val="00307FA9"/>
    <w:rsid w:val="00310A77"/>
    <w:rsid w:val="00310CEE"/>
    <w:rsid w:val="00312DFA"/>
    <w:rsid w:val="00314807"/>
    <w:rsid w:val="00314E00"/>
    <w:rsid w:val="003153FE"/>
    <w:rsid w:val="00320D43"/>
    <w:rsid w:val="00324B8A"/>
    <w:rsid w:val="00326660"/>
    <w:rsid w:val="0033032C"/>
    <w:rsid w:val="003305F0"/>
    <w:rsid w:val="00331041"/>
    <w:rsid w:val="00332004"/>
    <w:rsid w:val="00332ABB"/>
    <w:rsid w:val="003345C1"/>
    <w:rsid w:val="00335537"/>
    <w:rsid w:val="00336C66"/>
    <w:rsid w:val="0033728C"/>
    <w:rsid w:val="0034134F"/>
    <w:rsid w:val="0034245E"/>
    <w:rsid w:val="00342751"/>
    <w:rsid w:val="003439E4"/>
    <w:rsid w:val="00343F1C"/>
    <w:rsid w:val="003451FB"/>
    <w:rsid w:val="00347872"/>
    <w:rsid w:val="0035019B"/>
    <w:rsid w:val="00351077"/>
    <w:rsid w:val="00352174"/>
    <w:rsid w:val="00352640"/>
    <w:rsid w:val="0035372F"/>
    <w:rsid w:val="003553BD"/>
    <w:rsid w:val="00355CC5"/>
    <w:rsid w:val="00356080"/>
    <w:rsid w:val="0035776A"/>
    <w:rsid w:val="00357DC9"/>
    <w:rsid w:val="003605C1"/>
    <w:rsid w:val="0036527E"/>
    <w:rsid w:val="00365B0D"/>
    <w:rsid w:val="00366BC2"/>
    <w:rsid w:val="00370795"/>
    <w:rsid w:val="0037256D"/>
    <w:rsid w:val="003745C2"/>
    <w:rsid w:val="003764E2"/>
    <w:rsid w:val="00376987"/>
    <w:rsid w:val="0038040A"/>
    <w:rsid w:val="0038080E"/>
    <w:rsid w:val="00383950"/>
    <w:rsid w:val="00383CFA"/>
    <w:rsid w:val="00384769"/>
    <w:rsid w:val="00387857"/>
    <w:rsid w:val="00390358"/>
    <w:rsid w:val="00390467"/>
    <w:rsid w:val="00390A1E"/>
    <w:rsid w:val="0039114E"/>
    <w:rsid w:val="00391C68"/>
    <w:rsid w:val="003931B6"/>
    <w:rsid w:val="00393D78"/>
    <w:rsid w:val="003940B4"/>
    <w:rsid w:val="0039415B"/>
    <w:rsid w:val="003941ED"/>
    <w:rsid w:val="0039457E"/>
    <w:rsid w:val="00394D59"/>
    <w:rsid w:val="00395C22"/>
    <w:rsid w:val="003967C5"/>
    <w:rsid w:val="003971BA"/>
    <w:rsid w:val="00397CE6"/>
    <w:rsid w:val="003A0AFF"/>
    <w:rsid w:val="003A1184"/>
    <w:rsid w:val="003A1B15"/>
    <w:rsid w:val="003A1C0C"/>
    <w:rsid w:val="003A4670"/>
    <w:rsid w:val="003A559D"/>
    <w:rsid w:val="003A5D66"/>
    <w:rsid w:val="003A66FB"/>
    <w:rsid w:val="003A68A6"/>
    <w:rsid w:val="003A6FCF"/>
    <w:rsid w:val="003B1D7B"/>
    <w:rsid w:val="003B1EF4"/>
    <w:rsid w:val="003B20CB"/>
    <w:rsid w:val="003B3197"/>
    <w:rsid w:val="003B5C26"/>
    <w:rsid w:val="003B6AF2"/>
    <w:rsid w:val="003C0A5C"/>
    <w:rsid w:val="003C1C76"/>
    <w:rsid w:val="003C1D37"/>
    <w:rsid w:val="003C2B29"/>
    <w:rsid w:val="003C3555"/>
    <w:rsid w:val="003C57F5"/>
    <w:rsid w:val="003C5DAB"/>
    <w:rsid w:val="003C5E4B"/>
    <w:rsid w:val="003C5F69"/>
    <w:rsid w:val="003C68F9"/>
    <w:rsid w:val="003D0377"/>
    <w:rsid w:val="003D14DE"/>
    <w:rsid w:val="003D1919"/>
    <w:rsid w:val="003D4153"/>
    <w:rsid w:val="003D47D2"/>
    <w:rsid w:val="003D5790"/>
    <w:rsid w:val="003D6141"/>
    <w:rsid w:val="003D64E0"/>
    <w:rsid w:val="003D7EEC"/>
    <w:rsid w:val="003E1A06"/>
    <w:rsid w:val="003E2103"/>
    <w:rsid w:val="003E34D9"/>
    <w:rsid w:val="003E3572"/>
    <w:rsid w:val="003E3D23"/>
    <w:rsid w:val="003E4724"/>
    <w:rsid w:val="003E4EF3"/>
    <w:rsid w:val="003E5501"/>
    <w:rsid w:val="003E6551"/>
    <w:rsid w:val="003F2A70"/>
    <w:rsid w:val="003F4BE7"/>
    <w:rsid w:val="003F5678"/>
    <w:rsid w:val="003F71E5"/>
    <w:rsid w:val="003F7598"/>
    <w:rsid w:val="003F75EA"/>
    <w:rsid w:val="003F7C40"/>
    <w:rsid w:val="00402690"/>
    <w:rsid w:val="00403AC3"/>
    <w:rsid w:val="00404B5B"/>
    <w:rsid w:val="00404F97"/>
    <w:rsid w:val="00405D1F"/>
    <w:rsid w:val="00406C88"/>
    <w:rsid w:val="00412BF3"/>
    <w:rsid w:val="00412C96"/>
    <w:rsid w:val="0041444C"/>
    <w:rsid w:val="00414BD7"/>
    <w:rsid w:val="00414EDF"/>
    <w:rsid w:val="00415018"/>
    <w:rsid w:val="004150BB"/>
    <w:rsid w:val="0041533B"/>
    <w:rsid w:val="00415F70"/>
    <w:rsid w:val="004162D9"/>
    <w:rsid w:val="004165E1"/>
    <w:rsid w:val="00416B7C"/>
    <w:rsid w:val="004214B8"/>
    <w:rsid w:val="00421B1F"/>
    <w:rsid w:val="00425F61"/>
    <w:rsid w:val="00427623"/>
    <w:rsid w:val="00430027"/>
    <w:rsid w:val="004317C2"/>
    <w:rsid w:val="00432359"/>
    <w:rsid w:val="00433F70"/>
    <w:rsid w:val="0043493E"/>
    <w:rsid w:val="00434EC8"/>
    <w:rsid w:val="004361ED"/>
    <w:rsid w:val="004367EE"/>
    <w:rsid w:val="0044086F"/>
    <w:rsid w:val="00440AE3"/>
    <w:rsid w:val="00440AE8"/>
    <w:rsid w:val="00442518"/>
    <w:rsid w:val="004440B4"/>
    <w:rsid w:val="00444B11"/>
    <w:rsid w:val="00444EBC"/>
    <w:rsid w:val="00445FC5"/>
    <w:rsid w:val="00450E03"/>
    <w:rsid w:val="004518D2"/>
    <w:rsid w:val="00451E4C"/>
    <w:rsid w:val="00452061"/>
    <w:rsid w:val="00452F7A"/>
    <w:rsid w:val="00453E37"/>
    <w:rsid w:val="00455E3F"/>
    <w:rsid w:val="00455EDC"/>
    <w:rsid w:val="00456EB8"/>
    <w:rsid w:val="00460066"/>
    <w:rsid w:val="00461014"/>
    <w:rsid w:val="004615FA"/>
    <w:rsid w:val="0046169A"/>
    <w:rsid w:val="004619AF"/>
    <w:rsid w:val="0046384C"/>
    <w:rsid w:val="00464F95"/>
    <w:rsid w:val="00465298"/>
    <w:rsid w:val="004652D0"/>
    <w:rsid w:val="004669F7"/>
    <w:rsid w:val="004670D0"/>
    <w:rsid w:val="004675CA"/>
    <w:rsid w:val="00472C2D"/>
    <w:rsid w:val="00473CB6"/>
    <w:rsid w:val="0047532A"/>
    <w:rsid w:val="004757C7"/>
    <w:rsid w:val="00475878"/>
    <w:rsid w:val="004767C9"/>
    <w:rsid w:val="0048070C"/>
    <w:rsid w:val="0048073D"/>
    <w:rsid w:val="00482747"/>
    <w:rsid w:val="00482824"/>
    <w:rsid w:val="004879C5"/>
    <w:rsid w:val="004911C9"/>
    <w:rsid w:val="00493086"/>
    <w:rsid w:val="00496B07"/>
    <w:rsid w:val="004972C8"/>
    <w:rsid w:val="004976D7"/>
    <w:rsid w:val="004A02F0"/>
    <w:rsid w:val="004A0CB9"/>
    <w:rsid w:val="004A26D0"/>
    <w:rsid w:val="004A281C"/>
    <w:rsid w:val="004A30FC"/>
    <w:rsid w:val="004A31B9"/>
    <w:rsid w:val="004A5417"/>
    <w:rsid w:val="004A618A"/>
    <w:rsid w:val="004A6C48"/>
    <w:rsid w:val="004A6E88"/>
    <w:rsid w:val="004A79EC"/>
    <w:rsid w:val="004B1CD2"/>
    <w:rsid w:val="004B219A"/>
    <w:rsid w:val="004B3033"/>
    <w:rsid w:val="004B4796"/>
    <w:rsid w:val="004B7F96"/>
    <w:rsid w:val="004C059C"/>
    <w:rsid w:val="004C18BC"/>
    <w:rsid w:val="004C19BA"/>
    <w:rsid w:val="004C1ACC"/>
    <w:rsid w:val="004C2BCF"/>
    <w:rsid w:val="004C2F16"/>
    <w:rsid w:val="004C4271"/>
    <w:rsid w:val="004C45FC"/>
    <w:rsid w:val="004C5915"/>
    <w:rsid w:val="004C69C9"/>
    <w:rsid w:val="004D0896"/>
    <w:rsid w:val="004D0A29"/>
    <w:rsid w:val="004D1E35"/>
    <w:rsid w:val="004D45AF"/>
    <w:rsid w:val="004D4BC0"/>
    <w:rsid w:val="004D535B"/>
    <w:rsid w:val="004D67D0"/>
    <w:rsid w:val="004D71A8"/>
    <w:rsid w:val="004D728F"/>
    <w:rsid w:val="004E098C"/>
    <w:rsid w:val="004E17B2"/>
    <w:rsid w:val="004E451B"/>
    <w:rsid w:val="004E5075"/>
    <w:rsid w:val="004E5110"/>
    <w:rsid w:val="004E562E"/>
    <w:rsid w:val="004E6E5A"/>
    <w:rsid w:val="004E71A0"/>
    <w:rsid w:val="004E7257"/>
    <w:rsid w:val="004E743D"/>
    <w:rsid w:val="004F0592"/>
    <w:rsid w:val="004F0A69"/>
    <w:rsid w:val="004F1F9C"/>
    <w:rsid w:val="004F1FD8"/>
    <w:rsid w:val="004F2D9C"/>
    <w:rsid w:val="004F327E"/>
    <w:rsid w:val="004F3C1E"/>
    <w:rsid w:val="004F44D6"/>
    <w:rsid w:val="004F637A"/>
    <w:rsid w:val="004F7C72"/>
    <w:rsid w:val="00500597"/>
    <w:rsid w:val="00501079"/>
    <w:rsid w:val="005014C1"/>
    <w:rsid w:val="00503A6D"/>
    <w:rsid w:val="0050450D"/>
    <w:rsid w:val="00505128"/>
    <w:rsid w:val="00505D85"/>
    <w:rsid w:val="00507285"/>
    <w:rsid w:val="005073B6"/>
    <w:rsid w:val="0051005C"/>
    <w:rsid w:val="0051059A"/>
    <w:rsid w:val="0051095B"/>
    <w:rsid w:val="005110B7"/>
    <w:rsid w:val="005113C8"/>
    <w:rsid w:val="005121DF"/>
    <w:rsid w:val="005124ED"/>
    <w:rsid w:val="0051264E"/>
    <w:rsid w:val="00513E49"/>
    <w:rsid w:val="0051479C"/>
    <w:rsid w:val="005149F3"/>
    <w:rsid w:val="00516209"/>
    <w:rsid w:val="00516A87"/>
    <w:rsid w:val="00517368"/>
    <w:rsid w:val="005179E3"/>
    <w:rsid w:val="0052085E"/>
    <w:rsid w:val="00520E10"/>
    <w:rsid w:val="00521581"/>
    <w:rsid w:val="005215C7"/>
    <w:rsid w:val="00521630"/>
    <w:rsid w:val="00523020"/>
    <w:rsid w:val="0052345B"/>
    <w:rsid w:val="005239EA"/>
    <w:rsid w:val="0052443F"/>
    <w:rsid w:val="00524710"/>
    <w:rsid w:val="005254A5"/>
    <w:rsid w:val="00525980"/>
    <w:rsid w:val="005261C0"/>
    <w:rsid w:val="00526744"/>
    <w:rsid w:val="00526C4C"/>
    <w:rsid w:val="00531200"/>
    <w:rsid w:val="005327ED"/>
    <w:rsid w:val="005345B6"/>
    <w:rsid w:val="00535B78"/>
    <w:rsid w:val="00535E5B"/>
    <w:rsid w:val="00540B0B"/>
    <w:rsid w:val="005431BB"/>
    <w:rsid w:val="00545948"/>
    <w:rsid w:val="00546849"/>
    <w:rsid w:val="00547ADA"/>
    <w:rsid w:val="00551392"/>
    <w:rsid w:val="00556C84"/>
    <w:rsid w:val="0056195B"/>
    <w:rsid w:val="00561F33"/>
    <w:rsid w:val="0056453D"/>
    <w:rsid w:val="0056481A"/>
    <w:rsid w:val="00564902"/>
    <w:rsid w:val="00564CFA"/>
    <w:rsid w:val="00565169"/>
    <w:rsid w:val="00565B9D"/>
    <w:rsid w:val="005669A9"/>
    <w:rsid w:val="00567D56"/>
    <w:rsid w:val="00571C81"/>
    <w:rsid w:val="0057269B"/>
    <w:rsid w:val="005733B7"/>
    <w:rsid w:val="0057371D"/>
    <w:rsid w:val="00574D4B"/>
    <w:rsid w:val="005764E1"/>
    <w:rsid w:val="00580887"/>
    <w:rsid w:val="00580B40"/>
    <w:rsid w:val="00580C34"/>
    <w:rsid w:val="00581006"/>
    <w:rsid w:val="005811E1"/>
    <w:rsid w:val="00581E8C"/>
    <w:rsid w:val="00582012"/>
    <w:rsid w:val="00583032"/>
    <w:rsid w:val="00583A77"/>
    <w:rsid w:val="005851BA"/>
    <w:rsid w:val="00586071"/>
    <w:rsid w:val="005873F4"/>
    <w:rsid w:val="00587B0E"/>
    <w:rsid w:val="00590671"/>
    <w:rsid w:val="00593BA0"/>
    <w:rsid w:val="00595992"/>
    <w:rsid w:val="00595A85"/>
    <w:rsid w:val="005A1764"/>
    <w:rsid w:val="005A1C5A"/>
    <w:rsid w:val="005A27E9"/>
    <w:rsid w:val="005A687C"/>
    <w:rsid w:val="005A6A79"/>
    <w:rsid w:val="005A6C31"/>
    <w:rsid w:val="005A6C65"/>
    <w:rsid w:val="005A7174"/>
    <w:rsid w:val="005B1053"/>
    <w:rsid w:val="005B13A0"/>
    <w:rsid w:val="005B2B7B"/>
    <w:rsid w:val="005B310B"/>
    <w:rsid w:val="005B59E1"/>
    <w:rsid w:val="005B5AE7"/>
    <w:rsid w:val="005B65DE"/>
    <w:rsid w:val="005C02D5"/>
    <w:rsid w:val="005C1376"/>
    <w:rsid w:val="005C2324"/>
    <w:rsid w:val="005C2382"/>
    <w:rsid w:val="005C2BC7"/>
    <w:rsid w:val="005C2D5C"/>
    <w:rsid w:val="005C3589"/>
    <w:rsid w:val="005C362D"/>
    <w:rsid w:val="005C4B3E"/>
    <w:rsid w:val="005C54B4"/>
    <w:rsid w:val="005C638D"/>
    <w:rsid w:val="005C6A74"/>
    <w:rsid w:val="005D0F2C"/>
    <w:rsid w:val="005D38C0"/>
    <w:rsid w:val="005D459C"/>
    <w:rsid w:val="005D5721"/>
    <w:rsid w:val="005E05A2"/>
    <w:rsid w:val="005E05AF"/>
    <w:rsid w:val="005E06DF"/>
    <w:rsid w:val="005E0C19"/>
    <w:rsid w:val="005E0F7E"/>
    <w:rsid w:val="005E2363"/>
    <w:rsid w:val="005E2518"/>
    <w:rsid w:val="005E32A2"/>
    <w:rsid w:val="005E5D93"/>
    <w:rsid w:val="005E61AE"/>
    <w:rsid w:val="005F0BCA"/>
    <w:rsid w:val="005F0D93"/>
    <w:rsid w:val="005F1B1A"/>
    <w:rsid w:val="005F3998"/>
    <w:rsid w:val="005F3D92"/>
    <w:rsid w:val="005F571A"/>
    <w:rsid w:val="005F5817"/>
    <w:rsid w:val="005F5D9B"/>
    <w:rsid w:val="005F67A3"/>
    <w:rsid w:val="005F6C27"/>
    <w:rsid w:val="0060013E"/>
    <w:rsid w:val="006008B2"/>
    <w:rsid w:val="006030F2"/>
    <w:rsid w:val="006034BD"/>
    <w:rsid w:val="00603AFA"/>
    <w:rsid w:val="00603C94"/>
    <w:rsid w:val="00607560"/>
    <w:rsid w:val="00607A43"/>
    <w:rsid w:val="00607B40"/>
    <w:rsid w:val="00607BE8"/>
    <w:rsid w:val="006103F7"/>
    <w:rsid w:val="0061125D"/>
    <w:rsid w:val="00611734"/>
    <w:rsid w:val="00612137"/>
    <w:rsid w:val="0061363C"/>
    <w:rsid w:val="00615580"/>
    <w:rsid w:val="006157EF"/>
    <w:rsid w:val="006159D7"/>
    <w:rsid w:val="00617826"/>
    <w:rsid w:val="00620C79"/>
    <w:rsid w:val="00621E48"/>
    <w:rsid w:val="006228FF"/>
    <w:rsid w:val="006236A9"/>
    <w:rsid w:val="006239AA"/>
    <w:rsid w:val="0062526A"/>
    <w:rsid w:val="00625F3C"/>
    <w:rsid w:val="00626BE9"/>
    <w:rsid w:val="0062778C"/>
    <w:rsid w:val="00627822"/>
    <w:rsid w:val="006278E7"/>
    <w:rsid w:val="00630260"/>
    <w:rsid w:val="00631C8B"/>
    <w:rsid w:val="006323FE"/>
    <w:rsid w:val="00634698"/>
    <w:rsid w:val="00634A33"/>
    <w:rsid w:val="00636138"/>
    <w:rsid w:val="00640367"/>
    <w:rsid w:val="006415F7"/>
    <w:rsid w:val="006418B5"/>
    <w:rsid w:val="00641A41"/>
    <w:rsid w:val="00641E0F"/>
    <w:rsid w:val="006437E0"/>
    <w:rsid w:val="006441F4"/>
    <w:rsid w:val="006451ED"/>
    <w:rsid w:val="00645C6B"/>
    <w:rsid w:val="00653306"/>
    <w:rsid w:val="00656103"/>
    <w:rsid w:val="0065676D"/>
    <w:rsid w:val="00656D1D"/>
    <w:rsid w:val="006579FD"/>
    <w:rsid w:val="00657BD7"/>
    <w:rsid w:val="006607BC"/>
    <w:rsid w:val="00660849"/>
    <w:rsid w:val="0066386D"/>
    <w:rsid w:val="00663EBF"/>
    <w:rsid w:val="00664042"/>
    <w:rsid w:val="00666128"/>
    <w:rsid w:val="006662E6"/>
    <w:rsid w:val="00666E50"/>
    <w:rsid w:val="00667E21"/>
    <w:rsid w:val="00670762"/>
    <w:rsid w:val="00670C54"/>
    <w:rsid w:val="00671122"/>
    <w:rsid w:val="0067115E"/>
    <w:rsid w:val="00673853"/>
    <w:rsid w:val="00673C79"/>
    <w:rsid w:val="0067420E"/>
    <w:rsid w:val="00675A4C"/>
    <w:rsid w:val="00677B20"/>
    <w:rsid w:val="006802B9"/>
    <w:rsid w:val="006829C1"/>
    <w:rsid w:val="00683BA5"/>
    <w:rsid w:val="00683E5E"/>
    <w:rsid w:val="00685CA0"/>
    <w:rsid w:val="00685E3E"/>
    <w:rsid w:val="00686D12"/>
    <w:rsid w:val="0068722F"/>
    <w:rsid w:val="00690E83"/>
    <w:rsid w:val="00691638"/>
    <w:rsid w:val="00691933"/>
    <w:rsid w:val="00691A6D"/>
    <w:rsid w:val="006928AE"/>
    <w:rsid w:val="00693B15"/>
    <w:rsid w:val="00694909"/>
    <w:rsid w:val="00695775"/>
    <w:rsid w:val="0069583B"/>
    <w:rsid w:val="006960B5"/>
    <w:rsid w:val="00696AB1"/>
    <w:rsid w:val="0069728A"/>
    <w:rsid w:val="00697711"/>
    <w:rsid w:val="00697B51"/>
    <w:rsid w:val="006A0008"/>
    <w:rsid w:val="006A055F"/>
    <w:rsid w:val="006A114B"/>
    <w:rsid w:val="006A26D4"/>
    <w:rsid w:val="006A368A"/>
    <w:rsid w:val="006A4D00"/>
    <w:rsid w:val="006A4D7A"/>
    <w:rsid w:val="006A4F78"/>
    <w:rsid w:val="006A50B4"/>
    <w:rsid w:val="006A63DA"/>
    <w:rsid w:val="006A665B"/>
    <w:rsid w:val="006B20CC"/>
    <w:rsid w:val="006B254C"/>
    <w:rsid w:val="006B50BD"/>
    <w:rsid w:val="006B66F5"/>
    <w:rsid w:val="006B67F7"/>
    <w:rsid w:val="006B7AE0"/>
    <w:rsid w:val="006B7D48"/>
    <w:rsid w:val="006C0A84"/>
    <w:rsid w:val="006C1194"/>
    <w:rsid w:val="006C3CD0"/>
    <w:rsid w:val="006C3DBA"/>
    <w:rsid w:val="006C5698"/>
    <w:rsid w:val="006C604A"/>
    <w:rsid w:val="006C6A83"/>
    <w:rsid w:val="006C72E6"/>
    <w:rsid w:val="006C7B2F"/>
    <w:rsid w:val="006C7BF4"/>
    <w:rsid w:val="006D1AD7"/>
    <w:rsid w:val="006D285E"/>
    <w:rsid w:val="006D3CF6"/>
    <w:rsid w:val="006D43F5"/>
    <w:rsid w:val="006D5AE0"/>
    <w:rsid w:val="006D5AE5"/>
    <w:rsid w:val="006E0319"/>
    <w:rsid w:val="006E0753"/>
    <w:rsid w:val="006E18E1"/>
    <w:rsid w:val="006E31DE"/>
    <w:rsid w:val="006E3945"/>
    <w:rsid w:val="006E4526"/>
    <w:rsid w:val="006E45E1"/>
    <w:rsid w:val="006E46E2"/>
    <w:rsid w:val="006E5793"/>
    <w:rsid w:val="006E6BC8"/>
    <w:rsid w:val="006E73A2"/>
    <w:rsid w:val="006F12FB"/>
    <w:rsid w:val="006F1A7E"/>
    <w:rsid w:val="006F1F21"/>
    <w:rsid w:val="006F375A"/>
    <w:rsid w:val="006F3CFC"/>
    <w:rsid w:val="006F6A22"/>
    <w:rsid w:val="00701697"/>
    <w:rsid w:val="007016EB"/>
    <w:rsid w:val="007024B8"/>
    <w:rsid w:val="00702AD0"/>
    <w:rsid w:val="007031CD"/>
    <w:rsid w:val="007034F8"/>
    <w:rsid w:val="00703944"/>
    <w:rsid w:val="00704154"/>
    <w:rsid w:val="007041EA"/>
    <w:rsid w:val="00704EDA"/>
    <w:rsid w:val="00704FB3"/>
    <w:rsid w:val="007068AD"/>
    <w:rsid w:val="00706ED4"/>
    <w:rsid w:val="00710170"/>
    <w:rsid w:val="007103C4"/>
    <w:rsid w:val="00710E56"/>
    <w:rsid w:val="0071172E"/>
    <w:rsid w:val="00713375"/>
    <w:rsid w:val="00714A65"/>
    <w:rsid w:val="00715832"/>
    <w:rsid w:val="007176A5"/>
    <w:rsid w:val="007179DB"/>
    <w:rsid w:val="00720B0E"/>
    <w:rsid w:val="00722B45"/>
    <w:rsid w:val="0072379D"/>
    <w:rsid w:val="0072387E"/>
    <w:rsid w:val="007262BD"/>
    <w:rsid w:val="007263D1"/>
    <w:rsid w:val="00726BC6"/>
    <w:rsid w:val="00727156"/>
    <w:rsid w:val="0072752F"/>
    <w:rsid w:val="00730849"/>
    <w:rsid w:val="00730AAE"/>
    <w:rsid w:val="00730EE8"/>
    <w:rsid w:val="007310E8"/>
    <w:rsid w:val="00731A75"/>
    <w:rsid w:val="00732C2E"/>
    <w:rsid w:val="0073657F"/>
    <w:rsid w:val="00736776"/>
    <w:rsid w:val="007401E7"/>
    <w:rsid w:val="00741185"/>
    <w:rsid w:val="007414B8"/>
    <w:rsid w:val="007424E8"/>
    <w:rsid w:val="007428A8"/>
    <w:rsid w:val="00742E08"/>
    <w:rsid w:val="00743BB6"/>
    <w:rsid w:val="007444BF"/>
    <w:rsid w:val="00747824"/>
    <w:rsid w:val="00750085"/>
    <w:rsid w:val="0075289E"/>
    <w:rsid w:val="00752F51"/>
    <w:rsid w:val="00753B95"/>
    <w:rsid w:val="0075640F"/>
    <w:rsid w:val="00756F64"/>
    <w:rsid w:val="0075742C"/>
    <w:rsid w:val="00760629"/>
    <w:rsid w:val="007633FB"/>
    <w:rsid w:val="00764B5F"/>
    <w:rsid w:val="007665DF"/>
    <w:rsid w:val="00766EE7"/>
    <w:rsid w:val="00767898"/>
    <w:rsid w:val="00770705"/>
    <w:rsid w:val="00770B33"/>
    <w:rsid w:val="007718B8"/>
    <w:rsid w:val="007724B3"/>
    <w:rsid w:val="00772AF7"/>
    <w:rsid w:val="007759B8"/>
    <w:rsid w:val="00777945"/>
    <w:rsid w:val="00780259"/>
    <w:rsid w:val="0078094B"/>
    <w:rsid w:val="00780C5A"/>
    <w:rsid w:val="00782207"/>
    <w:rsid w:val="007840B9"/>
    <w:rsid w:val="00784141"/>
    <w:rsid w:val="0078452E"/>
    <w:rsid w:val="00784AFA"/>
    <w:rsid w:val="007850C6"/>
    <w:rsid w:val="0078573F"/>
    <w:rsid w:val="00786923"/>
    <w:rsid w:val="00786EDA"/>
    <w:rsid w:val="00787569"/>
    <w:rsid w:val="00787B7D"/>
    <w:rsid w:val="00790485"/>
    <w:rsid w:val="007906BE"/>
    <w:rsid w:val="00790AF9"/>
    <w:rsid w:val="0079105C"/>
    <w:rsid w:val="00791698"/>
    <w:rsid w:val="00792959"/>
    <w:rsid w:val="00795C09"/>
    <w:rsid w:val="0079689D"/>
    <w:rsid w:val="007A1A31"/>
    <w:rsid w:val="007A1F1D"/>
    <w:rsid w:val="007A3944"/>
    <w:rsid w:val="007A3AA5"/>
    <w:rsid w:val="007A3B09"/>
    <w:rsid w:val="007A5FE9"/>
    <w:rsid w:val="007A6419"/>
    <w:rsid w:val="007A708F"/>
    <w:rsid w:val="007B15EC"/>
    <w:rsid w:val="007B54C1"/>
    <w:rsid w:val="007B55F0"/>
    <w:rsid w:val="007C10F4"/>
    <w:rsid w:val="007C1C0E"/>
    <w:rsid w:val="007C21FF"/>
    <w:rsid w:val="007C3CE7"/>
    <w:rsid w:val="007C3F4F"/>
    <w:rsid w:val="007C46C9"/>
    <w:rsid w:val="007C670A"/>
    <w:rsid w:val="007C69FE"/>
    <w:rsid w:val="007D12F9"/>
    <w:rsid w:val="007D1845"/>
    <w:rsid w:val="007D425F"/>
    <w:rsid w:val="007D4EEA"/>
    <w:rsid w:val="007D5EFB"/>
    <w:rsid w:val="007D7141"/>
    <w:rsid w:val="007D7628"/>
    <w:rsid w:val="007E0574"/>
    <w:rsid w:val="007E093A"/>
    <w:rsid w:val="007E5E4F"/>
    <w:rsid w:val="007E7371"/>
    <w:rsid w:val="007F04AF"/>
    <w:rsid w:val="007F13AB"/>
    <w:rsid w:val="007F1A11"/>
    <w:rsid w:val="007F4081"/>
    <w:rsid w:val="007F487A"/>
    <w:rsid w:val="007F4DDB"/>
    <w:rsid w:val="007F5256"/>
    <w:rsid w:val="007F764C"/>
    <w:rsid w:val="007F7FAA"/>
    <w:rsid w:val="00800BD3"/>
    <w:rsid w:val="00800FED"/>
    <w:rsid w:val="00803B8E"/>
    <w:rsid w:val="00803CDA"/>
    <w:rsid w:val="00803DE5"/>
    <w:rsid w:val="00803F9D"/>
    <w:rsid w:val="00804C3D"/>
    <w:rsid w:val="00805576"/>
    <w:rsid w:val="008059A8"/>
    <w:rsid w:val="00806DB0"/>
    <w:rsid w:val="008100C9"/>
    <w:rsid w:val="00810167"/>
    <w:rsid w:val="008103A2"/>
    <w:rsid w:val="00811C45"/>
    <w:rsid w:val="0081307C"/>
    <w:rsid w:val="0081338A"/>
    <w:rsid w:val="00814905"/>
    <w:rsid w:val="0081544E"/>
    <w:rsid w:val="0081632F"/>
    <w:rsid w:val="00816C64"/>
    <w:rsid w:val="00817876"/>
    <w:rsid w:val="008202B8"/>
    <w:rsid w:val="00820E4C"/>
    <w:rsid w:val="00821A6D"/>
    <w:rsid w:val="00822774"/>
    <w:rsid w:val="0082332B"/>
    <w:rsid w:val="00823B43"/>
    <w:rsid w:val="00823FB3"/>
    <w:rsid w:val="00826940"/>
    <w:rsid w:val="00827F3B"/>
    <w:rsid w:val="008301E5"/>
    <w:rsid w:val="008303DD"/>
    <w:rsid w:val="00831A13"/>
    <w:rsid w:val="0083408F"/>
    <w:rsid w:val="00834E3F"/>
    <w:rsid w:val="00837364"/>
    <w:rsid w:val="00840DF7"/>
    <w:rsid w:val="0084301F"/>
    <w:rsid w:val="008436AF"/>
    <w:rsid w:val="00843950"/>
    <w:rsid w:val="00843DD2"/>
    <w:rsid w:val="00844084"/>
    <w:rsid w:val="0084493B"/>
    <w:rsid w:val="00844970"/>
    <w:rsid w:val="008455C7"/>
    <w:rsid w:val="00846072"/>
    <w:rsid w:val="00846790"/>
    <w:rsid w:val="00847290"/>
    <w:rsid w:val="0085125C"/>
    <w:rsid w:val="008528FA"/>
    <w:rsid w:val="008531B2"/>
    <w:rsid w:val="00853A22"/>
    <w:rsid w:val="00855324"/>
    <w:rsid w:val="00855FB9"/>
    <w:rsid w:val="00857A5F"/>
    <w:rsid w:val="00857BD3"/>
    <w:rsid w:val="008600D7"/>
    <w:rsid w:val="00860631"/>
    <w:rsid w:val="00861FF1"/>
    <w:rsid w:val="008630F4"/>
    <w:rsid w:val="008635D1"/>
    <w:rsid w:val="008641D6"/>
    <w:rsid w:val="008650E4"/>
    <w:rsid w:val="00865201"/>
    <w:rsid w:val="00865B00"/>
    <w:rsid w:val="008665A6"/>
    <w:rsid w:val="00866FDA"/>
    <w:rsid w:val="008702DB"/>
    <w:rsid w:val="008712BF"/>
    <w:rsid w:val="00872E57"/>
    <w:rsid w:val="008743F9"/>
    <w:rsid w:val="00874E58"/>
    <w:rsid w:val="0088034F"/>
    <w:rsid w:val="00881597"/>
    <w:rsid w:val="00881895"/>
    <w:rsid w:val="00882677"/>
    <w:rsid w:val="00883189"/>
    <w:rsid w:val="00886D78"/>
    <w:rsid w:val="00892089"/>
    <w:rsid w:val="00892172"/>
    <w:rsid w:val="00892783"/>
    <w:rsid w:val="00892F73"/>
    <w:rsid w:val="00894DDF"/>
    <w:rsid w:val="00895282"/>
    <w:rsid w:val="008966B7"/>
    <w:rsid w:val="00896AF5"/>
    <w:rsid w:val="00897777"/>
    <w:rsid w:val="008A06D9"/>
    <w:rsid w:val="008A0AD1"/>
    <w:rsid w:val="008A10B1"/>
    <w:rsid w:val="008A128F"/>
    <w:rsid w:val="008A1F08"/>
    <w:rsid w:val="008A32D2"/>
    <w:rsid w:val="008A34F6"/>
    <w:rsid w:val="008A38E6"/>
    <w:rsid w:val="008A4223"/>
    <w:rsid w:val="008A4FF3"/>
    <w:rsid w:val="008A6B99"/>
    <w:rsid w:val="008B1DBB"/>
    <w:rsid w:val="008B517D"/>
    <w:rsid w:val="008B5FE1"/>
    <w:rsid w:val="008B6744"/>
    <w:rsid w:val="008C019E"/>
    <w:rsid w:val="008C0FA2"/>
    <w:rsid w:val="008C6202"/>
    <w:rsid w:val="008C6B59"/>
    <w:rsid w:val="008C6FDD"/>
    <w:rsid w:val="008D0C8C"/>
    <w:rsid w:val="008D1B16"/>
    <w:rsid w:val="008D1BDD"/>
    <w:rsid w:val="008D24AA"/>
    <w:rsid w:val="008D29D5"/>
    <w:rsid w:val="008D2FA2"/>
    <w:rsid w:val="008D32D0"/>
    <w:rsid w:val="008D4760"/>
    <w:rsid w:val="008D595E"/>
    <w:rsid w:val="008D678C"/>
    <w:rsid w:val="008E0641"/>
    <w:rsid w:val="008E1328"/>
    <w:rsid w:val="008E40EE"/>
    <w:rsid w:val="008E4665"/>
    <w:rsid w:val="008E47D1"/>
    <w:rsid w:val="008E5400"/>
    <w:rsid w:val="008E5455"/>
    <w:rsid w:val="008E5717"/>
    <w:rsid w:val="008E738E"/>
    <w:rsid w:val="008F10C2"/>
    <w:rsid w:val="008F1755"/>
    <w:rsid w:val="008F25BA"/>
    <w:rsid w:val="008F275C"/>
    <w:rsid w:val="008F31E1"/>
    <w:rsid w:val="008F3595"/>
    <w:rsid w:val="008F3F48"/>
    <w:rsid w:val="008F427A"/>
    <w:rsid w:val="008F4424"/>
    <w:rsid w:val="008F531D"/>
    <w:rsid w:val="00900114"/>
    <w:rsid w:val="00901B30"/>
    <w:rsid w:val="00902D61"/>
    <w:rsid w:val="0090319A"/>
    <w:rsid w:val="00903A0C"/>
    <w:rsid w:val="00904296"/>
    <w:rsid w:val="009050CB"/>
    <w:rsid w:val="00905AAA"/>
    <w:rsid w:val="00906D12"/>
    <w:rsid w:val="009136F0"/>
    <w:rsid w:val="009147C5"/>
    <w:rsid w:val="00914D3D"/>
    <w:rsid w:val="0091516F"/>
    <w:rsid w:val="0091658B"/>
    <w:rsid w:val="0091671B"/>
    <w:rsid w:val="00916DB1"/>
    <w:rsid w:val="009172F4"/>
    <w:rsid w:val="009222AD"/>
    <w:rsid w:val="00923D0B"/>
    <w:rsid w:val="0092674F"/>
    <w:rsid w:val="00927A40"/>
    <w:rsid w:val="009303E3"/>
    <w:rsid w:val="00932BFC"/>
    <w:rsid w:val="00932E23"/>
    <w:rsid w:val="00933CE6"/>
    <w:rsid w:val="00933D63"/>
    <w:rsid w:val="00933F28"/>
    <w:rsid w:val="00935338"/>
    <w:rsid w:val="00936466"/>
    <w:rsid w:val="009378C6"/>
    <w:rsid w:val="00940891"/>
    <w:rsid w:val="009413B9"/>
    <w:rsid w:val="009443F4"/>
    <w:rsid w:val="00946340"/>
    <w:rsid w:val="00946CC3"/>
    <w:rsid w:val="0094765E"/>
    <w:rsid w:val="00950DA1"/>
    <w:rsid w:val="0095119F"/>
    <w:rsid w:val="00951AB2"/>
    <w:rsid w:val="00953511"/>
    <w:rsid w:val="0095477F"/>
    <w:rsid w:val="0095481A"/>
    <w:rsid w:val="00954EC4"/>
    <w:rsid w:val="009565BC"/>
    <w:rsid w:val="009565FB"/>
    <w:rsid w:val="00956EAB"/>
    <w:rsid w:val="00957255"/>
    <w:rsid w:val="00960ED1"/>
    <w:rsid w:val="00961E5E"/>
    <w:rsid w:val="009637D0"/>
    <w:rsid w:val="009639FB"/>
    <w:rsid w:val="00964099"/>
    <w:rsid w:val="00970F60"/>
    <w:rsid w:val="0097106B"/>
    <w:rsid w:val="00971A90"/>
    <w:rsid w:val="00972C88"/>
    <w:rsid w:val="00973CB9"/>
    <w:rsid w:val="00975724"/>
    <w:rsid w:val="00975EF7"/>
    <w:rsid w:val="0097622D"/>
    <w:rsid w:val="00977B30"/>
    <w:rsid w:val="009813A2"/>
    <w:rsid w:val="0098247E"/>
    <w:rsid w:val="0098346A"/>
    <w:rsid w:val="00983BC7"/>
    <w:rsid w:val="009845B7"/>
    <w:rsid w:val="0098733F"/>
    <w:rsid w:val="00990DC2"/>
    <w:rsid w:val="009916C1"/>
    <w:rsid w:val="00991D1E"/>
    <w:rsid w:val="009928B5"/>
    <w:rsid w:val="0099393B"/>
    <w:rsid w:val="00994823"/>
    <w:rsid w:val="009A06D0"/>
    <w:rsid w:val="009A27E6"/>
    <w:rsid w:val="009A37F9"/>
    <w:rsid w:val="009A47A0"/>
    <w:rsid w:val="009A4B29"/>
    <w:rsid w:val="009A505D"/>
    <w:rsid w:val="009A5CAB"/>
    <w:rsid w:val="009A5E74"/>
    <w:rsid w:val="009A7899"/>
    <w:rsid w:val="009B3539"/>
    <w:rsid w:val="009B40BB"/>
    <w:rsid w:val="009B41E8"/>
    <w:rsid w:val="009B4A7A"/>
    <w:rsid w:val="009B5CE8"/>
    <w:rsid w:val="009B5E69"/>
    <w:rsid w:val="009B66AA"/>
    <w:rsid w:val="009B7B84"/>
    <w:rsid w:val="009C0CFA"/>
    <w:rsid w:val="009C14AA"/>
    <w:rsid w:val="009C15E2"/>
    <w:rsid w:val="009C4695"/>
    <w:rsid w:val="009C4CA9"/>
    <w:rsid w:val="009C6F7D"/>
    <w:rsid w:val="009D0FFF"/>
    <w:rsid w:val="009D1FE7"/>
    <w:rsid w:val="009D295F"/>
    <w:rsid w:val="009D40EB"/>
    <w:rsid w:val="009D49CE"/>
    <w:rsid w:val="009D530B"/>
    <w:rsid w:val="009D5837"/>
    <w:rsid w:val="009D785B"/>
    <w:rsid w:val="009E0D27"/>
    <w:rsid w:val="009E2B1D"/>
    <w:rsid w:val="009E665E"/>
    <w:rsid w:val="009E7B9D"/>
    <w:rsid w:val="009F0A32"/>
    <w:rsid w:val="009F143D"/>
    <w:rsid w:val="009F1856"/>
    <w:rsid w:val="009F2422"/>
    <w:rsid w:val="009F3F3E"/>
    <w:rsid w:val="009F4BB6"/>
    <w:rsid w:val="009F4E60"/>
    <w:rsid w:val="009F504F"/>
    <w:rsid w:val="009F6177"/>
    <w:rsid w:val="00A014DA"/>
    <w:rsid w:val="00A032A7"/>
    <w:rsid w:val="00A04DB6"/>
    <w:rsid w:val="00A06182"/>
    <w:rsid w:val="00A07318"/>
    <w:rsid w:val="00A079F1"/>
    <w:rsid w:val="00A07E06"/>
    <w:rsid w:val="00A07EDA"/>
    <w:rsid w:val="00A105D2"/>
    <w:rsid w:val="00A11A15"/>
    <w:rsid w:val="00A11FB5"/>
    <w:rsid w:val="00A1227C"/>
    <w:rsid w:val="00A12F6D"/>
    <w:rsid w:val="00A144A2"/>
    <w:rsid w:val="00A15B21"/>
    <w:rsid w:val="00A1611D"/>
    <w:rsid w:val="00A17470"/>
    <w:rsid w:val="00A175A8"/>
    <w:rsid w:val="00A20041"/>
    <w:rsid w:val="00A2033E"/>
    <w:rsid w:val="00A22236"/>
    <w:rsid w:val="00A22C53"/>
    <w:rsid w:val="00A2372C"/>
    <w:rsid w:val="00A24EDF"/>
    <w:rsid w:val="00A24FD2"/>
    <w:rsid w:val="00A25259"/>
    <w:rsid w:val="00A2650B"/>
    <w:rsid w:val="00A277D2"/>
    <w:rsid w:val="00A278F5"/>
    <w:rsid w:val="00A30385"/>
    <w:rsid w:val="00A307D4"/>
    <w:rsid w:val="00A31FBF"/>
    <w:rsid w:val="00A32908"/>
    <w:rsid w:val="00A34B04"/>
    <w:rsid w:val="00A35576"/>
    <w:rsid w:val="00A35C10"/>
    <w:rsid w:val="00A37E24"/>
    <w:rsid w:val="00A4080A"/>
    <w:rsid w:val="00A40AC5"/>
    <w:rsid w:val="00A41032"/>
    <w:rsid w:val="00A44C5A"/>
    <w:rsid w:val="00A50642"/>
    <w:rsid w:val="00A525C6"/>
    <w:rsid w:val="00A52E91"/>
    <w:rsid w:val="00A53361"/>
    <w:rsid w:val="00A5453C"/>
    <w:rsid w:val="00A55972"/>
    <w:rsid w:val="00A55ED5"/>
    <w:rsid w:val="00A5690E"/>
    <w:rsid w:val="00A60425"/>
    <w:rsid w:val="00A63ED3"/>
    <w:rsid w:val="00A646B8"/>
    <w:rsid w:val="00A64958"/>
    <w:rsid w:val="00A6512D"/>
    <w:rsid w:val="00A667E7"/>
    <w:rsid w:val="00A6688D"/>
    <w:rsid w:val="00A7017E"/>
    <w:rsid w:val="00A7054F"/>
    <w:rsid w:val="00A71F8F"/>
    <w:rsid w:val="00A73073"/>
    <w:rsid w:val="00A731B6"/>
    <w:rsid w:val="00A743BE"/>
    <w:rsid w:val="00A744B5"/>
    <w:rsid w:val="00A7563D"/>
    <w:rsid w:val="00A75CCE"/>
    <w:rsid w:val="00A805FA"/>
    <w:rsid w:val="00A8063D"/>
    <w:rsid w:val="00A80FE0"/>
    <w:rsid w:val="00A810D3"/>
    <w:rsid w:val="00A8277D"/>
    <w:rsid w:val="00A8427C"/>
    <w:rsid w:val="00A855CA"/>
    <w:rsid w:val="00A87FFD"/>
    <w:rsid w:val="00A9179E"/>
    <w:rsid w:val="00A930EA"/>
    <w:rsid w:val="00A939F3"/>
    <w:rsid w:val="00A946B0"/>
    <w:rsid w:val="00AA0A2B"/>
    <w:rsid w:val="00AA381B"/>
    <w:rsid w:val="00AA40C0"/>
    <w:rsid w:val="00AA4A57"/>
    <w:rsid w:val="00AB1FEA"/>
    <w:rsid w:val="00AB7F3A"/>
    <w:rsid w:val="00AC1AA2"/>
    <w:rsid w:val="00AC386C"/>
    <w:rsid w:val="00AC3D10"/>
    <w:rsid w:val="00AC428D"/>
    <w:rsid w:val="00AC4AD0"/>
    <w:rsid w:val="00AC6548"/>
    <w:rsid w:val="00AC6834"/>
    <w:rsid w:val="00AD048A"/>
    <w:rsid w:val="00AD3FBC"/>
    <w:rsid w:val="00AD61B4"/>
    <w:rsid w:val="00AD62A3"/>
    <w:rsid w:val="00AD6D9D"/>
    <w:rsid w:val="00AE0604"/>
    <w:rsid w:val="00AE1401"/>
    <w:rsid w:val="00AE258D"/>
    <w:rsid w:val="00AE3192"/>
    <w:rsid w:val="00AE3355"/>
    <w:rsid w:val="00AE4A54"/>
    <w:rsid w:val="00AE6015"/>
    <w:rsid w:val="00AE6EC6"/>
    <w:rsid w:val="00AE7DAD"/>
    <w:rsid w:val="00AF0D14"/>
    <w:rsid w:val="00AF1B9C"/>
    <w:rsid w:val="00AF1D7C"/>
    <w:rsid w:val="00AF28D2"/>
    <w:rsid w:val="00AF2D82"/>
    <w:rsid w:val="00AF3602"/>
    <w:rsid w:val="00AF43C2"/>
    <w:rsid w:val="00AF481D"/>
    <w:rsid w:val="00AF49A3"/>
    <w:rsid w:val="00AF6656"/>
    <w:rsid w:val="00AF789B"/>
    <w:rsid w:val="00B03397"/>
    <w:rsid w:val="00B035A3"/>
    <w:rsid w:val="00B043F8"/>
    <w:rsid w:val="00B05D44"/>
    <w:rsid w:val="00B074A3"/>
    <w:rsid w:val="00B118E0"/>
    <w:rsid w:val="00B12654"/>
    <w:rsid w:val="00B12FDA"/>
    <w:rsid w:val="00B1365B"/>
    <w:rsid w:val="00B13E81"/>
    <w:rsid w:val="00B14560"/>
    <w:rsid w:val="00B149B8"/>
    <w:rsid w:val="00B14F51"/>
    <w:rsid w:val="00B16509"/>
    <w:rsid w:val="00B172B1"/>
    <w:rsid w:val="00B20570"/>
    <w:rsid w:val="00B2130A"/>
    <w:rsid w:val="00B22912"/>
    <w:rsid w:val="00B22A30"/>
    <w:rsid w:val="00B22DE5"/>
    <w:rsid w:val="00B234DD"/>
    <w:rsid w:val="00B24A3F"/>
    <w:rsid w:val="00B24C1E"/>
    <w:rsid w:val="00B25C64"/>
    <w:rsid w:val="00B26065"/>
    <w:rsid w:val="00B2609A"/>
    <w:rsid w:val="00B2663A"/>
    <w:rsid w:val="00B26A28"/>
    <w:rsid w:val="00B30CAF"/>
    <w:rsid w:val="00B310BE"/>
    <w:rsid w:val="00B34B20"/>
    <w:rsid w:val="00B35257"/>
    <w:rsid w:val="00B35859"/>
    <w:rsid w:val="00B36097"/>
    <w:rsid w:val="00B36E78"/>
    <w:rsid w:val="00B372AC"/>
    <w:rsid w:val="00B37C67"/>
    <w:rsid w:val="00B37CAD"/>
    <w:rsid w:val="00B42E60"/>
    <w:rsid w:val="00B43E16"/>
    <w:rsid w:val="00B44E7D"/>
    <w:rsid w:val="00B45A8C"/>
    <w:rsid w:val="00B46A48"/>
    <w:rsid w:val="00B46FD9"/>
    <w:rsid w:val="00B47955"/>
    <w:rsid w:val="00B47D34"/>
    <w:rsid w:val="00B5059D"/>
    <w:rsid w:val="00B50B1C"/>
    <w:rsid w:val="00B5143D"/>
    <w:rsid w:val="00B516F3"/>
    <w:rsid w:val="00B52624"/>
    <w:rsid w:val="00B5425F"/>
    <w:rsid w:val="00B54665"/>
    <w:rsid w:val="00B548AF"/>
    <w:rsid w:val="00B54F07"/>
    <w:rsid w:val="00B5568E"/>
    <w:rsid w:val="00B57095"/>
    <w:rsid w:val="00B574CF"/>
    <w:rsid w:val="00B61180"/>
    <w:rsid w:val="00B61252"/>
    <w:rsid w:val="00B61F1E"/>
    <w:rsid w:val="00B62563"/>
    <w:rsid w:val="00B62F10"/>
    <w:rsid w:val="00B63583"/>
    <w:rsid w:val="00B65B9D"/>
    <w:rsid w:val="00B662DB"/>
    <w:rsid w:val="00B67813"/>
    <w:rsid w:val="00B707B4"/>
    <w:rsid w:val="00B70AF8"/>
    <w:rsid w:val="00B7134F"/>
    <w:rsid w:val="00B71C45"/>
    <w:rsid w:val="00B7261F"/>
    <w:rsid w:val="00B735E0"/>
    <w:rsid w:val="00B738B4"/>
    <w:rsid w:val="00B73DD9"/>
    <w:rsid w:val="00B751BA"/>
    <w:rsid w:val="00B76BEC"/>
    <w:rsid w:val="00B7714A"/>
    <w:rsid w:val="00B77C0F"/>
    <w:rsid w:val="00B839E9"/>
    <w:rsid w:val="00B83FA8"/>
    <w:rsid w:val="00B847F3"/>
    <w:rsid w:val="00B85EBF"/>
    <w:rsid w:val="00B86ABD"/>
    <w:rsid w:val="00B8746E"/>
    <w:rsid w:val="00B91F99"/>
    <w:rsid w:val="00B924D9"/>
    <w:rsid w:val="00BA2C02"/>
    <w:rsid w:val="00BA2D6F"/>
    <w:rsid w:val="00BA3B66"/>
    <w:rsid w:val="00BA5528"/>
    <w:rsid w:val="00BA6810"/>
    <w:rsid w:val="00BB000D"/>
    <w:rsid w:val="00BB0502"/>
    <w:rsid w:val="00BB128C"/>
    <w:rsid w:val="00BB2166"/>
    <w:rsid w:val="00BB2626"/>
    <w:rsid w:val="00BC11BE"/>
    <w:rsid w:val="00BC258D"/>
    <w:rsid w:val="00BC25AD"/>
    <w:rsid w:val="00BC7A1C"/>
    <w:rsid w:val="00BD05D7"/>
    <w:rsid w:val="00BD0BB0"/>
    <w:rsid w:val="00BD0FEC"/>
    <w:rsid w:val="00BD1E84"/>
    <w:rsid w:val="00BD3329"/>
    <w:rsid w:val="00BD4192"/>
    <w:rsid w:val="00BD4D9C"/>
    <w:rsid w:val="00BD50EA"/>
    <w:rsid w:val="00BD51FC"/>
    <w:rsid w:val="00BD5248"/>
    <w:rsid w:val="00BD604A"/>
    <w:rsid w:val="00BD690D"/>
    <w:rsid w:val="00BD7572"/>
    <w:rsid w:val="00BD75A7"/>
    <w:rsid w:val="00BD7AD0"/>
    <w:rsid w:val="00BE06F3"/>
    <w:rsid w:val="00BE0ECA"/>
    <w:rsid w:val="00BE13DD"/>
    <w:rsid w:val="00BE3909"/>
    <w:rsid w:val="00BE455C"/>
    <w:rsid w:val="00BE5BC4"/>
    <w:rsid w:val="00BE5F3C"/>
    <w:rsid w:val="00BE6144"/>
    <w:rsid w:val="00BE797A"/>
    <w:rsid w:val="00BF33A0"/>
    <w:rsid w:val="00BF3DB6"/>
    <w:rsid w:val="00BF4A9A"/>
    <w:rsid w:val="00BF4C6F"/>
    <w:rsid w:val="00BF7454"/>
    <w:rsid w:val="00BF7A5A"/>
    <w:rsid w:val="00C00752"/>
    <w:rsid w:val="00C03CCE"/>
    <w:rsid w:val="00C03F14"/>
    <w:rsid w:val="00C062F6"/>
    <w:rsid w:val="00C06762"/>
    <w:rsid w:val="00C06B73"/>
    <w:rsid w:val="00C07881"/>
    <w:rsid w:val="00C07953"/>
    <w:rsid w:val="00C107D8"/>
    <w:rsid w:val="00C110A9"/>
    <w:rsid w:val="00C11172"/>
    <w:rsid w:val="00C126CE"/>
    <w:rsid w:val="00C12D69"/>
    <w:rsid w:val="00C137F1"/>
    <w:rsid w:val="00C13967"/>
    <w:rsid w:val="00C144B8"/>
    <w:rsid w:val="00C15FF6"/>
    <w:rsid w:val="00C16D07"/>
    <w:rsid w:val="00C1729F"/>
    <w:rsid w:val="00C21091"/>
    <w:rsid w:val="00C21AD4"/>
    <w:rsid w:val="00C221DF"/>
    <w:rsid w:val="00C231E1"/>
    <w:rsid w:val="00C241A0"/>
    <w:rsid w:val="00C24608"/>
    <w:rsid w:val="00C250A4"/>
    <w:rsid w:val="00C25ED0"/>
    <w:rsid w:val="00C2602E"/>
    <w:rsid w:val="00C26914"/>
    <w:rsid w:val="00C26A4B"/>
    <w:rsid w:val="00C2772B"/>
    <w:rsid w:val="00C308EA"/>
    <w:rsid w:val="00C30EC6"/>
    <w:rsid w:val="00C31EA4"/>
    <w:rsid w:val="00C34247"/>
    <w:rsid w:val="00C343A9"/>
    <w:rsid w:val="00C36028"/>
    <w:rsid w:val="00C36E7A"/>
    <w:rsid w:val="00C3793A"/>
    <w:rsid w:val="00C415EE"/>
    <w:rsid w:val="00C41E12"/>
    <w:rsid w:val="00C420F1"/>
    <w:rsid w:val="00C42479"/>
    <w:rsid w:val="00C42ACE"/>
    <w:rsid w:val="00C42DFD"/>
    <w:rsid w:val="00C43C7E"/>
    <w:rsid w:val="00C44D70"/>
    <w:rsid w:val="00C46220"/>
    <w:rsid w:val="00C54409"/>
    <w:rsid w:val="00C56812"/>
    <w:rsid w:val="00C5690E"/>
    <w:rsid w:val="00C5786A"/>
    <w:rsid w:val="00C5791D"/>
    <w:rsid w:val="00C61D41"/>
    <w:rsid w:val="00C64FF9"/>
    <w:rsid w:val="00C65C33"/>
    <w:rsid w:val="00C66FCB"/>
    <w:rsid w:val="00C67016"/>
    <w:rsid w:val="00C70193"/>
    <w:rsid w:val="00C706B1"/>
    <w:rsid w:val="00C70D92"/>
    <w:rsid w:val="00C70E73"/>
    <w:rsid w:val="00C70ED8"/>
    <w:rsid w:val="00C71F5A"/>
    <w:rsid w:val="00C764C8"/>
    <w:rsid w:val="00C77613"/>
    <w:rsid w:val="00C77A28"/>
    <w:rsid w:val="00C80A3B"/>
    <w:rsid w:val="00C80BC4"/>
    <w:rsid w:val="00C81CCB"/>
    <w:rsid w:val="00C81E99"/>
    <w:rsid w:val="00C84088"/>
    <w:rsid w:val="00C8451E"/>
    <w:rsid w:val="00C84F8F"/>
    <w:rsid w:val="00C8794C"/>
    <w:rsid w:val="00C906D1"/>
    <w:rsid w:val="00C907AB"/>
    <w:rsid w:val="00C92D8C"/>
    <w:rsid w:val="00C9327C"/>
    <w:rsid w:val="00C94CA5"/>
    <w:rsid w:val="00C976ED"/>
    <w:rsid w:val="00CA06C1"/>
    <w:rsid w:val="00CA0868"/>
    <w:rsid w:val="00CA1461"/>
    <w:rsid w:val="00CA1C3D"/>
    <w:rsid w:val="00CA1D48"/>
    <w:rsid w:val="00CA2B3C"/>
    <w:rsid w:val="00CA382C"/>
    <w:rsid w:val="00CA410A"/>
    <w:rsid w:val="00CA48FB"/>
    <w:rsid w:val="00CA5B07"/>
    <w:rsid w:val="00CA5D3B"/>
    <w:rsid w:val="00CA5D7A"/>
    <w:rsid w:val="00CB0C7C"/>
    <w:rsid w:val="00CB1BED"/>
    <w:rsid w:val="00CB2178"/>
    <w:rsid w:val="00CB24C8"/>
    <w:rsid w:val="00CB259C"/>
    <w:rsid w:val="00CB2F41"/>
    <w:rsid w:val="00CB3E49"/>
    <w:rsid w:val="00CB4043"/>
    <w:rsid w:val="00CB5319"/>
    <w:rsid w:val="00CB71C4"/>
    <w:rsid w:val="00CC0FEB"/>
    <w:rsid w:val="00CC13AF"/>
    <w:rsid w:val="00CC2F44"/>
    <w:rsid w:val="00CC35BD"/>
    <w:rsid w:val="00CC3723"/>
    <w:rsid w:val="00CC3C17"/>
    <w:rsid w:val="00CC4F01"/>
    <w:rsid w:val="00CC7456"/>
    <w:rsid w:val="00CC7712"/>
    <w:rsid w:val="00CD2761"/>
    <w:rsid w:val="00CD2C95"/>
    <w:rsid w:val="00CD2D5C"/>
    <w:rsid w:val="00CD394F"/>
    <w:rsid w:val="00CD4126"/>
    <w:rsid w:val="00CD460B"/>
    <w:rsid w:val="00CD610D"/>
    <w:rsid w:val="00CD6B29"/>
    <w:rsid w:val="00CD7F1C"/>
    <w:rsid w:val="00CE2B87"/>
    <w:rsid w:val="00CE3E98"/>
    <w:rsid w:val="00CE4AD9"/>
    <w:rsid w:val="00CE4B4E"/>
    <w:rsid w:val="00CE5113"/>
    <w:rsid w:val="00CE603E"/>
    <w:rsid w:val="00CE6361"/>
    <w:rsid w:val="00CE6901"/>
    <w:rsid w:val="00CE7770"/>
    <w:rsid w:val="00CF00D0"/>
    <w:rsid w:val="00CF09F4"/>
    <w:rsid w:val="00CF319E"/>
    <w:rsid w:val="00CF3EF6"/>
    <w:rsid w:val="00CF3F01"/>
    <w:rsid w:val="00CF6D40"/>
    <w:rsid w:val="00CF7415"/>
    <w:rsid w:val="00CF7C6F"/>
    <w:rsid w:val="00D01320"/>
    <w:rsid w:val="00D02FE7"/>
    <w:rsid w:val="00D03081"/>
    <w:rsid w:val="00D038C2"/>
    <w:rsid w:val="00D04CF8"/>
    <w:rsid w:val="00D05633"/>
    <w:rsid w:val="00D058EB"/>
    <w:rsid w:val="00D06240"/>
    <w:rsid w:val="00D063BC"/>
    <w:rsid w:val="00D068A5"/>
    <w:rsid w:val="00D06916"/>
    <w:rsid w:val="00D10979"/>
    <w:rsid w:val="00D109EB"/>
    <w:rsid w:val="00D10E07"/>
    <w:rsid w:val="00D111CC"/>
    <w:rsid w:val="00D1271F"/>
    <w:rsid w:val="00D127AD"/>
    <w:rsid w:val="00D12B51"/>
    <w:rsid w:val="00D148D0"/>
    <w:rsid w:val="00D1589E"/>
    <w:rsid w:val="00D17DD9"/>
    <w:rsid w:val="00D202F2"/>
    <w:rsid w:val="00D223E9"/>
    <w:rsid w:val="00D22EB0"/>
    <w:rsid w:val="00D24019"/>
    <w:rsid w:val="00D24360"/>
    <w:rsid w:val="00D258A9"/>
    <w:rsid w:val="00D26A1C"/>
    <w:rsid w:val="00D3075A"/>
    <w:rsid w:val="00D308DD"/>
    <w:rsid w:val="00D30A44"/>
    <w:rsid w:val="00D31DF3"/>
    <w:rsid w:val="00D3225D"/>
    <w:rsid w:val="00D33709"/>
    <w:rsid w:val="00D33782"/>
    <w:rsid w:val="00D34E11"/>
    <w:rsid w:val="00D34E84"/>
    <w:rsid w:val="00D35181"/>
    <w:rsid w:val="00D36C97"/>
    <w:rsid w:val="00D36F61"/>
    <w:rsid w:val="00D40627"/>
    <w:rsid w:val="00D422E9"/>
    <w:rsid w:val="00D44862"/>
    <w:rsid w:val="00D4563B"/>
    <w:rsid w:val="00D456B1"/>
    <w:rsid w:val="00D456F6"/>
    <w:rsid w:val="00D471DC"/>
    <w:rsid w:val="00D4723D"/>
    <w:rsid w:val="00D479EE"/>
    <w:rsid w:val="00D518D5"/>
    <w:rsid w:val="00D51960"/>
    <w:rsid w:val="00D51A07"/>
    <w:rsid w:val="00D51AC9"/>
    <w:rsid w:val="00D551C9"/>
    <w:rsid w:val="00D56A53"/>
    <w:rsid w:val="00D57BA4"/>
    <w:rsid w:val="00D6050F"/>
    <w:rsid w:val="00D62929"/>
    <w:rsid w:val="00D639E6"/>
    <w:rsid w:val="00D63C93"/>
    <w:rsid w:val="00D646F7"/>
    <w:rsid w:val="00D6488B"/>
    <w:rsid w:val="00D6496B"/>
    <w:rsid w:val="00D65B89"/>
    <w:rsid w:val="00D67FFE"/>
    <w:rsid w:val="00D70FD9"/>
    <w:rsid w:val="00D71510"/>
    <w:rsid w:val="00D722CB"/>
    <w:rsid w:val="00D7327C"/>
    <w:rsid w:val="00D76709"/>
    <w:rsid w:val="00D778E5"/>
    <w:rsid w:val="00D77FBA"/>
    <w:rsid w:val="00D80ADD"/>
    <w:rsid w:val="00D81613"/>
    <w:rsid w:val="00D845E7"/>
    <w:rsid w:val="00D852A0"/>
    <w:rsid w:val="00D852EC"/>
    <w:rsid w:val="00D8778C"/>
    <w:rsid w:val="00D90D1B"/>
    <w:rsid w:val="00D9462F"/>
    <w:rsid w:val="00D94E97"/>
    <w:rsid w:val="00D9516F"/>
    <w:rsid w:val="00D9633E"/>
    <w:rsid w:val="00D97AFC"/>
    <w:rsid w:val="00DA20D6"/>
    <w:rsid w:val="00DA25CD"/>
    <w:rsid w:val="00DA2BDA"/>
    <w:rsid w:val="00DA2F04"/>
    <w:rsid w:val="00DA451F"/>
    <w:rsid w:val="00DA48E3"/>
    <w:rsid w:val="00DA576F"/>
    <w:rsid w:val="00DA5823"/>
    <w:rsid w:val="00DA5C55"/>
    <w:rsid w:val="00DA7508"/>
    <w:rsid w:val="00DB14F1"/>
    <w:rsid w:val="00DB1CF9"/>
    <w:rsid w:val="00DB20B2"/>
    <w:rsid w:val="00DB3194"/>
    <w:rsid w:val="00DB544C"/>
    <w:rsid w:val="00DB7111"/>
    <w:rsid w:val="00DB773A"/>
    <w:rsid w:val="00DC0154"/>
    <w:rsid w:val="00DC104B"/>
    <w:rsid w:val="00DC24D4"/>
    <w:rsid w:val="00DC27D8"/>
    <w:rsid w:val="00DC3DAB"/>
    <w:rsid w:val="00DC3F44"/>
    <w:rsid w:val="00DC43AC"/>
    <w:rsid w:val="00DC4A11"/>
    <w:rsid w:val="00DC5BB2"/>
    <w:rsid w:val="00DD39EC"/>
    <w:rsid w:val="00DD3A43"/>
    <w:rsid w:val="00DD3B8B"/>
    <w:rsid w:val="00DD4B4D"/>
    <w:rsid w:val="00DD5905"/>
    <w:rsid w:val="00DD6762"/>
    <w:rsid w:val="00DD7144"/>
    <w:rsid w:val="00DD7A97"/>
    <w:rsid w:val="00DE0B11"/>
    <w:rsid w:val="00DE2E4E"/>
    <w:rsid w:val="00DE6407"/>
    <w:rsid w:val="00DE785E"/>
    <w:rsid w:val="00DF1488"/>
    <w:rsid w:val="00DF15B6"/>
    <w:rsid w:val="00DF360C"/>
    <w:rsid w:val="00DF4454"/>
    <w:rsid w:val="00DF64C1"/>
    <w:rsid w:val="00DF6594"/>
    <w:rsid w:val="00DF72DC"/>
    <w:rsid w:val="00DF7BAB"/>
    <w:rsid w:val="00E00071"/>
    <w:rsid w:val="00E035AF"/>
    <w:rsid w:val="00E05448"/>
    <w:rsid w:val="00E06385"/>
    <w:rsid w:val="00E10735"/>
    <w:rsid w:val="00E1125C"/>
    <w:rsid w:val="00E11AA0"/>
    <w:rsid w:val="00E14F1A"/>
    <w:rsid w:val="00E1563C"/>
    <w:rsid w:val="00E17F3B"/>
    <w:rsid w:val="00E20E9D"/>
    <w:rsid w:val="00E21D87"/>
    <w:rsid w:val="00E22818"/>
    <w:rsid w:val="00E2288F"/>
    <w:rsid w:val="00E22C6F"/>
    <w:rsid w:val="00E27749"/>
    <w:rsid w:val="00E279A6"/>
    <w:rsid w:val="00E27C65"/>
    <w:rsid w:val="00E30848"/>
    <w:rsid w:val="00E3202A"/>
    <w:rsid w:val="00E32A13"/>
    <w:rsid w:val="00E40339"/>
    <w:rsid w:val="00E40C3F"/>
    <w:rsid w:val="00E4111F"/>
    <w:rsid w:val="00E41A57"/>
    <w:rsid w:val="00E41DD0"/>
    <w:rsid w:val="00E43046"/>
    <w:rsid w:val="00E43473"/>
    <w:rsid w:val="00E436D7"/>
    <w:rsid w:val="00E43F1F"/>
    <w:rsid w:val="00E46303"/>
    <w:rsid w:val="00E4784F"/>
    <w:rsid w:val="00E50FD3"/>
    <w:rsid w:val="00E546E4"/>
    <w:rsid w:val="00E5534A"/>
    <w:rsid w:val="00E553EC"/>
    <w:rsid w:val="00E56144"/>
    <w:rsid w:val="00E56D6D"/>
    <w:rsid w:val="00E602A7"/>
    <w:rsid w:val="00E61624"/>
    <w:rsid w:val="00E64EF4"/>
    <w:rsid w:val="00E65BAC"/>
    <w:rsid w:val="00E65D5B"/>
    <w:rsid w:val="00E70CDF"/>
    <w:rsid w:val="00E71887"/>
    <w:rsid w:val="00E72065"/>
    <w:rsid w:val="00E72960"/>
    <w:rsid w:val="00E72EF8"/>
    <w:rsid w:val="00E73096"/>
    <w:rsid w:val="00E73236"/>
    <w:rsid w:val="00E75A6B"/>
    <w:rsid w:val="00E76642"/>
    <w:rsid w:val="00E8087E"/>
    <w:rsid w:val="00E8286B"/>
    <w:rsid w:val="00E8590F"/>
    <w:rsid w:val="00E8684F"/>
    <w:rsid w:val="00E8738A"/>
    <w:rsid w:val="00E87742"/>
    <w:rsid w:val="00E9066B"/>
    <w:rsid w:val="00E92A43"/>
    <w:rsid w:val="00E94707"/>
    <w:rsid w:val="00E94927"/>
    <w:rsid w:val="00E95542"/>
    <w:rsid w:val="00E967F9"/>
    <w:rsid w:val="00E97289"/>
    <w:rsid w:val="00EA0637"/>
    <w:rsid w:val="00EA1F74"/>
    <w:rsid w:val="00EA1F84"/>
    <w:rsid w:val="00EA35E7"/>
    <w:rsid w:val="00EA3D71"/>
    <w:rsid w:val="00EA46AF"/>
    <w:rsid w:val="00EA5AD7"/>
    <w:rsid w:val="00EA6D69"/>
    <w:rsid w:val="00EB105A"/>
    <w:rsid w:val="00EB13B7"/>
    <w:rsid w:val="00EB179D"/>
    <w:rsid w:val="00EB1FB4"/>
    <w:rsid w:val="00EB2EDE"/>
    <w:rsid w:val="00EB52EB"/>
    <w:rsid w:val="00EB6116"/>
    <w:rsid w:val="00EB745A"/>
    <w:rsid w:val="00EB7F15"/>
    <w:rsid w:val="00EC001A"/>
    <w:rsid w:val="00EC03A4"/>
    <w:rsid w:val="00EC1A38"/>
    <w:rsid w:val="00EC3DE5"/>
    <w:rsid w:val="00EC3EDE"/>
    <w:rsid w:val="00EC59B1"/>
    <w:rsid w:val="00EC6239"/>
    <w:rsid w:val="00EC6251"/>
    <w:rsid w:val="00EC7389"/>
    <w:rsid w:val="00EC7935"/>
    <w:rsid w:val="00EC7D0E"/>
    <w:rsid w:val="00EC7FB1"/>
    <w:rsid w:val="00ED040E"/>
    <w:rsid w:val="00ED1159"/>
    <w:rsid w:val="00ED2C69"/>
    <w:rsid w:val="00ED4E84"/>
    <w:rsid w:val="00ED7E6C"/>
    <w:rsid w:val="00EE0CFA"/>
    <w:rsid w:val="00EE2823"/>
    <w:rsid w:val="00EE34B2"/>
    <w:rsid w:val="00EE37E6"/>
    <w:rsid w:val="00EE4708"/>
    <w:rsid w:val="00EE6020"/>
    <w:rsid w:val="00EE70CF"/>
    <w:rsid w:val="00EF21C2"/>
    <w:rsid w:val="00EF4C2A"/>
    <w:rsid w:val="00EF5846"/>
    <w:rsid w:val="00EF5CC6"/>
    <w:rsid w:val="00EF6B8B"/>
    <w:rsid w:val="00EF7443"/>
    <w:rsid w:val="00EF7B41"/>
    <w:rsid w:val="00F032EB"/>
    <w:rsid w:val="00F03358"/>
    <w:rsid w:val="00F04749"/>
    <w:rsid w:val="00F05820"/>
    <w:rsid w:val="00F063EB"/>
    <w:rsid w:val="00F07FC8"/>
    <w:rsid w:val="00F10218"/>
    <w:rsid w:val="00F11BD8"/>
    <w:rsid w:val="00F11C56"/>
    <w:rsid w:val="00F16334"/>
    <w:rsid w:val="00F1661E"/>
    <w:rsid w:val="00F2061D"/>
    <w:rsid w:val="00F21669"/>
    <w:rsid w:val="00F21C63"/>
    <w:rsid w:val="00F26C39"/>
    <w:rsid w:val="00F3069F"/>
    <w:rsid w:val="00F3075C"/>
    <w:rsid w:val="00F30779"/>
    <w:rsid w:val="00F31914"/>
    <w:rsid w:val="00F34106"/>
    <w:rsid w:val="00F34207"/>
    <w:rsid w:val="00F34EEB"/>
    <w:rsid w:val="00F36369"/>
    <w:rsid w:val="00F37512"/>
    <w:rsid w:val="00F40194"/>
    <w:rsid w:val="00F40259"/>
    <w:rsid w:val="00F41804"/>
    <w:rsid w:val="00F436DF"/>
    <w:rsid w:val="00F4429A"/>
    <w:rsid w:val="00F475B4"/>
    <w:rsid w:val="00F53038"/>
    <w:rsid w:val="00F5385C"/>
    <w:rsid w:val="00F559A3"/>
    <w:rsid w:val="00F5698C"/>
    <w:rsid w:val="00F5773A"/>
    <w:rsid w:val="00F63D59"/>
    <w:rsid w:val="00F640BF"/>
    <w:rsid w:val="00F643DE"/>
    <w:rsid w:val="00F659AA"/>
    <w:rsid w:val="00F66D6B"/>
    <w:rsid w:val="00F67CA0"/>
    <w:rsid w:val="00F719A8"/>
    <w:rsid w:val="00F722AE"/>
    <w:rsid w:val="00F72304"/>
    <w:rsid w:val="00F72D18"/>
    <w:rsid w:val="00F72DA3"/>
    <w:rsid w:val="00F72FF2"/>
    <w:rsid w:val="00F736BD"/>
    <w:rsid w:val="00F77CA2"/>
    <w:rsid w:val="00F77D86"/>
    <w:rsid w:val="00F80CB4"/>
    <w:rsid w:val="00F8105D"/>
    <w:rsid w:val="00F82411"/>
    <w:rsid w:val="00F82527"/>
    <w:rsid w:val="00F83357"/>
    <w:rsid w:val="00F8463F"/>
    <w:rsid w:val="00F848BB"/>
    <w:rsid w:val="00F8491A"/>
    <w:rsid w:val="00F84CF3"/>
    <w:rsid w:val="00F85C6D"/>
    <w:rsid w:val="00F86189"/>
    <w:rsid w:val="00F8640E"/>
    <w:rsid w:val="00F92DB6"/>
    <w:rsid w:val="00F932CC"/>
    <w:rsid w:val="00F93A5D"/>
    <w:rsid w:val="00F93CBF"/>
    <w:rsid w:val="00F942A2"/>
    <w:rsid w:val="00F957BA"/>
    <w:rsid w:val="00F958EC"/>
    <w:rsid w:val="00F95C51"/>
    <w:rsid w:val="00F969A7"/>
    <w:rsid w:val="00F97303"/>
    <w:rsid w:val="00FA02CC"/>
    <w:rsid w:val="00FA2136"/>
    <w:rsid w:val="00FA357A"/>
    <w:rsid w:val="00FA41BF"/>
    <w:rsid w:val="00FA5C74"/>
    <w:rsid w:val="00FA6DDA"/>
    <w:rsid w:val="00FB04C4"/>
    <w:rsid w:val="00FB244F"/>
    <w:rsid w:val="00FB39E2"/>
    <w:rsid w:val="00FB3A1A"/>
    <w:rsid w:val="00FB55B2"/>
    <w:rsid w:val="00FB6A5C"/>
    <w:rsid w:val="00FC0A1B"/>
    <w:rsid w:val="00FC115D"/>
    <w:rsid w:val="00FC24F0"/>
    <w:rsid w:val="00FC26E4"/>
    <w:rsid w:val="00FC2DA9"/>
    <w:rsid w:val="00FC430F"/>
    <w:rsid w:val="00FC5A7F"/>
    <w:rsid w:val="00FC5B42"/>
    <w:rsid w:val="00FC5C03"/>
    <w:rsid w:val="00FC61CE"/>
    <w:rsid w:val="00FD014C"/>
    <w:rsid w:val="00FD043E"/>
    <w:rsid w:val="00FD0C74"/>
    <w:rsid w:val="00FD0D24"/>
    <w:rsid w:val="00FD199E"/>
    <w:rsid w:val="00FD23D9"/>
    <w:rsid w:val="00FD2C31"/>
    <w:rsid w:val="00FD3B4A"/>
    <w:rsid w:val="00FD5F55"/>
    <w:rsid w:val="00FD77C2"/>
    <w:rsid w:val="00FE1F8E"/>
    <w:rsid w:val="00FE28CB"/>
    <w:rsid w:val="00FE2D83"/>
    <w:rsid w:val="00FE344B"/>
    <w:rsid w:val="00FE3461"/>
    <w:rsid w:val="00FE3FFB"/>
    <w:rsid w:val="00FE4EAD"/>
    <w:rsid w:val="00FE7146"/>
    <w:rsid w:val="00FE769A"/>
    <w:rsid w:val="00FE7AF7"/>
    <w:rsid w:val="00FE7B72"/>
    <w:rsid w:val="00FE7DAB"/>
    <w:rsid w:val="00FF130E"/>
    <w:rsid w:val="00FF28F1"/>
    <w:rsid w:val="00FF323E"/>
    <w:rsid w:val="00FF3B0F"/>
    <w:rsid w:val="00FF6EB3"/>
    <w:rsid w:val="00FF7CB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er" w:uiPriority="99"/>
    <w:lsdException w:name="caption" w:semiHidden="1" w:uiPriority="99" w:unhideWhenUsed="1" w:qFormat="1"/>
    <w:lsdException w:name="table of figures" w:uiPriority="99"/>
    <w:lsdException w:name="List" w:uiPriority="99"/>
    <w:lsdException w:name="Title" w:uiPriority="99" w:qFormat="1"/>
    <w:lsdException w:name="Subtitle" w:uiPriority="99" w:qFormat="1"/>
    <w:lsdException w:name="Hyperlink" w:uiPriority="99"/>
    <w:lsdException w:name="Strong" w:qFormat="1"/>
    <w:lsdException w:name="Emphasis" w:uiPriority="99" w:qFormat="1"/>
    <w:lsdException w:name="Document Map" w:uiPriority="99"/>
    <w:lsdException w:name="No List" w:uiPriority="99"/>
    <w:lsdException w:name="Balloon Text" w:uiPriority="99"/>
    <w:lsdException w:name="Table Grid" w:uiPriority="59"/>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99" w:qFormat="1"/>
    <w:lsdException w:name="Subtle Reference" w:uiPriority="99" w:qFormat="1"/>
    <w:lsdException w:name="Intense Reference" w:uiPriority="99" w:qFormat="1"/>
    <w:lsdException w:name="Book Title" w:uiPriority="99" w:qFormat="1"/>
    <w:lsdException w:name="Bibliography" w:semiHidden="1" w:uiPriority="37" w:unhideWhenUsed="1"/>
    <w:lsdException w:name="TOC Heading" w:semiHidden="1" w:uiPriority="39" w:unhideWhenUsed="1" w:qFormat="1"/>
  </w:latentStyles>
  <w:style w:type="paragraph" w:default="1" w:styleId="Normal">
    <w:name w:val="Normal"/>
    <w:qFormat/>
    <w:rsid w:val="0033728C"/>
    <w:pPr>
      <w:spacing w:after="120"/>
      <w:jc w:val="both"/>
    </w:pPr>
    <w:rPr>
      <w:rFonts w:cs="Arial"/>
      <w:color w:val="000000" w:themeColor="text1"/>
      <w:sz w:val="24"/>
      <w:lang w:val="bg-BG" w:eastAsia="fr-FR"/>
    </w:rPr>
  </w:style>
  <w:style w:type="paragraph" w:styleId="Heading1">
    <w:name w:val="heading 1"/>
    <w:basedOn w:val="Normal"/>
    <w:next w:val="Normal"/>
    <w:link w:val="Heading1Char"/>
    <w:uiPriority w:val="9"/>
    <w:qFormat/>
    <w:rsid w:val="00E41A57"/>
    <w:pPr>
      <w:keepNext/>
      <w:keepLines/>
      <w:pageBreakBefore/>
      <w:numPr>
        <w:numId w:val="4"/>
      </w:numPr>
      <w:spacing w:before="240" w:after="240"/>
      <w:outlineLvl w:val="0"/>
    </w:pPr>
    <w:rPr>
      <w:b/>
      <w:bCs/>
      <w:caps/>
      <w:sz w:val="40"/>
    </w:rPr>
  </w:style>
  <w:style w:type="paragraph" w:styleId="Heading2">
    <w:name w:val="heading 2"/>
    <w:basedOn w:val="Normal"/>
    <w:next w:val="Normal"/>
    <w:link w:val="Heading2Char"/>
    <w:uiPriority w:val="9"/>
    <w:qFormat/>
    <w:rsid w:val="00E41A57"/>
    <w:pPr>
      <w:numPr>
        <w:ilvl w:val="1"/>
        <w:numId w:val="4"/>
      </w:numPr>
      <w:spacing w:before="240" w:after="240"/>
      <w:outlineLvl w:val="1"/>
    </w:pPr>
    <w:rPr>
      <w:b/>
      <w:bCs/>
      <w:sz w:val="32"/>
    </w:rPr>
  </w:style>
  <w:style w:type="paragraph" w:styleId="Heading3">
    <w:name w:val="heading 3"/>
    <w:basedOn w:val="Normal"/>
    <w:next w:val="Normal"/>
    <w:link w:val="Heading3Char"/>
    <w:uiPriority w:val="9"/>
    <w:qFormat/>
    <w:rsid w:val="00E41A57"/>
    <w:pPr>
      <w:numPr>
        <w:ilvl w:val="2"/>
        <w:numId w:val="4"/>
      </w:numPr>
      <w:spacing w:before="240" w:after="240"/>
      <w:outlineLvl w:val="2"/>
    </w:pPr>
    <w:rPr>
      <w:b/>
      <w:bCs/>
      <w:szCs w:val="22"/>
    </w:rPr>
  </w:style>
  <w:style w:type="paragraph" w:styleId="Heading4">
    <w:name w:val="heading 4"/>
    <w:basedOn w:val="Normal"/>
    <w:next w:val="Normal"/>
    <w:link w:val="Heading4Char"/>
    <w:uiPriority w:val="9"/>
    <w:qFormat/>
    <w:rsid w:val="00E41A57"/>
    <w:pPr>
      <w:numPr>
        <w:ilvl w:val="3"/>
        <w:numId w:val="4"/>
      </w:numPr>
      <w:spacing w:before="360" w:after="240"/>
      <w:outlineLvl w:val="3"/>
    </w:pPr>
    <w:rPr>
      <w:b/>
      <w:bCs/>
    </w:rPr>
  </w:style>
  <w:style w:type="paragraph" w:styleId="Heading5">
    <w:name w:val="heading 5"/>
    <w:basedOn w:val="Normal"/>
    <w:next w:val="Normal"/>
    <w:link w:val="Heading5Char"/>
    <w:uiPriority w:val="9"/>
    <w:qFormat/>
    <w:rsid w:val="0003688E"/>
    <w:pPr>
      <w:numPr>
        <w:ilvl w:val="4"/>
        <w:numId w:val="4"/>
      </w:numPr>
      <w:spacing w:before="240" w:after="240"/>
      <w:outlineLvl w:val="4"/>
    </w:pPr>
    <w:rPr>
      <w:rFonts w:ascii="Arial" w:hAnsi="Arial"/>
      <w:b/>
      <w:bCs/>
      <w:sz w:val="20"/>
    </w:rPr>
  </w:style>
  <w:style w:type="paragraph" w:styleId="Heading6">
    <w:name w:val="heading 6"/>
    <w:basedOn w:val="Heading5"/>
    <w:next w:val="BodyText"/>
    <w:link w:val="Heading6Char"/>
    <w:autoRedefine/>
    <w:uiPriority w:val="9"/>
    <w:qFormat/>
    <w:rsid w:val="0003688E"/>
    <w:pPr>
      <w:keepNext/>
      <w:keepLines/>
      <w:numPr>
        <w:ilvl w:val="5"/>
      </w:numPr>
      <w:spacing w:before="120" w:after="120"/>
      <w:outlineLvl w:val="5"/>
    </w:pPr>
    <w:rPr>
      <w:noProof/>
    </w:rPr>
  </w:style>
  <w:style w:type="paragraph" w:styleId="Heading7">
    <w:name w:val="heading 7"/>
    <w:basedOn w:val="Normal"/>
    <w:next w:val="Normal"/>
    <w:link w:val="Heading7Char"/>
    <w:uiPriority w:val="9"/>
    <w:qFormat/>
    <w:rsid w:val="0003688E"/>
    <w:pPr>
      <w:numPr>
        <w:ilvl w:val="6"/>
        <w:numId w:val="4"/>
      </w:numPr>
      <w:spacing w:before="240" w:after="60"/>
      <w:outlineLvl w:val="6"/>
    </w:pPr>
    <w:rPr>
      <w:rFonts w:ascii="Arial" w:hAnsi="Arial"/>
      <w:sz w:val="20"/>
    </w:rPr>
  </w:style>
  <w:style w:type="paragraph" w:styleId="Heading8">
    <w:name w:val="heading 8"/>
    <w:basedOn w:val="Normal"/>
    <w:next w:val="Normal"/>
    <w:link w:val="Heading8Char"/>
    <w:uiPriority w:val="9"/>
    <w:qFormat/>
    <w:rsid w:val="0003688E"/>
    <w:pPr>
      <w:numPr>
        <w:ilvl w:val="7"/>
        <w:numId w:val="4"/>
      </w:numPr>
      <w:spacing w:before="240" w:after="60"/>
      <w:outlineLvl w:val="7"/>
    </w:pPr>
    <w:rPr>
      <w:rFonts w:ascii="Arial" w:hAnsi="Arial"/>
      <w:i/>
      <w:iCs/>
      <w:sz w:val="20"/>
    </w:rPr>
  </w:style>
  <w:style w:type="paragraph" w:styleId="Heading9">
    <w:name w:val="heading 9"/>
    <w:basedOn w:val="Normal"/>
    <w:next w:val="Normal"/>
    <w:link w:val="Heading9Char"/>
    <w:uiPriority w:val="9"/>
    <w:qFormat/>
    <w:rsid w:val="0003688E"/>
    <w:pPr>
      <w:numPr>
        <w:ilvl w:val="8"/>
        <w:numId w:val="4"/>
      </w:numPr>
      <w:spacing w:before="240" w:after="60"/>
      <w:outlineLvl w:val="8"/>
    </w:pPr>
    <w:rPr>
      <w:rFonts w:ascii="Arial" w:hAnsi="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A57"/>
    <w:rPr>
      <w:rFonts w:cs="Arial"/>
      <w:b/>
      <w:bCs/>
      <w:caps/>
      <w:color w:val="000000" w:themeColor="text1"/>
      <w:sz w:val="40"/>
      <w:lang w:eastAsia="fr-FR"/>
    </w:rPr>
  </w:style>
  <w:style w:type="character" w:customStyle="1" w:styleId="Heading2Char">
    <w:name w:val="Heading 2 Char"/>
    <w:basedOn w:val="DefaultParagraphFont"/>
    <w:link w:val="Heading2"/>
    <w:uiPriority w:val="9"/>
    <w:rsid w:val="00E41A57"/>
    <w:rPr>
      <w:rFonts w:cs="Arial"/>
      <w:b/>
      <w:bCs/>
      <w:color w:val="000000" w:themeColor="text1"/>
      <w:sz w:val="32"/>
      <w:lang w:eastAsia="fr-FR"/>
    </w:rPr>
  </w:style>
  <w:style w:type="character" w:customStyle="1" w:styleId="Heading3Char">
    <w:name w:val="Heading 3 Char"/>
    <w:basedOn w:val="DefaultParagraphFont"/>
    <w:link w:val="Heading3"/>
    <w:uiPriority w:val="9"/>
    <w:rsid w:val="00E41A57"/>
    <w:rPr>
      <w:rFonts w:cs="Arial"/>
      <w:b/>
      <w:bCs/>
      <w:color w:val="000000" w:themeColor="text1"/>
      <w:sz w:val="24"/>
      <w:szCs w:val="22"/>
      <w:lang w:eastAsia="fr-FR"/>
    </w:rPr>
  </w:style>
  <w:style w:type="character" w:customStyle="1" w:styleId="Heading4Char">
    <w:name w:val="Heading 4 Char"/>
    <w:basedOn w:val="DefaultParagraphFont"/>
    <w:link w:val="Heading4"/>
    <w:uiPriority w:val="9"/>
    <w:rsid w:val="00E41A57"/>
    <w:rPr>
      <w:rFonts w:cs="Arial"/>
      <w:b/>
      <w:bCs/>
      <w:color w:val="000000" w:themeColor="text1"/>
      <w:sz w:val="24"/>
      <w:lang w:eastAsia="fr-FR"/>
    </w:rPr>
  </w:style>
  <w:style w:type="character" w:customStyle="1" w:styleId="Heading5Char">
    <w:name w:val="Heading 5 Char"/>
    <w:basedOn w:val="DefaultParagraphFont"/>
    <w:link w:val="Heading5"/>
    <w:uiPriority w:val="9"/>
    <w:rsid w:val="0003688E"/>
    <w:rPr>
      <w:rFonts w:ascii="Arial" w:hAnsi="Arial" w:cs="Arial"/>
      <w:b/>
      <w:bCs/>
      <w:color w:val="000000" w:themeColor="text1"/>
      <w:lang w:eastAsia="fr-FR"/>
    </w:rPr>
  </w:style>
  <w:style w:type="paragraph" w:styleId="BodyText">
    <w:name w:val="Body Text"/>
    <w:basedOn w:val="Normal"/>
    <w:link w:val="BodyTextChar"/>
    <w:rsid w:val="0003688E"/>
  </w:style>
  <w:style w:type="character" w:customStyle="1" w:styleId="BodyTextChar">
    <w:name w:val="Body Text Char"/>
    <w:basedOn w:val="DefaultParagraphFont"/>
    <w:link w:val="BodyText"/>
    <w:rsid w:val="0003688E"/>
    <w:rPr>
      <w:sz w:val="24"/>
      <w:szCs w:val="24"/>
      <w:lang w:val="bg-BG" w:eastAsia="bg-BG"/>
    </w:rPr>
  </w:style>
  <w:style w:type="character" w:customStyle="1" w:styleId="Heading6Char">
    <w:name w:val="Heading 6 Char"/>
    <w:basedOn w:val="DefaultParagraphFont"/>
    <w:link w:val="Heading6"/>
    <w:uiPriority w:val="9"/>
    <w:rsid w:val="0003688E"/>
    <w:rPr>
      <w:rFonts w:ascii="Arial" w:hAnsi="Arial" w:cs="Arial"/>
      <w:b/>
      <w:bCs/>
      <w:noProof/>
      <w:color w:val="000000" w:themeColor="text1"/>
      <w:lang w:eastAsia="fr-FR"/>
    </w:rPr>
  </w:style>
  <w:style w:type="character" w:customStyle="1" w:styleId="Heading7Char">
    <w:name w:val="Heading 7 Char"/>
    <w:basedOn w:val="DefaultParagraphFont"/>
    <w:link w:val="Heading7"/>
    <w:uiPriority w:val="9"/>
    <w:rsid w:val="0003688E"/>
    <w:rPr>
      <w:rFonts w:ascii="Arial" w:hAnsi="Arial" w:cs="Arial"/>
      <w:color w:val="000000" w:themeColor="text1"/>
      <w:lang w:eastAsia="fr-FR"/>
    </w:rPr>
  </w:style>
  <w:style w:type="character" w:customStyle="1" w:styleId="Heading8Char">
    <w:name w:val="Heading 8 Char"/>
    <w:basedOn w:val="DefaultParagraphFont"/>
    <w:link w:val="Heading8"/>
    <w:uiPriority w:val="9"/>
    <w:rsid w:val="0003688E"/>
    <w:rPr>
      <w:rFonts w:ascii="Arial" w:hAnsi="Arial" w:cs="Arial"/>
      <w:i/>
      <w:iCs/>
      <w:color w:val="000000" w:themeColor="text1"/>
      <w:lang w:eastAsia="fr-FR"/>
    </w:rPr>
  </w:style>
  <w:style w:type="character" w:customStyle="1" w:styleId="Heading9Char">
    <w:name w:val="Heading 9 Char"/>
    <w:basedOn w:val="DefaultParagraphFont"/>
    <w:link w:val="Heading9"/>
    <w:uiPriority w:val="9"/>
    <w:rsid w:val="0003688E"/>
    <w:rPr>
      <w:rFonts w:ascii="Arial" w:hAnsi="Arial" w:cs="Arial"/>
      <w:b/>
      <w:bCs/>
      <w:i/>
      <w:iCs/>
      <w:color w:val="000000" w:themeColor="text1"/>
      <w:sz w:val="18"/>
      <w:szCs w:val="18"/>
      <w:lang w:eastAsia="fr-FR"/>
    </w:rPr>
  </w:style>
  <w:style w:type="table" w:styleId="TableGrid">
    <w:name w:val="Table Grid"/>
    <w:basedOn w:val="TableNormal"/>
    <w:uiPriority w:val="59"/>
    <w:rsid w:val="0003688E"/>
    <w:pPr>
      <w:spacing w:after="120"/>
      <w:jc w:val="both"/>
    </w:pPr>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C1729F"/>
    <w:pPr>
      <w:tabs>
        <w:tab w:val="left" w:pos="400"/>
        <w:tab w:val="right" w:leader="dot" w:pos="8296"/>
      </w:tabs>
      <w:spacing w:before="120"/>
      <w:jc w:val="left"/>
    </w:pPr>
    <w:rPr>
      <w:rFonts w:cs="Times New Roman"/>
      <w:b/>
      <w:bCs/>
      <w:caps/>
      <w:noProof/>
    </w:rPr>
  </w:style>
  <w:style w:type="paragraph" w:styleId="TOC2">
    <w:name w:val="toc 2"/>
    <w:basedOn w:val="Normal"/>
    <w:next w:val="Normal"/>
    <w:autoRedefine/>
    <w:uiPriority w:val="39"/>
    <w:rsid w:val="006C3DBA"/>
    <w:pPr>
      <w:spacing w:after="0"/>
      <w:ind w:left="200"/>
      <w:jc w:val="left"/>
    </w:pPr>
    <w:rPr>
      <w:rFonts w:cs="Times New Roman"/>
      <w:smallCaps/>
    </w:rPr>
  </w:style>
  <w:style w:type="paragraph" w:styleId="TOC3">
    <w:name w:val="toc 3"/>
    <w:basedOn w:val="Normal"/>
    <w:next w:val="Normal"/>
    <w:autoRedefine/>
    <w:uiPriority w:val="39"/>
    <w:rsid w:val="00C1729F"/>
    <w:pPr>
      <w:spacing w:after="0"/>
      <w:ind w:left="400"/>
      <w:jc w:val="left"/>
    </w:pPr>
    <w:rPr>
      <w:rFonts w:cs="Times New Roman"/>
      <w:i/>
      <w:iCs/>
    </w:rPr>
  </w:style>
  <w:style w:type="character" w:styleId="Hyperlink">
    <w:name w:val="Hyperlink"/>
    <w:uiPriority w:val="99"/>
    <w:rsid w:val="00C3793A"/>
    <w:rPr>
      <w:rFonts w:ascii="Times New Roman" w:hAnsi="Times New Roman" w:cs="Times New Roman"/>
      <w:color w:val="0000FF"/>
      <w:sz w:val="24"/>
      <w:u w:val="single"/>
    </w:rPr>
  </w:style>
  <w:style w:type="paragraph" w:styleId="ListParagraph">
    <w:name w:val="List Paragraph"/>
    <w:basedOn w:val="Normal"/>
    <w:uiPriority w:val="99"/>
    <w:qFormat/>
    <w:rsid w:val="00743BB6"/>
    <w:pPr>
      <w:ind w:left="720"/>
      <w:contextualSpacing/>
    </w:pPr>
  </w:style>
  <w:style w:type="paragraph" w:styleId="NormalIndent">
    <w:name w:val="Normal Indent"/>
    <w:basedOn w:val="Normal"/>
    <w:uiPriority w:val="99"/>
    <w:rsid w:val="00AC428D"/>
    <w:pPr>
      <w:ind w:left="708"/>
    </w:pPr>
  </w:style>
  <w:style w:type="character" w:customStyle="1" w:styleId="IndexLink">
    <w:name w:val="Index Link"/>
    <w:uiPriority w:val="99"/>
    <w:rsid w:val="00295372"/>
  </w:style>
  <w:style w:type="character" w:customStyle="1" w:styleId="ListLabel5">
    <w:name w:val="ListLabel 5"/>
    <w:uiPriority w:val="99"/>
    <w:rsid w:val="00295372"/>
    <w:rPr>
      <w:rFonts w:hAnsi="Courier New"/>
      <w:color w:val="000000"/>
      <w:sz w:val="20"/>
      <w:szCs w:val="20"/>
    </w:rPr>
  </w:style>
  <w:style w:type="character" w:customStyle="1" w:styleId="ListLabel4">
    <w:name w:val="ListLabel 4"/>
    <w:uiPriority w:val="99"/>
    <w:rsid w:val="00295372"/>
    <w:rPr>
      <w:rFonts w:hAnsi="Times New Roman"/>
      <w:color w:val="000000"/>
      <w:sz w:val="20"/>
      <w:szCs w:val="20"/>
    </w:rPr>
  </w:style>
  <w:style w:type="character" w:customStyle="1" w:styleId="ListLabel3">
    <w:name w:val="ListLabel 3"/>
    <w:uiPriority w:val="99"/>
    <w:rsid w:val="00295372"/>
    <w:rPr>
      <w:rFonts w:hAnsi="Verdana"/>
      <w:color w:val="000000"/>
      <w:sz w:val="20"/>
      <w:szCs w:val="20"/>
    </w:rPr>
  </w:style>
  <w:style w:type="character" w:customStyle="1" w:styleId="ListLabel2">
    <w:name w:val="ListLabel 2"/>
    <w:uiPriority w:val="99"/>
    <w:rsid w:val="00295372"/>
  </w:style>
  <w:style w:type="character" w:customStyle="1" w:styleId="ListLabel1">
    <w:name w:val="ListLabel 1"/>
    <w:uiPriority w:val="99"/>
    <w:rsid w:val="00295372"/>
    <w:rPr>
      <w:sz w:val="22"/>
      <w:szCs w:val="22"/>
    </w:rPr>
  </w:style>
  <w:style w:type="character" w:customStyle="1" w:styleId="DocumentMapChar">
    <w:name w:val="Document Map Char"/>
    <w:basedOn w:val="DefaultParagraphFont"/>
    <w:link w:val="DocumentMap"/>
    <w:uiPriority w:val="99"/>
    <w:rsid w:val="0003688E"/>
    <w:rPr>
      <w:rFonts w:ascii="Tahoma" w:hAnsi="Tahoma" w:cs="Tahoma"/>
      <w:color w:val="000000" w:themeColor="text1"/>
      <w:shd w:val="clear" w:color="auto" w:fill="000080"/>
      <w:lang w:eastAsia="fr-FR"/>
    </w:rPr>
  </w:style>
  <w:style w:type="paragraph" w:styleId="DocumentMap">
    <w:name w:val="Document Map"/>
    <w:basedOn w:val="Normal"/>
    <w:link w:val="DocumentMapChar"/>
    <w:uiPriority w:val="99"/>
    <w:rsid w:val="0003688E"/>
    <w:pPr>
      <w:shd w:val="clear" w:color="auto" w:fill="000080"/>
    </w:pPr>
    <w:rPr>
      <w:rFonts w:ascii="Tahoma" w:hAnsi="Tahoma" w:cs="Tahoma"/>
      <w:sz w:val="20"/>
    </w:rPr>
  </w:style>
  <w:style w:type="character" w:customStyle="1" w:styleId="BalloonTextChar">
    <w:name w:val="Balloon Text Char"/>
    <w:basedOn w:val="DefaultParagraphFont"/>
    <w:uiPriority w:val="99"/>
    <w:rsid w:val="00295372"/>
    <w:rPr>
      <w:rFonts w:ascii="Tahoma" w:cs="Tahoma"/>
      <w:sz w:val="16"/>
      <w:szCs w:val="16"/>
      <w:lang w:val="bg-BG"/>
    </w:rPr>
  </w:style>
  <w:style w:type="character" w:customStyle="1" w:styleId="InternetLink">
    <w:name w:val="Internet Link"/>
    <w:basedOn w:val="DefaultParagraphFont"/>
    <w:uiPriority w:val="99"/>
    <w:rsid w:val="00295372"/>
    <w:rPr>
      <w:color w:val="0000FF"/>
      <w:u w:val="single"/>
    </w:rPr>
  </w:style>
  <w:style w:type="character" w:styleId="BookTitle">
    <w:name w:val="Book Title"/>
    <w:basedOn w:val="DefaultParagraphFont"/>
    <w:uiPriority w:val="99"/>
    <w:qFormat/>
    <w:rsid w:val="00295372"/>
    <w:rPr>
      <w:i/>
      <w:iCs/>
      <w:smallCaps/>
      <w:spacing w:val="5"/>
    </w:rPr>
  </w:style>
  <w:style w:type="character" w:styleId="IntenseReference">
    <w:name w:val="Intense Reference"/>
    <w:basedOn w:val="DefaultParagraphFont"/>
    <w:uiPriority w:val="99"/>
    <w:qFormat/>
    <w:rsid w:val="00295372"/>
    <w:rPr>
      <w:b/>
      <w:bCs/>
      <w:smallCaps/>
    </w:rPr>
  </w:style>
  <w:style w:type="character" w:styleId="SubtleReference">
    <w:name w:val="Subtle Reference"/>
    <w:basedOn w:val="DefaultParagraphFont"/>
    <w:uiPriority w:val="99"/>
    <w:qFormat/>
    <w:rsid w:val="00295372"/>
    <w:rPr>
      <w:smallCaps/>
    </w:rPr>
  </w:style>
  <w:style w:type="character" w:styleId="IntenseEmphasis">
    <w:name w:val="Intense Emphasis"/>
    <w:basedOn w:val="DefaultParagraphFont"/>
    <w:uiPriority w:val="99"/>
    <w:qFormat/>
    <w:rsid w:val="00295372"/>
    <w:rPr>
      <w:b/>
      <w:bCs/>
      <w:i/>
      <w:iCs/>
    </w:rPr>
  </w:style>
  <w:style w:type="character" w:styleId="SubtleEmphasis">
    <w:name w:val="Subtle Emphasis"/>
    <w:basedOn w:val="DefaultParagraphFont"/>
    <w:uiPriority w:val="99"/>
    <w:qFormat/>
    <w:rsid w:val="00295372"/>
    <w:rPr>
      <w:i/>
      <w:iCs/>
    </w:rPr>
  </w:style>
  <w:style w:type="character" w:customStyle="1" w:styleId="IntenseQuoteChar">
    <w:name w:val="Intense Quote Char"/>
    <w:basedOn w:val="DefaultParagraphFont"/>
    <w:uiPriority w:val="99"/>
    <w:rsid w:val="00295372"/>
    <w:rPr>
      <w:i/>
      <w:iCs/>
    </w:rPr>
  </w:style>
  <w:style w:type="character" w:customStyle="1" w:styleId="QuoteChar">
    <w:name w:val="Quote Char"/>
    <w:basedOn w:val="DefaultParagraphFont"/>
    <w:uiPriority w:val="99"/>
    <w:rsid w:val="00295372"/>
    <w:rPr>
      <w:i/>
      <w:iCs/>
    </w:rPr>
  </w:style>
  <w:style w:type="character" w:customStyle="1" w:styleId="NoSpacingChar">
    <w:name w:val="No Spacing Char"/>
    <w:basedOn w:val="DefaultParagraphFont"/>
    <w:uiPriority w:val="99"/>
    <w:rsid w:val="00295372"/>
  </w:style>
  <w:style w:type="character" w:styleId="Emphasis">
    <w:name w:val="Emphasis"/>
    <w:basedOn w:val="DefaultParagraphFont"/>
    <w:uiPriority w:val="99"/>
    <w:qFormat/>
    <w:rsid w:val="00295372"/>
    <w:rPr>
      <w:b/>
      <w:bCs/>
      <w:i/>
      <w:iCs/>
      <w:spacing w:val="10"/>
    </w:rPr>
  </w:style>
  <w:style w:type="character" w:customStyle="1" w:styleId="StrongEmphasis">
    <w:name w:val="Strong Emphasis"/>
    <w:uiPriority w:val="99"/>
    <w:rsid w:val="00295372"/>
    <w:rPr>
      <w:b/>
      <w:bCs/>
    </w:rPr>
  </w:style>
  <w:style w:type="character" w:customStyle="1" w:styleId="SubtitleChar">
    <w:name w:val="Subtitle Char"/>
    <w:basedOn w:val="DefaultParagraphFont"/>
    <w:uiPriority w:val="99"/>
    <w:rsid w:val="00295372"/>
    <w:rPr>
      <w:i/>
      <w:iCs/>
      <w:smallCaps/>
      <w:spacing w:val="10"/>
      <w:sz w:val="28"/>
      <w:szCs w:val="28"/>
    </w:rPr>
  </w:style>
  <w:style w:type="character" w:customStyle="1" w:styleId="TitleChar">
    <w:name w:val="Title Char"/>
    <w:basedOn w:val="DefaultParagraphFont"/>
    <w:uiPriority w:val="99"/>
    <w:rsid w:val="00295372"/>
    <w:rPr>
      <w:smallCaps/>
      <w:sz w:val="52"/>
      <w:szCs w:val="52"/>
    </w:rPr>
  </w:style>
  <w:style w:type="paragraph" w:customStyle="1" w:styleId="TableContents">
    <w:name w:val="Table Contents"/>
    <w:basedOn w:val="Normal"/>
    <w:uiPriority w:val="99"/>
    <w:rsid w:val="00295372"/>
    <w:pPr>
      <w:suppressLineNumbers/>
      <w:autoSpaceDE w:val="0"/>
      <w:autoSpaceDN w:val="0"/>
      <w:adjustRightInd w:val="0"/>
    </w:pPr>
    <w:rPr>
      <w:rFonts w:ascii="Cambria" w:hAnsi="Cambria"/>
      <w:lang w:eastAsia="en-US"/>
    </w:rPr>
  </w:style>
  <w:style w:type="paragraph" w:customStyle="1" w:styleId="Contents3">
    <w:name w:val="Contents 3"/>
    <w:basedOn w:val="Normal"/>
    <w:uiPriority w:val="99"/>
    <w:rsid w:val="00295372"/>
    <w:pPr>
      <w:tabs>
        <w:tab w:val="right" w:leader="dot" w:pos="9846"/>
      </w:tabs>
      <w:autoSpaceDE w:val="0"/>
      <w:autoSpaceDN w:val="0"/>
      <w:adjustRightInd w:val="0"/>
      <w:spacing w:after="100"/>
      <w:ind w:left="440"/>
    </w:pPr>
    <w:rPr>
      <w:rFonts w:ascii="Cambria" w:hAnsi="Cambria"/>
      <w:lang w:eastAsia="en-US"/>
    </w:rPr>
  </w:style>
  <w:style w:type="character" w:customStyle="1" w:styleId="DocumentMapChar1">
    <w:name w:val="Document Map Char1"/>
    <w:basedOn w:val="DefaultParagraphFont"/>
    <w:uiPriority w:val="99"/>
    <w:rsid w:val="00295372"/>
    <w:rPr>
      <w:rFonts w:ascii="Tahoma" w:hAnsi="Cambria" w:cs="Tahoma"/>
      <w:sz w:val="16"/>
      <w:szCs w:val="16"/>
      <w:lang w:val="bg-BG"/>
    </w:rPr>
  </w:style>
  <w:style w:type="paragraph" w:styleId="BalloonText">
    <w:name w:val="Balloon Text"/>
    <w:basedOn w:val="Normal"/>
    <w:link w:val="BalloonTextChar1"/>
    <w:uiPriority w:val="99"/>
    <w:rsid w:val="00295372"/>
    <w:pPr>
      <w:autoSpaceDE w:val="0"/>
      <w:autoSpaceDN w:val="0"/>
      <w:adjustRightInd w:val="0"/>
      <w:spacing w:line="100" w:lineRule="atLeast"/>
    </w:pPr>
    <w:rPr>
      <w:rFonts w:ascii="Tahoma" w:hAnsi="Cambria" w:cs="Tahoma"/>
      <w:sz w:val="16"/>
      <w:szCs w:val="16"/>
      <w:lang w:eastAsia="en-US"/>
    </w:rPr>
  </w:style>
  <w:style w:type="character" w:customStyle="1" w:styleId="BalloonTextChar1">
    <w:name w:val="Balloon Text Char1"/>
    <w:basedOn w:val="DefaultParagraphFont"/>
    <w:link w:val="BalloonText"/>
    <w:uiPriority w:val="99"/>
    <w:rsid w:val="00295372"/>
    <w:rPr>
      <w:rFonts w:ascii="Tahoma" w:hAnsi="Cambria" w:cs="Tahoma"/>
      <w:sz w:val="16"/>
      <w:szCs w:val="16"/>
      <w:lang w:val="bg-BG"/>
    </w:rPr>
  </w:style>
  <w:style w:type="paragraph" w:customStyle="1" w:styleId="Contents2">
    <w:name w:val="Contents 2"/>
    <w:basedOn w:val="Normal"/>
    <w:uiPriority w:val="99"/>
    <w:rsid w:val="00295372"/>
    <w:pPr>
      <w:tabs>
        <w:tab w:val="right" w:leader="dot" w:pos="9909"/>
      </w:tabs>
      <w:autoSpaceDE w:val="0"/>
      <w:autoSpaceDN w:val="0"/>
      <w:adjustRightInd w:val="0"/>
      <w:spacing w:after="100"/>
      <w:ind w:left="220"/>
    </w:pPr>
    <w:rPr>
      <w:rFonts w:ascii="Cambria" w:hAnsi="Cambria"/>
      <w:lang w:eastAsia="en-US"/>
    </w:rPr>
  </w:style>
  <w:style w:type="paragraph" w:customStyle="1" w:styleId="Contents1">
    <w:name w:val="Contents 1"/>
    <w:basedOn w:val="Normal"/>
    <w:uiPriority w:val="99"/>
    <w:rsid w:val="00295372"/>
    <w:pPr>
      <w:tabs>
        <w:tab w:val="right" w:leader="dot" w:pos="9972"/>
      </w:tabs>
      <w:autoSpaceDE w:val="0"/>
      <w:autoSpaceDN w:val="0"/>
      <w:adjustRightInd w:val="0"/>
      <w:spacing w:after="100"/>
    </w:pPr>
    <w:rPr>
      <w:rFonts w:ascii="Cambria" w:hAnsi="Cambria"/>
      <w:lang w:eastAsia="en-US"/>
    </w:rPr>
  </w:style>
  <w:style w:type="paragraph" w:customStyle="1" w:styleId="ContentsHeading">
    <w:name w:val="Contents Heading"/>
    <w:basedOn w:val="Heading1"/>
    <w:uiPriority w:val="99"/>
    <w:rsid w:val="00295372"/>
    <w:pPr>
      <w:numPr>
        <w:numId w:val="0"/>
      </w:numPr>
      <w:suppressLineNumbers/>
      <w:autoSpaceDE w:val="0"/>
      <w:autoSpaceDN w:val="0"/>
      <w:adjustRightInd w:val="0"/>
      <w:spacing w:before="480" w:after="0"/>
      <w:outlineLvl w:val="9"/>
    </w:pPr>
    <w:rPr>
      <w:rFonts w:ascii="Cambria" w:hAnsi="Cambria"/>
      <w:smallCaps/>
      <w:spacing w:val="5"/>
      <w:sz w:val="32"/>
      <w:szCs w:val="32"/>
      <w:lang w:eastAsia="en-US"/>
    </w:rPr>
  </w:style>
  <w:style w:type="paragraph" w:styleId="IntenseQuote">
    <w:name w:val="Intense Quote"/>
    <w:basedOn w:val="Normal"/>
    <w:link w:val="IntenseQuoteChar1"/>
    <w:uiPriority w:val="99"/>
    <w:qFormat/>
    <w:rsid w:val="00295372"/>
    <w:pPr>
      <w:pBdr>
        <w:top w:val="single" w:sz="4" w:space="10" w:color="00000A"/>
        <w:bottom w:val="single" w:sz="4" w:space="10" w:color="00000A"/>
      </w:pBdr>
      <w:autoSpaceDE w:val="0"/>
      <w:autoSpaceDN w:val="0"/>
      <w:adjustRightInd w:val="0"/>
      <w:spacing w:before="240" w:after="240" w:line="300" w:lineRule="auto"/>
      <w:ind w:left="1152" w:right="1152"/>
    </w:pPr>
    <w:rPr>
      <w:rFonts w:ascii="Cambria" w:hAnsi="Cambria"/>
      <w:i/>
      <w:iCs/>
      <w:lang w:eastAsia="en-US"/>
    </w:rPr>
  </w:style>
  <w:style w:type="character" w:customStyle="1" w:styleId="IntenseQuoteChar1">
    <w:name w:val="Intense Quote Char1"/>
    <w:basedOn w:val="DefaultParagraphFont"/>
    <w:link w:val="IntenseQuote"/>
    <w:uiPriority w:val="99"/>
    <w:rsid w:val="00295372"/>
    <w:rPr>
      <w:rFonts w:ascii="Cambria" w:hAnsi="Cambria"/>
      <w:i/>
      <w:iCs/>
      <w:sz w:val="24"/>
      <w:szCs w:val="24"/>
      <w:lang w:val="bg-BG"/>
    </w:rPr>
  </w:style>
  <w:style w:type="paragraph" w:styleId="Quote">
    <w:name w:val="Quote"/>
    <w:basedOn w:val="Normal"/>
    <w:link w:val="QuoteChar1"/>
    <w:uiPriority w:val="99"/>
    <w:qFormat/>
    <w:rsid w:val="00295372"/>
    <w:pPr>
      <w:autoSpaceDE w:val="0"/>
      <w:autoSpaceDN w:val="0"/>
      <w:adjustRightInd w:val="0"/>
    </w:pPr>
    <w:rPr>
      <w:rFonts w:ascii="Cambria" w:hAnsi="Cambria"/>
      <w:i/>
      <w:iCs/>
      <w:lang w:eastAsia="en-US"/>
    </w:rPr>
  </w:style>
  <w:style w:type="character" w:customStyle="1" w:styleId="QuoteChar1">
    <w:name w:val="Quote Char1"/>
    <w:basedOn w:val="DefaultParagraphFont"/>
    <w:link w:val="Quote"/>
    <w:uiPriority w:val="99"/>
    <w:rsid w:val="00295372"/>
    <w:rPr>
      <w:rFonts w:ascii="Cambria" w:hAnsi="Cambria"/>
      <w:i/>
      <w:iCs/>
      <w:sz w:val="24"/>
      <w:szCs w:val="24"/>
      <w:lang w:val="bg-BG"/>
    </w:rPr>
  </w:style>
  <w:style w:type="paragraph" w:styleId="NoSpacing">
    <w:name w:val="No Spacing"/>
    <w:basedOn w:val="Normal"/>
    <w:uiPriority w:val="99"/>
    <w:qFormat/>
    <w:rsid w:val="00295372"/>
    <w:pPr>
      <w:autoSpaceDE w:val="0"/>
      <w:autoSpaceDN w:val="0"/>
      <w:adjustRightInd w:val="0"/>
      <w:spacing w:line="100" w:lineRule="atLeast"/>
    </w:pPr>
    <w:rPr>
      <w:rFonts w:ascii="Cambria" w:hAnsi="Cambria"/>
      <w:lang w:eastAsia="en-US"/>
    </w:rPr>
  </w:style>
  <w:style w:type="paragraph" w:styleId="Subtitle">
    <w:name w:val="Subtitle"/>
    <w:basedOn w:val="Normal"/>
    <w:next w:val="Textbody"/>
    <w:link w:val="SubtitleChar1"/>
    <w:uiPriority w:val="99"/>
    <w:qFormat/>
    <w:rsid w:val="00295372"/>
    <w:pPr>
      <w:autoSpaceDE w:val="0"/>
      <w:autoSpaceDN w:val="0"/>
      <w:adjustRightInd w:val="0"/>
      <w:jc w:val="center"/>
    </w:pPr>
    <w:rPr>
      <w:rFonts w:ascii="Cambria" w:hAnsi="Cambria"/>
      <w:i/>
      <w:iCs/>
      <w:smallCaps/>
      <w:spacing w:val="10"/>
      <w:sz w:val="28"/>
      <w:szCs w:val="28"/>
      <w:lang w:eastAsia="en-US"/>
    </w:rPr>
  </w:style>
  <w:style w:type="paragraph" w:customStyle="1" w:styleId="Textbody">
    <w:name w:val="Text body"/>
    <w:basedOn w:val="Normal"/>
    <w:uiPriority w:val="99"/>
    <w:rsid w:val="00295372"/>
    <w:pPr>
      <w:autoSpaceDE w:val="0"/>
      <w:autoSpaceDN w:val="0"/>
      <w:adjustRightInd w:val="0"/>
    </w:pPr>
    <w:rPr>
      <w:rFonts w:ascii="Cambria" w:hAnsi="Cambria"/>
      <w:lang w:eastAsia="en-US"/>
    </w:rPr>
  </w:style>
  <w:style w:type="character" w:customStyle="1" w:styleId="SubtitleChar1">
    <w:name w:val="Subtitle Char1"/>
    <w:basedOn w:val="DefaultParagraphFont"/>
    <w:link w:val="Subtitle"/>
    <w:uiPriority w:val="99"/>
    <w:rsid w:val="00295372"/>
    <w:rPr>
      <w:rFonts w:ascii="Cambria" w:hAnsi="Cambria"/>
      <w:i/>
      <w:iCs/>
      <w:smallCaps/>
      <w:spacing w:val="10"/>
      <w:sz w:val="28"/>
      <w:szCs w:val="28"/>
      <w:lang w:val="bg-BG"/>
    </w:rPr>
  </w:style>
  <w:style w:type="paragraph" w:styleId="Title">
    <w:name w:val="Title"/>
    <w:basedOn w:val="Normal"/>
    <w:next w:val="Subtitle"/>
    <w:link w:val="TitleChar1"/>
    <w:uiPriority w:val="99"/>
    <w:qFormat/>
    <w:rsid w:val="00295372"/>
    <w:pPr>
      <w:autoSpaceDE w:val="0"/>
      <w:autoSpaceDN w:val="0"/>
      <w:adjustRightInd w:val="0"/>
      <w:spacing w:after="300" w:line="100" w:lineRule="atLeast"/>
      <w:jc w:val="center"/>
    </w:pPr>
    <w:rPr>
      <w:rFonts w:ascii="Cambria" w:hAnsi="Cambria"/>
      <w:b/>
      <w:bCs/>
      <w:smallCaps/>
      <w:sz w:val="52"/>
      <w:szCs w:val="52"/>
      <w:lang w:eastAsia="en-US"/>
    </w:rPr>
  </w:style>
  <w:style w:type="character" w:customStyle="1" w:styleId="TitleChar1">
    <w:name w:val="Title Char1"/>
    <w:basedOn w:val="DefaultParagraphFont"/>
    <w:link w:val="Title"/>
    <w:uiPriority w:val="99"/>
    <w:rsid w:val="00295372"/>
    <w:rPr>
      <w:rFonts w:ascii="Cambria" w:hAnsi="Cambria"/>
      <w:b/>
      <w:bCs/>
      <w:smallCaps/>
      <w:sz w:val="52"/>
      <w:szCs w:val="52"/>
      <w:lang w:val="bg-BG"/>
    </w:rPr>
  </w:style>
  <w:style w:type="paragraph" w:styleId="Caption">
    <w:name w:val="caption"/>
    <w:basedOn w:val="Normal"/>
    <w:uiPriority w:val="99"/>
    <w:qFormat/>
    <w:rsid w:val="00295372"/>
    <w:pPr>
      <w:suppressLineNumbers/>
      <w:autoSpaceDE w:val="0"/>
      <w:autoSpaceDN w:val="0"/>
      <w:adjustRightInd w:val="0"/>
      <w:spacing w:before="120"/>
    </w:pPr>
    <w:rPr>
      <w:rFonts w:ascii="Cambria" w:hAnsi="Cambria"/>
      <w:i/>
      <w:iCs/>
      <w:lang w:eastAsia="en-US"/>
    </w:rPr>
  </w:style>
  <w:style w:type="paragraph" w:customStyle="1" w:styleId="Index">
    <w:name w:val="Index"/>
    <w:basedOn w:val="Normal"/>
    <w:uiPriority w:val="99"/>
    <w:rsid w:val="00295372"/>
    <w:pPr>
      <w:suppressLineNumbers/>
      <w:autoSpaceDE w:val="0"/>
      <w:autoSpaceDN w:val="0"/>
      <w:adjustRightInd w:val="0"/>
    </w:pPr>
    <w:rPr>
      <w:rFonts w:ascii="Cambria" w:hAnsi="Cambria"/>
      <w:lang w:eastAsia="en-US"/>
    </w:rPr>
  </w:style>
  <w:style w:type="paragraph" w:styleId="List">
    <w:name w:val="List"/>
    <w:basedOn w:val="Textbody"/>
    <w:uiPriority w:val="99"/>
    <w:rsid w:val="00295372"/>
  </w:style>
  <w:style w:type="paragraph" w:customStyle="1" w:styleId="TableCellLeft">
    <w:name w:val="Table Cell Left"/>
    <w:basedOn w:val="Normal"/>
    <w:rsid w:val="0003688E"/>
    <w:pPr>
      <w:keepNext/>
      <w:keepLines/>
      <w:widowControl w:val="0"/>
      <w:suppressAutoHyphens/>
    </w:pPr>
    <w:rPr>
      <w:rFonts w:eastAsia="MS Mincho"/>
      <w:lang w:eastAsia="en-US"/>
    </w:rPr>
  </w:style>
  <w:style w:type="paragraph" w:styleId="TableofFigures">
    <w:name w:val="table of figures"/>
    <w:basedOn w:val="Normal"/>
    <w:next w:val="Normal"/>
    <w:uiPriority w:val="99"/>
    <w:rsid w:val="0003688E"/>
    <w:rPr>
      <w:rFonts w:ascii="Arial" w:hAnsi="Arial"/>
      <w:sz w:val="20"/>
    </w:rPr>
  </w:style>
  <w:style w:type="paragraph" w:styleId="TOC4">
    <w:name w:val="toc 4"/>
    <w:basedOn w:val="Normal"/>
    <w:next w:val="Normal"/>
    <w:autoRedefine/>
    <w:uiPriority w:val="39"/>
    <w:rsid w:val="00C1729F"/>
    <w:pPr>
      <w:spacing w:after="0"/>
      <w:ind w:left="600"/>
      <w:jc w:val="left"/>
    </w:pPr>
    <w:rPr>
      <w:rFonts w:cs="Times New Roman"/>
      <w:sz w:val="18"/>
      <w:szCs w:val="18"/>
    </w:rPr>
  </w:style>
  <w:style w:type="paragraph" w:styleId="TOC5">
    <w:name w:val="toc 5"/>
    <w:basedOn w:val="Normal"/>
    <w:next w:val="Normal"/>
    <w:autoRedefine/>
    <w:uiPriority w:val="39"/>
    <w:rsid w:val="00C1729F"/>
    <w:pPr>
      <w:spacing w:after="0"/>
      <w:ind w:left="800"/>
      <w:jc w:val="left"/>
    </w:pPr>
    <w:rPr>
      <w:rFonts w:cs="Times New Roman"/>
      <w:sz w:val="18"/>
      <w:szCs w:val="18"/>
    </w:rPr>
  </w:style>
  <w:style w:type="paragraph" w:styleId="TOC6">
    <w:name w:val="toc 6"/>
    <w:basedOn w:val="Normal"/>
    <w:next w:val="Normal"/>
    <w:autoRedefine/>
    <w:uiPriority w:val="39"/>
    <w:rsid w:val="00C1729F"/>
    <w:pPr>
      <w:spacing w:after="0"/>
      <w:ind w:left="1000"/>
      <w:jc w:val="left"/>
    </w:pPr>
    <w:rPr>
      <w:rFonts w:cs="Times New Roman"/>
      <w:sz w:val="18"/>
      <w:szCs w:val="18"/>
    </w:rPr>
  </w:style>
  <w:style w:type="paragraph" w:styleId="TOC7">
    <w:name w:val="toc 7"/>
    <w:basedOn w:val="Normal"/>
    <w:next w:val="Normal"/>
    <w:autoRedefine/>
    <w:uiPriority w:val="39"/>
    <w:rsid w:val="00C1729F"/>
    <w:pPr>
      <w:spacing w:after="0"/>
      <w:ind w:left="1200"/>
      <w:jc w:val="left"/>
    </w:pPr>
    <w:rPr>
      <w:rFonts w:cs="Times New Roman"/>
      <w:sz w:val="18"/>
      <w:szCs w:val="18"/>
    </w:rPr>
  </w:style>
  <w:style w:type="paragraph" w:styleId="TOC8">
    <w:name w:val="toc 8"/>
    <w:basedOn w:val="Normal"/>
    <w:next w:val="Normal"/>
    <w:autoRedefine/>
    <w:uiPriority w:val="39"/>
    <w:rsid w:val="00C1729F"/>
    <w:pPr>
      <w:spacing w:after="0"/>
      <w:ind w:left="1400"/>
      <w:jc w:val="left"/>
    </w:pPr>
    <w:rPr>
      <w:rFonts w:cs="Times New Roman"/>
      <w:sz w:val="18"/>
      <w:szCs w:val="18"/>
    </w:rPr>
  </w:style>
  <w:style w:type="paragraph" w:styleId="TOC9">
    <w:name w:val="toc 9"/>
    <w:basedOn w:val="Normal"/>
    <w:next w:val="Normal"/>
    <w:autoRedefine/>
    <w:uiPriority w:val="39"/>
    <w:rsid w:val="00C1729F"/>
    <w:pPr>
      <w:spacing w:after="0"/>
      <w:ind w:left="1600"/>
      <w:jc w:val="left"/>
    </w:pPr>
    <w:rPr>
      <w:rFonts w:cs="Times New Roman"/>
      <w:sz w:val="18"/>
      <w:szCs w:val="18"/>
    </w:rPr>
  </w:style>
  <w:style w:type="paragraph" w:customStyle="1" w:styleId="TOCTitle">
    <w:name w:val="TOC Title"/>
    <w:basedOn w:val="Normal"/>
    <w:rsid w:val="00C1729F"/>
    <w:pPr>
      <w:pageBreakBefore/>
      <w:numPr>
        <w:numId w:val="5"/>
      </w:numPr>
      <w:spacing w:before="480" w:after="480"/>
      <w:jc w:val="center"/>
    </w:pPr>
    <w:rPr>
      <w:rFonts w:eastAsia="MS Mincho" w:cs="Times New Roman"/>
      <w:b/>
      <w:sz w:val="48"/>
      <w:szCs w:val="24"/>
      <w:lang w:eastAsia="ja-JP"/>
    </w:rPr>
  </w:style>
  <w:style w:type="paragraph" w:customStyle="1" w:styleId="Appendix">
    <w:name w:val="Appendix"/>
    <w:basedOn w:val="Heading3"/>
    <w:qFormat/>
    <w:rsid w:val="0033728C"/>
    <w:pPr>
      <w:numPr>
        <w:ilvl w:val="0"/>
        <w:numId w:val="11"/>
      </w:numPr>
    </w:pPr>
    <w:rPr>
      <w:sz w:val="32"/>
      <w:lang w:val="ru-RU"/>
    </w:rPr>
  </w:style>
  <w:style w:type="character" w:styleId="FollowedHyperlink">
    <w:name w:val="FollowedHyperlink"/>
    <w:basedOn w:val="DefaultParagraphFont"/>
    <w:rsid w:val="009565BC"/>
    <w:rPr>
      <w:color w:val="800080" w:themeColor="followedHyperlink"/>
      <w:u w:val="single"/>
    </w:rPr>
  </w:style>
  <w:style w:type="paragraph" w:styleId="Header">
    <w:name w:val="header"/>
    <w:basedOn w:val="Normal"/>
    <w:link w:val="HeaderChar"/>
    <w:rsid w:val="00FE4EAD"/>
    <w:pPr>
      <w:tabs>
        <w:tab w:val="center" w:pos="4680"/>
        <w:tab w:val="right" w:pos="9360"/>
      </w:tabs>
      <w:spacing w:after="0"/>
    </w:pPr>
  </w:style>
  <w:style w:type="character" w:customStyle="1" w:styleId="HeaderChar">
    <w:name w:val="Header Char"/>
    <w:basedOn w:val="DefaultParagraphFont"/>
    <w:link w:val="Header"/>
    <w:rsid w:val="00FE4EAD"/>
    <w:rPr>
      <w:rFonts w:cs="Arial"/>
      <w:color w:val="000000" w:themeColor="text1"/>
      <w:sz w:val="24"/>
      <w:lang w:eastAsia="fr-FR"/>
    </w:rPr>
  </w:style>
  <w:style w:type="paragraph" w:styleId="Footer">
    <w:name w:val="footer"/>
    <w:basedOn w:val="Normal"/>
    <w:link w:val="FooterChar"/>
    <w:uiPriority w:val="99"/>
    <w:rsid w:val="00FE4EAD"/>
    <w:pPr>
      <w:tabs>
        <w:tab w:val="center" w:pos="4680"/>
        <w:tab w:val="right" w:pos="9360"/>
      </w:tabs>
      <w:spacing w:after="0"/>
    </w:pPr>
  </w:style>
  <w:style w:type="character" w:customStyle="1" w:styleId="FooterChar">
    <w:name w:val="Footer Char"/>
    <w:basedOn w:val="DefaultParagraphFont"/>
    <w:link w:val="Footer"/>
    <w:uiPriority w:val="99"/>
    <w:rsid w:val="00FE4EAD"/>
    <w:rPr>
      <w:rFonts w:cs="Arial"/>
      <w:color w:val="000000" w:themeColor="text1"/>
      <w:sz w:val="24"/>
      <w:lang w:eastAsia="fr-FR"/>
    </w:rPr>
  </w:style>
  <w:style w:type="character" w:styleId="CommentReference">
    <w:name w:val="annotation reference"/>
    <w:basedOn w:val="DefaultParagraphFont"/>
    <w:rsid w:val="00A1611D"/>
    <w:rPr>
      <w:sz w:val="16"/>
      <w:szCs w:val="16"/>
    </w:rPr>
  </w:style>
  <w:style w:type="paragraph" w:styleId="CommentText">
    <w:name w:val="annotation text"/>
    <w:basedOn w:val="Normal"/>
    <w:link w:val="CommentTextChar"/>
    <w:rsid w:val="00A1611D"/>
    <w:rPr>
      <w:sz w:val="20"/>
    </w:rPr>
  </w:style>
  <w:style w:type="character" w:customStyle="1" w:styleId="CommentTextChar">
    <w:name w:val="Comment Text Char"/>
    <w:basedOn w:val="DefaultParagraphFont"/>
    <w:link w:val="CommentText"/>
    <w:rsid w:val="00A1611D"/>
    <w:rPr>
      <w:rFonts w:cs="Arial"/>
      <w:color w:val="000000" w:themeColor="text1"/>
      <w:lang w:eastAsia="fr-FR"/>
    </w:rPr>
  </w:style>
  <w:style w:type="paragraph" w:styleId="CommentSubject">
    <w:name w:val="annotation subject"/>
    <w:basedOn w:val="CommentText"/>
    <w:next w:val="CommentText"/>
    <w:link w:val="CommentSubjectChar"/>
    <w:rsid w:val="00A1611D"/>
    <w:rPr>
      <w:b/>
      <w:bCs/>
    </w:rPr>
  </w:style>
  <w:style w:type="character" w:customStyle="1" w:styleId="CommentSubjectChar">
    <w:name w:val="Comment Subject Char"/>
    <w:basedOn w:val="CommentTextChar"/>
    <w:link w:val="CommentSubject"/>
    <w:rsid w:val="00A1611D"/>
    <w:rPr>
      <w:rFonts w:cs="Arial"/>
      <w:b/>
      <w:bCs/>
      <w:color w:val="000000" w:themeColor="text1"/>
      <w:lang w:eastAsia="fr-FR"/>
    </w:rPr>
  </w:style>
  <w:style w:type="paragraph" w:customStyle="1" w:styleId="Abstract">
    <w:name w:val="Abstract"/>
    <w:basedOn w:val="Normal"/>
    <w:rsid w:val="00726BC6"/>
    <w:pPr>
      <w:suppressAutoHyphens/>
      <w:spacing w:before="120"/>
    </w:pPr>
    <w:rPr>
      <w:rFonts w:cs="Times New Roman"/>
      <w:color w:val="auto"/>
      <w:sz w:val="20"/>
      <w:lang w:eastAsia="ar-SA"/>
    </w:rPr>
  </w:style>
  <w:style w:type="table" w:styleId="TableContemporary">
    <w:name w:val="Table Contemporary"/>
    <w:basedOn w:val="TableNormal"/>
    <w:rsid w:val="00B7134F"/>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TableParagraph">
    <w:name w:val="Table Paragraph"/>
    <w:basedOn w:val="Normal"/>
    <w:uiPriority w:val="1"/>
    <w:qFormat/>
    <w:rsid w:val="00B76BEC"/>
    <w:pPr>
      <w:widowControl w:val="0"/>
      <w:spacing w:after="0"/>
      <w:jc w:val="left"/>
    </w:pPr>
    <w:rPr>
      <w:rFonts w:asciiTheme="minorHAnsi" w:eastAsiaTheme="minorHAnsi" w:hAnsiTheme="minorHAnsi" w:cstheme="minorBidi"/>
      <w:color w:val="auto"/>
      <w:sz w:val="22"/>
      <w:szCs w:val="22"/>
      <w:lang w:eastAsia="en-US"/>
    </w:rPr>
  </w:style>
  <w:style w:type="paragraph" w:styleId="Revision">
    <w:name w:val="Revision"/>
    <w:hidden/>
    <w:uiPriority w:val="99"/>
    <w:semiHidden/>
    <w:rsid w:val="00803DE5"/>
    <w:rPr>
      <w:rFonts w:cs="Arial"/>
      <w:color w:val="000000" w:themeColor="text1"/>
      <w:sz w:val="24"/>
      <w:lang w:val="bg-B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er" w:uiPriority="99"/>
    <w:lsdException w:name="caption" w:semiHidden="1" w:uiPriority="99" w:unhideWhenUsed="1" w:qFormat="1"/>
    <w:lsdException w:name="table of figures" w:uiPriority="99"/>
    <w:lsdException w:name="List" w:uiPriority="99"/>
    <w:lsdException w:name="Title" w:uiPriority="99" w:qFormat="1"/>
    <w:lsdException w:name="Subtitle" w:uiPriority="99" w:qFormat="1"/>
    <w:lsdException w:name="Hyperlink" w:uiPriority="99"/>
    <w:lsdException w:name="Strong" w:qFormat="1"/>
    <w:lsdException w:name="Emphasis" w:uiPriority="99" w:qFormat="1"/>
    <w:lsdException w:name="Document Map" w:uiPriority="99"/>
    <w:lsdException w:name="No List" w:uiPriority="99"/>
    <w:lsdException w:name="Balloon Text" w:uiPriority="99"/>
    <w:lsdException w:name="Table Grid" w:uiPriority="59"/>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99" w:qFormat="1"/>
    <w:lsdException w:name="Subtle Reference" w:uiPriority="99" w:qFormat="1"/>
    <w:lsdException w:name="Intense Reference" w:uiPriority="99" w:qFormat="1"/>
    <w:lsdException w:name="Book Title" w:uiPriority="99" w:qFormat="1"/>
    <w:lsdException w:name="Bibliography" w:semiHidden="1" w:uiPriority="37" w:unhideWhenUsed="1"/>
    <w:lsdException w:name="TOC Heading" w:semiHidden="1" w:uiPriority="39" w:unhideWhenUsed="1" w:qFormat="1"/>
  </w:latentStyles>
  <w:style w:type="paragraph" w:default="1" w:styleId="Normal">
    <w:name w:val="Normal"/>
    <w:qFormat/>
    <w:rsid w:val="0033728C"/>
    <w:pPr>
      <w:spacing w:after="120"/>
      <w:jc w:val="both"/>
    </w:pPr>
    <w:rPr>
      <w:rFonts w:cs="Arial"/>
      <w:color w:val="000000" w:themeColor="text1"/>
      <w:sz w:val="24"/>
      <w:lang w:val="bg-BG" w:eastAsia="fr-FR"/>
    </w:rPr>
  </w:style>
  <w:style w:type="paragraph" w:styleId="Heading1">
    <w:name w:val="heading 1"/>
    <w:basedOn w:val="Normal"/>
    <w:next w:val="Normal"/>
    <w:link w:val="Heading1Char"/>
    <w:uiPriority w:val="9"/>
    <w:qFormat/>
    <w:rsid w:val="00E41A57"/>
    <w:pPr>
      <w:keepNext/>
      <w:keepLines/>
      <w:pageBreakBefore/>
      <w:numPr>
        <w:numId w:val="4"/>
      </w:numPr>
      <w:spacing w:before="240" w:after="240"/>
      <w:outlineLvl w:val="0"/>
    </w:pPr>
    <w:rPr>
      <w:b/>
      <w:bCs/>
      <w:caps/>
      <w:sz w:val="40"/>
    </w:rPr>
  </w:style>
  <w:style w:type="paragraph" w:styleId="Heading2">
    <w:name w:val="heading 2"/>
    <w:basedOn w:val="Normal"/>
    <w:next w:val="Normal"/>
    <w:link w:val="Heading2Char"/>
    <w:uiPriority w:val="9"/>
    <w:qFormat/>
    <w:rsid w:val="00E41A57"/>
    <w:pPr>
      <w:numPr>
        <w:ilvl w:val="1"/>
        <w:numId w:val="4"/>
      </w:numPr>
      <w:spacing w:before="240" w:after="240"/>
      <w:outlineLvl w:val="1"/>
    </w:pPr>
    <w:rPr>
      <w:b/>
      <w:bCs/>
      <w:sz w:val="32"/>
    </w:rPr>
  </w:style>
  <w:style w:type="paragraph" w:styleId="Heading3">
    <w:name w:val="heading 3"/>
    <w:basedOn w:val="Normal"/>
    <w:next w:val="Normal"/>
    <w:link w:val="Heading3Char"/>
    <w:uiPriority w:val="9"/>
    <w:qFormat/>
    <w:rsid w:val="00E41A57"/>
    <w:pPr>
      <w:numPr>
        <w:ilvl w:val="2"/>
        <w:numId w:val="4"/>
      </w:numPr>
      <w:spacing w:before="240" w:after="240"/>
      <w:outlineLvl w:val="2"/>
    </w:pPr>
    <w:rPr>
      <w:b/>
      <w:bCs/>
      <w:szCs w:val="22"/>
    </w:rPr>
  </w:style>
  <w:style w:type="paragraph" w:styleId="Heading4">
    <w:name w:val="heading 4"/>
    <w:basedOn w:val="Normal"/>
    <w:next w:val="Normal"/>
    <w:link w:val="Heading4Char"/>
    <w:uiPriority w:val="9"/>
    <w:qFormat/>
    <w:rsid w:val="00E41A57"/>
    <w:pPr>
      <w:numPr>
        <w:ilvl w:val="3"/>
        <w:numId w:val="4"/>
      </w:numPr>
      <w:spacing w:before="360" w:after="240"/>
      <w:outlineLvl w:val="3"/>
    </w:pPr>
    <w:rPr>
      <w:b/>
      <w:bCs/>
    </w:rPr>
  </w:style>
  <w:style w:type="paragraph" w:styleId="Heading5">
    <w:name w:val="heading 5"/>
    <w:basedOn w:val="Normal"/>
    <w:next w:val="Normal"/>
    <w:link w:val="Heading5Char"/>
    <w:uiPriority w:val="9"/>
    <w:qFormat/>
    <w:rsid w:val="0003688E"/>
    <w:pPr>
      <w:numPr>
        <w:ilvl w:val="4"/>
        <w:numId w:val="4"/>
      </w:numPr>
      <w:spacing w:before="240" w:after="240"/>
      <w:outlineLvl w:val="4"/>
    </w:pPr>
    <w:rPr>
      <w:rFonts w:ascii="Arial" w:hAnsi="Arial"/>
      <w:b/>
      <w:bCs/>
      <w:sz w:val="20"/>
    </w:rPr>
  </w:style>
  <w:style w:type="paragraph" w:styleId="Heading6">
    <w:name w:val="heading 6"/>
    <w:basedOn w:val="Heading5"/>
    <w:next w:val="BodyText"/>
    <w:link w:val="Heading6Char"/>
    <w:autoRedefine/>
    <w:uiPriority w:val="9"/>
    <w:qFormat/>
    <w:rsid w:val="0003688E"/>
    <w:pPr>
      <w:keepNext/>
      <w:keepLines/>
      <w:numPr>
        <w:ilvl w:val="5"/>
      </w:numPr>
      <w:spacing w:before="120" w:after="120"/>
      <w:outlineLvl w:val="5"/>
    </w:pPr>
    <w:rPr>
      <w:noProof/>
    </w:rPr>
  </w:style>
  <w:style w:type="paragraph" w:styleId="Heading7">
    <w:name w:val="heading 7"/>
    <w:basedOn w:val="Normal"/>
    <w:next w:val="Normal"/>
    <w:link w:val="Heading7Char"/>
    <w:uiPriority w:val="9"/>
    <w:qFormat/>
    <w:rsid w:val="0003688E"/>
    <w:pPr>
      <w:numPr>
        <w:ilvl w:val="6"/>
        <w:numId w:val="4"/>
      </w:numPr>
      <w:spacing w:before="240" w:after="60"/>
      <w:outlineLvl w:val="6"/>
    </w:pPr>
    <w:rPr>
      <w:rFonts w:ascii="Arial" w:hAnsi="Arial"/>
      <w:sz w:val="20"/>
    </w:rPr>
  </w:style>
  <w:style w:type="paragraph" w:styleId="Heading8">
    <w:name w:val="heading 8"/>
    <w:basedOn w:val="Normal"/>
    <w:next w:val="Normal"/>
    <w:link w:val="Heading8Char"/>
    <w:uiPriority w:val="9"/>
    <w:qFormat/>
    <w:rsid w:val="0003688E"/>
    <w:pPr>
      <w:numPr>
        <w:ilvl w:val="7"/>
        <w:numId w:val="4"/>
      </w:numPr>
      <w:spacing w:before="240" w:after="60"/>
      <w:outlineLvl w:val="7"/>
    </w:pPr>
    <w:rPr>
      <w:rFonts w:ascii="Arial" w:hAnsi="Arial"/>
      <w:i/>
      <w:iCs/>
      <w:sz w:val="20"/>
    </w:rPr>
  </w:style>
  <w:style w:type="paragraph" w:styleId="Heading9">
    <w:name w:val="heading 9"/>
    <w:basedOn w:val="Normal"/>
    <w:next w:val="Normal"/>
    <w:link w:val="Heading9Char"/>
    <w:uiPriority w:val="9"/>
    <w:qFormat/>
    <w:rsid w:val="0003688E"/>
    <w:pPr>
      <w:numPr>
        <w:ilvl w:val="8"/>
        <w:numId w:val="4"/>
      </w:numPr>
      <w:spacing w:before="240" w:after="60"/>
      <w:outlineLvl w:val="8"/>
    </w:pPr>
    <w:rPr>
      <w:rFonts w:ascii="Arial" w:hAnsi="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A57"/>
    <w:rPr>
      <w:rFonts w:cs="Arial"/>
      <w:b/>
      <w:bCs/>
      <w:caps/>
      <w:color w:val="000000" w:themeColor="text1"/>
      <w:sz w:val="40"/>
      <w:lang w:eastAsia="fr-FR"/>
    </w:rPr>
  </w:style>
  <w:style w:type="character" w:customStyle="1" w:styleId="Heading2Char">
    <w:name w:val="Heading 2 Char"/>
    <w:basedOn w:val="DefaultParagraphFont"/>
    <w:link w:val="Heading2"/>
    <w:uiPriority w:val="9"/>
    <w:rsid w:val="00E41A57"/>
    <w:rPr>
      <w:rFonts w:cs="Arial"/>
      <w:b/>
      <w:bCs/>
      <w:color w:val="000000" w:themeColor="text1"/>
      <w:sz w:val="32"/>
      <w:lang w:eastAsia="fr-FR"/>
    </w:rPr>
  </w:style>
  <w:style w:type="character" w:customStyle="1" w:styleId="Heading3Char">
    <w:name w:val="Heading 3 Char"/>
    <w:basedOn w:val="DefaultParagraphFont"/>
    <w:link w:val="Heading3"/>
    <w:uiPriority w:val="9"/>
    <w:rsid w:val="00E41A57"/>
    <w:rPr>
      <w:rFonts w:cs="Arial"/>
      <w:b/>
      <w:bCs/>
      <w:color w:val="000000" w:themeColor="text1"/>
      <w:sz w:val="24"/>
      <w:szCs w:val="22"/>
      <w:lang w:eastAsia="fr-FR"/>
    </w:rPr>
  </w:style>
  <w:style w:type="character" w:customStyle="1" w:styleId="Heading4Char">
    <w:name w:val="Heading 4 Char"/>
    <w:basedOn w:val="DefaultParagraphFont"/>
    <w:link w:val="Heading4"/>
    <w:uiPriority w:val="9"/>
    <w:rsid w:val="00E41A57"/>
    <w:rPr>
      <w:rFonts w:cs="Arial"/>
      <w:b/>
      <w:bCs/>
      <w:color w:val="000000" w:themeColor="text1"/>
      <w:sz w:val="24"/>
      <w:lang w:eastAsia="fr-FR"/>
    </w:rPr>
  </w:style>
  <w:style w:type="character" w:customStyle="1" w:styleId="Heading5Char">
    <w:name w:val="Heading 5 Char"/>
    <w:basedOn w:val="DefaultParagraphFont"/>
    <w:link w:val="Heading5"/>
    <w:uiPriority w:val="9"/>
    <w:rsid w:val="0003688E"/>
    <w:rPr>
      <w:rFonts w:ascii="Arial" w:hAnsi="Arial" w:cs="Arial"/>
      <w:b/>
      <w:bCs/>
      <w:color w:val="000000" w:themeColor="text1"/>
      <w:lang w:eastAsia="fr-FR"/>
    </w:rPr>
  </w:style>
  <w:style w:type="paragraph" w:styleId="BodyText">
    <w:name w:val="Body Text"/>
    <w:basedOn w:val="Normal"/>
    <w:link w:val="BodyTextChar"/>
    <w:rsid w:val="0003688E"/>
  </w:style>
  <w:style w:type="character" w:customStyle="1" w:styleId="BodyTextChar">
    <w:name w:val="Body Text Char"/>
    <w:basedOn w:val="DefaultParagraphFont"/>
    <w:link w:val="BodyText"/>
    <w:rsid w:val="0003688E"/>
    <w:rPr>
      <w:sz w:val="24"/>
      <w:szCs w:val="24"/>
      <w:lang w:val="bg-BG" w:eastAsia="bg-BG"/>
    </w:rPr>
  </w:style>
  <w:style w:type="character" w:customStyle="1" w:styleId="Heading6Char">
    <w:name w:val="Heading 6 Char"/>
    <w:basedOn w:val="DefaultParagraphFont"/>
    <w:link w:val="Heading6"/>
    <w:uiPriority w:val="9"/>
    <w:rsid w:val="0003688E"/>
    <w:rPr>
      <w:rFonts w:ascii="Arial" w:hAnsi="Arial" w:cs="Arial"/>
      <w:b/>
      <w:bCs/>
      <w:noProof/>
      <w:color w:val="000000" w:themeColor="text1"/>
      <w:lang w:eastAsia="fr-FR"/>
    </w:rPr>
  </w:style>
  <w:style w:type="character" w:customStyle="1" w:styleId="Heading7Char">
    <w:name w:val="Heading 7 Char"/>
    <w:basedOn w:val="DefaultParagraphFont"/>
    <w:link w:val="Heading7"/>
    <w:uiPriority w:val="9"/>
    <w:rsid w:val="0003688E"/>
    <w:rPr>
      <w:rFonts w:ascii="Arial" w:hAnsi="Arial" w:cs="Arial"/>
      <w:color w:val="000000" w:themeColor="text1"/>
      <w:lang w:eastAsia="fr-FR"/>
    </w:rPr>
  </w:style>
  <w:style w:type="character" w:customStyle="1" w:styleId="Heading8Char">
    <w:name w:val="Heading 8 Char"/>
    <w:basedOn w:val="DefaultParagraphFont"/>
    <w:link w:val="Heading8"/>
    <w:uiPriority w:val="9"/>
    <w:rsid w:val="0003688E"/>
    <w:rPr>
      <w:rFonts w:ascii="Arial" w:hAnsi="Arial" w:cs="Arial"/>
      <w:i/>
      <w:iCs/>
      <w:color w:val="000000" w:themeColor="text1"/>
      <w:lang w:eastAsia="fr-FR"/>
    </w:rPr>
  </w:style>
  <w:style w:type="character" w:customStyle="1" w:styleId="Heading9Char">
    <w:name w:val="Heading 9 Char"/>
    <w:basedOn w:val="DefaultParagraphFont"/>
    <w:link w:val="Heading9"/>
    <w:uiPriority w:val="9"/>
    <w:rsid w:val="0003688E"/>
    <w:rPr>
      <w:rFonts w:ascii="Arial" w:hAnsi="Arial" w:cs="Arial"/>
      <w:b/>
      <w:bCs/>
      <w:i/>
      <w:iCs/>
      <w:color w:val="000000" w:themeColor="text1"/>
      <w:sz w:val="18"/>
      <w:szCs w:val="18"/>
      <w:lang w:eastAsia="fr-FR"/>
    </w:rPr>
  </w:style>
  <w:style w:type="table" w:styleId="TableGrid">
    <w:name w:val="Table Grid"/>
    <w:basedOn w:val="TableNormal"/>
    <w:uiPriority w:val="59"/>
    <w:rsid w:val="0003688E"/>
    <w:pPr>
      <w:spacing w:after="120"/>
      <w:jc w:val="both"/>
    </w:pPr>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C1729F"/>
    <w:pPr>
      <w:tabs>
        <w:tab w:val="left" w:pos="400"/>
        <w:tab w:val="right" w:leader="dot" w:pos="8296"/>
      </w:tabs>
      <w:spacing w:before="120"/>
      <w:jc w:val="left"/>
    </w:pPr>
    <w:rPr>
      <w:rFonts w:cs="Times New Roman"/>
      <w:b/>
      <w:bCs/>
      <w:caps/>
      <w:noProof/>
    </w:rPr>
  </w:style>
  <w:style w:type="paragraph" w:styleId="TOC2">
    <w:name w:val="toc 2"/>
    <w:basedOn w:val="Normal"/>
    <w:next w:val="Normal"/>
    <w:autoRedefine/>
    <w:uiPriority w:val="39"/>
    <w:rsid w:val="006C3DBA"/>
    <w:pPr>
      <w:spacing w:after="0"/>
      <w:ind w:left="200"/>
      <w:jc w:val="left"/>
    </w:pPr>
    <w:rPr>
      <w:rFonts w:cs="Times New Roman"/>
      <w:smallCaps/>
    </w:rPr>
  </w:style>
  <w:style w:type="paragraph" w:styleId="TOC3">
    <w:name w:val="toc 3"/>
    <w:basedOn w:val="Normal"/>
    <w:next w:val="Normal"/>
    <w:autoRedefine/>
    <w:uiPriority w:val="39"/>
    <w:rsid w:val="00C1729F"/>
    <w:pPr>
      <w:spacing w:after="0"/>
      <w:ind w:left="400"/>
      <w:jc w:val="left"/>
    </w:pPr>
    <w:rPr>
      <w:rFonts w:cs="Times New Roman"/>
      <w:i/>
      <w:iCs/>
    </w:rPr>
  </w:style>
  <w:style w:type="character" w:styleId="Hyperlink">
    <w:name w:val="Hyperlink"/>
    <w:uiPriority w:val="99"/>
    <w:rsid w:val="00C3793A"/>
    <w:rPr>
      <w:rFonts w:ascii="Times New Roman" w:hAnsi="Times New Roman" w:cs="Times New Roman"/>
      <w:color w:val="0000FF"/>
      <w:sz w:val="24"/>
      <w:u w:val="single"/>
    </w:rPr>
  </w:style>
  <w:style w:type="paragraph" w:styleId="ListParagraph">
    <w:name w:val="List Paragraph"/>
    <w:basedOn w:val="Normal"/>
    <w:uiPriority w:val="99"/>
    <w:qFormat/>
    <w:rsid w:val="00743BB6"/>
    <w:pPr>
      <w:ind w:left="720"/>
      <w:contextualSpacing/>
    </w:pPr>
  </w:style>
  <w:style w:type="paragraph" w:styleId="NormalIndent">
    <w:name w:val="Normal Indent"/>
    <w:basedOn w:val="Normal"/>
    <w:uiPriority w:val="99"/>
    <w:rsid w:val="00AC428D"/>
    <w:pPr>
      <w:ind w:left="708"/>
    </w:pPr>
  </w:style>
  <w:style w:type="character" w:customStyle="1" w:styleId="IndexLink">
    <w:name w:val="Index Link"/>
    <w:uiPriority w:val="99"/>
    <w:rsid w:val="00295372"/>
  </w:style>
  <w:style w:type="character" w:customStyle="1" w:styleId="ListLabel5">
    <w:name w:val="ListLabel 5"/>
    <w:uiPriority w:val="99"/>
    <w:rsid w:val="00295372"/>
    <w:rPr>
      <w:rFonts w:hAnsi="Courier New"/>
      <w:color w:val="000000"/>
      <w:sz w:val="20"/>
      <w:szCs w:val="20"/>
    </w:rPr>
  </w:style>
  <w:style w:type="character" w:customStyle="1" w:styleId="ListLabel4">
    <w:name w:val="ListLabel 4"/>
    <w:uiPriority w:val="99"/>
    <w:rsid w:val="00295372"/>
    <w:rPr>
      <w:rFonts w:hAnsi="Times New Roman"/>
      <w:color w:val="000000"/>
      <w:sz w:val="20"/>
      <w:szCs w:val="20"/>
    </w:rPr>
  </w:style>
  <w:style w:type="character" w:customStyle="1" w:styleId="ListLabel3">
    <w:name w:val="ListLabel 3"/>
    <w:uiPriority w:val="99"/>
    <w:rsid w:val="00295372"/>
    <w:rPr>
      <w:rFonts w:hAnsi="Verdana"/>
      <w:color w:val="000000"/>
      <w:sz w:val="20"/>
      <w:szCs w:val="20"/>
    </w:rPr>
  </w:style>
  <w:style w:type="character" w:customStyle="1" w:styleId="ListLabel2">
    <w:name w:val="ListLabel 2"/>
    <w:uiPriority w:val="99"/>
    <w:rsid w:val="00295372"/>
  </w:style>
  <w:style w:type="character" w:customStyle="1" w:styleId="ListLabel1">
    <w:name w:val="ListLabel 1"/>
    <w:uiPriority w:val="99"/>
    <w:rsid w:val="00295372"/>
    <w:rPr>
      <w:sz w:val="22"/>
      <w:szCs w:val="22"/>
    </w:rPr>
  </w:style>
  <w:style w:type="character" w:customStyle="1" w:styleId="DocumentMapChar">
    <w:name w:val="Document Map Char"/>
    <w:basedOn w:val="DefaultParagraphFont"/>
    <w:link w:val="DocumentMap"/>
    <w:uiPriority w:val="99"/>
    <w:rsid w:val="0003688E"/>
    <w:rPr>
      <w:rFonts w:ascii="Tahoma" w:hAnsi="Tahoma" w:cs="Tahoma"/>
      <w:color w:val="000000" w:themeColor="text1"/>
      <w:shd w:val="clear" w:color="auto" w:fill="000080"/>
      <w:lang w:eastAsia="fr-FR"/>
    </w:rPr>
  </w:style>
  <w:style w:type="paragraph" w:styleId="DocumentMap">
    <w:name w:val="Document Map"/>
    <w:basedOn w:val="Normal"/>
    <w:link w:val="DocumentMapChar"/>
    <w:uiPriority w:val="99"/>
    <w:rsid w:val="0003688E"/>
    <w:pPr>
      <w:shd w:val="clear" w:color="auto" w:fill="000080"/>
    </w:pPr>
    <w:rPr>
      <w:rFonts w:ascii="Tahoma" w:hAnsi="Tahoma" w:cs="Tahoma"/>
      <w:sz w:val="20"/>
    </w:rPr>
  </w:style>
  <w:style w:type="character" w:customStyle="1" w:styleId="BalloonTextChar">
    <w:name w:val="Balloon Text Char"/>
    <w:basedOn w:val="DefaultParagraphFont"/>
    <w:uiPriority w:val="99"/>
    <w:rsid w:val="00295372"/>
    <w:rPr>
      <w:rFonts w:ascii="Tahoma" w:cs="Tahoma"/>
      <w:sz w:val="16"/>
      <w:szCs w:val="16"/>
      <w:lang w:val="bg-BG"/>
    </w:rPr>
  </w:style>
  <w:style w:type="character" w:customStyle="1" w:styleId="InternetLink">
    <w:name w:val="Internet Link"/>
    <w:basedOn w:val="DefaultParagraphFont"/>
    <w:uiPriority w:val="99"/>
    <w:rsid w:val="00295372"/>
    <w:rPr>
      <w:color w:val="0000FF"/>
      <w:u w:val="single"/>
    </w:rPr>
  </w:style>
  <w:style w:type="character" w:styleId="BookTitle">
    <w:name w:val="Book Title"/>
    <w:basedOn w:val="DefaultParagraphFont"/>
    <w:uiPriority w:val="99"/>
    <w:qFormat/>
    <w:rsid w:val="00295372"/>
    <w:rPr>
      <w:i/>
      <w:iCs/>
      <w:smallCaps/>
      <w:spacing w:val="5"/>
    </w:rPr>
  </w:style>
  <w:style w:type="character" w:styleId="IntenseReference">
    <w:name w:val="Intense Reference"/>
    <w:basedOn w:val="DefaultParagraphFont"/>
    <w:uiPriority w:val="99"/>
    <w:qFormat/>
    <w:rsid w:val="00295372"/>
    <w:rPr>
      <w:b/>
      <w:bCs/>
      <w:smallCaps/>
    </w:rPr>
  </w:style>
  <w:style w:type="character" w:styleId="SubtleReference">
    <w:name w:val="Subtle Reference"/>
    <w:basedOn w:val="DefaultParagraphFont"/>
    <w:uiPriority w:val="99"/>
    <w:qFormat/>
    <w:rsid w:val="00295372"/>
    <w:rPr>
      <w:smallCaps/>
    </w:rPr>
  </w:style>
  <w:style w:type="character" w:styleId="IntenseEmphasis">
    <w:name w:val="Intense Emphasis"/>
    <w:basedOn w:val="DefaultParagraphFont"/>
    <w:uiPriority w:val="99"/>
    <w:qFormat/>
    <w:rsid w:val="00295372"/>
    <w:rPr>
      <w:b/>
      <w:bCs/>
      <w:i/>
      <w:iCs/>
    </w:rPr>
  </w:style>
  <w:style w:type="character" w:styleId="SubtleEmphasis">
    <w:name w:val="Subtle Emphasis"/>
    <w:basedOn w:val="DefaultParagraphFont"/>
    <w:uiPriority w:val="99"/>
    <w:qFormat/>
    <w:rsid w:val="00295372"/>
    <w:rPr>
      <w:i/>
      <w:iCs/>
    </w:rPr>
  </w:style>
  <w:style w:type="character" w:customStyle="1" w:styleId="IntenseQuoteChar">
    <w:name w:val="Intense Quote Char"/>
    <w:basedOn w:val="DefaultParagraphFont"/>
    <w:uiPriority w:val="99"/>
    <w:rsid w:val="00295372"/>
    <w:rPr>
      <w:i/>
      <w:iCs/>
    </w:rPr>
  </w:style>
  <w:style w:type="character" w:customStyle="1" w:styleId="QuoteChar">
    <w:name w:val="Quote Char"/>
    <w:basedOn w:val="DefaultParagraphFont"/>
    <w:uiPriority w:val="99"/>
    <w:rsid w:val="00295372"/>
    <w:rPr>
      <w:i/>
      <w:iCs/>
    </w:rPr>
  </w:style>
  <w:style w:type="character" w:customStyle="1" w:styleId="NoSpacingChar">
    <w:name w:val="No Spacing Char"/>
    <w:basedOn w:val="DefaultParagraphFont"/>
    <w:uiPriority w:val="99"/>
    <w:rsid w:val="00295372"/>
  </w:style>
  <w:style w:type="character" w:styleId="Emphasis">
    <w:name w:val="Emphasis"/>
    <w:basedOn w:val="DefaultParagraphFont"/>
    <w:uiPriority w:val="99"/>
    <w:qFormat/>
    <w:rsid w:val="00295372"/>
    <w:rPr>
      <w:b/>
      <w:bCs/>
      <w:i/>
      <w:iCs/>
      <w:spacing w:val="10"/>
    </w:rPr>
  </w:style>
  <w:style w:type="character" w:customStyle="1" w:styleId="StrongEmphasis">
    <w:name w:val="Strong Emphasis"/>
    <w:uiPriority w:val="99"/>
    <w:rsid w:val="00295372"/>
    <w:rPr>
      <w:b/>
      <w:bCs/>
    </w:rPr>
  </w:style>
  <w:style w:type="character" w:customStyle="1" w:styleId="SubtitleChar">
    <w:name w:val="Subtitle Char"/>
    <w:basedOn w:val="DefaultParagraphFont"/>
    <w:uiPriority w:val="99"/>
    <w:rsid w:val="00295372"/>
    <w:rPr>
      <w:i/>
      <w:iCs/>
      <w:smallCaps/>
      <w:spacing w:val="10"/>
      <w:sz w:val="28"/>
      <w:szCs w:val="28"/>
    </w:rPr>
  </w:style>
  <w:style w:type="character" w:customStyle="1" w:styleId="TitleChar">
    <w:name w:val="Title Char"/>
    <w:basedOn w:val="DefaultParagraphFont"/>
    <w:uiPriority w:val="99"/>
    <w:rsid w:val="00295372"/>
    <w:rPr>
      <w:smallCaps/>
      <w:sz w:val="52"/>
      <w:szCs w:val="52"/>
    </w:rPr>
  </w:style>
  <w:style w:type="paragraph" w:customStyle="1" w:styleId="TableContents">
    <w:name w:val="Table Contents"/>
    <w:basedOn w:val="Normal"/>
    <w:uiPriority w:val="99"/>
    <w:rsid w:val="00295372"/>
    <w:pPr>
      <w:suppressLineNumbers/>
      <w:autoSpaceDE w:val="0"/>
      <w:autoSpaceDN w:val="0"/>
      <w:adjustRightInd w:val="0"/>
    </w:pPr>
    <w:rPr>
      <w:rFonts w:ascii="Cambria" w:hAnsi="Cambria"/>
      <w:lang w:eastAsia="en-US"/>
    </w:rPr>
  </w:style>
  <w:style w:type="paragraph" w:customStyle="1" w:styleId="Contents3">
    <w:name w:val="Contents 3"/>
    <w:basedOn w:val="Normal"/>
    <w:uiPriority w:val="99"/>
    <w:rsid w:val="00295372"/>
    <w:pPr>
      <w:tabs>
        <w:tab w:val="right" w:leader="dot" w:pos="9846"/>
      </w:tabs>
      <w:autoSpaceDE w:val="0"/>
      <w:autoSpaceDN w:val="0"/>
      <w:adjustRightInd w:val="0"/>
      <w:spacing w:after="100"/>
      <w:ind w:left="440"/>
    </w:pPr>
    <w:rPr>
      <w:rFonts w:ascii="Cambria" w:hAnsi="Cambria"/>
      <w:lang w:eastAsia="en-US"/>
    </w:rPr>
  </w:style>
  <w:style w:type="character" w:customStyle="1" w:styleId="DocumentMapChar1">
    <w:name w:val="Document Map Char1"/>
    <w:basedOn w:val="DefaultParagraphFont"/>
    <w:uiPriority w:val="99"/>
    <w:rsid w:val="00295372"/>
    <w:rPr>
      <w:rFonts w:ascii="Tahoma" w:hAnsi="Cambria" w:cs="Tahoma"/>
      <w:sz w:val="16"/>
      <w:szCs w:val="16"/>
      <w:lang w:val="bg-BG"/>
    </w:rPr>
  </w:style>
  <w:style w:type="paragraph" w:styleId="BalloonText">
    <w:name w:val="Balloon Text"/>
    <w:basedOn w:val="Normal"/>
    <w:link w:val="BalloonTextChar1"/>
    <w:uiPriority w:val="99"/>
    <w:rsid w:val="00295372"/>
    <w:pPr>
      <w:autoSpaceDE w:val="0"/>
      <w:autoSpaceDN w:val="0"/>
      <w:adjustRightInd w:val="0"/>
      <w:spacing w:line="100" w:lineRule="atLeast"/>
    </w:pPr>
    <w:rPr>
      <w:rFonts w:ascii="Tahoma" w:hAnsi="Cambria" w:cs="Tahoma"/>
      <w:sz w:val="16"/>
      <w:szCs w:val="16"/>
      <w:lang w:eastAsia="en-US"/>
    </w:rPr>
  </w:style>
  <w:style w:type="character" w:customStyle="1" w:styleId="BalloonTextChar1">
    <w:name w:val="Balloon Text Char1"/>
    <w:basedOn w:val="DefaultParagraphFont"/>
    <w:link w:val="BalloonText"/>
    <w:uiPriority w:val="99"/>
    <w:rsid w:val="00295372"/>
    <w:rPr>
      <w:rFonts w:ascii="Tahoma" w:hAnsi="Cambria" w:cs="Tahoma"/>
      <w:sz w:val="16"/>
      <w:szCs w:val="16"/>
      <w:lang w:val="bg-BG"/>
    </w:rPr>
  </w:style>
  <w:style w:type="paragraph" w:customStyle="1" w:styleId="Contents2">
    <w:name w:val="Contents 2"/>
    <w:basedOn w:val="Normal"/>
    <w:uiPriority w:val="99"/>
    <w:rsid w:val="00295372"/>
    <w:pPr>
      <w:tabs>
        <w:tab w:val="right" w:leader="dot" w:pos="9909"/>
      </w:tabs>
      <w:autoSpaceDE w:val="0"/>
      <w:autoSpaceDN w:val="0"/>
      <w:adjustRightInd w:val="0"/>
      <w:spacing w:after="100"/>
      <w:ind w:left="220"/>
    </w:pPr>
    <w:rPr>
      <w:rFonts w:ascii="Cambria" w:hAnsi="Cambria"/>
      <w:lang w:eastAsia="en-US"/>
    </w:rPr>
  </w:style>
  <w:style w:type="paragraph" w:customStyle="1" w:styleId="Contents1">
    <w:name w:val="Contents 1"/>
    <w:basedOn w:val="Normal"/>
    <w:uiPriority w:val="99"/>
    <w:rsid w:val="00295372"/>
    <w:pPr>
      <w:tabs>
        <w:tab w:val="right" w:leader="dot" w:pos="9972"/>
      </w:tabs>
      <w:autoSpaceDE w:val="0"/>
      <w:autoSpaceDN w:val="0"/>
      <w:adjustRightInd w:val="0"/>
      <w:spacing w:after="100"/>
    </w:pPr>
    <w:rPr>
      <w:rFonts w:ascii="Cambria" w:hAnsi="Cambria"/>
      <w:lang w:eastAsia="en-US"/>
    </w:rPr>
  </w:style>
  <w:style w:type="paragraph" w:customStyle="1" w:styleId="ContentsHeading">
    <w:name w:val="Contents Heading"/>
    <w:basedOn w:val="Heading1"/>
    <w:uiPriority w:val="99"/>
    <w:rsid w:val="00295372"/>
    <w:pPr>
      <w:numPr>
        <w:numId w:val="0"/>
      </w:numPr>
      <w:suppressLineNumbers/>
      <w:autoSpaceDE w:val="0"/>
      <w:autoSpaceDN w:val="0"/>
      <w:adjustRightInd w:val="0"/>
      <w:spacing w:before="480" w:after="0"/>
      <w:outlineLvl w:val="9"/>
    </w:pPr>
    <w:rPr>
      <w:rFonts w:ascii="Cambria" w:hAnsi="Cambria"/>
      <w:smallCaps/>
      <w:spacing w:val="5"/>
      <w:sz w:val="32"/>
      <w:szCs w:val="32"/>
      <w:lang w:eastAsia="en-US"/>
    </w:rPr>
  </w:style>
  <w:style w:type="paragraph" w:styleId="IntenseQuote">
    <w:name w:val="Intense Quote"/>
    <w:basedOn w:val="Normal"/>
    <w:link w:val="IntenseQuoteChar1"/>
    <w:uiPriority w:val="99"/>
    <w:qFormat/>
    <w:rsid w:val="00295372"/>
    <w:pPr>
      <w:pBdr>
        <w:top w:val="single" w:sz="4" w:space="10" w:color="00000A"/>
        <w:bottom w:val="single" w:sz="4" w:space="10" w:color="00000A"/>
      </w:pBdr>
      <w:autoSpaceDE w:val="0"/>
      <w:autoSpaceDN w:val="0"/>
      <w:adjustRightInd w:val="0"/>
      <w:spacing w:before="240" w:after="240" w:line="300" w:lineRule="auto"/>
      <w:ind w:left="1152" w:right="1152"/>
    </w:pPr>
    <w:rPr>
      <w:rFonts w:ascii="Cambria" w:hAnsi="Cambria"/>
      <w:i/>
      <w:iCs/>
      <w:lang w:eastAsia="en-US"/>
    </w:rPr>
  </w:style>
  <w:style w:type="character" w:customStyle="1" w:styleId="IntenseQuoteChar1">
    <w:name w:val="Intense Quote Char1"/>
    <w:basedOn w:val="DefaultParagraphFont"/>
    <w:link w:val="IntenseQuote"/>
    <w:uiPriority w:val="99"/>
    <w:rsid w:val="00295372"/>
    <w:rPr>
      <w:rFonts w:ascii="Cambria" w:hAnsi="Cambria"/>
      <w:i/>
      <w:iCs/>
      <w:sz w:val="24"/>
      <w:szCs w:val="24"/>
      <w:lang w:val="bg-BG"/>
    </w:rPr>
  </w:style>
  <w:style w:type="paragraph" w:styleId="Quote">
    <w:name w:val="Quote"/>
    <w:basedOn w:val="Normal"/>
    <w:link w:val="QuoteChar1"/>
    <w:uiPriority w:val="99"/>
    <w:qFormat/>
    <w:rsid w:val="00295372"/>
    <w:pPr>
      <w:autoSpaceDE w:val="0"/>
      <w:autoSpaceDN w:val="0"/>
      <w:adjustRightInd w:val="0"/>
    </w:pPr>
    <w:rPr>
      <w:rFonts w:ascii="Cambria" w:hAnsi="Cambria"/>
      <w:i/>
      <w:iCs/>
      <w:lang w:eastAsia="en-US"/>
    </w:rPr>
  </w:style>
  <w:style w:type="character" w:customStyle="1" w:styleId="QuoteChar1">
    <w:name w:val="Quote Char1"/>
    <w:basedOn w:val="DefaultParagraphFont"/>
    <w:link w:val="Quote"/>
    <w:uiPriority w:val="99"/>
    <w:rsid w:val="00295372"/>
    <w:rPr>
      <w:rFonts w:ascii="Cambria" w:hAnsi="Cambria"/>
      <w:i/>
      <w:iCs/>
      <w:sz w:val="24"/>
      <w:szCs w:val="24"/>
      <w:lang w:val="bg-BG"/>
    </w:rPr>
  </w:style>
  <w:style w:type="paragraph" w:styleId="NoSpacing">
    <w:name w:val="No Spacing"/>
    <w:basedOn w:val="Normal"/>
    <w:uiPriority w:val="99"/>
    <w:qFormat/>
    <w:rsid w:val="00295372"/>
    <w:pPr>
      <w:autoSpaceDE w:val="0"/>
      <w:autoSpaceDN w:val="0"/>
      <w:adjustRightInd w:val="0"/>
      <w:spacing w:line="100" w:lineRule="atLeast"/>
    </w:pPr>
    <w:rPr>
      <w:rFonts w:ascii="Cambria" w:hAnsi="Cambria"/>
      <w:lang w:eastAsia="en-US"/>
    </w:rPr>
  </w:style>
  <w:style w:type="paragraph" w:styleId="Subtitle">
    <w:name w:val="Subtitle"/>
    <w:basedOn w:val="Normal"/>
    <w:next w:val="Textbody"/>
    <w:link w:val="SubtitleChar1"/>
    <w:uiPriority w:val="99"/>
    <w:qFormat/>
    <w:rsid w:val="00295372"/>
    <w:pPr>
      <w:autoSpaceDE w:val="0"/>
      <w:autoSpaceDN w:val="0"/>
      <w:adjustRightInd w:val="0"/>
      <w:jc w:val="center"/>
    </w:pPr>
    <w:rPr>
      <w:rFonts w:ascii="Cambria" w:hAnsi="Cambria"/>
      <w:i/>
      <w:iCs/>
      <w:smallCaps/>
      <w:spacing w:val="10"/>
      <w:sz w:val="28"/>
      <w:szCs w:val="28"/>
      <w:lang w:eastAsia="en-US"/>
    </w:rPr>
  </w:style>
  <w:style w:type="paragraph" w:customStyle="1" w:styleId="Textbody">
    <w:name w:val="Text body"/>
    <w:basedOn w:val="Normal"/>
    <w:uiPriority w:val="99"/>
    <w:rsid w:val="00295372"/>
    <w:pPr>
      <w:autoSpaceDE w:val="0"/>
      <w:autoSpaceDN w:val="0"/>
      <w:adjustRightInd w:val="0"/>
    </w:pPr>
    <w:rPr>
      <w:rFonts w:ascii="Cambria" w:hAnsi="Cambria"/>
      <w:lang w:eastAsia="en-US"/>
    </w:rPr>
  </w:style>
  <w:style w:type="character" w:customStyle="1" w:styleId="SubtitleChar1">
    <w:name w:val="Subtitle Char1"/>
    <w:basedOn w:val="DefaultParagraphFont"/>
    <w:link w:val="Subtitle"/>
    <w:uiPriority w:val="99"/>
    <w:rsid w:val="00295372"/>
    <w:rPr>
      <w:rFonts w:ascii="Cambria" w:hAnsi="Cambria"/>
      <w:i/>
      <w:iCs/>
      <w:smallCaps/>
      <w:spacing w:val="10"/>
      <w:sz w:val="28"/>
      <w:szCs w:val="28"/>
      <w:lang w:val="bg-BG"/>
    </w:rPr>
  </w:style>
  <w:style w:type="paragraph" w:styleId="Title">
    <w:name w:val="Title"/>
    <w:basedOn w:val="Normal"/>
    <w:next w:val="Subtitle"/>
    <w:link w:val="TitleChar1"/>
    <w:uiPriority w:val="99"/>
    <w:qFormat/>
    <w:rsid w:val="00295372"/>
    <w:pPr>
      <w:autoSpaceDE w:val="0"/>
      <w:autoSpaceDN w:val="0"/>
      <w:adjustRightInd w:val="0"/>
      <w:spacing w:after="300" w:line="100" w:lineRule="atLeast"/>
      <w:jc w:val="center"/>
    </w:pPr>
    <w:rPr>
      <w:rFonts w:ascii="Cambria" w:hAnsi="Cambria"/>
      <w:b/>
      <w:bCs/>
      <w:smallCaps/>
      <w:sz w:val="52"/>
      <w:szCs w:val="52"/>
      <w:lang w:eastAsia="en-US"/>
    </w:rPr>
  </w:style>
  <w:style w:type="character" w:customStyle="1" w:styleId="TitleChar1">
    <w:name w:val="Title Char1"/>
    <w:basedOn w:val="DefaultParagraphFont"/>
    <w:link w:val="Title"/>
    <w:uiPriority w:val="99"/>
    <w:rsid w:val="00295372"/>
    <w:rPr>
      <w:rFonts w:ascii="Cambria" w:hAnsi="Cambria"/>
      <w:b/>
      <w:bCs/>
      <w:smallCaps/>
      <w:sz w:val="52"/>
      <w:szCs w:val="52"/>
      <w:lang w:val="bg-BG"/>
    </w:rPr>
  </w:style>
  <w:style w:type="paragraph" w:styleId="Caption">
    <w:name w:val="caption"/>
    <w:basedOn w:val="Normal"/>
    <w:uiPriority w:val="99"/>
    <w:qFormat/>
    <w:rsid w:val="00295372"/>
    <w:pPr>
      <w:suppressLineNumbers/>
      <w:autoSpaceDE w:val="0"/>
      <w:autoSpaceDN w:val="0"/>
      <w:adjustRightInd w:val="0"/>
      <w:spacing w:before="120"/>
    </w:pPr>
    <w:rPr>
      <w:rFonts w:ascii="Cambria" w:hAnsi="Cambria"/>
      <w:i/>
      <w:iCs/>
      <w:lang w:eastAsia="en-US"/>
    </w:rPr>
  </w:style>
  <w:style w:type="paragraph" w:customStyle="1" w:styleId="Index">
    <w:name w:val="Index"/>
    <w:basedOn w:val="Normal"/>
    <w:uiPriority w:val="99"/>
    <w:rsid w:val="00295372"/>
    <w:pPr>
      <w:suppressLineNumbers/>
      <w:autoSpaceDE w:val="0"/>
      <w:autoSpaceDN w:val="0"/>
      <w:adjustRightInd w:val="0"/>
    </w:pPr>
    <w:rPr>
      <w:rFonts w:ascii="Cambria" w:hAnsi="Cambria"/>
      <w:lang w:eastAsia="en-US"/>
    </w:rPr>
  </w:style>
  <w:style w:type="paragraph" w:styleId="List">
    <w:name w:val="List"/>
    <w:basedOn w:val="Textbody"/>
    <w:uiPriority w:val="99"/>
    <w:rsid w:val="00295372"/>
  </w:style>
  <w:style w:type="paragraph" w:customStyle="1" w:styleId="TableCellLeft">
    <w:name w:val="Table Cell Left"/>
    <w:basedOn w:val="Normal"/>
    <w:rsid w:val="0003688E"/>
    <w:pPr>
      <w:keepNext/>
      <w:keepLines/>
      <w:widowControl w:val="0"/>
      <w:suppressAutoHyphens/>
    </w:pPr>
    <w:rPr>
      <w:rFonts w:eastAsia="MS Mincho"/>
      <w:lang w:eastAsia="en-US"/>
    </w:rPr>
  </w:style>
  <w:style w:type="paragraph" w:styleId="TableofFigures">
    <w:name w:val="table of figures"/>
    <w:basedOn w:val="Normal"/>
    <w:next w:val="Normal"/>
    <w:uiPriority w:val="99"/>
    <w:rsid w:val="0003688E"/>
    <w:rPr>
      <w:rFonts w:ascii="Arial" w:hAnsi="Arial"/>
      <w:sz w:val="20"/>
    </w:rPr>
  </w:style>
  <w:style w:type="paragraph" w:styleId="TOC4">
    <w:name w:val="toc 4"/>
    <w:basedOn w:val="Normal"/>
    <w:next w:val="Normal"/>
    <w:autoRedefine/>
    <w:uiPriority w:val="39"/>
    <w:rsid w:val="00C1729F"/>
    <w:pPr>
      <w:spacing w:after="0"/>
      <w:ind w:left="600"/>
      <w:jc w:val="left"/>
    </w:pPr>
    <w:rPr>
      <w:rFonts w:cs="Times New Roman"/>
      <w:sz w:val="18"/>
      <w:szCs w:val="18"/>
    </w:rPr>
  </w:style>
  <w:style w:type="paragraph" w:styleId="TOC5">
    <w:name w:val="toc 5"/>
    <w:basedOn w:val="Normal"/>
    <w:next w:val="Normal"/>
    <w:autoRedefine/>
    <w:uiPriority w:val="39"/>
    <w:rsid w:val="00C1729F"/>
    <w:pPr>
      <w:spacing w:after="0"/>
      <w:ind w:left="800"/>
      <w:jc w:val="left"/>
    </w:pPr>
    <w:rPr>
      <w:rFonts w:cs="Times New Roman"/>
      <w:sz w:val="18"/>
      <w:szCs w:val="18"/>
    </w:rPr>
  </w:style>
  <w:style w:type="paragraph" w:styleId="TOC6">
    <w:name w:val="toc 6"/>
    <w:basedOn w:val="Normal"/>
    <w:next w:val="Normal"/>
    <w:autoRedefine/>
    <w:uiPriority w:val="39"/>
    <w:rsid w:val="00C1729F"/>
    <w:pPr>
      <w:spacing w:after="0"/>
      <w:ind w:left="1000"/>
      <w:jc w:val="left"/>
    </w:pPr>
    <w:rPr>
      <w:rFonts w:cs="Times New Roman"/>
      <w:sz w:val="18"/>
      <w:szCs w:val="18"/>
    </w:rPr>
  </w:style>
  <w:style w:type="paragraph" w:styleId="TOC7">
    <w:name w:val="toc 7"/>
    <w:basedOn w:val="Normal"/>
    <w:next w:val="Normal"/>
    <w:autoRedefine/>
    <w:uiPriority w:val="39"/>
    <w:rsid w:val="00C1729F"/>
    <w:pPr>
      <w:spacing w:after="0"/>
      <w:ind w:left="1200"/>
      <w:jc w:val="left"/>
    </w:pPr>
    <w:rPr>
      <w:rFonts w:cs="Times New Roman"/>
      <w:sz w:val="18"/>
      <w:szCs w:val="18"/>
    </w:rPr>
  </w:style>
  <w:style w:type="paragraph" w:styleId="TOC8">
    <w:name w:val="toc 8"/>
    <w:basedOn w:val="Normal"/>
    <w:next w:val="Normal"/>
    <w:autoRedefine/>
    <w:uiPriority w:val="39"/>
    <w:rsid w:val="00C1729F"/>
    <w:pPr>
      <w:spacing w:after="0"/>
      <w:ind w:left="1400"/>
      <w:jc w:val="left"/>
    </w:pPr>
    <w:rPr>
      <w:rFonts w:cs="Times New Roman"/>
      <w:sz w:val="18"/>
      <w:szCs w:val="18"/>
    </w:rPr>
  </w:style>
  <w:style w:type="paragraph" w:styleId="TOC9">
    <w:name w:val="toc 9"/>
    <w:basedOn w:val="Normal"/>
    <w:next w:val="Normal"/>
    <w:autoRedefine/>
    <w:uiPriority w:val="39"/>
    <w:rsid w:val="00C1729F"/>
    <w:pPr>
      <w:spacing w:after="0"/>
      <w:ind w:left="1600"/>
      <w:jc w:val="left"/>
    </w:pPr>
    <w:rPr>
      <w:rFonts w:cs="Times New Roman"/>
      <w:sz w:val="18"/>
      <w:szCs w:val="18"/>
    </w:rPr>
  </w:style>
  <w:style w:type="paragraph" w:customStyle="1" w:styleId="TOCTitle">
    <w:name w:val="TOC Title"/>
    <w:basedOn w:val="Normal"/>
    <w:rsid w:val="00C1729F"/>
    <w:pPr>
      <w:pageBreakBefore/>
      <w:numPr>
        <w:numId w:val="5"/>
      </w:numPr>
      <w:spacing w:before="480" w:after="480"/>
      <w:jc w:val="center"/>
    </w:pPr>
    <w:rPr>
      <w:rFonts w:eastAsia="MS Mincho" w:cs="Times New Roman"/>
      <w:b/>
      <w:sz w:val="48"/>
      <w:szCs w:val="24"/>
      <w:lang w:eastAsia="ja-JP"/>
    </w:rPr>
  </w:style>
  <w:style w:type="paragraph" w:customStyle="1" w:styleId="Appendix">
    <w:name w:val="Appendix"/>
    <w:basedOn w:val="Heading3"/>
    <w:qFormat/>
    <w:rsid w:val="0033728C"/>
    <w:pPr>
      <w:numPr>
        <w:ilvl w:val="0"/>
        <w:numId w:val="11"/>
      </w:numPr>
    </w:pPr>
    <w:rPr>
      <w:sz w:val="32"/>
      <w:lang w:val="ru-RU"/>
    </w:rPr>
  </w:style>
  <w:style w:type="character" w:styleId="FollowedHyperlink">
    <w:name w:val="FollowedHyperlink"/>
    <w:basedOn w:val="DefaultParagraphFont"/>
    <w:rsid w:val="009565BC"/>
    <w:rPr>
      <w:color w:val="800080" w:themeColor="followedHyperlink"/>
      <w:u w:val="single"/>
    </w:rPr>
  </w:style>
  <w:style w:type="paragraph" w:styleId="Header">
    <w:name w:val="header"/>
    <w:basedOn w:val="Normal"/>
    <w:link w:val="HeaderChar"/>
    <w:rsid w:val="00FE4EAD"/>
    <w:pPr>
      <w:tabs>
        <w:tab w:val="center" w:pos="4680"/>
        <w:tab w:val="right" w:pos="9360"/>
      </w:tabs>
      <w:spacing w:after="0"/>
    </w:pPr>
  </w:style>
  <w:style w:type="character" w:customStyle="1" w:styleId="HeaderChar">
    <w:name w:val="Header Char"/>
    <w:basedOn w:val="DefaultParagraphFont"/>
    <w:link w:val="Header"/>
    <w:rsid w:val="00FE4EAD"/>
    <w:rPr>
      <w:rFonts w:cs="Arial"/>
      <w:color w:val="000000" w:themeColor="text1"/>
      <w:sz w:val="24"/>
      <w:lang w:eastAsia="fr-FR"/>
    </w:rPr>
  </w:style>
  <w:style w:type="paragraph" w:styleId="Footer">
    <w:name w:val="footer"/>
    <w:basedOn w:val="Normal"/>
    <w:link w:val="FooterChar"/>
    <w:uiPriority w:val="99"/>
    <w:rsid w:val="00FE4EAD"/>
    <w:pPr>
      <w:tabs>
        <w:tab w:val="center" w:pos="4680"/>
        <w:tab w:val="right" w:pos="9360"/>
      </w:tabs>
      <w:spacing w:after="0"/>
    </w:pPr>
  </w:style>
  <w:style w:type="character" w:customStyle="1" w:styleId="FooterChar">
    <w:name w:val="Footer Char"/>
    <w:basedOn w:val="DefaultParagraphFont"/>
    <w:link w:val="Footer"/>
    <w:uiPriority w:val="99"/>
    <w:rsid w:val="00FE4EAD"/>
    <w:rPr>
      <w:rFonts w:cs="Arial"/>
      <w:color w:val="000000" w:themeColor="text1"/>
      <w:sz w:val="24"/>
      <w:lang w:eastAsia="fr-FR"/>
    </w:rPr>
  </w:style>
  <w:style w:type="character" w:styleId="CommentReference">
    <w:name w:val="annotation reference"/>
    <w:basedOn w:val="DefaultParagraphFont"/>
    <w:rsid w:val="00A1611D"/>
    <w:rPr>
      <w:sz w:val="16"/>
      <w:szCs w:val="16"/>
    </w:rPr>
  </w:style>
  <w:style w:type="paragraph" w:styleId="CommentText">
    <w:name w:val="annotation text"/>
    <w:basedOn w:val="Normal"/>
    <w:link w:val="CommentTextChar"/>
    <w:rsid w:val="00A1611D"/>
    <w:rPr>
      <w:sz w:val="20"/>
    </w:rPr>
  </w:style>
  <w:style w:type="character" w:customStyle="1" w:styleId="CommentTextChar">
    <w:name w:val="Comment Text Char"/>
    <w:basedOn w:val="DefaultParagraphFont"/>
    <w:link w:val="CommentText"/>
    <w:rsid w:val="00A1611D"/>
    <w:rPr>
      <w:rFonts w:cs="Arial"/>
      <w:color w:val="000000" w:themeColor="text1"/>
      <w:lang w:eastAsia="fr-FR"/>
    </w:rPr>
  </w:style>
  <w:style w:type="paragraph" w:styleId="CommentSubject">
    <w:name w:val="annotation subject"/>
    <w:basedOn w:val="CommentText"/>
    <w:next w:val="CommentText"/>
    <w:link w:val="CommentSubjectChar"/>
    <w:rsid w:val="00A1611D"/>
    <w:rPr>
      <w:b/>
      <w:bCs/>
    </w:rPr>
  </w:style>
  <w:style w:type="character" w:customStyle="1" w:styleId="CommentSubjectChar">
    <w:name w:val="Comment Subject Char"/>
    <w:basedOn w:val="CommentTextChar"/>
    <w:link w:val="CommentSubject"/>
    <w:rsid w:val="00A1611D"/>
    <w:rPr>
      <w:rFonts w:cs="Arial"/>
      <w:b/>
      <w:bCs/>
      <w:color w:val="000000" w:themeColor="text1"/>
      <w:lang w:eastAsia="fr-FR"/>
    </w:rPr>
  </w:style>
  <w:style w:type="paragraph" w:customStyle="1" w:styleId="Abstract">
    <w:name w:val="Abstract"/>
    <w:basedOn w:val="Normal"/>
    <w:rsid w:val="00726BC6"/>
    <w:pPr>
      <w:suppressAutoHyphens/>
      <w:spacing w:before="120"/>
    </w:pPr>
    <w:rPr>
      <w:rFonts w:cs="Times New Roman"/>
      <w:color w:val="auto"/>
      <w:sz w:val="20"/>
      <w:lang w:eastAsia="ar-SA"/>
    </w:rPr>
  </w:style>
  <w:style w:type="table" w:styleId="TableContemporary">
    <w:name w:val="Table Contemporary"/>
    <w:basedOn w:val="TableNormal"/>
    <w:rsid w:val="00B7134F"/>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TableParagraph">
    <w:name w:val="Table Paragraph"/>
    <w:basedOn w:val="Normal"/>
    <w:uiPriority w:val="1"/>
    <w:qFormat/>
    <w:rsid w:val="00B76BEC"/>
    <w:pPr>
      <w:widowControl w:val="0"/>
      <w:spacing w:after="0"/>
      <w:jc w:val="left"/>
    </w:pPr>
    <w:rPr>
      <w:rFonts w:asciiTheme="minorHAnsi" w:eastAsiaTheme="minorHAnsi" w:hAnsiTheme="minorHAnsi" w:cstheme="minorBidi"/>
      <w:color w:val="auto"/>
      <w:sz w:val="22"/>
      <w:szCs w:val="22"/>
      <w:lang w:eastAsia="en-US"/>
    </w:rPr>
  </w:style>
  <w:style w:type="paragraph" w:styleId="Revision">
    <w:name w:val="Revision"/>
    <w:hidden/>
    <w:uiPriority w:val="99"/>
    <w:semiHidden/>
    <w:rsid w:val="00803DE5"/>
    <w:rPr>
      <w:rFonts w:cs="Arial"/>
      <w:color w:val="000000" w:themeColor="text1"/>
      <w:sz w:val="24"/>
      <w:lang w:val="bg-B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www.omg.org/mof/" TargetMode="External"/><Relationship Id="rId21" Type="http://schemas.openxmlformats.org/officeDocument/2006/relationships/image" Target="media/image9.png"/><Relationship Id="rId42" Type="http://schemas.openxmlformats.org/officeDocument/2006/relationships/hyperlink" Target="http://www.visual-paradigm.com/" TargetMode="Externa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bg.wikipedia.org/wiki/%D0%93%D0%9D%D0%A3" TargetMode="External"/><Relationship Id="rId133"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hyperlink" Target="http://newkis.fmi.uni-sofia.bg/~leseva/ConcProg.pdf"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www.regular-expressions.info/tools.html" TargetMode="External"/><Relationship Id="rId123" Type="http://schemas.openxmlformats.org/officeDocument/2006/relationships/hyperlink" Target="http://www.lifl.fr/~marvie/software/pyemof.html" TargetMode="External"/><Relationship Id="rId128"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eclipse.org/papyrus/"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hyperlink" Target="http://download.oracle.com/otndocs/jcp/ejb-3.1-fr-eval-oth-JSpec/" TargetMode="External"/><Relationship Id="rId105" Type="http://schemas.openxmlformats.org/officeDocument/2006/relationships/hyperlink" Target="http://www.eecs.yorku.ca/course_archive/2006-07/F/6431/Chikofsky.pdf" TargetMode="External"/><Relationship Id="rId113" Type="http://schemas.openxmlformats.org/officeDocument/2006/relationships/hyperlink" Target="http://bg.wikipedia.org/wiki/GNU_General_Public_License" TargetMode="External"/><Relationship Id="rId118" Type="http://schemas.openxmlformats.org/officeDocument/2006/relationships/hyperlink" Target="http://en.wikipedia.org/wiki/MOF_Model_to_Text_Transformation_Language" TargetMode="External"/><Relationship Id="rId126" Type="http://schemas.openxmlformats.org/officeDocument/2006/relationships/hyperlink" Target="https://github.com/dmanev/ArchExtractor/tree/master/ArchExtractor/umlgen"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hyperlink" Target="http://download.oracle.com/otndocs/jcp/7224-javabeans-1.01-fr-spec-oth-JSpec/" TargetMode="External"/><Relationship Id="rId121" Type="http://schemas.openxmlformats.org/officeDocument/2006/relationships/hyperlink" Target="http://www.pcre.org/"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www.regular-expressions.info/tools.html"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hyperlink" Target="http://www.bptrends.com/publicationfiles/01-04%20COL%20Dom%20Spec%20Modeling%20Frankel-Cook.pdf" TargetMode="External"/><Relationship Id="rId108" Type="http://schemas.openxmlformats.org/officeDocument/2006/relationships/hyperlink" Target="http://www.acceleo.org/pages/ecore-to-python-generator/en" TargetMode="External"/><Relationship Id="rId116" Type="http://schemas.openxmlformats.org/officeDocument/2006/relationships/hyperlink" Target="http://www.eclipse.org/modeling/mdt/?project=uml2" TargetMode="External"/><Relationship Id="rId124" Type="http://schemas.openxmlformats.org/officeDocument/2006/relationships/hyperlink" Target="https://github.com/dmanev/ArchExtractor/tree/master/ArchExtractor/model" TargetMode="External"/><Relationship Id="rId129" Type="http://schemas.openxmlformats.org/officeDocument/2006/relationships/image" Target="media/image77.png"/><Relationship Id="rId20" Type="http://schemas.openxmlformats.org/officeDocument/2006/relationships/image" Target="media/image8.png"/><Relationship Id="rId41" Type="http://schemas.openxmlformats.org/officeDocument/2006/relationships/hyperlink" Target="http://www.bouml.fr/"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www.microsoft.com/com/default.mspx" TargetMode="External"/><Relationship Id="rId111" Type="http://schemas.openxmlformats.org/officeDocument/2006/relationships/hyperlink" Target="http://eclipse.org/modeling/emf/"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modeling-languages.com/eclipse-mdtuml2-xmi-de-facto-standard/" TargetMode="External"/><Relationship Id="rId114" Type="http://schemas.openxmlformats.org/officeDocument/2006/relationships/hyperlink" Target="http://www-01.ibm.com/software/rational/" TargetMode="External"/><Relationship Id="rId119" Type="http://schemas.openxmlformats.org/officeDocument/2006/relationships/hyperlink" Target="http://www.omg.org/spec/OCL/" TargetMode="External"/><Relationship Id="rId127" Type="http://schemas.openxmlformats.org/officeDocument/2006/relationships/hyperlink" Target="https://github.com/dmanev/ArchExtractor/tree/master/ArchExtractor/tests/testgen" TargetMode="External"/><Relationship Id="rId10"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hyperlink" Target="http://en.wikipedia.org/wiki/Acceleo"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www.megaplanet.org/jean-marie-favre/papers/IWPC01F-37-final.pdf" TargetMode="External"/><Relationship Id="rId101" Type="http://schemas.openxmlformats.org/officeDocument/2006/relationships/hyperlink" Target="file:///C:\users\crossover\Application%20Data\Microsoft\Word\redmonk.com\dberkholz\2013\03\25\programming-languages-ranked-by-expressiveness\" TargetMode="External"/><Relationship Id="rId122" Type="http://schemas.openxmlformats.org/officeDocument/2006/relationships/hyperlink" Target="http://www.perl.org/" TargetMode="External"/><Relationship Id="rId130"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comments" Target="comments.xml"/><Relationship Id="rId18" Type="http://schemas.openxmlformats.org/officeDocument/2006/relationships/image" Target="media/image6.png"/><Relationship Id="rId39" Type="http://schemas.openxmlformats.org/officeDocument/2006/relationships/hyperlink" Target="http://www.regular-expressions.info/tools.html" TargetMode="External"/><Relationship Id="rId109" Type="http://schemas.openxmlformats.org/officeDocument/2006/relationships/hyperlink" Target="http://www.eclipse.org/acceleo/" TargetMode="External"/><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www.omg.org/" TargetMode="External"/><Relationship Id="rId104" Type="http://schemas.openxmlformats.org/officeDocument/2006/relationships/hyperlink" Target="http://users.ece.utexas.edu/~perry/work/papers/swa-sen.pdf" TargetMode="External"/><Relationship Id="rId120" Type="http://schemas.openxmlformats.org/officeDocument/2006/relationships/hyperlink" Target="http://www.omg.org/" TargetMode="External"/><Relationship Id="rId125" Type="http://schemas.openxmlformats.org/officeDocument/2006/relationships/hyperlink" Target="https://github.com/dmanev/ArchExtractor/blob/master/ArchExtractor/Documents/umlGenDoc.zip"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www.sparxsystems.com.au/" TargetMode="External"/><Relationship Id="rId45" Type="http://schemas.openxmlformats.org/officeDocument/2006/relationships/hyperlink" Target="http://www.pcre.org/" TargetMode="External"/><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www.autosar.org/about/technical-overview/" TargetMode="External"/><Relationship Id="rId115" Type="http://schemas.openxmlformats.org/officeDocument/2006/relationships/hyperlink" Target="http://www.omg.org/mda/" TargetMode="External"/><Relationship Id="rId131" Type="http://schemas.openxmlformats.org/officeDocument/2006/relationships/hyperlink" Target="http://www.library.mun.ca/guides/howto/mla.php"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88DA1C31-4799-41BA-9C1D-ABFFFFB45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1118</TotalTime>
  <Pages>1</Pages>
  <Words>28774</Words>
  <Characters>164014</Characters>
  <Application>Microsoft Office Word</Application>
  <DocSecurity>0</DocSecurity>
  <Lines>1366</Lines>
  <Paragraphs>384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fmi</Company>
  <LinksUpToDate>false</LinksUpToDate>
  <CharactersWithSpaces>192404</CharactersWithSpaces>
  <SharedDoc>false</SharedDoc>
  <HLinks>
    <vt:vector size="12" baseType="variant">
      <vt:variant>
        <vt:i4>7078007</vt:i4>
      </vt:variant>
      <vt:variant>
        <vt:i4>9</vt:i4>
      </vt:variant>
      <vt:variant>
        <vt:i4>0</vt:i4>
      </vt:variant>
      <vt:variant>
        <vt:i4>5</vt:i4>
      </vt:variant>
      <vt:variant>
        <vt:lpwstr>http://www.library.mun.ca/guides/howto/mla.php</vt:lpwstr>
      </vt:variant>
      <vt:variant>
        <vt:lpwstr/>
      </vt:variant>
      <vt:variant>
        <vt:i4>7078007</vt:i4>
      </vt:variant>
      <vt:variant>
        <vt:i4>6</vt:i4>
      </vt:variant>
      <vt:variant>
        <vt:i4>0</vt:i4>
      </vt:variant>
      <vt:variant>
        <vt:i4>5</vt:i4>
      </vt:variant>
      <vt:variant>
        <vt:lpwstr>http://www.library.mun.ca/guides/howto/mla.php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fmi-10</dc:creator>
  <cp:lastModifiedBy>mitko</cp:lastModifiedBy>
  <cp:revision>69</cp:revision>
  <dcterms:created xsi:type="dcterms:W3CDTF">2015-02-16T08:38:00Z</dcterms:created>
  <dcterms:modified xsi:type="dcterms:W3CDTF">2015-02-26T21:18:00Z</dcterms:modified>
</cp:coreProperties>
</file>