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8pt;height:81.2pt" o:ole="" fillcolor="window">
                  <v:imagedata r:id="rId9" o:title=""/>
                </v:shape>
                <o:OLEObject Type="Embed" ProgID="Word.Picture.8" ShapeID="_x0000_i1025" DrawAspect="Content" ObjectID="_1485613355"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5pt;height:63.95pt" o:ole="">
                  <v:imagedata r:id="rId11" o:title=""/>
                </v:shape>
                <o:OLEObject Type="Embed" ProgID="PBrush" ShapeID="_x0000_i1026" DrawAspect="Content" ObjectID="_1485613356"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София, 20</w:t>
      </w:r>
      <w:r w:rsidR="008743F9">
        <w:rPr>
          <w:sz w:val="28"/>
          <w:szCs w:val="28"/>
        </w:rPr>
        <w:t>14</w:t>
      </w:r>
      <w:r w:rsidRPr="00DF2930">
        <w:rPr>
          <w:sz w:val="28"/>
          <w:szCs w:val="28"/>
        </w:rPr>
        <w:t xml:space="preserve"> г.</w:t>
      </w:r>
    </w:p>
    <w:p w:rsidR="00C3793A" w:rsidRPr="006B7D48" w:rsidRDefault="00B548AF" w:rsidP="00803DE5">
      <w:pPr>
        <w:rPr>
          <w:caps/>
        </w:rPr>
      </w:pPr>
      <w:r w:rsidRPr="00B548AF">
        <w:rPr>
          <w:lang w:val="ru-RU"/>
        </w:rPr>
        <w:br w:type="page"/>
      </w:r>
      <w:r w:rsidR="00C3793A" w:rsidRPr="00E71B0C">
        <w:lastRenderedPageBreak/>
        <w:t>Съдържание</w:t>
      </w:r>
    </w:p>
    <w:p w:rsidR="00A34B04" w:rsidRDefault="00C1729F">
      <w:pPr>
        <w:pStyle w:val="TOC1"/>
        <w:rPr>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1206484" w:history="1">
        <w:r w:rsidR="00A34B04" w:rsidRPr="009344D6">
          <w:rPr>
            <w:rStyle w:val="Hyperlink"/>
            <w:lang w:val="en-US"/>
          </w:rPr>
          <w:t>1.</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Увод</w:t>
        </w:r>
        <w:r w:rsidR="00A34B04">
          <w:rPr>
            <w:webHidden/>
          </w:rPr>
          <w:tab/>
        </w:r>
        <w:r w:rsidR="00A34B04">
          <w:rPr>
            <w:webHidden/>
          </w:rPr>
          <w:fldChar w:fldCharType="begin"/>
        </w:r>
        <w:r w:rsidR="00A34B04">
          <w:rPr>
            <w:webHidden/>
          </w:rPr>
          <w:instrText xml:space="preserve"> PAGEREF _Toc411206484 \h </w:instrText>
        </w:r>
        <w:r w:rsidR="00A34B04">
          <w:rPr>
            <w:webHidden/>
          </w:rPr>
        </w:r>
        <w:r w:rsidR="00A34B04">
          <w:rPr>
            <w:webHidden/>
          </w:rPr>
          <w:fldChar w:fldCharType="separate"/>
        </w:r>
        <w:r w:rsidR="00A34B04">
          <w:rPr>
            <w:webHidden/>
          </w:rPr>
          <w:t>5</w:t>
        </w:r>
        <w:r w:rsidR="00A34B04">
          <w:rPr>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5" w:history="1">
        <w:r w:rsidR="00A34B04" w:rsidRPr="009344D6">
          <w:rPr>
            <w:rStyle w:val="Hyperlink"/>
            <w:noProof/>
          </w:rPr>
          <w:t>1.1</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Състояние на индустрията</w:t>
        </w:r>
        <w:r w:rsidR="00A34B04">
          <w:rPr>
            <w:noProof/>
            <w:webHidden/>
          </w:rPr>
          <w:tab/>
        </w:r>
        <w:r w:rsidR="00A34B04">
          <w:rPr>
            <w:noProof/>
            <w:webHidden/>
          </w:rPr>
          <w:fldChar w:fldCharType="begin"/>
        </w:r>
        <w:r w:rsidR="00A34B04">
          <w:rPr>
            <w:noProof/>
            <w:webHidden/>
          </w:rPr>
          <w:instrText xml:space="preserve"> PAGEREF _Toc411206485 \h </w:instrText>
        </w:r>
        <w:r w:rsidR="00A34B04">
          <w:rPr>
            <w:noProof/>
            <w:webHidden/>
          </w:rPr>
        </w:r>
        <w:r w:rsidR="00A34B04">
          <w:rPr>
            <w:noProof/>
            <w:webHidden/>
          </w:rPr>
          <w:fldChar w:fldCharType="separate"/>
        </w:r>
        <w:r w:rsidR="00A34B04">
          <w:rPr>
            <w:noProof/>
            <w:webHidden/>
          </w:rPr>
          <w:t>5</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6" w:history="1">
        <w:r w:rsidR="00A34B04" w:rsidRPr="009344D6">
          <w:rPr>
            <w:rStyle w:val="Hyperlink"/>
            <w:noProof/>
          </w:rPr>
          <w:t>1.2</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Софтуер за вградени системи</w:t>
        </w:r>
        <w:r w:rsidR="00A34B04">
          <w:rPr>
            <w:noProof/>
            <w:webHidden/>
          </w:rPr>
          <w:tab/>
        </w:r>
        <w:r w:rsidR="00A34B04">
          <w:rPr>
            <w:noProof/>
            <w:webHidden/>
          </w:rPr>
          <w:fldChar w:fldCharType="begin"/>
        </w:r>
        <w:r w:rsidR="00A34B04">
          <w:rPr>
            <w:noProof/>
            <w:webHidden/>
          </w:rPr>
          <w:instrText xml:space="preserve"> PAGEREF _Toc411206486 \h </w:instrText>
        </w:r>
        <w:r w:rsidR="00A34B04">
          <w:rPr>
            <w:noProof/>
            <w:webHidden/>
          </w:rPr>
        </w:r>
        <w:r w:rsidR="00A34B04">
          <w:rPr>
            <w:noProof/>
            <w:webHidden/>
          </w:rPr>
          <w:fldChar w:fldCharType="separate"/>
        </w:r>
        <w:r w:rsidR="00A34B04">
          <w:rPr>
            <w:noProof/>
            <w:webHidden/>
          </w:rPr>
          <w:t>6</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7" w:history="1">
        <w:r w:rsidR="00A34B04" w:rsidRPr="009344D6">
          <w:rPr>
            <w:rStyle w:val="Hyperlink"/>
            <w:noProof/>
          </w:rPr>
          <w:t>1.3</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Софтуерна архитектура</w:t>
        </w:r>
        <w:r w:rsidR="00A34B04">
          <w:rPr>
            <w:noProof/>
            <w:webHidden/>
          </w:rPr>
          <w:tab/>
        </w:r>
        <w:r w:rsidR="00A34B04">
          <w:rPr>
            <w:noProof/>
            <w:webHidden/>
          </w:rPr>
          <w:fldChar w:fldCharType="begin"/>
        </w:r>
        <w:r w:rsidR="00A34B04">
          <w:rPr>
            <w:noProof/>
            <w:webHidden/>
          </w:rPr>
          <w:instrText xml:space="preserve"> PAGEREF _Toc411206487 \h </w:instrText>
        </w:r>
        <w:r w:rsidR="00A34B04">
          <w:rPr>
            <w:noProof/>
            <w:webHidden/>
          </w:rPr>
        </w:r>
        <w:r w:rsidR="00A34B04">
          <w:rPr>
            <w:noProof/>
            <w:webHidden/>
          </w:rPr>
          <w:fldChar w:fldCharType="separate"/>
        </w:r>
        <w:r w:rsidR="00A34B04">
          <w:rPr>
            <w:noProof/>
            <w:webHidden/>
          </w:rPr>
          <w:t>6</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8" w:history="1">
        <w:r w:rsidR="00A34B04" w:rsidRPr="009344D6">
          <w:rPr>
            <w:rStyle w:val="Hyperlink"/>
            <w:noProof/>
          </w:rPr>
          <w:t>1.4</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Мотивация за решението</w:t>
        </w:r>
        <w:r w:rsidR="00A34B04">
          <w:rPr>
            <w:noProof/>
            <w:webHidden/>
          </w:rPr>
          <w:tab/>
        </w:r>
        <w:r w:rsidR="00A34B04">
          <w:rPr>
            <w:noProof/>
            <w:webHidden/>
          </w:rPr>
          <w:fldChar w:fldCharType="begin"/>
        </w:r>
        <w:r w:rsidR="00A34B04">
          <w:rPr>
            <w:noProof/>
            <w:webHidden/>
          </w:rPr>
          <w:instrText xml:space="preserve"> PAGEREF _Toc411206488 \h </w:instrText>
        </w:r>
        <w:r w:rsidR="00A34B04">
          <w:rPr>
            <w:noProof/>
            <w:webHidden/>
          </w:rPr>
        </w:r>
        <w:r w:rsidR="00A34B04">
          <w:rPr>
            <w:noProof/>
            <w:webHidden/>
          </w:rPr>
          <w:fldChar w:fldCharType="separate"/>
        </w:r>
        <w:r w:rsidR="00A34B04">
          <w:rPr>
            <w:noProof/>
            <w:webHidden/>
          </w:rPr>
          <w:t>7</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9" w:history="1">
        <w:r w:rsidR="00A34B04" w:rsidRPr="009344D6">
          <w:rPr>
            <w:rStyle w:val="Hyperlink"/>
            <w:noProof/>
          </w:rPr>
          <w:t>1.5</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Цел и задачи на дипломната работа</w:t>
        </w:r>
        <w:r w:rsidR="00A34B04">
          <w:rPr>
            <w:noProof/>
            <w:webHidden/>
          </w:rPr>
          <w:tab/>
        </w:r>
        <w:r w:rsidR="00A34B04">
          <w:rPr>
            <w:noProof/>
            <w:webHidden/>
          </w:rPr>
          <w:fldChar w:fldCharType="begin"/>
        </w:r>
        <w:r w:rsidR="00A34B04">
          <w:rPr>
            <w:noProof/>
            <w:webHidden/>
          </w:rPr>
          <w:instrText xml:space="preserve"> PAGEREF _Toc411206489 \h </w:instrText>
        </w:r>
        <w:r w:rsidR="00A34B04">
          <w:rPr>
            <w:noProof/>
            <w:webHidden/>
          </w:rPr>
        </w:r>
        <w:r w:rsidR="00A34B04">
          <w:rPr>
            <w:noProof/>
            <w:webHidden/>
          </w:rPr>
          <w:fldChar w:fldCharType="separate"/>
        </w:r>
        <w:r w:rsidR="00A34B04">
          <w:rPr>
            <w:noProof/>
            <w:webHidden/>
          </w:rPr>
          <w:t>7</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0" w:history="1">
        <w:r w:rsidR="00A34B04" w:rsidRPr="009344D6">
          <w:rPr>
            <w:rStyle w:val="Hyperlink"/>
            <w:noProof/>
          </w:rPr>
          <w:t>1.6</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Очаквани ползи от реализацията</w:t>
        </w:r>
        <w:r w:rsidR="00A34B04">
          <w:rPr>
            <w:noProof/>
            <w:webHidden/>
          </w:rPr>
          <w:tab/>
        </w:r>
        <w:r w:rsidR="00A34B04">
          <w:rPr>
            <w:noProof/>
            <w:webHidden/>
          </w:rPr>
          <w:fldChar w:fldCharType="begin"/>
        </w:r>
        <w:r w:rsidR="00A34B04">
          <w:rPr>
            <w:noProof/>
            <w:webHidden/>
          </w:rPr>
          <w:instrText xml:space="preserve"> PAGEREF _Toc411206490 \h </w:instrText>
        </w:r>
        <w:r w:rsidR="00A34B04">
          <w:rPr>
            <w:noProof/>
            <w:webHidden/>
          </w:rPr>
        </w:r>
        <w:r w:rsidR="00A34B04">
          <w:rPr>
            <w:noProof/>
            <w:webHidden/>
          </w:rPr>
          <w:fldChar w:fldCharType="separate"/>
        </w:r>
        <w:r w:rsidR="00A34B04">
          <w:rPr>
            <w:noProof/>
            <w:webHidden/>
          </w:rPr>
          <w:t>8</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1" w:history="1">
        <w:r w:rsidR="00A34B04" w:rsidRPr="009344D6">
          <w:rPr>
            <w:rStyle w:val="Hyperlink"/>
            <w:noProof/>
          </w:rPr>
          <w:t>1.7</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Структура на дипломната работа</w:t>
        </w:r>
        <w:r w:rsidR="00A34B04">
          <w:rPr>
            <w:noProof/>
            <w:webHidden/>
          </w:rPr>
          <w:tab/>
        </w:r>
        <w:r w:rsidR="00A34B04">
          <w:rPr>
            <w:noProof/>
            <w:webHidden/>
          </w:rPr>
          <w:fldChar w:fldCharType="begin"/>
        </w:r>
        <w:r w:rsidR="00A34B04">
          <w:rPr>
            <w:noProof/>
            <w:webHidden/>
          </w:rPr>
          <w:instrText xml:space="preserve"> PAGEREF _Toc411206491 \h </w:instrText>
        </w:r>
        <w:r w:rsidR="00A34B04">
          <w:rPr>
            <w:noProof/>
            <w:webHidden/>
          </w:rPr>
        </w:r>
        <w:r w:rsidR="00A34B04">
          <w:rPr>
            <w:noProof/>
            <w:webHidden/>
          </w:rPr>
          <w:fldChar w:fldCharType="separate"/>
        </w:r>
        <w:r w:rsidR="00A34B04">
          <w:rPr>
            <w:noProof/>
            <w:webHidden/>
          </w:rPr>
          <w:t>8</w:t>
        </w:r>
        <w:r w:rsidR="00A34B04">
          <w:rPr>
            <w:noProof/>
            <w:webHidden/>
          </w:rPr>
          <w:fldChar w:fldCharType="end"/>
        </w:r>
      </w:hyperlink>
    </w:p>
    <w:p w:rsidR="00A34B04" w:rsidRDefault="00ED2C69">
      <w:pPr>
        <w:pStyle w:val="TOC1"/>
        <w:rPr>
          <w:rFonts w:asciiTheme="minorHAnsi" w:eastAsiaTheme="minorEastAsia" w:hAnsiTheme="minorHAnsi" w:cstheme="minorBidi"/>
          <w:b w:val="0"/>
          <w:bCs w:val="0"/>
          <w:caps w:val="0"/>
          <w:color w:val="auto"/>
          <w:sz w:val="22"/>
          <w:szCs w:val="22"/>
          <w:lang w:val="en-US" w:eastAsia="en-US"/>
        </w:rPr>
      </w:pPr>
      <w:hyperlink w:anchor="_Toc411206492" w:history="1">
        <w:r w:rsidR="00A34B04" w:rsidRPr="009344D6">
          <w:rPr>
            <w:rStyle w:val="Hyperlink"/>
          </w:rPr>
          <w:t>2.</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Реверсивен инж</w:t>
        </w:r>
        <w:r w:rsidR="00A34B04" w:rsidRPr="009344D6">
          <w:rPr>
            <w:rStyle w:val="Hyperlink"/>
            <w:lang w:val="en-US"/>
          </w:rPr>
          <w:t>е</w:t>
        </w:r>
        <w:r w:rsidR="00A34B04" w:rsidRPr="009344D6">
          <w:rPr>
            <w:rStyle w:val="Hyperlink"/>
          </w:rPr>
          <w:t>неринг</w:t>
        </w:r>
        <w:r w:rsidR="00A34B04">
          <w:rPr>
            <w:webHidden/>
          </w:rPr>
          <w:tab/>
        </w:r>
        <w:r w:rsidR="00A34B04">
          <w:rPr>
            <w:webHidden/>
          </w:rPr>
          <w:fldChar w:fldCharType="begin"/>
        </w:r>
        <w:r w:rsidR="00A34B04">
          <w:rPr>
            <w:webHidden/>
          </w:rPr>
          <w:instrText xml:space="preserve"> PAGEREF _Toc411206492 \h </w:instrText>
        </w:r>
        <w:r w:rsidR="00A34B04">
          <w:rPr>
            <w:webHidden/>
          </w:rPr>
        </w:r>
        <w:r w:rsidR="00A34B04">
          <w:rPr>
            <w:webHidden/>
          </w:rPr>
          <w:fldChar w:fldCharType="separate"/>
        </w:r>
        <w:r w:rsidR="00A34B04">
          <w:rPr>
            <w:webHidden/>
          </w:rPr>
          <w:t>10</w:t>
        </w:r>
        <w:r w:rsidR="00A34B04">
          <w:rPr>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3" w:history="1">
        <w:r w:rsidR="00A34B04" w:rsidRPr="009344D6">
          <w:rPr>
            <w:rStyle w:val="Hyperlink"/>
            <w:noProof/>
          </w:rPr>
          <w:t>2.1</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Основни дефиниции</w:t>
        </w:r>
        <w:r w:rsidR="00A34B04">
          <w:rPr>
            <w:noProof/>
            <w:webHidden/>
          </w:rPr>
          <w:tab/>
        </w:r>
        <w:r w:rsidR="00A34B04">
          <w:rPr>
            <w:noProof/>
            <w:webHidden/>
          </w:rPr>
          <w:fldChar w:fldCharType="begin"/>
        </w:r>
        <w:r w:rsidR="00A34B04">
          <w:rPr>
            <w:noProof/>
            <w:webHidden/>
          </w:rPr>
          <w:instrText xml:space="preserve"> PAGEREF _Toc411206493 \h </w:instrText>
        </w:r>
        <w:r w:rsidR="00A34B04">
          <w:rPr>
            <w:noProof/>
            <w:webHidden/>
          </w:rPr>
        </w:r>
        <w:r w:rsidR="00A34B04">
          <w:rPr>
            <w:noProof/>
            <w:webHidden/>
          </w:rPr>
          <w:fldChar w:fldCharType="separate"/>
        </w:r>
        <w:r w:rsidR="00A34B04">
          <w:rPr>
            <w:noProof/>
            <w:webHidden/>
          </w:rPr>
          <w:t>10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4" w:history="1">
        <w:r w:rsidR="00A34B04" w:rsidRPr="009344D6">
          <w:rPr>
            <w:rStyle w:val="Hyperlink"/>
            <w:noProof/>
          </w:rPr>
          <w:t>2.1.1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Терминология на реинженеринга и софтуерната поддръжка</w:t>
        </w:r>
        <w:r w:rsidR="00A34B04">
          <w:rPr>
            <w:noProof/>
            <w:webHidden/>
          </w:rPr>
          <w:tab/>
        </w:r>
        <w:r w:rsidR="00A34B04">
          <w:rPr>
            <w:noProof/>
            <w:webHidden/>
          </w:rPr>
          <w:fldChar w:fldCharType="begin"/>
        </w:r>
        <w:r w:rsidR="00A34B04">
          <w:rPr>
            <w:noProof/>
            <w:webHidden/>
          </w:rPr>
          <w:instrText xml:space="preserve"> PAGEREF _Toc411206494 \h </w:instrText>
        </w:r>
        <w:r w:rsidR="00A34B04">
          <w:rPr>
            <w:noProof/>
            <w:webHidden/>
          </w:rPr>
        </w:r>
        <w:r w:rsidR="00A34B04">
          <w:rPr>
            <w:noProof/>
            <w:webHidden/>
          </w:rPr>
          <w:fldChar w:fldCharType="separate"/>
        </w:r>
        <w:r w:rsidR="00A34B04">
          <w:rPr>
            <w:noProof/>
            <w:webHidden/>
          </w:rPr>
          <w:t>10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5" w:history="1">
        <w:r w:rsidR="00A34B04" w:rsidRPr="009344D6">
          <w:rPr>
            <w:rStyle w:val="Hyperlink"/>
            <w:noProof/>
          </w:rPr>
          <w:t>2.1.2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Терминология в софтуерната архитектура</w:t>
        </w:r>
        <w:r w:rsidR="00A34B04">
          <w:rPr>
            <w:noProof/>
            <w:webHidden/>
          </w:rPr>
          <w:tab/>
        </w:r>
        <w:r w:rsidR="00A34B04">
          <w:rPr>
            <w:noProof/>
            <w:webHidden/>
          </w:rPr>
          <w:fldChar w:fldCharType="begin"/>
        </w:r>
        <w:r w:rsidR="00A34B04">
          <w:rPr>
            <w:noProof/>
            <w:webHidden/>
          </w:rPr>
          <w:instrText xml:space="preserve"> PAGEREF _Toc411206495 \h </w:instrText>
        </w:r>
        <w:r w:rsidR="00A34B04">
          <w:rPr>
            <w:noProof/>
            <w:webHidden/>
          </w:rPr>
        </w:r>
        <w:r w:rsidR="00A34B04">
          <w:rPr>
            <w:noProof/>
            <w:webHidden/>
          </w:rPr>
          <w:fldChar w:fldCharType="separate"/>
        </w:r>
        <w:r w:rsidR="00A34B04">
          <w:rPr>
            <w:noProof/>
            <w:webHidden/>
          </w:rPr>
          <w:t>11</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6" w:history="1">
        <w:r w:rsidR="00A34B04" w:rsidRPr="009344D6">
          <w:rPr>
            <w:rStyle w:val="Hyperlink"/>
            <w:noProof/>
          </w:rPr>
          <w:t>2.2</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Реинженеринг на компонентно-базиран софтуер и среда за изпълнението му</w:t>
        </w:r>
        <w:r w:rsidR="00A34B04">
          <w:rPr>
            <w:noProof/>
            <w:webHidden/>
          </w:rPr>
          <w:tab/>
        </w:r>
        <w:r w:rsidR="00A34B04">
          <w:rPr>
            <w:noProof/>
            <w:webHidden/>
          </w:rPr>
          <w:fldChar w:fldCharType="begin"/>
        </w:r>
        <w:r w:rsidR="00A34B04">
          <w:rPr>
            <w:noProof/>
            <w:webHidden/>
          </w:rPr>
          <w:instrText xml:space="preserve"> PAGEREF _Toc411206496 \h </w:instrText>
        </w:r>
        <w:r w:rsidR="00A34B04">
          <w:rPr>
            <w:noProof/>
            <w:webHidden/>
          </w:rPr>
        </w:r>
        <w:r w:rsidR="00A34B04">
          <w:rPr>
            <w:noProof/>
            <w:webHidden/>
          </w:rPr>
          <w:fldChar w:fldCharType="separate"/>
        </w:r>
        <w:r w:rsidR="00A34B04">
          <w:rPr>
            <w:noProof/>
            <w:webHidden/>
          </w:rPr>
          <w:t>14</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7" w:history="1">
        <w:r w:rsidR="00A34B04" w:rsidRPr="009344D6">
          <w:rPr>
            <w:rStyle w:val="Hyperlink"/>
            <w:noProof/>
          </w:rPr>
          <w:t>2.2.1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Реинженеринг и компонентно-базиран софтуер</w:t>
        </w:r>
        <w:r w:rsidR="00A34B04">
          <w:rPr>
            <w:noProof/>
            <w:webHidden/>
          </w:rPr>
          <w:tab/>
        </w:r>
        <w:r w:rsidR="00A34B04">
          <w:rPr>
            <w:noProof/>
            <w:webHidden/>
          </w:rPr>
          <w:fldChar w:fldCharType="begin"/>
        </w:r>
        <w:r w:rsidR="00A34B04">
          <w:rPr>
            <w:noProof/>
            <w:webHidden/>
          </w:rPr>
          <w:instrText xml:space="preserve"> PAGEREF _Toc411206497 \h </w:instrText>
        </w:r>
        <w:r w:rsidR="00A34B04">
          <w:rPr>
            <w:noProof/>
            <w:webHidden/>
          </w:rPr>
        </w:r>
        <w:r w:rsidR="00A34B04">
          <w:rPr>
            <w:noProof/>
            <w:webHidden/>
          </w:rPr>
          <w:fldChar w:fldCharType="separate"/>
        </w:r>
        <w:r w:rsidR="00A34B04">
          <w:rPr>
            <w:noProof/>
            <w:webHidden/>
          </w:rPr>
          <w:t>14</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8" w:history="1">
        <w:r w:rsidR="00A34B04" w:rsidRPr="009344D6">
          <w:rPr>
            <w:rStyle w:val="Hyperlink"/>
            <w:noProof/>
          </w:rPr>
          <w:t>2.2.2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Среда за архитектурна реконструкция</w:t>
        </w:r>
        <w:r w:rsidR="00A34B04">
          <w:rPr>
            <w:noProof/>
            <w:webHidden/>
          </w:rPr>
          <w:tab/>
        </w:r>
        <w:r w:rsidR="00A34B04">
          <w:rPr>
            <w:noProof/>
            <w:webHidden/>
          </w:rPr>
          <w:fldChar w:fldCharType="begin"/>
        </w:r>
        <w:r w:rsidR="00A34B04">
          <w:rPr>
            <w:noProof/>
            <w:webHidden/>
          </w:rPr>
          <w:instrText xml:space="preserve"> PAGEREF _Toc411206498 \h </w:instrText>
        </w:r>
        <w:r w:rsidR="00A34B04">
          <w:rPr>
            <w:noProof/>
            <w:webHidden/>
          </w:rPr>
        </w:r>
        <w:r w:rsidR="00A34B04">
          <w:rPr>
            <w:noProof/>
            <w:webHidden/>
          </w:rPr>
          <w:fldChar w:fldCharType="separate"/>
        </w:r>
        <w:r w:rsidR="00A34B04">
          <w:rPr>
            <w:noProof/>
            <w:webHidden/>
          </w:rPr>
          <w:t>16</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9" w:history="1">
        <w:r w:rsidR="00A34B04" w:rsidRPr="009344D6">
          <w:rPr>
            <w:rStyle w:val="Hyperlink"/>
            <w:noProof/>
          </w:rPr>
          <w:t>2.3</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Съществуващи инструменти за реинженеринг</w:t>
        </w:r>
        <w:r w:rsidR="00A34B04">
          <w:rPr>
            <w:noProof/>
            <w:webHidden/>
          </w:rPr>
          <w:tab/>
        </w:r>
        <w:r w:rsidR="00A34B04">
          <w:rPr>
            <w:noProof/>
            <w:webHidden/>
          </w:rPr>
          <w:fldChar w:fldCharType="begin"/>
        </w:r>
        <w:r w:rsidR="00A34B04">
          <w:rPr>
            <w:noProof/>
            <w:webHidden/>
          </w:rPr>
          <w:instrText xml:space="preserve"> PAGEREF _Toc411206499 \h </w:instrText>
        </w:r>
        <w:r w:rsidR="00A34B04">
          <w:rPr>
            <w:noProof/>
            <w:webHidden/>
          </w:rPr>
        </w:r>
        <w:r w:rsidR="00A34B04">
          <w:rPr>
            <w:noProof/>
            <w:webHidden/>
          </w:rPr>
          <w:fldChar w:fldCharType="separate"/>
        </w:r>
        <w:r w:rsidR="00A34B04">
          <w:rPr>
            <w:noProof/>
            <w:webHidden/>
          </w:rPr>
          <w:t>17</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0" w:history="1">
        <w:r w:rsidR="00A34B04" w:rsidRPr="009344D6">
          <w:rPr>
            <w:rStyle w:val="Hyperlink"/>
            <w:noProof/>
          </w:rPr>
          <w:t>2.3.1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Оркестрирана много-изгледна среда за софтуерно архитектурна реконструкция [R14]</w:t>
        </w:r>
        <w:r w:rsidR="00A34B04">
          <w:rPr>
            <w:noProof/>
            <w:webHidden/>
          </w:rPr>
          <w:tab/>
        </w:r>
        <w:r w:rsidR="00A34B04">
          <w:rPr>
            <w:noProof/>
            <w:webHidden/>
          </w:rPr>
          <w:fldChar w:fldCharType="begin"/>
        </w:r>
        <w:r w:rsidR="00A34B04">
          <w:rPr>
            <w:noProof/>
            <w:webHidden/>
          </w:rPr>
          <w:instrText xml:space="preserve"> PAGEREF _Toc411206500 \h </w:instrText>
        </w:r>
        <w:r w:rsidR="00A34B04">
          <w:rPr>
            <w:noProof/>
            <w:webHidden/>
          </w:rPr>
        </w:r>
        <w:r w:rsidR="00A34B04">
          <w:rPr>
            <w:noProof/>
            <w:webHidden/>
          </w:rPr>
          <w:fldChar w:fldCharType="separate"/>
        </w:r>
        <w:r w:rsidR="00A34B04">
          <w:rPr>
            <w:noProof/>
            <w:webHidden/>
          </w:rPr>
          <w:t>18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1" w:history="1">
        <w:r w:rsidR="00A34B04" w:rsidRPr="009344D6">
          <w:rPr>
            <w:rStyle w:val="Hyperlink"/>
            <w:noProof/>
          </w:rPr>
          <w:t>2.3.2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 xml:space="preserve">Компонентният модел на </w:t>
        </w:r>
        <w:r w:rsidR="00A34B04" w:rsidRPr="009344D6">
          <w:rPr>
            <w:rStyle w:val="Hyperlink"/>
            <w:rFonts w:ascii="TimesNewRoman,Italic" w:hAnsi="TimesNewRoman,Italic" w:cs="TimesNewRoman,Italic"/>
            <w:noProof/>
            <w:lang w:eastAsia="en-US"/>
          </w:rPr>
          <w:t xml:space="preserve">Dassault Systèmes </w:t>
        </w:r>
        <w:r w:rsidR="00A34B04" w:rsidRPr="009344D6">
          <w:rPr>
            <w:rStyle w:val="Hyperlink"/>
            <w:noProof/>
          </w:rPr>
          <w:t>(DS) [R14]</w:t>
        </w:r>
        <w:r w:rsidR="00A34B04">
          <w:rPr>
            <w:noProof/>
            <w:webHidden/>
          </w:rPr>
          <w:tab/>
        </w:r>
        <w:r w:rsidR="00A34B04">
          <w:rPr>
            <w:noProof/>
            <w:webHidden/>
          </w:rPr>
          <w:fldChar w:fldCharType="begin"/>
        </w:r>
        <w:r w:rsidR="00A34B04">
          <w:rPr>
            <w:noProof/>
            <w:webHidden/>
          </w:rPr>
          <w:instrText xml:space="preserve"> PAGEREF _Toc411206501 \h </w:instrText>
        </w:r>
        <w:r w:rsidR="00A34B04">
          <w:rPr>
            <w:noProof/>
            <w:webHidden/>
          </w:rPr>
        </w:r>
        <w:r w:rsidR="00A34B04">
          <w:rPr>
            <w:noProof/>
            <w:webHidden/>
          </w:rPr>
          <w:fldChar w:fldCharType="separate"/>
        </w:r>
        <w:r w:rsidR="00A34B04">
          <w:rPr>
            <w:noProof/>
            <w:webHidden/>
          </w:rPr>
          <w:t>26</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2" w:history="1">
        <w:r w:rsidR="00A34B04" w:rsidRPr="009344D6">
          <w:rPr>
            <w:rStyle w:val="Hyperlink"/>
            <w:noProof/>
          </w:rPr>
          <w:t>2.4</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Сравнителен анализ на изложените решения</w:t>
        </w:r>
        <w:r w:rsidR="00A34B04">
          <w:rPr>
            <w:noProof/>
            <w:webHidden/>
          </w:rPr>
          <w:tab/>
        </w:r>
        <w:r w:rsidR="00A34B04">
          <w:rPr>
            <w:noProof/>
            <w:webHidden/>
          </w:rPr>
          <w:fldChar w:fldCharType="begin"/>
        </w:r>
        <w:r w:rsidR="00A34B04">
          <w:rPr>
            <w:noProof/>
            <w:webHidden/>
          </w:rPr>
          <w:instrText xml:space="preserve"> PAGEREF _Toc411206502 \h </w:instrText>
        </w:r>
        <w:r w:rsidR="00A34B04">
          <w:rPr>
            <w:noProof/>
            <w:webHidden/>
          </w:rPr>
        </w:r>
        <w:r w:rsidR="00A34B04">
          <w:rPr>
            <w:noProof/>
            <w:webHidden/>
          </w:rPr>
          <w:fldChar w:fldCharType="separate"/>
        </w:r>
        <w:r w:rsidR="00A34B04">
          <w:rPr>
            <w:noProof/>
            <w:webHidden/>
          </w:rPr>
          <w:t>30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3" w:history="1">
        <w:r w:rsidR="00A34B04" w:rsidRPr="009344D6">
          <w:rPr>
            <w:rStyle w:val="Hyperlink"/>
            <w:noProof/>
          </w:rPr>
          <w:t>2.4.1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Критерии</w:t>
        </w:r>
        <w:r w:rsidR="00A34B04">
          <w:rPr>
            <w:noProof/>
            <w:webHidden/>
          </w:rPr>
          <w:tab/>
        </w:r>
        <w:r w:rsidR="00A34B04">
          <w:rPr>
            <w:noProof/>
            <w:webHidden/>
          </w:rPr>
          <w:fldChar w:fldCharType="begin"/>
        </w:r>
        <w:r w:rsidR="00A34B04">
          <w:rPr>
            <w:noProof/>
            <w:webHidden/>
          </w:rPr>
          <w:instrText xml:space="preserve"> PAGEREF _Toc411206503 \h </w:instrText>
        </w:r>
        <w:r w:rsidR="00A34B04">
          <w:rPr>
            <w:noProof/>
            <w:webHidden/>
          </w:rPr>
        </w:r>
        <w:r w:rsidR="00A34B04">
          <w:rPr>
            <w:noProof/>
            <w:webHidden/>
          </w:rPr>
          <w:fldChar w:fldCharType="separate"/>
        </w:r>
        <w:r w:rsidR="00A34B04">
          <w:rPr>
            <w:noProof/>
            <w:webHidden/>
          </w:rPr>
          <w:t>30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4" w:history="1">
        <w:r w:rsidR="00A34B04" w:rsidRPr="009344D6">
          <w:rPr>
            <w:rStyle w:val="Hyperlink"/>
            <w:noProof/>
            <w:lang w:eastAsia="en-US"/>
          </w:rPr>
          <w:t>2.4.2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lang w:eastAsia="en-US"/>
          </w:rPr>
          <w:t>Сравнителен анализ</w:t>
        </w:r>
        <w:r w:rsidR="00A34B04">
          <w:rPr>
            <w:noProof/>
            <w:webHidden/>
          </w:rPr>
          <w:tab/>
        </w:r>
        <w:r w:rsidR="00A34B04">
          <w:rPr>
            <w:noProof/>
            <w:webHidden/>
          </w:rPr>
          <w:fldChar w:fldCharType="begin"/>
        </w:r>
        <w:r w:rsidR="00A34B04">
          <w:rPr>
            <w:noProof/>
            <w:webHidden/>
          </w:rPr>
          <w:instrText xml:space="preserve"> PAGEREF _Toc411206504 \h </w:instrText>
        </w:r>
        <w:r w:rsidR="00A34B04">
          <w:rPr>
            <w:noProof/>
            <w:webHidden/>
          </w:rPr>
        </w:r>
        <w:r w:rsidR="00A34B04">
          <w:rPr>
            <w:noProof/>
            <w:webHidden/>
          </w:rPr>
          <w:fldChar w:fldCharType="separate"/>
        </w:r>
        <w:r w:rsidR="00A34B04">
          <w:rPr>
            <w:noProof/>
            <w:webHidden/>
          </w:rPr>
          <w:t>32</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5" w:history="1">
        <w:r w:rsidR="00A34B04" w:rsidRPr="009344D6">
          <w:rPr>
            <w:rStyle w:val="Hyperlink"/>
            <w:noProof/>
          </w:rPr>
          <w:t>2.5</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Изводи</w:t>
        </w:r>
        <w:r w:rsidR="00A34B04">
          <w:rPr>
            <w:noProof/>
            <w:webHidden/>
          </w:rPr>
          <w:tab/>
        </w:r>
        <w:r w:rsidR="00A34B04">
          <w:rPr>
            <w:noProof/>
            <w:webHidden/>
          </w:rPr>
          <w:fldChar w:fldCharType="begin"/>
        </w:r>
        <w:r w:rsidR="00A34B04">
          <w:rPr>
            <w:noProof/>
            <w:webHidden/>
          </w:rPr>
          <w:instrText xml:space="preserve"> PAGEREF _Toc411206505 \h </w:instrText>
        </w:r>
        <w:r w:rsidR="00A34B04">
          <w:rPr>
            <w:noProof/>
            <w:webHidden/>
          </w:rPr>
        </w:r>
        <w:r w:rsidR="00A34B04">
          <w:rPr>
            <w:noProof/>
            <w:webHidden/>
          </w:rPr>
          <w:fldChar w:fldCharType="separate"/>
        </w:r>
        <w:r w:rsidR="00A34B04">
          <w:rPr>
            <w:noProof/>
            <w:webHidden/>
          </w:rPr>
          <w:t>32</w:t>
        </w:r>
        <w:r w:rsidR="00A34B04">
          <w:rPr>
            <w:noProof/>
            <w:webHidden/>
          </w:rPr>
          <w:fldChar w:fldCharType="end"/>
        </w:r>
      </w:hyperlink>
    </w:p>
    <w:p w:rsidR="00A34B04" w:rsidRDefault="00ED2C69">
      <w:pPr>
        <w:pStyle w:val="TOC1"/>
        <w:rPr>
          <w:rFonts w:asciiTheme="minorHAnsi" w:eastAsiaTheme="minorEastAsia" w:hAnsiTheme="minorHAnsi" w:cstheme="minorBidi"/>
          <w:b w:val="0"/>
          <w:bCs w:val="0"/>
          <w:caps w:val="0"/>
          <w:color w:val="auto"/>
          <w:sz w:val="22"/>
          <w:szCs w:val="22"/>
          <w:lang w:val="en-US" w:eastAsia="en-US"/>
        </w:rPr>
      </w:pPr>
      <w:hyperlink w:anchor="_Toc411206506" w:history="1">
        <w:r w:rsidR="00A34B04" w:rsidRPr="009344D6">
          <w:rPr>
            <w:rStyle w:val="Hyperlink"/>
          </w:rPr>
          <w:t>3.</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Анализ</w:t>
        </w:r>
        <w:r w:rsidR="00A34B04">
          <w:rPr>
            <w:webHidden/>
          </w:rPr>
          <w:tab/>
        </w:r>
        <w:r w:rsidR="00A34B04">
          <w:rPr>
            <w:webHidden/>
          </w:rPr>
          <w:fldChar w:fldCharType="begin"/>
        </w:r>
        <w:r w:rsidR="00A34B04">
          <w:rPr>
            <w:webHidden/>
          </w:rPr>
          <w:instrText xml:space="preserve"> PAGEREF _Toc411206506 \h </w:instrText>
        </w:r>
        <w:r w:rsidR="00A34B04">
          <w:rPr>
            <w:webHidden/>
          </w:rPr>
        </w:r>
        <w:r w:rsidR="00A34B04">
          <w:rPr>
            <w:webHidden/>
          </w:rPr>
          <w:fldChar w:fldCharType="separate"/>
        </w:r>
        <w:r w:rsidR="00A34B04">
          <w:rPr>
            <w:webHidden/>
          </w:rPr>
          <w:t>33</w:t>
        </w:r>
        <w:r w:rsidR="00A34B04">
          <w:rPr>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7" w:history="1">
        <w:r w:rsidR="00A34B04" w:rsidRPr="009344D6">
          <w:rPr>
            <w:rStyle w:val="Hyperlink"/>
            <w:noProof/>
          </w:rPr>
          <w:t>3.1</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Концептуален</w:t>
        </w:r>
        <w:r w:rsidR="00A34B04" w:rsidRPr="009344D6">
          <w:rPr>
            <w:rStyle w:val="Hyperlink"/>
            <w:noProof/>
          </w:rPr>
          <w:t xml:space="preserve"> модел</w:t>
        </w:r>
        <w:r w:rsidR="00A34B04">
          <w:rPr>
            <w:noProof/>
            <w:webHidden/>
          </w:rPr>
          <w:tab/>
        </w:r>
        <w:r w:rsidR="00A34B04">
          <w:rPr>
            <w:noProof/>
            <w:webHidden/>
          </w:rPr>
          <w:fldChar w:fldCharType="begin"/>
        </w:r>
        <w:r w:rsidR="00A34B04">
          <w:rPr>
            <w:noProof/>
            <w:webHidden/>
          </w:rPr>
          <w:instrText xml:space="preserve"> PAGEREF _Toc411206507 \h </w:instrText>
        </w:r>
        <w:r w:rsidR="00A34B04">
          <w:rPr>
            <w:noProof/>
            <w:webHidden/>
          </w:rPr>
        </w:r>
        <w:r w:rsidR="00A34B04">
          <w:rPr>
            <w:noProof/>
            <w:webHidden/>
          </w:rPr>
          <w:fldChar w:fldCharType="separate"/>
        </w:r>
        <w:r w:rsidR="00A34B04">
          <w:rPr>
            <w:noProof/>
            <w:webHidden/>
          </w:rPr>
          <w:t>33</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8" w:history="1">
        <w:r w:rsidR="00A34B04" w:rsidRPr="009344D6">
          <w:rPr>
            <w:rStyle w:val="Hyperlink"/>
            <w:noProof/>
          </w:rPr>
          <w:t>3.2</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Работни</w:t>
        </w:r>
        <w:r w:rsidR="00A34B04" w:rsidRPr="009344D6">
          <w:rPr>
            <w:rStyle w:val="Hyperlink"/>
            <w:noProof/>
          </w:rPr>
          <w:t xml:space="preserve"> процеси</w:t>
        </w:r>
        <w:r w:rsidR="00A34B04">
          <w:rPr>
            <w:noProof/>
            <w:webHidden/>
          </w:rPr>
          <w:tab/>
        </w:r>
        <w:r w:rsidR="00A34B04">
          <w:rPr>
            <w:noProof/>
            <w:webHidden/>
          </w:rPr>
          <w:fldChar w:fldCharType="begin"/>
        </w:r>
        <w:r w:rsidR="00A34B04">
          <w:rPr>
            <w:noProof/>
            <w:webHidden/>
          </w:rPr>
          <w:instrText xml:space="preserve"> PAGEREF _Toc411206508 \h </w:instrText>
        </w:r>
        <w:r w:rsidR="00A34B04">
          <w:rPr>
            <w:noProof/>
            <w:webHidden/>
          </w:rPr>
        </w:r>
        <w:r w:rsidR="00A34B04">
          <w:rPr>
            <w:noProof/>
            <w:webHidden/>
          </w:rPr>
          <w:fldChar w:fldCharType="separate"/>
        </w:r>
        <w:r w:rsidR="00A34B04">
          <w:rPr>
            <w:noProof/>
            <w:webHidden/>
          </w:rPr>
          <w:t>35</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9" w:history="1">
        <w:r w:rsidR="00A34B04" w:rsidRPr="009344D6">
          <w:rPr>
            <w:rStyle w:val="Hyperlink"/>
            <w:noProof/>
          </w:rPr>
          <w:t>3.2.1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Подготовка на критерии за анализ</w:t>
        </w:r>
        <w:r w:rsidR="00A34B04">
          <w:rPr>
            <w:noProof/>
            <w:webHidden/>
          </w:rPr>
          <w:tab/>
        </w:r>
        <w:r w:rsidR="00A34B04">
          <w:rPr>
            <w:noProof/>
            <w:webHidden/>
          </w:rPr>
          <w:fldChar w:fldCharType="begin"/>
        </w:r>
        <w:r w:rsidR="00A34B04">
          <w:rPr>
            <w:noProof/>
            <w:webHidden/>
          </w:rPr>
          <w:instrText xml:space="preserve"> PAGEREF _Toc411206509 \h </w:instrText>
        </w:r>
        <w:r w:rsidR="00A34B04">
          <w:rPr>
            <w:noProof/>
            <w:webHidden/>
          </w:rPr>
        </w:r>
        <w:r w:rsidR="00A34B04">
          <w:rPr>
            <w:noProof/>
            <w:webHidden/>
          </w:rPr>
          <w:fldChar w:fldCharType="separate"/>
        </w:r>
        <w:r w:rsidR="00A34B04">
          <w:rPr>
            <w:noProof/>
            <w:webHidden/>
          </w:rPr>
          <w:t>35</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0" w:history="1">
        <w:r w:rsidR="00A34B04" w:rsidRPr="009344D6">
          <w:rPr>
            <w:rStyle w:val="Hyperlink"/>
            <w:noProof/>
          </w:rPr>
          <w:t>3.2.2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Анализиране на проект и сериализация на хранилището</w:t>
        </w:r>
        <w:r w:rsidR="00A34B04">
          <w:rPr>
            <w:noProof/>
            <w:webHidden/>
          </w:rPr>
          <w:tab/>
        </w:r>
        <w:r w:rsidR="00A34B04">
          <w:rPr>
            <w:noProof/>
            <w:webHidden/>
          </w:rPr>
          <w:fldChar w:fldCharType="begin"/>
        </w:r>
        <w:r w:rsidR="00A34B04">
          <w:rPr>
            <w:noProof/>
            <w:webHidden/>
          </w:rPr>
          <w:instrText xml:space="preserve"> PAGEREF _Toc411206510 \h </w:instrText>
        </w:r>
        <w:r w:rsidR="00A34B04">
          <w:rPr>
            <w:noProof/>
            <w:webHidden/>
          </w:rPr>
        </w:r>
        <w:r w:rsidR="00A34B04">
          <w:rPr>
            <w:noProof/>
            <w:webHidden/>
          </w:rPr>
          <w:fldChar w:fldCharType="separate"/>
        </w:r>
        <w:r w:rsidR="00A34B04">
          <w:rPr>
            <w:noProof/>
            <w:webHidden/>
          </w:rPr>
          <w:t>36</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1" w:history="1">
        <w:r w:rsidR="00A34B04" w:rsidRPr="009344D6">
          <w:rPr>
            <w:rStyle w:val="Hyperlink"/>
            <w:noProof/>
          </w:rPr>
          <w:t>3.2.3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Генерация на базов код</w:t>
        </w:r>
        <w:r w:rsidR="00A34B04">
          <w:rPr>
            <w:noProof/>
            <w:webHidden/>
          </w:rPr>
          <w:tab/>
        </w:r>
        <w:r w:rsidR="00A34B04">
          <w:rPr>
            <w:noProof/>
            <w:webHidden/>
          </w:rPr>
          <w:fldChar w:fldCharType="begin"/>
        </w:r>
        <w:r w:rsidR="00A34B04">
          <w:rPr>
            <w:noProof/>
            <w:webHidden/>
          </w:rPr>
          <w:instrText xml:space="preserve"> PAGEREF _Toc411206511 \h </w:instrText>
        </w:r>
        <w:r w:rsidR="00A34B04">
          <w:rPr>
            <w:noProof/>
            <w:webHidden/>
          </w:rPr>
        </w:r>
        <w:r w:rsidR="00A34B04">
          <w:rPr>
            <w:noProof/>
            <w:webHidden/>
          </w:rPr>
          <w:fldChar w:fldCharType="separate"/>
        </w:r>
        <w:r w:rsidR="00A34B04">
          <w:rPr>
            <w:noProof/>
            <w:webHidden/>
          </w:rPr>
          <w:t>37</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12" w:history="1">
        <w:r w:rsidR="00A34B04" w:rsidRPr="009344D6">
          <w:rPr>
            <w:rStyle w:val="Hyperlink"/>
            <w:noProof/>
          </w:rPr>
          <w:t>3.3</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Потребителски</w:t>
        </w:r>
        <w:r w:rsidR="00A34B04" w:rsidRPr="009344D6">
          <w:rPr>
            <w:rStyle w:val="Hyperlink"/>
            <w:noProof/>
            <w:lang w:val="ru-RU"/>
          </w:rPr>
          <w:t xml:space="preserve"> </w:t>
        </w:r>
        <w:r w:rsidR="00A34B04" w:rsidRPr="009344D6">
          <w:rPr>
            <w:rStyle w:val="Hyperlink"/>
            <w:noProof/>
          </w:rPr>
          <w:t>(функционални</w:t>
        </w:r>
        <w:r w:rsidR="00A34B04" w:rsidRPr="009344D6">
          <w:rPr>
            <w:rStyle w:val="Hyperlink"/>
            <w:noProof/>
            <w:lang w:val="ru-RU"/>
          </w:rPr>
          <w:t xml:space="preserve">) </w:t>
        </w:r>
        <w:r w:rsidR="00A34B04" w:rsidRPr="009344D6">
          <w:rPr>
            <w:rStyle w:val="Hyperlink"/>
            <w:noProof/>
          </w:rPr>
          <w:t>изисквания</w:t>
        </w:r>
        <w:r w:rsidR="00A34B04">
          <w:rPr>
            <w:noProof/>
            <w:webHidden/>
          </w:rPr>
          <w:tab/>
        </w:r>
        <w:r w:rsidR="00A34B04">
          <w:rPr>
            <w:noProof/>
            <w:webHidden/>
          </w:rPr>
          <w:fldChar w:fldCharType="begin"/>
        </w:r>
        <w:r w:rsidR="00A34B04">
          <w:rPr>
            <w:noProof/>
            <w:webHidden/>
          </w:rPr>
          <w:instrText xml:space="preserve"> PAGEREF _Toc411206512 \h </w:instrText>
        </w:r>
        <w:r w:rsidR="00A34B04">
          <w:rPr>
            <w:noProof/>
            <w:webHidden/>
          </w:rPr>
        </w:r>
        <w:r w:rsidR="00A34B04">
          <w:rPr>
            <w:noProof/>
            <w:webHidden/>
          </w:rPr>
          <w:fldChar w:fldCharType="separate"/>
        </w:r>
        <w:r w:rsidR="00A34B04">
          <w:rPr>
            <w:noProof/>
            <w:webHidden/>
          </w:rPr>
          <w:t>37</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3" w:history="1">
        <w:r w:rsidR="00A34B04" w:rsidRPr="009344D6">
          <w:rPr>
            <w:rStyle w:val="Hyperlink"/>
            <w:noProof/>
          </w:rPr>
          <w:t>3.3.1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Типични случаи на употреба</w:t>
        </w:r>
        <w:r w:rsidR="00A34B04">
          <w:rPr>
            <w:noProof/>
            <w:webHidden/>
          </w:rPr>
          <w:tab/>
        </w:r>
        <w:r w:rsidR="00A34B04">
          <w:rPr>
            <w:noProof/>
            <w:webHidden/>
          </w:rPr>
          <w:fldChar w:fldCharType="begin"/>
        </w:r>
        <w:r w:rsidR="00A34B04">
          <w:rPr>
            <w:noProof/>
            <w:webHidden/>
          </w:rPr>
          <w:instrText xml:space="preserve"> PAGEREF _Toc411206513 \h </w:instrText>
        </w:r>
        <w:r w:rsidR="00A34B04">
          <w:rPr>
            <w:noProof/>
            <w:webHidden/>
          </w:rPr>
        </w:r>
        <w:r w:rsidR="00A34B04">
          <w:rPr>
            <w:noProof/>
            <w:webHidden/>
          </w:rPr>
          <w:fldChar w:fldCharType="separate"/>
        </w:r>
        <w:r w:rsidR="00A34B04">
          <w:rPr>
            <w:noProof/>
            <w:webHidden/>
          </w:rPr>
          <w:t>37</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4" w:history="1">
        <w:r w:rsidR="00A34B04" w:rsidRPr="009344D6">
          <w:rPr>
            <w:rStyle w:val="Hyperlink"/>
            <w:noProof/>
          </w:rPr>
          <w:t>3.3.2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Мета-модел на архитектурното хранилище</w:t>
        </w:r>
        <w:r w:rsidR="00A34B04">
          <w:rPr>
            <w:noProof/>
            <w:webHidden/>
          </w:rPr>
          <w:tab/>
        </w:r>
        <w:r w:rsidR="00A34B04">
          <w:rPr>
            <w:noProof/>
            <w:webHidden/>
          </w:rPr>
          <w:fldChar w:fldCharType="begin"/>
        </w:r>
        <w:r w:rsidR="00A34B04">
          <w:rPr>
            <w:noProof/>
            <w:webHidden/>
          </w:rPr>
          <w:instrText xml:space="preserve"> PAGEREF _Toc411206514 \h </w:instrText>
        </w:r>
        <w:r w:rsidR="00A34B04">
          <w:rPr>
            <w:noProof/>
            <w:webHidden/>
          </w:rPr>
        </w:r>
        <w:r w:rsidR="00A34B04">
          <w:rPr>
            <w:noProof/>
            <w:webHidden/>
          </w:rPr>
          <w:fldChar w:fldCharType="separate"/>
        </w:r>
        <w:r w:rsidR="00A34B04">
          <w:rPr>
            <w:noProof/>
            <w:webHidden/>
          </w:rPr>
          <w:t>45</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5" w:history="1">
        <w:r w:rsidR="00A34B04" w:rsidRPr="009344D6">
          <w:rPr>
            <w:rStyle w:val="Hyperlink"/>
            <w:noProof/>
          </w:rPr>
          <w:t>3.3.3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Формат на генерирания базов код</w:t>
        </w:r>
        <w:r w:rsidR="00A34B04">
          <w:rPr>
            <w:noProof/>
            <w:webHidden/>
          </w:rPr>
          <w:tab/>
        </w:r>
        <w:r w:rsidR="00A34B04">
          <w:rPr>
            <w:noProof/>
            <w:webHidden/>
          </w:rPr>
          <w:fldChar w:fldCharType="begin"/>
        </w:r>
        <w:r w:rsidR="00A34B04">
          <w:rPr>
            <w:noProof/>
            <w:webHidden/>
          </w:rPr>
          <w:instrText xml:space="preserve"> PAGEREF _Toc411206515 \h </w:instrText>
        </w:r>
        <w:r w:rsidR="00A34B04">
          <w:rPr>
            <w:noProof/>
            <w:webHidden/>
          </w:rPr>
        </w:r>
        <w:r w:rsidR="00A34B04">
          <w:rPr>
            <w:noProof/>
            <w:webHidden/>
          </w:rPr>
          <w:fldChar w:fldCharType="separate"/>
        </w:r>
        <w:r w:rsidR="00A34B04">
          <w:rPr>
            <w:noProof/>
            <w:webHidden/>
          </w:rPr>
          <w:t>50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6" w:history="1">
        <w:r w:rsidR="00A34B04" w:rsidRPr="009344D6">
          <w:rPr>
            <w:rStyle w:val="Hyperlink"/>
            <w:noProof/>
          </w:rPr>
          <w:t>3.3.4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Група от критерии за стандартна архитектура</w:t>
        </w:r>
        <w:r w:rsidR="00A34B04">
          <w:rPr>
            <w:noProof/>
            <w:webHidden/>
          </w:rPr>
          <w:tab/>
        </w:r>
        <w:r w:rsidR="00A34B04">
          <w:rPr>
            <w:noProof/>
            <w:webHidden/>
          </w:rPr>
          <w:fldChar w:fldCharType="begin"/>
        </w:r>
        <w:r w:rsidR="00A34B04">
          <w:rPr>
            <w:noProof/>
            <w:webHidden/>
          </w:rPr>
          <w:instrText xml:space="preserve"> PAGEREF _Toc411206516 \h </w:instrText>
        </w:r>
        <w:r w:rsidR="00A34B04">
          <w:rPr>
            <w:noProof/>
            <w:webHidden/>
          </w:rPr>
        </w:r>
        <w:r w:rsidR="00A34B04">
          <w:rPr>
            <w:noProof/>
            <w:webHidden/>
          </w:rPr>
          <w:fldChar w:fldCharType="separate"/>
        </w:r>
        <w:r w:rsidR="00A34B04">
          <w:rPr>
            <w:noProof/>
            <w:webHidden/>
          </w:rPr>
          <w:t>52</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17" w:history="1">
        <w:r w:rsidR="00A34B04" w:rsidRPr="009344D6">
          <w:rPr>
            <w:rStyle w:val="Hyperlink"/>
            <w:noProof/>
          </w:rPr>
          <w:t>3.4</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 xml:space="preserve">Качествени </w:t>
        </w:r>
        <w:r w:rsidR="00A34B04" w:rsidRPr="009344D6">
          <w:rPr>
            <w:rStyle w:val="Hyperlink"/>
            <w:noProof/>
          </w:rPr>
          <w:t>(нефункционални</w:t>
        </w:r>
        <w:r w:rsidR="00A34B04" w:rsidRPr="009344D6">
          <w:rPr>
            <w:rStyle w:val="Hyperlink"/>
            <w:noProof/>
            <w:lang w:val="ru-RU"/>
          </w:rPr>
          <w:t>)</w:t>
        </w:r>
        <w:r w:rsidR="00A34B04" w:rsidRPr="009344D6">
          <w:rPr>
            <w:rStyle w:val="Hyperlink"/>
            <w:noProof/>
          </w:rPr>
          <w:t xml:space="preserve"> изисквания</w:t>
        </w:r>
        <w:r w:rsidR="00A34B04" w:rsidRPr="009344D6">
          <w:rPr>
            <w:rStyle w:val="Hyperlink"/>
            <w:noProof/>
            <w:lang w:val="ru-RU"/>
          </w:rPr>
          <w:t xml:space="preserve"> </w:t>
        </w:r>
        <w:r w:rsidR="00A34B04">
          <w:rPr>
            <w:noProof/>
            <w:webHidden/>
          </w:rPr>
          <w:tab/>
        </w:r>
        <w:r w:rsidR="00A34B04">
          <w:rPr>
            <w:noProof/>
            <w:webHidden/>
          </w:rPr>
          <w:fldChar w:fldCharType="begin"/>
        </w:r>
        <w:r w:rsidR="00A34B04">
          <w:rPr>
            <w:noProof/>
            <w:webHidden/>
          </w:rPr>
          <w:instrText xml:space="preserve"> PAGEREF _Toc411206517 \h </w:instrText>
        </w:r>
        <w:r w:rsidR="00A34B04">
          <w:rPr>
            <w:noProof/>
            <w:webHidden/>
          </w:rPr>
        </w:r>
        <w:r w:rsidR="00A34B04">
          <w:rPr>
            <w:noProof/>
            <w:webHidden/>
          </w:rPr>
          <w:fldChar w:fldCharType="separate"/>
        </w:r>
        <w:r w:rsidR="00A34B04">
          <w:rPr>
            <w:noProof/>
            <w:webHidden/>
          </w:rPr>
          <w:t>58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8" w:history="1">
        <w:r w:rsidR="00A34B04" w:rsidRPr="009344D6">
          <w:rPr>
            <w:rStyle w:val="Hyperlink"/>
            <w:noProof/>
          </w:rPr>
          <w:t>3.4.1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Скалируемост</w:t>
        </w:r>
        <w:r w:rsidR="00A34B04">
          <w:rPr>
            <w:noProof/>
            <w:webHidden/>
          </w:rPr>
          <w:tab/>
        </w:r>
        <w:r w:rsidR="00A34B04">
          <w:rPr>
            <w:noProof/>
            <w:webHidden/>
          </w:rPr>
          <w:fldChar w:fldCharType="begin"/>
        </w:r>
        <w:r w:rsidR="00A34B04">
          <w:rPr>
            <w:noProof/>
            <w:webHidden/>
          </w:rPr>
          <w:instrText xml:space="preserve"> PAGEREF _Toc411206518 \h </w:instrText>
        </w:r>
        <w:r w:rsidR="00A34B04">
          <w:rPr>
            <w:noProof/>
            <w:webHidden/>
          </w:rPr>
        </w:r>
        <w:r w:rsidR="00A34B04">
          <w:rPr>
            <w:noProof/>
            <w:webHidden/>
          </w:rPr>
          <w:fldChar w:fldCharType="separate"/>
        </w:r>
        <w:r w:rsidR="00A34B04">
          <w:rPr>
            <w:noProof/>
            <w:webHidden/>
          </w:rPr>
          <w:t>58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9" w:history="1">
        <w:r w:rsidR="00A34B04" w:rsidRPr="009344D6">
          <w:rPr>
            <w:rStyle w:val="Hyperlink"/>
            <w:noProof/>
          </w:rPr>
          <w:t>3.4.2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Модифицируемост и документация</w:t>
        </w:r>
        <w:r w:rsidR="00A34B04">
          <w:rPr>
            <w:noProof/>
            <w:webHidden/>
          </w:rPr>
          <w:tab/>
        </w:r>
        <w:r w:rsidR="00A34B04">
          <w:rPr>
            <w:noProof/>
            <w:webHidden/>
          </w:rPr>
          <w:fldChar w:fldCharType="begin"/>
        </w:r>
        <w:r w:rsidR="00A34B04">
          <w:rPr>
            <w:noProof/>
            <w:webHidden/>
          </w:rPr>
          <w:instrText xml:space="preserve"> PAGEREF _Toc411206519 \h </w:instrText>
        </w:r>
        <w:r w:rsidR="00A34B04">
          <w:rPr>
            <w:noProof/>
            <w:webHidden/>
          </w:rPr>
        </w:r>
        <w:r w:rsidR="00A34B04">
          <w:rPr>
            <w:noProof/>
            <w:webHidden/>
          </w:rPr>
          <w:fldChar w:fldCharType="separate"/>
        </w:r>
        <w:r w:rsidR="00A34B04">
          <w:rPr>
            <w:noProof/>
            <w:webHidden/>
          </w:rPr>
          <w:t>58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0" w:history="1">
        <w:r w:rsidR="00A34B04" w:rsidRPr="009344D6">
          <w:rPr>
            <w:rStyle w:val="Hyperlink"/>
            <w:noProof/>
          </w:rPr>
          <w:t>3.4.3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Поддръжка и възможност за разширение</w:t>
        </w:r>
        <w:r w:rsidR="00A34B04">
          <w:rPr>
            <w:noProof/>
            <w:webHidden/>
          </w:rPr>
          <w:tab/>
        </w:r>
        <w:r w:rsidR="00A34B04">
          <w:rPr>
            <w:noProof/>
            <w:webHidden/>
          </w:rPr>
          <w:fldChar w:fldCharType="begin"/>
        </w:r>
        <w:r w:rsidR="00A34B04">
          <w:rPr>
            <w:noProof/>
            <w:webHidden/>
          </w:rPr>
          <w:instrText xml:space="preserve"> PAGEREF _Toc411206520 \h </w:instrText>
        </w:r>
        <w:r w:rsidR="00A34B04">
          <w:rPr>
            <w:noProof/>
            <w:webHidden/>
          </w:rPr>
        </w:r>
        <w:r w:rsidR="00A34B04">
          <w:rPr>
            <w:noProof/>
            <w:webHidden/>
          </w:rPr>
          <w:fldChar w:fldCharType="separate"/>
        </w:r>
        <w:r w:rsidR="00A34B04">
          <w:rPr>
            <w:noProof/>
            <w:webHidden/>
          </w:rPr>
          <w:t>58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1" w:history="1">
        <w:r w:rsidR="00A34B04" w:rsidRPr="009344D6">
          <w:rPr>
            <w:rStyle w:val="Hyperlink"/>
            <w:noProof/>
          </w:rPr>
          <w:t>3.4.4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Потребителски интерфейс</w:t>
        </w:r>
        <w:r w:rsidR="00A34B04">
          <w:rPr>
            <w:noProof/>
            <w:webHidden/>
          </w:rPr>
          <w:tab/>
        </w:r>
        <w:r w:rsidR="00A34B04">
          <w:rPr>
            <w:noProof/>
            <w:webHidden/>
          </w:rPr>
          <w:fldChar w:fldCharType="begin"/>
        </w:r>
        <w:r w:rsidR="00A34B04">
          <w:rPr>
            <w:noProof/>
            <w:webHidden/>
          </w:rPr>
          <w:instrText xml:space="preserve"> PAGEREF _Toc411206521 \h </w:instrText>
        </w:r>
        <w:r w:rsidR="00A34B04">
          <w:rPr>
            <w:noProof/>
            <w:webHidden/>
          </w:rPr>
        </w:r>
        <w:r w:rsidR="00A34B04">
          <w:rPr>
            <w:noProof/>
            <w:webHidden/>
          </w:rPr>
          <w:fldChar w:fldCharType="separate"/>
        </w:r>
        <w:r w:rsidR="00A34B04">
          <w:rPr>
            <w:noProof/>
            <w:webHidden/>
          </w:rPr>
          <w:t>58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2" w:history="1">
        <w:r w:rsidR="00A34B04" w:rsidRPr="009344D6">
          <w:rPr>
            <w:rStyle w:val="Hyperlink"/>
            <w:noProof/>
          </w:rPr>
          <w:t>3.4.5</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Тестваемост</w:t>
        </w:r>
        <w:r w:rsidR="00A34B04">
          <w:rPr>
            <w:noProof/>
            <w:webHidden/>
          </w:rPr>
          <w:tab/>
        </w:r>
        <w:r w:rsidR="00A34B04">
          <w:rPr>
            <w:noProof/>
            <w:webHidden/>
          </w:rPr>
          <w:fldChar w:fldCharType="begin"/>
        </w:r>
        <w:r w:rsidR="00A34B04">
          <w:rPr>
            <w:noProof/>
            <w:webHidden/>
          </w:rPr>
          <w:instrText xml:space="preserve"> PAGEREF _Toc411206522 \h </w:instrText>
        </w:r>
        <w:r w:rsidR="00A34B04">
          <w:rPr>
            <w:noProof/>
            <w:webHidden/>
          </w:rPr>
        </w:r>
        <w:r w:rsidR="00A34B04">
          <w:rPr>
            <w:noProof/>
            <w:webHidden/>
          </w:rPr>
          <w:fldChar w:fldCharType="separate"/>
        </w:r>
        <w:r w:rsidR="00A34B04">
          <w:rPr>
            <w:noProof/>
            <w:webHidden/>
          </w:rPr>
          <w:t>59</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23" w:history="1">
        <w:r w:rsidR="00A34B04" w:rsidRPr="009344D6">
          <w:rPr>
            <w:rStyle w:val="Hyperlink"/>
            <w:noProof/>
            <w:lang w:val="ru-RU"/>
          </w:rPr>
          <w:t>3.5</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Изводи</w:t>
        </w:r>
        <w:r w:rsidR="00A34B04">
          <w:rPr>
            <w:noProof/>
            <w:webHidden/>
          </w:rPr>
          <w:tab/>
        </w:r>
        <w:r w:rsidR="00A34B04">
          <w:rPr>
            <w:noProof/>
            <w:webHidden/>
          </w:rPr>
          <w:fldChar w:fldCharType="begin"/>
        </w:r>
        <w:r w:rsidR="00A34B04">
          <w:rPr>
            <w:noProof/>
            <w:webHidden/>
          </w:rPr>
          <w:instrText xml:space="preserve"> PAGEREF _Toc411206523 \h </w:instrText>
        </w:r>
        <w:r w:rsidR="00A34B04">
          <w:rPr>
            <w:noProof/>
            <w:webHidden/>
          </w:rPr>
        </w:r>
        <w:r w:rsidR="00A34B04">
          <w:rPr>
            <w:noProof/>
            <w:webHidden/>
          </w:rPr>
          <w:fldChar w:fldCharType="separate"/>
        </w:r>
        <w:r w:rsidR="00A34B04">
          <w:rPr>
            <w:noProof/>
            <w:webHidden/>
          </w:rPr>
          <w:t>59</w:t>
        </w:r>
        <w:r w:rsidR="00A34B04">
          <w:rPr>
            <w:noProof/>
            <w:webHidden/>
          </w:rPr>
          <w:fldChar w:fldCharType="end"/>
        </w:r>
      </w:hyperlink>
    </w:p>
    <w:p w:rsidR="00A34B04" w:rsidRDefault="00ED2C69">
      <w:pPr>
        <w:pStyle w:val="TOC1"/>
        <w:rPr>
          <w:rFonts w:asciiTheme="minorHAnsi" w:eastAsiaTheme="minorEastAsia" w:hAnsiTheme="minorHAnsi" w:cstheme="minorBidi"/>
          <w:b w:val="0"/>
          <w:bCs w:val="0"/>
          <w:caps w:val="0"/>
          <w:color w:val="auto"/>
          <w:sz w:val="22"/>
          <w:szCs w:val="22"/>
          <w:lang w:val="en-US" w:eastAsia="en-US"/>
        </w:rPr>
      </w:pPr>
      <w:hyperlink w:anchor="_Toc411206524" w:history="1">
        <w:r w:rsidR="00A34B04" w:rsidRPr="009344D6">
          <w:rPr>
            <w:rStyle w:val="Hyperlink"/>
          </w:rPr>
          <w:t>4.</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Използвани технологии, платформи и методологии</w:t>
        </w:r>
        <w:r w:rsidR="00A34B04">
          <w:rPr>
            <w:webHidden/>
          </w:rPr>
          <w:tab/>
        </w:r>
        <w:r w:rsidR="00A34B04">
          <w:rPr>
            <w:webHidden/>
          </w:rPr>
          <w:fldChar w:fldCharType="begin"/>
        </w:r>
        <w:r w:rsidR="00A34B04">
          <w:rPr>
            <w:webHidden/>
          </w:rPr>
          <w:instrText xml:space="preserve"> PAGEREF _Toc411206524 \h </w:instrText>
        </w:r>
        <w:r w:rsidR="00A34B04">
          <w:rPr>
            <w:webHidden/>
          </w:rPr>
        </w:r>
        <w:r w:rsidR="00A34B04">
          <w:rPr>
            <w:webHidden/>
          </w:rPr>
          <w:fldChar w:fldCharType="separate"/>
        </w:r>
        <w:r w:rsidR="00A34B04">
          <w:rPr>
            <w:webHidden/>
          </w:rPr>
          <w:t>60</w:t>
        </w:r>
        <w:r w:rsidR="00A34B04">
          <w:rPr>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25" w:history="1">
        <w:r w:rsidR="00A34B04" w:rsidRPr="009344D6">
          <w:rPr>
            <w:rStyle w:val="Hyperlink"/>
            <w:noProof/>
          </w:rPr>
          <w:t>4.1</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Изисквания към средствата</w:t>
        </w:r>
        <w:r w:rsidR="00A34B04">
          <w:rPr>
            <w:noProof/>
            <w:webHidden/>
          </w:rPr>
          <w:tab/>
        </w:r>
        <w:r w:rsidR="00A34B04">
          <w:rPr>
            <w:noProof/>
            <w:webHidden/>
          </w:rPr>
          <w:fldChar w:fldCharType="begin"/>
        </w:r>
        <w:r w:rsidR="00A34B04">
          <w:rPr>
            <w:noProof/>
            <w:webHidden/>
          </w:rPr>
          <w:instrText xml:space="preserve"> PAGEREF _Toc411206525 \h </w:instrText>
        </w:r>
        <w:r w:rsidR="00A34B04">
          <w:rPr>
            <w:noProof/>
            <w:webHidden/>
          </w:rPr>
        </w:r>
        <w:r w:rsidR="00A34B04">
          <w:rPr>
            <w:noProof/>
            <w:webHidden/>
          </w:rPr>
          <w:fldChar w:fldCharType="separate"/>
        </w:r>
        <w:r w:rsidR="00A34B04">
          <w:rPr>
            <w:noProof/>
            <w:webHidden/>
          </w:rPr>
          <w:t>60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6" w:history="1">
        <w:r w:rsidR="00A34B04" w:rsidRPr="009344D6">
          <w:rPr>
            <w:rStyle w:val="Hyperlink"/>
            <w:noProof/>
          </w:rPr>
          <w:t>4.1.1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Език за програмиране</w:t>
        </w:r>
        <w:r w:rsidR="00A34B04">
          <w:rPr>
            <w:noProof/>
            <w:webHidden/>
          </w:rPr>
          <w:tab/>
        </w:r>
        <w:r w:rsidR="00A34B04">
          <w:rPr>
            <w:noProof/>
            <w:webHidden/>
          </w:rPr>
          <w:fldChar w:fldCharType="begin"/>
        </w:r>
        <w:r w:rsidR="00A34B04">
          <w:rPr>
            <w:noProof/>
            <w:webHidden/>
          </w:rPr>
          <w:instrText xml:space="preserve"> PAGEREF _Toc411206526 \h </w:instrText>
        </w:r>
        <w:r w:rsidR="00A34B04">
          <w:rPr>
            <w:noProof/>
            <w:webHidden/>
          </w:rPr>
        </w:r>
        <w:r w:rsidR="00A34B04">
          <w:rPr>
            <w:noProof/>
            <w:webHidden/>
          </w:rPr>
          <w:fldChar w:fldCharType="separate"/>
        </w:r>
        <w:r w:rsidR="00A34B04">
          <w:rPr>
            <w:noProof/>
            <w:webHidden/>
          </w:rPr>
          <w:t>60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7" w:history="1">
        <w:r w:rsidR="00A34B04" w:rsidRPr="009344D6">
          <w:rPr>
            <w:rStyle w:val="Hyperlink"/>
            <w:noProof/>
          </w:rPr>
          <w:t>4.1.2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Модел на софтуерната система</w:t>
        </w:r>
        <w:r w:rsidR="00A34B04">
          <w:rPr>
            <w:noProof/>
            <w:webHidden/>
          </w:rPr>
          <w:tab/>
        </w:r>
        <w:r w:rsidR="00A34B04">
          <w:rPr>
            <w:noProof/>
            <w:webHidden/>
          </w:rPr>
          <w:fldChar w:fldCharType="begin"/>
        </w:r>
        <w:r w:rsidR="00A34B04">
          <w:rPr>
            <w:noProof/>
            <w:webHidden/>
          </w:rPr>
          <w:instrText xml:space="preserve"> PAGEREF _Toc411206527 \h </w:instrText>
        </w:r>
        <w:r w:rsidR="00A34B04">
          <w:rPr>
            <w:noProof/>
            <w:webHidden/>
          </w:rPr>
        </w:r>
        <w:r w:rsidR="00A34B04">
          <w:rPr>
            <w:noProof/>
            <w:webHidden/>
          </w:rPr>
          <w:fldChar w:fldCharType="separate"/>
        </w:r>
        <w:r w:rsidR="00A34B04">
          <w:rPr>
            <w:noProof/>
            <w:webHidden/>
          </w:rPr>
          <w:t>60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8" w:history="1">
        <w:r w:rsidR="00A34B04" w:rsidRPr="009344D6">
          <w:rPr>
            <w:rStyle w:val="Hyperlink"/>
            <w:noProof/>
          </w:rPr>
          <w:t>4.1.3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Генератор на базовия код</w:t>
        </w:r>
        <w:r w:rsidR="00A34B04">
          <w:rPr>
            <w:noProof/>
            <w:webHidden/>
          </w:rPr>
          <w:tab/>
        </w:r>
        <w:r w:rsidR="00A34B04">
          <w:rPr>
            <w:noProof/>
            <w:webHidden/>
          </w:rPr>
          <w:fldChar w:fldCharType="begin"/>
        </w:r>
        <w:r w:rsidR="00A34B04">
          <w:rPr>
            <w:noProof/>
            <w:webHidden/>
          </w:rPr>
          <w:instrText xml:space="preserve"> PAGEREF _Toc411206528 \h </w:instrText>
        </w:r>
        <w:r w:rsidR="00A34B04">
          <w:rPr>
            <w:noProof/>
            <w:webHidden/>
          </w:rPr>
        </w:r>
        <w:r w:rsidR="00A34B04">
          <w:rPr>
            <w:noProof/>
            <w:webHidden/>
          </w:rPr>
          <w:fldChar w:fldCharType="separate"/>
        </w:r>
        <w:r w:rsidR="00A34B04">
          <w:rPr>
            <w:noProof/>
            <w:webHidden/>
          </w:rPr>
          <w:t>61</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29" w:history="1">
        <w:r w:rsidR="00A34B04" w:rsidRPr="009344D6">
          <w:rPr>
            <w:rStyle w:val="Hyperlink"/>
            <w:noProof/>
          </w:rPr>
          <w:t>4.2</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Видове</w:t>
        </w:r>
        <w:r w:rsidR="00A34B04" w:rsidRPr="009344D6">
          <w:rPr>
            <w:rStyle w:val="Hyperlink"/>
            <w:noProof/>
            <w:lang w:val="ru-RU"/>
          </w:rPr>
          <w:t xml:space="preserve"> средства </w:t>
        </w:r>
        <w:r w:rsidR="00A34B04" w:rsidRPr="009344D6">
          <w:rPr>
            <w:rStyle w:val="Hyperlink"/>
            <w:noProof/>
          </w:rPr>
          <w:t>за разработване на решението</w:t>
        </w:r>
        <w:r w:rsidR="00A34B04">
          <w:rPr>
            <w:noProof/>
            <w:webHidden/>
          </w:rPr>
          <w:tab/>
        </w:r>
        <w:r w:rsidR="00A34B04">
          <w:rPr>
            <w:noProof/>
            <w:webHidden/>
          </w:rPr>
          <w:fldChar w:fldCharType="begin"/>
        </w:r>
        <w:r w:rsidR="00A34B04">
          <w:rPr>
            <w:noProof/>
            <w:webHidden/>
          </w:rPr>
          <w:instrText xml:space="preserve"> PAGEREF _Toc411206529 \h </w:instrText>
        </w:r>
        <w:r w:rsidR="00A34B04">
          <w:rPr>
            <w:noProof/>
            <w:webHidden/>
          </w:rPr>
        </w:r>
        <w:r w:rsidR="00A34B04">
          <w:rPr>
            <w:noProof/>
            <w:webHidden/>
          </w:rPr>
          <w:fldChar w:fldCharType="separate"/>
        </w:r>
        <w:r w:rsidR="00A34B04">
          <w:rPr>
            <w:noProof/>
            <w:webHidden/>
          </w:rPr>
          <w:t>61</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0" w:history="1">
        <w:r w:rsidR="00A34B04" w:rsidRPr="009344D6">
          <w:rPr>
            <w:rStyle w:val="Hyperlink"/>
            <w:noProof/>
          </w:rPr>
          <w:t>4.2.1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Език за програмиране:</w:t>
        </w:r>
        <w:r w:rsidR="00A34B04">
          <w:rPr>
            <w:noProof/>
            <w:webHidden/>
          </w:rPr>
          <w:tab/>
        </w:r>
        <w:r w:rsidR="00A34B04">
          <w:rPr>
            <w:noProof/>
            <w:webHidden/>
          </w:rPr>
          <w:fldChar w:fldCharType="begin"/>
        </w:r>
        <w:r w:rsidR="00A34B04">
          <w:rPr>
            <w:noProof/>
            <w:webHidden/>
          </w:rPr>
          <w:instrText xml:space="preserve"> PAGEREF _Toc411206530 \h </w:instrText>
        </w:r>
        <w:r w:rsidR="00A34B04">
          <w:rPr>
            <w:noProof/>
            <w:webHidden/>
          </w:rPr>
        </w:r>
        <w:r w:rsidR="00A34B04">
          <w:rPr>
            <w:noProof/>
            <w:webHidden/>
          </w:rPr>
          <w:fldChar w:fldCharType="separate"/>
        </w:r>
        <w:r w:rsidR="00A34B04">
          <w:rPr>
            <w:noProof/>
            <w:webHidden/>
          </w:rPr>
          <w:t>61</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1" w:history="1">
        <w:r w:rsidR="00A34B04" w:rsidRPr="009344D6">
          <w:rPr>
            <w:rStyle w:val="Hyperlink"/>
            <w:noProof/>
          </w:rPr>
          <w:t>4.2.2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UML и формати за представянето му</w:t>
        </w:r>
        <w:r w:rsidR="00A34B04">
          <w:rPr>
            <w:noProof/>
            <w:webHidden/>
          </w:rPr>
          <w:tab/>
        </w:r>
        <w:r w:rsidR="00A34B04">
          <w:rPr>
            <w:noProof/>
            <w:webHidden/>
          </w:rPr>
          <w:fldChar w:fldCharType="begin"/>
        </w:r>
        <w:r w:rsidR="00A34B04">
          <w:rPr>
            <w:noProof/>
            <w:webHidden/>
          </w:rPr>
          <w:instrText xml:space="preserve"> PAGEREF _Toc411206531 \h </w:instrText>
        </w:r>
        <w:r w:rsidR="00A34B04">
          <w:rPr>
            <w:noProof/>
            <w:webHidden/>
          </w:rPr>
        </w:r>
        <w:r w:rsidR="00A34B04">
          <w:rPr>
            <w:noProof/>
            <w:webHidden/>
          </w:rPr>
          <w:fldChar w:fldCharType="separate"/>
        </w:r>
        <w:r w:rsidR="00A34B04">
          <w:rPr>
            <w:noProof/>
            <w:webHidden/>
          </w:rPr>
          <w:t>62</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2" w:history="1">
        <w:r w:rsidR="00A34B04" w:rsidRPr="009344D6">
          <w:rPr>
            <w:rStyle w:val="Hyperlink"/>
            <w:noProof/>
          </w:rPr>
          <w:t>4.2.3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Среда за разработване на UML модел</w:t>
        </w:r>
        <w:r w:rsidR="00A34B04">
          <w:rPr>
            <w:noProof/>
            <w:webHidden/>
          </w:rPr>
          <w:tab/>
        </w:r>
        <w:r w:rsidR="00A34B04">
          <w:rPr>
            <w:noProof/>
            <w:webHidden/>
          </w:rPr>
          <w:fldChar w:fldCharType="begin"/>
        </w:r>
        <w:r w:rsidR="00A34B04">
          <w:rPr>
            <w:noProof/>
            <w:webHidden/>
          </w:rPr>
          <w:instrText xml:space="preserve"> PAGEREF _Toc411206532 \h </w:instrText>
        </w:r>
        <w:r w:rsidR="00A34B04">
          <w:rPr>
            <w:noProof/>
            <w:webHidden/>
          </w:rPr>
        </w:r>
        <w:r w:rsidR="00A34B04">
          <w:rPr>
            <w:noProof/>
            <w:webHidden/>
          </w:rPr>
          <w:fldChar w:fldCharType="separate"/>
        </w:r>
        <w:r w:rsidR="00A34B04">
          <w:rPr>
            <w:noProof/>
            <w:webHidden/>
          </w:rPr>
          <w:t>63</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3" w:history="1">
        <w:r w:rsidR="00A34B04" w:rsidRPr="009344D6">
          <w:rPr>
            <w:rStyle w:val="Hyperlink"/>
            <w:noProof/>
          </w:rPr>
          <w:t>4.2.4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Код генератор</w:t>
        </w:r>
        <w:r w:rsidR="00A34B04">
          <w:rPr>
            <w:noProof/>
            <w:webHidden/>
          </w:rPr>
          <w:tab/>
        </w:r>
        <w:r w:rsidR="00A34B04">
          <w:rPr>
            <w:noProof/>
            <w:webHidden/>
          </w:rPr>
          <w:fldChar w:fldCharType="begin"/>
        </w:r>
        <w:r w:rsidR="00A34B04">
          <w:rPr>
            <w:noProof/>
            <w:webHidden/>
          </w:rPr>
          <w:instrText xml:space="preserve"> PAGEREF _Toc411206533 \h </w:instrText>
        </w:r>
        <w:r w:rsidR="00A34B04">
          <w:rPr>
            <w:noProof/>
            <w:webHidden/>
          </w:rPr>
        </w:r>
        <w:r w:rsidR="00A34B04">
          <w:rPr>
            <w:noProof/>
            <w:webHidden/>
          </w:rPr>
          <w:fldChar w:fldCharType="separate"/>
        </w:r>
        <w:r w:rsidR="00A34B04">
          <w:rPr>
            <w:noProof/>
            <w:webHidden/>
          </w:rPr>
          <w:t>64</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34" w:history="1">
        <w:r w:rsidR="00A34B04" w:rsidRPr="009344D6">
          <w:rPr>
            <w:rStyle w:val="Hyperlink"/>
            <w:noProof/>
          </w:rPr>
          <w:t>4.3</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Избор</w:t>
        </w:r>
        <w:r w:rsidR="00A34B04" w:rsidRPr="009344D6">
          <w:rPr>
            <w:rStyle w:val="Hyperlink"/>
            <w:noProof/>
            <w:lang w:val="ru-RU"/>
          </w:rPr>
          <w:t xml:space="preserve"> на</w:t>
        </w:r>
        <w:r w:rsidR="00A34B04" w:rsidRPr="009344D6">
          <w:rPr>
            <w:rStyle w:val="Hyperlink"/>
            <w:noProof/>
          </w:rPr>
          <w:t xml:space="preserve"> средствата</w:t>
        </w:r>
        <w:r w:rsidR="00A34B04">
          <w:rPr>
            <w:noProof/>
            <w:webHidden/>
          </w:rPr>
          <w:tab/>
        </w:r>
        <w:r w:rsidR="00A34B04">
          <w:rPr>
            <w:noProof/>
            <w:webHidden/>
          </w:rPr>
          <w:fldChar w:fldCharType="begin"/>
        </w:r>
        <w:r w:rsidR="00A34B04">
          <w:rPr>
            <w:noProof/>
            <w:webHidden/>
          </w:rPr>
          <w:instrText xml:space="preserve"> PAGEREF _Toc411206534 \h </w:instrText>
        </w:r>
        <w:r w:rsidR="00A34B04">
          <w:rPr>
            <w:noProof/>
            <w:webHidden/>
          </w:rPr>
        </w:r>
        <w:r w:rsidR="00A34B04">
          <w:rPr>
            <w:noProof/>
            <w:webHidden/>
          </w:rPr>
          <w:fldChar w:fldCharType="separate"/>
        </w:r>
        <w:r w:rsidR="00A34B04">
          <w:rPr>
            <w:noProof/>
            <w:webHidden/>
          </w:rPr>
          <w:t>65</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5" w:history="1">
        <w:r w:rsidR="00A34B04" w:rsidRPr="009344D6">
          <w:rPr>
            <w:rStyle w:val="Hyperlink"/>
            <w:noProof/>
          </w:rPr>
          <w:t>4.3.1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Език за програмиране</w:t>
        </w:r>
        <w:r w:rsidR="00A34B04">
          <w:rPr>
            <w:noProof/>
            <w:webHidden/>
          </w:rPr>
          <w:tab/>
        </w:r>
        <w:r w:rsidR="00A34B04">
          <w:rPr>
            <w:noProof/>
            <w:webHidden/>
          </w:rPr>
          <w:fldChar w:fldCharType="begin"/>
        </w:r>
        <w:r w:rsidR="00A34B04">
          <w:rPr>
            <w:noProof/>
            <w:webHidden/>
          </w:rPr>
          <w:instrText xml:space="preserve"> PAGEREF _Toc411206535 \h </w:instrText>
        </w:r>
        <w:r w:rsidR="00A34B04">
          <w:rPr>
            <w:noProof/>
            <w:webHidden/>
          </w:rPr>
        </w:r>
        <w:r w:rsidR="00A34B04">
          <w:rPr>
            <w:noProof/>
            <w:webHidden/>
          </w:rPr>
          <w:fldChar w:fldCharType="separate"/>
        </w:r>
        <w:r w:rsidR="00A34B04">
          <w:rPr>
            <w:noProof/>
            <w:webHidden/>
          </w:rPr>
          <w:t>65</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6" w:history="1">
        <w:r w:rsidR="00A34B04" w:rsidRPr="009344D6">
          <w:rPr>
            <w:rStyle w:val="Hyperlink"/>
            <w:noProof/>
          </w:rPr>
          <w:t>4.3.2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Формат за представяне на UML</w:t>
        </w:r>
        <w:r w:rsidR="00A34B04">
          <w:rPr>
            <w:noProof/>
            <w:webHidden/>
          </w:rPr>
          <w:tab/>
        </w:r>
        <w:r w:rsidR="00A34B04">
          <w:rPr>
            <w:noProof/>
            <w:webHidden/>
          </w:rPr>
          <w:fldChar w:fldCharType="begin"/>
        </w:r>
        <w:r w:rsidR="00A34B04">
          <w:rPr>
            <w:noProof/>
            <w:webHidden/>
          </w:rPr>
          <w:instrText xml:space="preserve"> PAGEREF _Toc411206536 \h </w:instrText>
        </w:r>
        <w:r w:rsidR="00A34B04">
          <w:rPr>
            <w:noProof/>
            <w:webHidden/>
          </w:rPr>
        </w:r>
        <w:r w:rsidR="00A34B04">
          <w:rPr>
            <w:noProof/>
            <w:webHidden/>
          </w:rPr>
          <w:fldChar w:fldCharType="separate"/>
        </w:r>
        <w:r w:rsidR="00A34B04">
          <w:rPr>
            <w:noProof/>
            <w:webHidden/>
          </w:rPr>
          <w:t>66</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7" w:history="1">
        <w:r w:rsidR="00A34B04" w:rsidRPr="009344D6">
          <w:rPr>
            <w:rStyle w:val="Hyperlink"/>
            <w:noProof/>
          </w:rPr>
          <w:t>4.3.3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Среда за разработване на UML модел</w:t>
        </w:r>
        <w:r w:rsidR="00A34B04">
          <w:rPr>
            <w:noProof/>
            <w:webHidden/>
          </w:rPr>
          <w:tab/>
        </w:r>
        <w:r w:rsidR="00A34B04">
          <w:rPr>
            <w:noProof/>
            <w:webHidden/>
          </w:rPr>
          <w:fldChar w:fldCharType="begin"/>
        </w:r>
        <w:r w:rsidR="00A34B04">
          <w:rPr>
            <w:noProof/>
            <w:webHidden/>
          </w:rPr>
          <w:instrText xml:space="preserve"> PAGEREF _Toc411206537 \h </w:instrText>
        </w:r>
        <w:r w:rsidR="00A34B04">
          <w:rPr>
            <w:noProof/>
            <w:webHidden/>
          </w:rPr>
        </w:r>
        <w:r w:rsidR="00A34B04">
          <w:rPr>
            <w:noProof/>
            <w:webHidden/>
          </w:rPr>
          <w:fldChar w:fldCharType="separate"/>
        </w:r>
        <w:r w:rsidR="00A34B04">
          <w:rPr>
            <w:noProof/>
            <w:webHidden/>
          </w:rPr>
          <w:t>67</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8" w:history="1">
        <w:r w:rsidR="00A34B04" w:rsidRPr="009344D6">
          <w:rPr>
            <w:rStyle w:val="Hyperlink"/>
            <w:noProof/>
          </w:rPr>
          <w:t>4.3.4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Генератор на базов код</w:t>
        </w:r>
        <w:r w:rsidR="00A34B04">
          <w:rPr>
            <w:noProof/>
            <w:webHidden/>
          </w:rPr>
          <w:tab/>
        </w:r>
        <w:r w:rsidR="00A34B04">
          <w:rPr>
            <w:noProof/>
            <w:webHidden/>
          </w:rPr>
          <w:fldChar w:fldCharType="begin"/>
        </w:r>
        <w:r w:rsidR="00A34B04">
          <w:rPr>
            <w:noProof/>
            <w:webHidden/>
          </w:rPr>
          <w:instrText xml:space="preserve"> PAGEREF _Toc411206538 \h </w:instrText>
        </w:r>
        <w:r w:rsidR="00A34B04">
          <w:rPr>
            <w:noProof/>
            <w:webHidden/>
          </w:rPr>
        </w:r>
        <w:r w:rsidR="00A34B04">
          <w:rPr>
            <w:noProof/>
            <w:webHidden/>
          </w:rPr>
          <w:fldChar w:fldCharType="separate"/>
        </w:r>
        <w:r w:rsidR="00A34B04">
          <w:rPr>
            <w:noProof/>
            <w:webHidden/>
          </w:rPr>
          <w:t>67</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39" w:history="1">
        <w:r w:rsidR="00A34B04" w:rsidRPr="009344D6">
          <w:rPr>
            <w:rStyle w:val="Hyperlink"/>
            <w:noProof/>
            <w:lang w:val="ru-RU"/>
          </w:rPr>
          <w:t>4.4</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Изводи</w:t>
        </w:r>
        <w:r w:rsidR="00A34B04">
          <w:rPr>
            <w:noProof/>
            <w:webHidden/>
          </w:rPr>
          <w:tab/>
        </w:r>
        <w:r w:rsidR="00A34B04">
          <w:rPr>
            <w:noProof/>
            <w:webHidden/>
          </w:rPr>
          <w:fldChar w:fldCharType="begin"/>
        </w:r>
        <w:r w:rsidR="00A34B04">
          <w:rPr>
            <w:noProof/>
            <w:webHidden/>
          </w:rPr>
          <w:instrText xml:space="preserve"> PAGEREF _Toc411206539 \h </w:instrText>
        </w:r>
        <w:r w:rsidR="00A34B04">
          <w:rPr>
            <w:noProof/>
            <w:webHidden/>
          </w:rPr>
        </w:r>
        <w:r w:rsidR="00A34B04">
          <w:rPr>
            <w:noProof/>
            <w:webHidden/>
          </w:rPr>
          <w:fldChar w:fldCharType="separate"/>
        </w:r>
        <w:r w:rsidR="00A34B04">
          <w:rPr>
            <w:noProof/>
            <w:webHidden/>
          </w:rPr>
          <w:t>68</w:t>
        </w:r>
        <w:r w:rsidR="00A34B04">
          <w:rPr>
            <w:noProof/>
            <w:webHidden/>
          </w:rPr>
          <w:fldChar w:fldCharType="end"/>
        </w:r>
      </w:hyperlink>
    </w:p>
    <w:p w:rsidR="00A34B04" w:rsidRDefault="00ED2C69">
      <w:pPr>
        <w:pStyle w:val="TOC1"/>
        <w:rPr>
          <w:rFonts w:asciiTheme="minorHAnsi" w:eastAsiaTheme="minorEastAsia" w:hAnsiTheme="minorHAnsi" w:cstheme="minorBidi"/>
          <w:b w:val="0"/>
          <w:bCs w:val="0"/>
          <w:caps w:val="0"/>
          <w:color w:val="auto"/>
          <w:sz w:val="22"/>
          <w:szCs w:val="22"/>
          <w:lang w:val="en-US" w:eastAsia="en-US"/>
        </w:rPr>
      </w:pPr>
      <w:hyperlink w:anchor="_Toc411206540" w:history="1">
        <w:r w:rsidR="00A34B04" w:rsidRPr="009344D6">
          <w:rPr>
            <w:rStyle w:val="Hyperlink"/>
          </w:rPr>
          <w:t>5.</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Проектиране</w:t>
        </w:r>
        <w:r w:rsidR="00A34B04">
          <w:rPr>
            <w:webHidden/>
          </w:rPr>
          <w:tab/>
        </w:r>
        <w:r w:rsidR="00A34B04">
          <w:rPr>
            <w:webHidden/>
          </w:rPr>
          <w:fldChar w:fldCharType="begin"/>
        </w:r>
        <w:r w:rsidR="00A34B04">
          <w:rPr>
            <w:webHidden/>
          </w:rPr>
          <w:instrText xml:space="preserve"> PAGEREF _Toc411206540 \h </w:instrText>
        </w:r>
        <w:r w:rsidR="00A34B04">
          <w:rPr>
            <w:webHidden/>
          </w:rPr>
        </w:r>
        <w:r w:rsidR="00A34B04">
          <w:rPr>
            <w:webHidden/>
          </w:rPr>
          <w:fldChar w:fldCharType="separate"/>
        </w:r>
        <w:r w:rsidR="00A34B04">
          <w:rPr>
            <w:webHidden/>
          </w:rPr>
          <w:t>69</w:t>
        </w:r>
        <w:r w:rsidR="00A34B04">
          <w:rPr>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41" w:history="1">
        <w:r w:rsidR="00A34B04" w:rsidRPr="009344D6">
          <w:rPr>
            <w:rStyle w:val="Hyperlink"/>
            <w:noProof/>
          </w:rPr>
          <w:t>5.1</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Обща архитектура</w:t>
        </w:r>
        <w:r w:rsidR="00A34B04">
          <w:rPr>
            <w:noProof/>
            <w:webHidden/>
          </w:rPr>
          <w:tab/>
        </w:r>
        <w:r w:rsidR="00A34B04">
          <w:rPr>
            <w:noProof/>
            <w:webHidden/>
          </w:rPr>
          <w:fldChar w:fldCharType="begin"/>
        </w:r>
        <w:r w:rsidR="00A34B04">
          <w:rPr>
            <w:noProof/>
            <w:webHidden/>
          </w:rPr>
          <w:instrText xml:space="preserve"> PAGEREF _Toc411206541 \h </w:instrText>
        </w:r>
        <w:r w:rsidR="00A34B04">
          <w:rPr>
            <w:noProof/>
            <w:webHidden/>
          </w:rPr>
        </w:r>
        <w:r w:rsidR="00A34B04">
          <w:rPr>
            <w:noProof/>
            <w:webHidden/>
          </w:rPr>
          <w:fldChar w:fldCharType="separate"/>
        </w:r>
        <w:r w:rsidR="00A34B04">
          <w:rPr>
            <w:noProof/>
            <w:webHidden/>
          </w:rPr>
          <w:t>69</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2" w:history="1">
        <w:r w:rsidR="00A34B04" w:rsidRPr="009344D6">
          <w:rPr>
            <w:rStyle w:val="Hyperlink"/>
            <w:noProof/>
          </w:rPr>
          <w:t>5.1.1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Слоеве</w:t>
        </w:r>
        <w:r w:rsidR="00A34B04">
          <w:rPr>
            <w:noProof/>
            <w:webHidden/>
          </w:rPr>
          <w:tab/>
        </w:r>
        <w:r w:rsidR="00A34B04">
          <w:rPr>
            <w:noProof/>
            <w:webHidden/>
          </w:rPr>
          <w:fldChar w:fldCharType="begin"/>
        </w:r>
        <w:r w:rsidR="00A34B04">
          <w:rPr>
            <w:noProof/>
            <w:webHidden/>
          </w:rPr>
          <w:instrText xml:space="preserve"> PAGEREF _Toc411206542 \h </w:instrText>
        </w:r>
        <w:r w:rsidR="00A34B04">
          <w:rPr>
            <w:noProof/>
            <w:webHidden/>
          </w:rPr>
        </w:r>
        <w:r w:rsidR="00A34B04">
          <w:rPr>
            <w:noProof/>
            <w:webHidden/>
          </w:rPr>
          <w:fldChar w:fldCharType="separate"/>
        </w:r>
        <w:r w:rsidR="00A34B04">
          <w:rPr>
            <w:noProof/>
            <w:webHidden/>
          </w:rPr>
          <w:t>69</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3" w:history="1">
        <w:r w:rsidR="00A34B04" w:rsidRPr="009344D6">
          <w:rPr>
            <w:rStyle w:val="Hyperlink"/>
            <w:noProof/>
          </w:rPr>
          <w:t>5.1.2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Пакетна диаграма (основен изглед)</w:t>
        </w:r>
        <w:r w:rsidR="00A34B04">
          <w:rPr>
            <w:noProof/>
            <w:webHidden/>
          </w:rPr>
          <w:tab/>
        </w:r>
        <w:r w:rsidR="00A34B04">
          <w:rPr>
            <w:noProof/>
            <w:webHidden/>
          </w:rPr>
          <w:fldChar w:fldCharType="begin"/>
        </w:r>
        <w:r w:rsidR="00A34B04">
          <w:rPr>
            <w:noProof/>
            <w:webHidden/>
          </w:rPr>
          <w:instrText xml:space="preserve"> PAGEREF _Toc411206543 \h </w:instrText>
        </w:r>
        <w:r w:rsidR="00A34B04">
          <w:rPr>
            <w:noProof/>
            <w:webHidden/>
          </w:rPr>
        </w:r>
        <w:r w:rsidR="00A34B04">
          <w:rPr>
            <w:noProof/>
            <w:webHidden/>
          </w:rPr>
          <w:fldChar w:fldCharType="separate"/>
        </w:r>
        <w:r w:rsidR="00A34B04">
          <w:rPr>
            <w:noProof/>
            <w:webHidden/>
          </w:rPr>
          <w:t>70</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44" w:history="1">
        <w:r w:rsidR="00A34B04" w:rsidRPr="009344D6">
          <w:rPr>
            <w:rStyle w:val="Hyperlink"/>
            <w:noProof/>
          </w:rPr>
          <w:t>5.2</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Модел</w:t>
        </w:r>
        <w:r w:rsidR="00A34B04" w:rsidRPr="009344D6">
          <w:rPr>
            <w:rStyle w:val="Hyperlink"/>
            <w:noProof/>
            <w:lang w:val="ru-RU"/>
          </w:rPr>
          <w:t xml:space="preserve"> на</w:t>
        </w:r>
        <w:r w:rsidR="00A34B04" w:rsidRPr="009344D6">
          <w:rPr>
            <w:rStyle w:val="Hyperlink"/>
            <w:noProof/>
          </w:rPr>
          <w:t xml:space="preserve"> данните</w:t>
        </w:r>
        <w:r w:rsidR="00A34B04" w:rsidRPr="009344D6">
          <w:rPr>
            <w:rStyle w:val="Hyperlink"/>
            <w:noProof/>
            <w:lang w:val="ru-RU"/>
          </w:rPr>
          <w:t xml:space="preserve"> (</w:t>
        </w:r>
        <w:r w:rsidR="00A34B04" w:rsidRPr="009344D6">
          <w:rPr>
            <w:rStyle w:val="Hyperlink"/>
            <w:noProof/>
          </w:rPr>
          <w:t>Мета-Модел</w:t>
        </w:r>
        <w:r w:rsidR="00A34B04" w:rsidRPr="009344D6">
          <w:rPr>
            <w:rStyle w:val="Hyperlink"/>
            <w:noProof/>
            <w:lang w:val="ru-RU"/>
          </w:rPr>
          <w:t>)</w:t>
        </w:r>
        <w:r w:rsidR="00A34B04">
          <w:rPr>
            <w:noProof/>
            <w:webHidden/>
          </w:rPr>
          <w:tab/>
        </w:r>
        <w:r w:rsidR="00A34B04">
          <w:rPr>
            <w:noProof/>
            <w:webHidden/>
          </w:rPr>
          <w:fldChar w:fldCharType="begin"/>
        </w:r>
        <w:r w:rsidR="00A34B04">
          <w:rPr>
            <w:noProof/>
            <w:webHidden/>
          </w:rPr>
          <w:instrText xml:space="preserve"> PAGEREF _Toc411206544 \h </w:instrText>
        </w:r>
        <w:r w:rsidR="00A34B04">
          <w:rPr>
            <w:noProof/>
            <w:webHidden/>
          </w:rPr>
        </w:r>
        <w:r w:rsidR="00A34B04">
          <w:rPr>
            <w:noProof/>
            <w:webHidden/>
          </w:rPr>
          <w:fldChar w:fldCharType="separate"/>
        </w:r>
        <w:r w:rsidR="00A34B04">
          <w:rPr>
            <w:noProof/>
            <w:webHidden/>
          </w:rPr>
          <w:t>72</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5" w:history="1">
        <w:r w:rsidR="00A34B04" w:rsidRPr="009344D6">
          <w:rPr>
            <w:rStyle w:val="Hyperlink"/>
            <w:noProof/>
          </w:rPr>
          <w:t>5.2.1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Инфраструктурни</w:t>
        </w:r>
        <w:r w:rsidR="00A34B04">
          <w:rPr>
            <w:noProof/>
            <w:webHidden/>
          </w:rPr>
          <w:tab/>
        </w:r>
        <w:r w:rsidR="00A34B04">
          <w:rPr>
            <w:noProof/>
            <w:webHidden/>
          </w:rPr>
          <w:fldChar w:fldCharType="begin"/>
        </w:r>
        <w:r w:rsidR="00A34B04">
          <w:rPr>
            <w:noProof/>
            <w:webHidden/>
          </w:rPr>
          <w:instrText xml:space="preserve"> PAGEREF _Toc411206545 \h </w:instrText>
        </w:r>
        <w:r w:rsidR="00A34B04">
          <w:rPr>
            <w:noProof/>
            <w:webHidden/>
          </w:rPr>
        </w:r>
        <w:r w:rsidR="00A34B04">
          <w:rPr>
            <w:noProof/>
            <w:webHidden/>
          </w:rPr>
          <w:fldChar w:fldCharType="separate"/>
        </w:r>
        <w:r w:rsidR="00A34B04">
          <w:rPr>
            <w:noProof/>
            <w:webHidden/>
          </w:rPr>
          <w:t>72</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6" w:history="1">
        <w:r w:rsidR="00A34B04" w:rsidRPr="009344D6">
          <w:rPr>
            <w:rStyle w:val="Hyperlink"/>
            <w:noProof/>
          </w:rPr>
          <w:t>5.2.2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Софтуерен компонент</w:t>
        </w:r>
        <w:r w:rsidR="00A34B04">
          <w:rPr>
            <w:noProof/>
            <w:webHidden/>
          </w:rPr>
          <w:tab/>
        </w:r>
        <w:r w:rsidR="00A34B04">
          <w:rPr>
            <w:noProof/>
            <w:webHidden/>
          </w:rPr>
          <w:fldChar w:fldCharType="begin"/>
        </w:r>
        <w:r w:rsidR="00A34B04">
          <w:rPr>
            <w:noProof/>
            <w:webHidden/>
          </w:rPr>
          <w:instrText xml:space="preserve"> PAGEREF _Toc411206546 \h </w:instrText>
        </w:r>
        <w:r w:rsidR="00A34B04">
          <w:rPr>
            <w:noProof/>
            <w:webHidden/>
          </w:rPr>
        </w:r>
        <w:r w:rsidR="00A34B04">
          <w:rPr>
            <w:noProof/>
            <w:webHidden/>
          </w:rPr>
          <w:fldChar w:fldCharType="separate"/>
        </w:r>
        <w:r w:rsidR="00A34B04">
          <w:rPr>
            <w:noProof/>
            <w:webHidden/>
          </w:rPr>
          <w:t>74</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47" w:history="1">
        <w:r w:rsidR="00A34B04" w:rsidRPr="009344D6">
          <w:rPr>
            <w:rStyle w:val="Hyperlink"/>
            <w:noProof/>
          </w:rPr>
          <w:t>5.3</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Диаграми</w:t>
        </w:r>
        <w:r w:rsidR="00A34B04" w:rsidRPr="009344D6">
          <w:rPr>
            <w:rStyle w:val="Hyperlink"/>
            <w:noProof/>
            <w:lang w:val="ru-RU"/>
          </w:rPr>
          <w:t xml:space="preserve"> (на структура и поведение - по</w:t>
        </w:r>
        <w:r w:rsidR="00A34B04" w:rsidRPr="009344D6">
          <w:rPr>
            <w:rStyle w:val="Hyperlink"/>
            <w:noProof/>
          </w:rPr>
          <w:t xml:space="preserve"> слоеве</w:t>
        </w:r>
        <w:r w:rsidR="00A34B04" w:rsidRPr="009344D6">
          <w:rPr>
            <w:rStyle w:val="Hyperlink"/>
            <w:noProof/>
            <w:lang w:val="ru-RU"/>
          </w:rPr>
          <w:t>)</w:t>
        </w:r>
        <w:r w:rsidR="00A34B04">
          <w:rPr>
            <w:noProof/>
            <w:webHidden/>
          </w:rPr>
          <w:tab/>
        </w:r>
        <w:r w:rsidR="00A34B04">
          <w:rPr>
            <w:noProof/>
            <w:webHidden/>
          </w:rPr>
          <w:fldChar w:fldCharType="begin"/>
        </w:r>
        <w:r w:rsidR="00A34B04">
          <w:rPr>
            <w:noProof/>
            <w:webHidden/>
          </w:rPr>
          <w:instrText xml:space="preserve"> PAGEREF _Toc411206547 \h </w:instrText>
        </w:r>
        <w:r w:rsidR="00A34B04">
          <w:rPr>
            <w:noProof/>
            <w:webHidden/>
          </w:rPr>
        </w:r>
        <w:r w:rsidR="00A34B04">
          <w:rPr>
            <w:noProof/>
            <w:webHidden/>
          </w:rPr>
          <w:fldChar w:fldCharType="separate"/>
        </w:r>
        <w:r w:rsidR="00A34B04">
          <w:rPr>
            <w:noProof/>
            <w:webHidden/>
          </w:rPr>
          <w:t>77</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8" w:history="1">
        <w:r w:rsidR="00A34B04" w:rsidRPr="009344D6">
          <w:rPr>
            <w:rStyle w:val="Hyperlink"/>
            <w:noProof/>
          </w:rPr>
          <w:t>5.3.1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Слой Анализатор</w:t>
        </w:r>
        <w:r w:rsidR="00A34B04">
          <w:rPr>
            <w:noProof/>
            <w:webHidden/>
          </w:rPr>
          <w:tab/>
        </w:r>
        <w:r w:rsidR="00A34B04">
          <w:rPr>
            <w:noProof/>
            <w:webHidden/>
          </w:rPr>
          <w:fldChar w:fldCharType="begin"/>
        </w:r>
        <w:r w:rsidR="00A34B04">
          <w:rPr>
            <w:noProof/>
            <w:webHidden/>
          </w:rPr>
          <w:instrText xml:space="preserve"> PAGEREF _Toc411206548 \h </w:instrText>
        </w:r>
        <w:r w:rsidR="00A34B04">
          <w:rPr>
            <w:noProof/>
            <w:webHidden/>
          </w:rPr>
        </w:r>
        <w:r w:rsidR="00A34B04">
          <w:rPr>
            <w:noProof/>
            <w:webHidden/>
          </w:rPr>
          <w:fldChar w:fldCharType="separate"/>
        </w:r>
        <w:r w:rsidR="00A34B04">
          <w:rPr>
            <w:noProof/>
            <w:webHidden/>
          </w:rPr>
          <w:t>78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9" w:history="1">
        <w:r w:rsidR="00A34B04" w:rsidRPr="009344D6">
          <w:rPr>
            <w:rStyle w:val="Hyperlink"/>
            <w:noProof/>
          </w:rPr>
          <w:t>5.3.2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Слой Скенер</w:t>
        </w:r>
        <w:r w:rsidR="00A34B04">
          <w:rPr>
            <w:noProof/>
            <w:webHidden/>
          </w:rPr>
          <w:tab/>
        </w:r>
        <w:r w:rsidR="00A34B04">
          <w:rPr>
            <w:noProof/>
            <w:webHidden/>
          </w:rPr>
          <w:fldChar w:fldCharType="begin"/>
        </w:r>
        <w:r w:rsidR="00A34B04">
          <w:rPr>
            <w:noProof/>
            <w:webHidden/>
          </w:rPr>
          <w:instrText xml:space="preserve"> PAGEREF _Toc411206549 \h </w:instrText>
        </w:r>
        <w:r w:rsidR="00A34B04">
          <w:rPr>
            <w:noProof/>
            <w:webHidden/>
          </w:rPr>
        </w:r>
        <w:r w:rsidR="00A34B04">
          <w:rPr>
            <w:noProof/>
            <w:webHidden/>
          </w:rPr>
          <w:fldChar w:fldCharType="separate"/>
        </w:r>
        <w:r w:rsidR="00A34B04">
          <w:rPr>
            <w:noProof/>
            <w:webHidden/>
          </w:rPr>
          <w:t>81</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0" w:history="1">
        <w:r w:rsidR="00A34B04" w:rsidRPr="009344D6">
          <w:rPr>
            <w:rStyle w:val="Hyperlink"/>
            <w:noProof/>
          </w:rPr>
          <w:t>5.3.3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Слой Мета-Модел</w:t>
        </w:r>
        <w:r w:rsidR="00A34B04">
          <w:rPr>
            <w:noProof/>
            <w:webHidden/>
          </w:rPr>
          <w:tab/>
        </w:r>
        <w:r w:rsidR="00A34B04">
          <w:rPr>
            <w:noProof/>
            <w:webHidden/>
          </w:rPr>
          <w:fldChar w:fldCharType="begin"/>
        </w:r>
        <w:r w:rsidR="00A34B04">
          <w:rPr>
            <w:noProof/>
            <w:webHidden/>
          </w:rPr>
          <w:instrText xml:space="preserve"> PAGEREF _Toc411206550 \h </w:instrText>
        </w:r>
        <w:r w:rsidR="00A34B04">
          <w:rPr>
            <w:noProof/>
            <w:webHidden/>
          </w:rPr>
        </w:r>
        <w:r w:rsidR="00A34B04">
          <w:rPr>
            <w:noProof/>
            <w:webHidden/>
          </w:rPr>
          <w:fldChar w:fldCharType="separate"/>
        </w:r>
        <w:r w:rsidR="00A34B04">
          <w:rPr>
            <w:noProof/>
            <w:webHidden/>
          </w:rPr>
          <w:t>84</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1" w:history="1">
        <w:r w:rsidR="00A34B04" w:rsidRPr="009344D6">
          <w:rPr>
            <w:rStyle w:val="Hyperlink"/>
            <w:noProof/>
          </w:rPr>
          <w:t>5.3.4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Слой Сериализатор</w:t>
        </w:r>
        <w:r w:rsidR="00A34B04">
          <w:rPr>
            <w:noProof/>
            <w:webHidden/>
          </w:rPr>
          <w:tab/>
        </w:r>
        <w:r w:rsidR="00A34B04">
          <w:rPr>
            <w:noProof/>
            <w:webHidden/>
          </w:rPr>
          <w:fldChar w:fldCharType="begin"/>
        </w:r>
        <w:r w:rsidR="00A34B04">
          <w:rPr>
            <w:noProof/>
            <w:webHidden/>
          </w:rPr>
          <w:instrText xml:space="preserve"> PAGEREF _Toc411206551 \h </w:instrText>
        </w:r>
        <w:r w:rsidR="00A34B04">
          <w:rPr>
            <w:noProof/>
            <w:webHidden/>
          </w:rPr>
        </w:r>
        <w:r w:rsidR="00A34B04">
          <w:rPr>
            <w:noProof/>
            <w:webHidden/>
          </w:rPr>
          <w:fldChar w:fldCharType="separate"/>
        </w:r>
        <w:r w:rsidR="00A34B04">
          <w:rPr>
            <w:noProof/>
            <w:webHidden/>
          </w:rPr>
          <w:t>84</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2" w:history="1">
        <w:r w:rsidR="00A34B04" w:rsidRPr="009344D6">
          <w:rPr>
            <w:rStyle w:val="Hyperlink"/>
            <w:noProof/>
          </w:rPr>
          <w:t>5.3.5</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Слой Генерация на базов код</w:t>
        </w:r>
        <w:r w:rsidR="00A34B04">
          <w:rPr>
            <w:noProof/>
            <w:webHidden/>
          </w:rPr>
          <w:tab/>
        </w:r>
        <w:r w:rsidR="00A34B04">
          <w:rPr>
            <w:noProof/>
            <w:webHidden/>
          </w:rPr>
          <w:fldChar w:fldCharType="begin"/>
        </w:r>
        <w:r w:rsidR="00A34B04">
          <w:rPr>
            <w:noProof/>
            <w:webHidden/>
          </w:rPr>
          <w:instrText xml:space="preserve"> PAGEREF _Toc411206552 \h </w:instrText>
        </w:r>
        <w:r w:rsidR="00A34B04">
          <w:rPr>
            <w:noProof/>
            <w:webHidden/>
          </w:rPr>
        </w:r>
        <w:r w:rsidR="00A34B04">
          <w:rPr>
            <w:noProof/>
            <w:webHidden/>
          </w:rPr>
          <w:fldChar w:fldCharType="separate"/>
        </w:r>
        <w:r w:rsidR="00A34B04">
          <w:rPr>
            <w:noProof/>
            <w:webHidden/>
          </w:rPr>
          <w:t>86</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53" w:history="1">
        <w:r w:rsidR="00A34B04" w:rsidRPr="009344D6">
          <w:rPr>
            <w:rStyle w:val="Hyperlink"/>
            <w:noProof/>
          </w:rPr>
          <w:t>5.4</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Ресурсни</w:t>
        </w:r>
        <w:r w:rsidR="00A34B04" w:rsidRPr="009344D6">
          <w:rPr>
            <w:rStyle w:val="Hyperlink"/>
            <w:noProof/>
            <w:lang w:val="ru-RU"/>
          </w:rPr>
          <w:t xml:space="preserve"> и</w:t>
        </w:r>
        <w:r w:rsidR="00A34B04" w:rsidRPr="009344D6">
          <w:rPr>
            <w:rStyle w:val="Hyperlink"/>
            <w:noProof/>
          </w:rPr>
          <w:t xml:space="preserve"> спомагателни</w:t>
        </w:r>
        <w:r w:rsidR="00A34B04" w:rsidRPr="009344D6">
          <w:rPr>
            <w:rStyle w:val="Hyperlink"/>
            <w:noProof/>
            <w:lang w:val="ru-RU"/>
          </w:rPr>
          <w:t xml:space="preserve"> модули</w:t>
        </w:r>
        <w:r w:rsidR="00A34B04">
          <w:rPr>
            <w:noProof/>
            <w:webHidden/>
          </w:rPr>
          <w:tab/>
        </w:r>
        <w:r w:rsidR="00A34B04">
          <w:rPr>
            <w:noProof/>
            <w:webHidden/>
          </w:rPr>
          <w:fldChar w:fldCharType="begin"/>
        </w:r>
        <w:r w:rsidR="00A34B04">
          <w:rPr>
            <w:noProof/>
            <w:webHidden/>
          </w:rPr>
          <w:instrText xml:space="preserve"> PAGEREF _Toc411206553 \h </w:instrText>
        </w:r>
        <w:r w:rsidR="00A34B04">
          <w:rPr>
            <w:noProof/>
            <w:webHidden/>
          </w:rPr>
        </w:r>
        <w:r w:rsidR="00A34B04">
          <w:rPr>
            <w:noProof/>
            <w:webHidden/>
          </w:rPr>
          <w:fldChar w:fldCharType="separate"/>
        </w:r>
        <w:r w:rsidR="00A34B04">
          <w:rPr>
            <w:noProof/>
            <w:webHidden/>
          </w:rPr>
          <w:t>88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4" w:history="1">
        <w:r w:rsidR="00A34B04" w:rsidRPr="009344D6">
          <w:rPr>
            <w:rStyle w:val="Hyperlink"/>
            <w:noProof/>
          </w:rPr>
          <w:t>5.4.1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Пакетна диаграма</w:t>
        </w:r>
        <w:r w:rsidR="00A34B04">
          <w:rPr>
            <w:noProof/>
            <w:webHidden/>
          </w:rPr>
          <w:tab/>
        </w:r>
        <w:r w:rsidR="00A34B04">
          <w:rPr>
            <w:noProof/>
            <w:webHidden/>
          </w:rPr>
          <w:fldChar w:fldCharType="begin"/>
        </w:r>
        <w:r w:rsidR="00A34B04">
          <w:rPr>
            <w:noProof/>
            <w:webHidden/>
          </w:rPr>
          <w:instrText xml:space="preserve"> PAGEREF _Toc411206554 \h </w:instrText>
        </w:r>
        <w:r w:rsidR="00A34B04">
          <w:rPr>
            <w:noProof/>
            <w:webHidden/>
          </w:rPr>
        </w:r>
        <w:r w:rsidR="00A34B04">
          <w:rPr>
            <w:noProof/>
            <w:webHidden/>
          </w:rPr>
          <w:fldChar w:fldCharType="separate"/>
        </w:r>
        <w:r w:rsidR="00A34B04">
          <w:rPr>
            <w:noProof/>
            <w:webHidden/>
          </w:rPr>
          <w:t>88</w:t>
        </w:r>
        <w:r w:rsidR="00A34B04">
          <w:rPr>
            <w:noProof/>
            <w:webHidden/>
          </w:rPr>
          <w:fldChar w:fldCharType="end"/>
        </w:r>
      </w:hyperlink>
    </w:p>
    <w:p w:rsidR="00A34B04" w:rsidRDefault="00ED2C69">
      <w:pPr>
        <w:pStyle w:val="TOC1"/>
        <w:rPr>
          <w:rFonts w:asciiTheme="minorHAnsi" w:eastAsiaTheme="minorEastAsia" w:hAnsiTheme="minorHAnsi" w:cstheme="minorBidi"/>
          <w:b w:val="0"/>
          <w:bCs w:val="0"/>
          <w:caps w:val="0"/>
          <w:color w:val="auto"/>
          <w:sz w:val="22"/>
          <w:szCs w:val="22"/>
          <w:lang w:val="en-US" w:eastAsia="en-US"/>
        </w:rPr>
      </w:pPr>
      <w:hyperlink w:anchor="_Toc411206555" w:history="1">
        <w:r w:rsidR="00A34B04" w:rsidRPr="009344D6">
          <w:rPr>
            <w:rStyle w:val="Hyperlink"/>
          </w:rPr>
          <w:t>6.</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Реализация, тестване/експерименти</w:t>
        </w:r>
        <w:r w:rsidR="00A34B04">
          <w:rPr>
            <w:webHidden/>
          </w:rPr>
          <w:tab/>
        </w:r>
        <w:r w:rsidR="00A34B04">
          <w:rPr>
            <w:webHidden/>
          </w:rPr>
          <w:fldChar w:fldCharType="begin"/>
        </w:r>
        <w:r w:rsidR="00A34B04">
          <w:rPr>
            <w:webHidden/>
          </w:rPr>
          <w:instrText xml:space="preserve"> PAGEREF _Toc411206555 \h </w:instrText>
        </w:r>
        <w:r w:rsidR="00A34B04">
          <w:rPr>
            <w:webHidden/>
          </w:rPr>
        </w:r>
        <w:r w:rsidR="00A34B04">
          <w:rPr>
            <w:webHidden/>
          </w:rPr>
          <w:fldChar w:fldCharType="separate"/>
        </w:r>
        <w:r w:rsidR="00A34B04">
          <w:rPr>
            <w:webHidden/>
          </w:rPr>
          <w:t>90</w:t>
        </w:r>
        <w:r w:rsidR="00A34B04">
          <w:rPr>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56" w:history="1">
        <w:r w:rsidR="00A34B04" w:rsidRPr="009344D6">
          <w:rPr>
            <w:rStyle w:val="Hyperlink"/>
            <w:noProof/>
          </w:rPr>
          <w:t>6.1</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Реализация на</w:t>
        </w:r>
        <w:r w:rsidR="00A34B04" w:rsidRPr="009344D6">
          <w:rPr>
            <w:rStyle w:val="Hyperlink"/>
            <w:noProof/>
          </w:rPr>
          <w:t xml:space="preserve"> модулите</w:t>
        </w:r>
        <w:r w:rsidR="00A34B04">
          <w:rPr>
            <w:noProof/>
            <w:webHidden/>
          </w:rPr>
          <w:tab/>
        </w:r>
        <w:r w:rsidR="00A34B04">
          <w:rPr>
            <w:noProof/>
            <w:webHidden/>
          </w:rPr>
          <w:fldChar w:fldCharType="begin"/>
        </w:r>
        <w:r w:rsidR="00A34B04">
          <w:rPr>
            <w:noProof/>
            <w:webHidden/>
          </w:rPr>
          <w:instrText xml:space="preserve"> PAGEREF _Toc411206556 \h </w:instrText>
        </w:r>
        <w:r w:rsidR="00A34B04">
          <w:rPr>
            <w:noProof/>
            <w:webHidden/>
          </w:rPr>
        </w:r>
        <w:r w:rsidR="00A34B04">
          <w:rPr>
            <w:noProof/>
            <w:webHidden/>
          </w:rPr>
          <w:fldChar w:fldCharType="separate"/>
        </w:r>
        <w:r w:rsidR="00A34B04">
          <w:rPr>
            <w:noProof/>
            <w:webHidden/>
          </w:rPr>
          <w:t>90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7" w:history="1">
        <w:r w:rsidR="00A34B04" w:rsidRPr="009344D6">
          <w:rPr>
            <w:rStyle w:val="Hyperlink"/>
            <w:noProof/>
          </w:rPr>
          <w:t>6.1.1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Анализатор (диаграма на внедряване)</w:t>
        </w:r>
        <w:r w:rsidR="00A34B04">
          <w:rPr>
            <w:noProof/>
            <w:webHidden/>
          </w:rPr>
          <w:tab/>
        </w:r>
        <w:r w:rsidR="00A34B04">
          <w:rPr>
            <w:noProof/>
            <w:webHidden/>
          </w:rPr>
          <w:fldChar w:fldCharType="begin"/>
        </w:r>
        <w:r w:rsidR="00A34B04">
          <w:rPr>
            <w:noProof/>
            <w:webHidden/>
          </w:rPr>
          <w:instrText xml:space="preserve"> PAGEREF _Toc411206557 \h </w:instrText>
        </w:r>
        <w:r w:rsidR="00A34B04">
          <w:rPr>
            <w:noProof/>
            <w:webHidden/>
          </w:rPr>
        </w:r>
        <w:r w:rsidR="00A34B04">
          <w:rPr>
            <w:noProof/>
            <w:webHidden/>
          </w:rPr>
          <w:fldChar w:fldCharType="separate"/>
        </w:r>
        <w:r w:rsidR="00A34B04">
          <w:rPr>
            <w:noProof/>
            <w:webHidden/>
          </w:rPr>
          <w:t>90</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8" w:history="1">
        <w:r w:rsidR="00A34B04" w:rsidRPr="009344D6">
          <w:rPr>
            <w:rStyle w:val="Hyperlink"/>
            <w:noProof/>
          </w:rPr>
          <w:t>6.1.2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Скенер</w:t>
        </w:r>
        <w:r w:rsidR="00A34B04">
          <w:rPr>
            <w:noProof/>
            <w:webHidden/>
          </w:rPr>
          <w:tab/>
        </w:r>
        <w:r w:rsidR="00A34B04">
          <w:rPr>
            <w:noProof/>
            <w:webHidden/>
          </w:rPr>
          <w:fldChar w:fldCharType="begin"/>
        </w:r>
        <w:r w:rsidR="00A34B04">
          <w:rPr>
            <w:noProof/>
            <w:webHidden/>
          </w:rPr>
          <w:instrText xml:space="preserve"> PAGEREF _Toc411206558 \h </w:instrText>
        </w:r>
        <w:r w:rsidR="00A34B04">
          <w:rPr>
            <w:noProof/>
            <w:webHidden/>
          </w:rPr>
        </w:r>
        <w:r w:rsidR="00A34B04">
          <w:rPr>
            <w:noProof/>
            <w:webHidden/>
          </w:rPr>
          <w:fldChar w:fldCharType="separate"/>
        </w:r>
        <w:r w:rsidR="00A34B04">
          <w:rPr>
            <w:noProof/>
            <w:webHidden/>
          </w:rPr>
          <w:t>91</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9" w:history="1">
        <w:r w:rsidR="00A34B04" w:rsidRPr="009344D6">
          <w:rPr>
            <w:rStyle w:val="Hyperlink"/>
            <w:noProof/>
          </w:rPr>
          <w:t>6.1.3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Мета-модел</w:t>
        </w:r>
        <w:r w:rsidR="00A34B04">
          <w:rPr>
            <w:noProof/>
            <w:webHidden/>
          </w:rPr>
          <w:tab/>
        </w:r>
        <w:r w:rsidR="00A34B04">
          <w:rPr>
            <w:noProof/>
            <w:webHidden/>
          </w:rPr>
          <w:fldChar w:fldCharType="begin"/>
        </w:r>
        <w:r w:rsidR="00A34B04">
          <w:rPr>
            <w:noProof/>
            <w:webHidden/>
          </w:rPr>
          <w:instrText xml:space="preserve"> PAGEREF _Toc411206559 \h </w:instrText>
        </w:r>
        <w:r w:rsidR="00A34B04">
          <w:rPr>
            <w:noProof/>
            <w:webHidden/>
          </w:rPr>
        </w:r>
        <w:r w:rsidR="00A34B04">
          <w:rPr>
            <w:noProof/>
            <w:webHidden/>
          </w:rPr>
          <w:fldChar w:fldCharType="separate"/>
        </w:r>
        <w:r w:rsidR="00A34B04">
          <w:rPr>
            <w:noProof/>
            <w:webHidden/>
          </w:rPr>
          <w:t>91</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0" w:history="1">
        <w:r w:rsidR="00A34B04" w:rsidRPr="009344D6">
          <w:rPr>
            <w:rStyle w:val="Hyperlink"/>
            <w:noProof/>
          </w:rPr>
          <w:t>6.1.4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Сериализатор (диаграма на внедряване)</w:t>
        </w:r>
        <w:r w:rsidR="00A34B04">
          <w:rPr>
            <w:noProof/>
            <w:webHidden/>
          </w:rPr>
          <w:tab/>
        </w:r>
        <w:r w:rsidR="00A34B04">
          <w:rPr>
            <w:noProof/>
            <w:webHidden/>
          </w:rPr>
          <w:fldChar w:fldCharType="begin"/>
        </w:r>
        <w:r w:rsidR="00A34B04">
          <w:rPr>
            <w:noProof/>
            <w:webHidden/>
          </w:rPr>
          <w:instrText xml:space="preserve"> PAGEREF _Toc411206560 \h </w:instrText>
        </w:r>
        <w:r w:rsidR="00A34B04">
          <w:rPr>
            <w:noProof/>
            <w:webHidden/>
          </w:rPr>
        </w:r>
        <w:r w:rsidR="00A34B04">
          <w:rPr>
            <w:noProof/>
            <w:webHidden/>
          </w:rPr>
          <w:fldChar w:fldCharType="separate"/>
        </w:r>
        <w:r w:rsidR="00A34B04">
          <w:rPr>
            <w:noProof/>
            <w:webHidden/>
          </w:rPr>
          <w:t>92</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1" w:history="1">
        <w:r w:rsidR="00A34B04" w:rsidRPr="009344D6">
          <w:rPr>
            <w:rStyle w:val="Hyperlink"/>
            <w:noProof/>
          </w:rPr>
          <w:t>6.1.5</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Спомагателни модули (диаграма на внедряване)</w:t>
        </w:r>
        <w:r w:rsidR="00A34B04">
          <w:rPr>
            <w:noProof/>
            <w:webHidden/>
          </w:rPr>
          <w:tab/>
        </w:r>
        <w:r w:rsidR="00A34B04">
          <w:rPr>
            <w:noProof/>
            <w:webHidden/>
          </w:rPr>
          <w:fldChar w:fldCharType="begin"/>
        </w:r>
        <w:r w:rsidR="00A34B04">
          <w:rPr>
            <w:noProof/>
            <w:webHidden/>
          </w:rPr>
          <w:instrText xml:space="preserve"> PAGEREF _Toc411206561 \h </w:instrText>
        </w:r>
        <w:r w:rsidR="00A34B04">
          <w:rPr>
            <w:noProof/>
            <w:webHidden/>
          </w:rPr>
        </w:r>
        <w:r w:rsidR="00A34B04">
          <w:rPr>
            <w:noProof/>
            <w:webHidden/>
          </w:rPr>
          <w:fldChar w:fldCharType="separate"/>
        </w:r>
        <w:r w:rsidR="00A34B04">
          <w:rPr>
            <w:noProof/>
            <w:webHidden/>
          </w:rPr>
          <w:t>93</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2" w:history="1">
        <w:r w:rsidR="00A34B04" w:rsidRPr="009344D6">
          <w:rPr>
            <w:rStyle w:val="Hyperlink"/>
            <w:noProof/>
          </w:rPr>
          <w:t>6.1.6</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Специфични критерии за стандартна архитектура (диаграма на внедряване)</w:t>
        </w:r>
        <w:r w:rsidR="00A34B04">
          <w:rPr>
            <w:noProof/>
            <w:webHidden/>
          </w:rPr>
          <w:tab/>
        </w:r>
        <w:r w:rsidR="00A34B04">
          <w:rPr>
            <w:noProof/>
            <w:webHidden/>
          </w:rPr>
          <w:fldChar w:fldCharType="begin"/>
        </w:r>
        <w:r w:rsidR="00A34B04">
          <w:rPr>
            <w:noProof/>
            <w:webHidden/>
          </w:rPr>
          <w:instrText xml:space="preserve"> PAGEREF _Toc411206562 \h </w:instrText>
        </w:r>
        <w:r w:rsidR="00A34B04">
          <w:rPr>
            <w:noProof/>
            <w:webHidden/>
          </w:rPr>
        </w:r>
        <w:r w:rsidR="00A34B04">
          <w:rPr>
            <w:noProof/>
            <w:webHidden/>
          </w:rPr>
          <w:fldChar w:fldCharType="separate"/>
        </w:r>
        <w:r w:rsidR="00A34B04">
          <w:rPr>
            <w:noProof/>
            <w:webHidden/>
          </w:rPr>
          <w:t>94</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3" w:history="1">
        <w:r w:rsidR="00A34B04" w:rsidRPr="009344D6">
          <w:rPr>
            <w:rStyle w:val="Hyperlink"/>
            <w:noProof/>
          </w:rPr>
          <w:t>6.1.7</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Генерация на базов код (реализация)</w:t>
        </w:r>
        <w:r w:rsidR="00A34B04">
          <w:rPr>
            <w:noProof/>
            <w:webHidden/>
          </w:rPr>
          <w:tab/>
        </w:r>
        <w:r w:rsidR="00A34B04">
          <w:rPr>
            <w:noProof/>
            <w:webHidden/>
          </w:rPr>
          <w:fldChar w:fldCharType="begin"/>
        </w:r>
        <w:r w:rsidR="00A34B04">
          <w:rPr>
            <w:noProof/>
            <w:webHidden/>
          </w:rPr>
          <w:instrText xml:space="preserve"> PAGEREF _Toc411206563 \h </w:instrText>
        </w:r>
        <w:r w:rsidR="00A34B04">
          <w:rPr>
            <w:noProof/>
            <w:webHidden/>
          </w:rPr>
        </w:r>
        <w:r w:rsidR="00A34B04">
          <w:rPr>
            <w:noProof/>
            <w:webHidden/>
          </w:rPr>
          <w:fldChar w:fldCharType="separate"/>
        </w:r>
        <w:r w:rsidR="00A34B04">
          <w:rPr>
            <w:noProof/>
            <w:webHidden/>
          </w:rPr>
          <w:t>94</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64" w:history="1">
        <w:r w:rsidR="00A34B04" w:rsidRPr="009344D6">
          <w:rPr>
            <w:rStyle w:val="Hyperlink"/>
            <w:noProof/>
          </w:rPr>
          <w:t>6.2</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Планиране</w:t>
        </w:r>
        <w:r w:rsidR="00A34B04" w:rsidRPr="009344D6">
          <w:rPr>
            <w:rStyle w:val="Hyperlink"/>
            <w:noProof/>
            <w:lang w:val="ru-RU"/>
          </w:rPr>
          <w:t xml:space="preserve"> на</w:t>
        </w:r>
        <w:r w:rsidR="00A34B04" w:rsidRPr="009344D6">
          <w:rPr>
            <w:rStyle w:val="Hyperlink"/>
            <w:noProof/>
          </w:rPr>
          <w:t xml:space="preserve"> тестването</w:t>
        </w:r>
        <w:r w:rsidR="00A34B04">
          <w:rPr>
            <w:noProof/>
            <w:webHidden/>
          </w:rPr>
          <w:tab/>
        </w:r>
        <w:r w:rsidR="00A34B04">
          <w:rPr>
            <w:noProof/>
            <w:webHidden/>
          </w:rPr>
          <w:fldChar w:fldCharType="begin"/>
        </w:r>
        <w:r w:rsidR="00A34B04">
          <w:rPr>
            <w:noProof/>
            <w:webHidden/>
          </w:rPr>
          <w:instrText xml:space="preserve"> PAGEREF _Toc411206564 \h </w:instrText>
        </w:r>
        <w:r w:rsidR="00A34B04">
          <w:rPr>
            <w:noProof/>
            <w:webHidden/>
          </w:rPr>
        </w:r>
        <w:r w:rsidR="00A34B04">
          <w:rPr>
            <w:noProof/>
            <w:webHidden/>
          </w:rPr>
          <w:fldChar w:fldCharType="separate"/>
        </w:r>
        <w:r w:rsidR="00A34B04">
          <w:rPr>
            <w:noProof/>
            <w:webHidden/>
          </w:rPr>
          <w:t>94</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5" w:history="1">
        <w:r w:rsidR="00A34B04" w:rsidRPr="009344D6">
          <w:rPr>
            <w:rStyle w:val="Hyperlink"/>
            <w:noProof/>
          </w:rPr>
          <w:t>6.2.1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Цели</w:t>
        </w:r>
        <w:r w:rsidR="00A34B04">
          <w:rPr>
            <w:noProof/>
            <w:webHidden/>
          </w:rPr>
          <w:tab/>
        </w:r>
        <w:r w:rsidR="00A34B04">
          <w:rPr>
            <w:noProof/>
            <w:webHidden/>
          </w:rPr>
          <w:fldChar w:fldCharType="begin"/>
        </w:r>
        <w:r w:rsidR="00A34B04">
          <w:rPr>
            <w:noProof/>
            <w:webHidden/>
          </w:rPr>
          <w:instrText xml:space="preserve"> PAGEREF _Toc411206565 \h </w:instrText>
        </w:r>
        <w:r w:rsidR="00A34B04">
          <w:rPr>
            <w:noProof/>
            <w:webHidden/>
          </w:rPr>
        </w:r>
        <w:r w:rsidR="00A34B04">
          <w:rPr>
            <w:noProof/>
            <w:webHidden/>
          </w:rPr>
          <w:fldChar w:fldCharType="separate"/>
        </w:r>
        <w:r w:rsidR="00A34B04">
          <w:rPr>
            <w:noProof/>
            <w:webHidden/>
          </w:rPr>
          <w:t>94</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6" w:history="1">
        <w:r w:rsidR="00A34B04" w:rsidRPr="009344D6">
          <w:rPr>
            <w:rStyle w:val="Hyperlink"/>
            <w:noProof/>
          </w:rPr>
          <w:t>6.2.2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Модулни тестове</w:t>
        </w:r>
        <w:r w:rsidR="00A34B04">
          <w:rPr>
            <w:noProof/>
            <w:webHidden/>
          </w:rPr>
          <w:tab/>
        </w:r>
        <w:r w:rsidR="00A34B04">
          <w:rPr>
            <w:noProof/>
            <w:webHidden/>
          </w:rPr>
          <w:fldChar w:fldCharType="begin"/>
        </w:r>
        <w:r w:rsidR="00A34B04">
          <w:rPr>
            <w:noProof/>
            <w:webHidden/>
          </w:rPr>
          <w:instrText xml:space="preserve"> PAGEREF _Toc411206566 \h </w:instrText>
        </w:r>
        <w:r w:rsidR="00A34B04">
          <w:rPr>
            <w:noProof/>
            <w:webHidden/>
          </w:rPr>
        </w:r>
        <w:r w:rsidR="00A34B04">
          <w:rPr>
            <w:noProof/>
            <w:webHidden/>
          </w:rPr>
          <w:fldChar w:fldCharType="separate"/>
        </w:r>
        <w:r w:rsidR="00A34B04">
          <w:rPr>
            <w:noProof/>
            <w:webHidden/>
          </w:rPr>
          <w:t>95</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7" w:history="1">
        <w:r w:rsidR="00A34B04" w:rsidRPr="009344D6">
          <w:rPr>
            <w:rStyle w:val="Hyperlink"/>
            <w:noProof/>
          </w:rPr>
          <w:t>6.2.3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Функционални тестове</w:t>
        </w:r>
        <w:r w:rsidR="00A34B04">
          <w:rPr>
            <w:noProof/>
            <w:webHidden/>
          </w:rPr>
          <w:tab/>
        </w:r>
        <w:r w:rsidR="00A34B04">
          <w:rPr>
            <w:noProof/>
            <w:webHidden/>
          </w:rPr>
          <w:fldChar w:fldCharType="begin"/>
        </w:r>
        <w:r w:rsidR="00A34B04">
          <w:rPr>
            <w:noProof/>
            <w:webHidden/>
          </w:rPr>
          <w:instrText xml:space="preserve"> PAGEREF _Toc411206567 \h </w:instrText>
        </w:r>
        <w:r w:rsidR="00A34B04">
          <w:rPr>
            <w:noProof/>
            <w:webHidden/>
          </w:rPr>
        </w:r>
        <w:r w:rsidR="00A34B04">
          <w:rPr>
            <w:noProof/>
            <w:webHidden/>
          </w:rPr>
          <w:fldChar w:fldCharType="separate"/>
        </w:r>
        <w:r w:rsidR="00A34B04">
          <w:rPr>
            <w:noProof/>
            <w:webHidden/>
          </w:rPr>
          <w:t>95</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8" w:history="1">
        <w:r w:rsidR="00A34B04" w:rsidRPr="009344D6">
          <w:rPr>
            <w:rStyle w:val="Hyperlink"/>
            <w:noProof/>
          </w:rPr>
          <w:t>6.2.4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Нефункционални тестове</w:t>
        </w:r>
        <w:r w:rsidR="00A34B04">
          <w:rPr>
            <w:noProof/>
            <w:webHidden/>
          </w:rPr>
          <w:tab/>
        </w:r>
        <w:r w:rsidR="00A34B04">
          <w:rPr>
            <w:noProof/>
            <w:webHidden/>
          </w:rPr>
          <w:fldChar w:fldCharType="begin"/>
        </w:r>
        <w:r w:rsidR="00A34B04">
          <w:rPr>
            <w:noProof/>
            <w:webHidden/>
          </w:rPr>
          <w:instrText xml:space="preserve"> PAGEREF _Toc411206568 \h </w:instrText>
        </w:r>
        <w:r w:rsidR="00A34B04">
          <w:rPr>
            <w:noProof/>
            <w:webHidden/>
          </w:rPr>
        </w:r>
        <w:r w:rsidR="00A34B04">
          <w:rPr>
            <w:noProof/>
            <w:webHidden/>
          </w:rPr>
          <w:fldChar w:fldCharType="separate"/>
        </w:r>
        <w:r w:rsidR="00A34B04">
          <w:rPr>
            <w:noProof/>
            <w:webHidden/>
          </w:rPr>
          <w:t>95</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69" w:history="1">
        <w:r w:rsidR="00A34B04" w:rsidRPr="009344D6">
          <w:rPr>
            <w:rStyle w:val="Hyperlink"/>
            <w:noProof/>
          </w:rPr>
          <w:t>6.3</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Модулно</w:t>
        </w:r>
        <w:r w:rsidR="00A34B04" w:rsidRPr="009344D6">
          <w:rPr>
            <w:rStyle w:val="Hyperlink"/>
            <w:noProof/>
            <w:lang w:val="ru-RU"/>
          </w:rPr>
          <w:t xml:space="preserve"> и системно</w:t>
        </w:r>
        <w:r w:rsidR="00A34B04" w:rsidRPr="009344D6">
          <w:rPr>
            <w:rStyle w:val="Hyperlink"/>
            <w:noProof/>
          </w:rPr>
          <w:t xml:space="preserve"> тестване</w:t>
        </w:r>
        <w:r w:rsidR="00A34B04">
          <w:rPr>
            <w:noProof/>
            <w:webHidden/>
          </w:rPr>
          <w:tab/>
        </w:r>
        <w:r w:rsidR="00A34B04">
          <w:rPr>
            <w:noProof/>
            <w:webHidden/>
          </w:rPr>
          <w:fldChar w:fldCharType="begin"/>
        </w:r>
        <w:r w:rsidR="00A34B04">
          <w:rPr>
            <w:noProof/>
            <w:webHidden/>
          </w:rPr>
          <w:instrText xml:space="preserve"> PAGEREF _Toc411206569 \h </w:instrText>
        </w:r>
        <w:r w:rsidR="00A34B04">
          <w:rPr>
            <w:noProof/>
            <w:webHidden/>
          </w:rPr>
        </w:r>
        <w:r w:rsidR="00A34B04">
          <w:rPr>
            <w:noProof/>
            <w:webHidden/>
          </w:rPr>
          <w:fldChar w:fldCharType="separate"/>
        </w:r>
        <w:r w:rsidR="00A34B04">
          <w:rPr>
            <w:noProof/>
            <w:webHidden/>
          </w:rPr>
          <w:t>95</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0" w:history="1">
        <w:r w:rsidR="00A34B04" w:rsidRPr="009344D6">
          <w:rPr>
            <w:rStyle w:val="Hyperlink"/>
            <w:noProof/>
          </w:rPr>
          <w:t>6.4</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Анализ на</w:t>
        </w:r>
        <w:r w:rsidR="00A34B04" w:rsidRPr="009344D6">
          <w:rPr>
            <w:rStyle w:val="Hyperlink"/>
            <w:noProof/>
          </w:rPr>
          <w:t xml:space="preserve"> резултатите</w:t>
        </w:r>
        <w:r w:rsidR="00A34B04" w:rsidRPr="009344D6">
          <w:rPr>
            <w:rStyle w:val="Hyperlink"/>
            <w:noProof/>
            <w:lang w:val="ru-RU"/>
          </w:rPr>
          <w:t xml:space="preserve"> от</w:t>
        </w:r>
        <w:r w:rsidR="00A34B04" w:rsidRPr="009344D6">
          <w:rPr>
            <w:rStyle w:val="Hyperlink"/>
            <w:noProof/>
          </w:rPr>
          <w:t xml:space="preserve"> тестването</w:t>
        </w:r>
        <w:r w:rsidR="00A34B04">
          <w:rPr>
            <w:noProof/>
            <w:webHidden/>
          </w:rPr>
          <w:tab/>
        </w:r>
        <w:r w:rsidR="00A34B04">
          <w:rPr>
            <w:noProof/>
            <w:webHidden/>
          </w:rPr>
          <w:fldChar w:fldCharType="begin"/>
        </w:r>
        <w:r w:rsidR="00A34B04">
          <w:rPr>
            <w:noProof/>
            <w:webHidden/>
          </w:rPr>
          <w:instrText xml:space="preserve"> PAGEREF _Toc411206570 \h </w:instrText>
        </w:r>
        <w:r w:rsidR="00A34B04">
          <w:rPr>
            <w:noProof/>
            <w:webHidden/>
          </w:rPr>
        </w:r>
        <w:r w:rsidR="00A34B04">
          <w:rPr>
            <w:noProof/>
            <w:webHidden/>
          </w:rPr>
          <w:fldChar w:fldCharType="separate"/>
        </w:r>
        <w:r w:rsidR="00A34B04">
          <w:rPr>
            <w:noProof/>
            <w:webHidden/>
          </w:rPr>
          <w:t>96</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71" w:history="1">
        <w:r w:rsidR="00A34B04" w:rsidRPr="009344D6">
          <w:rPr>
            <w:rStyle w:val="Hyperlink"/>
            <w:noProof/>
          </w:rPr>
          <w:t>6.4.1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Резултати от модулно тестване</w:t>
        </w:r>
        <w:r w:rsidR="00A34B04">
          <w:rPr>
            <w:noProof/>
            <w:webHidden/>
          </w:rPr>
          <w:tab/>
        </w:r>
        <w:r w:rsidR="00A34B04">
          <w:rPr>
            <w:noProof/>
            <w:webHidden/>
          </w:rPr>
          <w:fldChar w:fldCharType="begin"/>
        </w:r>
        <w:r w:rsidR="00A34B04">
          <w:rPr>
            <w:noProof/>
            <w:webHidden/>
          </w:rPr>
          <w:instrText xml:space="preserve"> PAGEREF _Toc411206571 \h </w:instrText>
        </w:r>
        <w:r w:rsidR="00A34B04">
          <w:rPr>
            <w:noProof/>
            <w:webHidden/>
          </w:rPr>
        </w:r>
        <w:r w:rsidR="00A34B04">
          <w:rPr>
            <w:noProof/>
            <w:webHidden/>
          </w:rPr>
          <w:fldChar w:fldCharType="separate"/>
        </w:r>
        <w:r w:rsidR="00A34B04">
          <w:rPr>
            <w:noProof/>
            <w:webHidden/>
          </w:rPr>
          <w:t>96</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72" w:history="1">
        <w:r w:rsidR="00A34B04" w:rsidRPr="009344D6">
          <w:rPr>
            <w:rStyle w:val="Hyperlink"/>
            <w:noProof/>
          </w:rPr>
          <w:t>6.4.2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Резултати от функционално тестване</w:t>
        </w:r>
        <w:r w:rsidR="00A34B04">
          <w:rPr>
            <w:noProof/>
            <w:webHidden/>
          </w:rPr>
          <w:tab/>
        </w:r>
        <w:r w:rsidR="00A34B04">
          <w:rPr>
            <w:noProof/>
            <w:webHidden/>
          </w:rPr>
          <w:fldChar w:fldCharType="begin"/>
        </w:r>
        <w:r w:rsidR="00A34B04">
          <w:rPr>
            <w:noProof/>
            <w:webHidden/>
          </w:rPr>
          <w:instrText xml:space="preserve"> PAGEREF _Toc411206572 \h </w:instrText>
        </w:r>
        <w:r w:rsidR="00A34B04">
          <w:rPr>
            <w:noProof/>
            <w:webHidden/>
          </w:rPr>
        </w:r>
        <w:r w:rsidR="00A34B04">
          <w:rPr>
            <w:noProof/>
            <w:webHidden/>
          </w:rPr>
          <w:fldChar w:fldCharType="separate"/>
        </w:r>
        <w:r w:rsidR="00A34B04">
          <w:rPr>
            <w:noProof/>
            <w:webHidden/>
          </w:rPr>
          <w:t>98</w:t>
        </w:r>
        <w:r w:rsidR="00A34B04">
          <w:rPr>
            <w:noProof/>
            <w:webHidden/>
          </w:rPr>
          <w:fldChar w:fldCharType="end"/>
        </w:r>
      </w:hyperlink>
    </w:p>
    <w:p w:rsidR="00A34B04" w:rsidRDefault="00ED2C69">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73" w:history="1">
        <w:r w:rsidR="00A34B04" w:rsidRPr="009344D6">
          <w:rPr>
            <w:rStyle w:val="Hyperlink"/>
            <w:noProof/>
          </w:rPr>
          <w:t>6.4.3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Спазване на нефункционалните изисквания</w:t>
        </w:r>
        <w:r w:rsidR="00A34B04">
          <w:rPr>
            <w:noProof/>
            <w:webHidden/>
          </w:rPr>
          <w:tab/>
        </w:r>
        <w:r w:rsidR="00A34B04">
          <w:rPr>
            <w:noProof/>
            <w:webHidden/>
          </w:rPr>
          <w:fldChar w:fldCharType="begin"/>
        </w:r>
        <w:r w:rsidR="00A34B04">
          <w:rPr>
            <w:noProof/>
            <w:webHidden/>
          </w:rPr>
          <w:instrText xml:space="preserve"> PAGEREF _Toc411206573 \h </w:instrText>
        </w:r>
        <w:r w:rsidR="00A34B04">
          <w:rPr>
            <w:noProof/>
            <w:webHidden/>
          </w:rPr>
        </w:r>
        <w:r w:rsidR="00A34B04">
          <w:rPr>
            <w:noProof/>
            <w:webHidden/>
          </w:rPr>
          <w:fldChar w:fldCharType="separate"/>
        </w:r>
        <w:r w:rsidR="00A34B04">
          <w:rPr>
            <w:noProof/>
            <w:webHidden/>
          </w:rPr>
          <w:t>103</w:t>
        </w:r>
        <w:r w:rsidR="00A34B04">
          <w:rPr>
            <w:noProof/>
            <w:webHidden/>
          </w:rPr>
          <w:fldChar w:fldCharType="end"/>
        </w:r>
      </w:hyperlink>
    </w:p>
    <w:p w:rsidR="00A34B04" w:rsidRDefault="00ED2C69">
      <w:pPr>
        <w:pStyle w:val="TOC1"/>
        <w:rPr>
          <w:rFonts w:asciiTheme="minorHAnsi" w:eastAsiaTheme="minorEastAsia" w:hAnsiTheme="minorHAnsi" w:cstheme="minorBidi"/>
          <w:b w:val="0"/>
          <w:bCs w:val="0"/>
          <w:caps w:val="0"/>
          <w:color w:val="auto"/>
          <w:sz w:val="22"/>
          <w:szCs w:val="22"/>
          <w:lang w:val="en-US" w:eastAsia="en-US"/>
        </w:rPr>
      </w:pPr>
      <w:hyperlink w:anchor="_Toc411206574" w:history="1">
        <w:r w:rsidR="00A34B04" w:rsidRPr="009344D6">
          <w:rPr>
            <w:rStyle w:val="Hyperlink"/>
          </w:rPr>
          <w:t>7.</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Заключение</w:t>
        </w:r>
        <w:r w:rsidR="00A34B04">
          <w:rPr>
            <w:webHidden/>
          </w:rPr>
          <w:tab/>
        </w:r>
        <w:r w:rsidR="00A34B04">
          <w:rPr>
            <w:webHidden/>
          </w:rPr>
          <w:fldChar w:fldCharType="begin"/>
        </w:r>
        <w:r w:rsidR="00A34B04">
          <w:rPr>
            <w:webHidden/>
          </w:rPr>
          <w:instrText xml:space="preserve"> PAGEREF _Toc411206574 \h </w:instrText>
        </w:r>
        <w:r w:rsidR="00A34B04">
          <w:rPr>
            <w:webHidden/>
          </w:rPr>
        </w:r>
        <w:r w:rsidR="00A34B04">
          <w:rPr>
            <w:webHidden/>
          </w:rPr>
          <w:fldChar w:fldCharType="separate"/>
        </w:r>
        <w:r w:rsidR="00A34B04">
          <w:rPr>
            <w:webHidden/>
          </w:rPr>
          <w:t>105</w:t>
        </w:r>
        <w:r w:rsidR="00A34B04">
          <w:rPr>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5" w:history="1">
        <w:r w:rsidR="00A34B04" w:rsidRPr="009344D6">
          <w:rPr>
            <w:rStyle w:val="Hyperlink"/>
            <w:noProof/>
          </w:rPr>
          <w:t>7.1</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lang w:val="ru-RU"/>
          </w:rPr>
          <w:t>Обобщение на</w:t>
        </w:r>
        <w:r w:rsidR="00A34B04" w:rsidRPr="009344D6">
          <w:rPr>
            <w:rStyle w:val="Hyperlink"/>
            <w:noProof/>
          </w:rPr>
          <w:t xml:space="preserve"> изпълнението</w:t>
        </w:r>
        <w:r w:rsidR="00A34B04" w:rsidRPr="009344D6">
          <w:rPr>
            <w:rStyle w:val="Hyperlink"/>
            <w:noProof/>
            <w:lang w:val="ru-RU"/>
          </w:rPr>
          <w:t xml:space="preserve"> на</w:t>
        </w:r>
        <w:r w:rsidR="00A34B04" w:rsidRPr="009344D6">
          <w:rPr>
            <w:rStyle w:val="Hyperlink"/>
            <w:noProof/>
          </w:rPr>
          <w:t xml:space="preserve"> началните</w:t>
        </w:r>
        <w:r w:rsidR="00A34B04" w:rsidRPr="009344D6">
          <w:rPr>
            <w:rStyle w:val="Hyperlink"/>
            <w:noProof/>
            <w:lang w:val="ru-RU"/>
          </w:rPr>
          <w:t xml:space="preserve"> цели</w:t>
        </w:r>
        <w:r w:rsidR="00A34B04">
          <w:rPr>
            <w:noProof/>
            <w:webHidden/>
          </w:rPr>
          <w:tab/>
        </w:r>
        <w:r w:rsidR="00A34B04">
          <w:rPr>
            <w:noProof/>
            <w:webHidden/>
          </w:rPr>
          <w:fldChar w:fldCharType="begin"/>
        </w:r>
        <w:r w:rsidR="00A34B04">
          <w:rPr>
            <w:noProof/>
            <w:webHidden/>
          </w:rPr>
          <w:instrText xml:space="preserve"> PAGEREF _Toc411206575 \h </w:instrText>
        </w:r>
        <w:r w:rsidR="00A34B04">
          <w:rPr>
            <w:noProof/>
            <w:webHidden/>
          </w:rPr>
        </w:r>
        <w:r w:rsidR="00A34B04">
          <w:rPr>
            <w:noProof/>
            <w:webHidden/>
          </w:rPr>
          <w:fldChar w:fldCharType="separate"/>
        </w:r>
        <w:r w:rsidR="00A34B04">
          <w:rPr>
            <w:noProof/>
            <w:webHidden/>
          </w:rPr>
          <w:t>105</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6" w:history="1">
        <w:r w:rsidR="00A34B04" w:rsidRPr="009344D6">
          <w:rPr>
            <w:rStyle w:val="Hyperlink"/>
            <w:noProof/>
          </w:rPr>
          <w:t>7.2</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Насоки</w:t>
        </w:r>
        <w:r w:rsidR="00A34B04" w:rsidRPr="009344D6">
          <w:rPr>
            <w:rStyle w:val="Hyperlink"/>
            <w:noProof/>
            <w:lang w:val="ru-RU"/>
          </w:rPr>
          <w:t xml:space="preserve"> за</w:t>
        </w:r>
        <w:r w:rsidR="00A34B04" w:rsidRPr="009344D6">
          <w:rPr>
            <w:rStyle w:val="Hyperlink"/>
            <w:noProof/>
          </w:rPr>
          <w:t xml:space="preserve"> бъдещо</w:t>
        </w:r>
        <w:r w:rsidR="00A34B04" w:rsidRPr="009344D6">
          <w:rPr>
            <w:rStyle w:val="Hyperlink"/>
            <w:noProof/>
            <w:lang w:val="ru-RU"/>
          </w:rPr>
          <w:t xml:space="preserve"> развитие и</w:t>
        </w:r>
        <w:r w:rsidR="00A34B04" w:rsidRPr="009344D6">
          <w:rPr>
            <w:rStyle w:val="Hyperlink"/>
            <w:noProof/>
          </w:rPr>
          <w:t xml:space="preserve"> усъвършенстване</w:t>
        </w:r>
        <w:r w:rsidR="00A34B04">
          <w:rPr>
            <w:noProof/>
            <w:webHidden/>
          </w:rPr>
          <w:tab/>
        </w:r>
        <w:r w:rsidR="00A34B04">
          <w:rPr>
            <w:noProof/>
            <w:webHidden/>
          </w:rPr>
          <w:fldChar w:fldCharType="begin"/>
        </w:r>
        <w:r w:rsidR="00A34B04">
          <w:rPr>
            <w:noProof/>
            <w:webHidden/>
          </w:rPr>
          <w:instrText xml:space="preserve"> PAGEREF _Toc411206576 \h </w:instrText>
        </w:r>
        <w:r w:rsidR="00A34B04">
          <w:rPr>
            <w:noProof/>
            <w:webHidden/>
          </w:rPr>
        </w:r>
        <w:r w:rsidR="00A34B04">
          <w:rPr>
            <w:noProof/>
            <w:webHidden/>
          </w:rPr>
          <w:fldChar w:fldCharType="separate"/>
        </w:r>
        <w:r w:rsidR="00A34B04">
          <w:rPr>
            <w:noProof/>
            <w:webHidden/>
          </w:rPr>
          <w:t>105</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7" w:history="1">
        <w:r w:rsidR="00A34B04" w:rsidRPr="009344D6">
          <w:rPr>
            <w:rStyle w:val="Hyperlink"/>
            <w:noProof/>
            <w:lang w:val="ru-RU"/>
          </w:rPr>
          <w:t>7.3</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Отвъд вградения софтуер и езика “C”</w:t>
        </w:r>
        <w:r w:rsidR="00A34B04">
          <w:rPr>
            <w:noProof/>
            <w:webHidden/>
          </w:rPr>
          <w:tab/>
        </w:r>
        <w:r w:rsidR="00A34B04">
          <w:rPr>
            <w:noProof/>
            <w:webHidden/>
          </w:rPr>
          <w:fldChar w:fldCharType="begin"/>
        </w:r>
        <w:r w:rsidR="00A34B04">
          <w:rPr>
            <w:noProof/>
            <w:webHidden/>
          </w:rPr>
          <w:instrText xml:space="preserve"> PAGEREF _Toc411206577 \h </w:instrText>
        </w:r>
        <w:r w:rsidR="00A34B04">
          <w:rPr>
            <w:noProof/>
            <w:webHidden/>
          </w:rPr>
        </w:r>
        <w:r w:rsidR="00A34B04">
          <w:rPr>
            <w:noProof/>
            <w:webHidden/>
          </w:rPr>
          <w:fldChar w:fldCharType="separate"/>
        </w:r>
        <w:r w:rsidR="00A34B04">
          <w:rPr>
            <w:noProof/>
            <w:webHidden/>
          </w:rPr>
          <w:t>105</w:t>
        </w:r>
        <w:r w:rsidR="00A34B04">
          <w:rPr>
            <w:noProof/>
            <w:webHidden/>
          </w:rPr>
          <w:fldChar w:fldCharType="end"/>
        </w:r>
      </w:hyperlink>
    </w:p>
    <w:p w:rsidR="00A34B04" w:rsidRDefault="00ED2C69">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8" w:history="1">
        <w:r w:rsidR="00A34B04" w:rsidRPr="009344D6">
          <w:rPr>
            <w:rStyle w:val="Hyperlink"/>
            <w:noProof/>
          </w:rPr>
          <w:t>7.4</w:t>
        </w:r>
        <w:r w:rsidR="00A34B04">
          <w:rPr>
            <w:rFonts w:asciiTheme="minorHAnsi" w:eastAsiaTheme="minorEastAsia" w:hAnsiTheme="minorHAnsi" w:cstheme="minorBidi"/>
            <w:smallCaps w:val="0"/>
            <w:noProof/>
            <w:color w:val="auto"/>
            <w:sz w:val="22"/>
            <w:szCs w:val="22"/>
            <w:lang w:val="en-US" w:eastAsia="en-US"/>
          </w:rPr>
          <w:tab/>
        </w:r>
        <w:r w:rsidR="00A34B04" w:rsidRPr="009344D6">
          <w:rPr>
            <w:rStyle w:val="Hyperlink"/>
            <w:noProof/>
          </w:rPr>
          <w:t>Използвана</w:t>
        </w:r>
        <w:r w:rsidR="00A34B04" w:rsidRPr="009344D6">
          <w:rPr>
            <w:rStyle w:val="Hyperlink"/>
            <w:noProof/>
            <w:lang w:val="ru-RU"/>
          </w:rPr>
          <w:t xml:space="preserve"> литература</w:t>
        </w:r>
        <w:r w:rsidR="00A34B04">
          <w:rPr>
            <w:noProof/>
            <w:webHidden/>
          </w:rPr>
          <w:tab/>
        </w:r>
        <w:r w:rsidR="00A34B04">
          <w:rPr>
            <w:noProof/>
            <w:webHidden/>
          </w:rPr>
          <w:fldChar w:fldCharType="begin"/>
        </w:r>
        <w:r w:rsidR="00A34B04">
          <w:rPr>
            <w:noProof/>
            <w:webHidden/>
          </w:rPr>
          <w:instrText xml:space="preserve"> PAGEREF _Toc411206578 \h </w:instrText>
        </w:r>
        <w:r w:rsidR="00A34B04">
          <w:rPr>
            <w:noProof/>
            <w:webHidden/>
          </w:rPr>
        </w:r>
        <w:r w:rsidR="00A34B04">
          <w:rPr>
            <w:noProof/>
            <w:webHidden/>
          </w:rPr>
          <w:fldChar w:fldCharType="separate"/>
        </w:r>
        <w:r w:rsidR="00A34B04">
          <w:rPr>
            <w:noProof/>
            <w:webHidden/>
          </w:rPr>
          <w:t>106</w:t>
        </w:r>
        <w:r w:rsidR="00A34B04">
          <w:rPr>
            <w:noProof/>
            <w:webHidden/>
          </w:rPr>
          <w:fldChar w:fldCharType="end"/>
        </w:r>
      </w:hyperlink>
    </w:p>
    <w:p w:rsidR="00A34B04" w:rsidRDefault="00ED2C69">
      <w:pPr>
        <w:pStyle w:val="TOC1"/>
        <w:rPr>
          <w:rFonts w:asciiTheme="minorHAnsi" w:eastAsiaTheme="minorEastAsia" w:hAnsiTheme="minorHAnsi" w:cstheme="minorBidi"/>
          <w:b w:val="0"/>
          <w:bCs w:val="0"/>
          <w:caps w:val="0"/>
          <w:color w:val="auto"/>
          <w:sz w:val="22"/>
          <w:szCs w:val="22"/>
          <w:lang w:val="en-US" w:eastAsia="en-US"/>
        </w:rPr>
      </w:pPr>
      <w:hyperlink w:anchor="_Toc411206579" w:history="1">
        <w:r w:rsidR="00A34B04" w:rsidRPr="009344D6">
          <w:rPr>
            <w:rStyle w:val="Hyperlink"/>
          </w:rPr>
          <w:t>8.</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lang w:val="ru-RU"/>
          </w:rPr>
          <w:t>Приложения</w:t>
        </w:r>
        <w:r w:rsidR="00A34B04">
          <w:rPr>
            <w:webHidden/>
          </w:rPr>
          <w:tab/>
        </w:r>
        <w:r w:rsidR="00A34B04">
          <w:rPr>
            <w:webHidden/>
          </w:rPr>
          <w:fldChar w:fldCharType="begin"/>
        </w:r>
        <w:r w:rsidR="00A34B04">
          <w:rPr>
            <w:webHidden/>
          </w:rPr>
          <w:instrText xml:space="preserve"> PAGEREF _Toc411206579 \h </w:instrText>
        </w:r>
        <w:r w:rsidR="00A34B04">
          <w:rPr>
            <w:webHidden/>
          </w:rPr>
        </w:r>
        <w:r w:rsidR="00A34B04">
          <w:rPr>
            <w:webHidden/>
          </w:rPr>
          <w:fldChar w:fldCharType="separate"/>
        </w:r>
        <w:r w:rsidR="00A34B04">
          <w:rPr>
            <w:webHidden/>
          </w:rPr>
          <w:t>109</w:t>
        </w:r>
        <w:r w:rsidR="00A34B04">
          <w:rPr>
            <w:webHidden/>
          </w:rPr>
          <w:fldChar w:fldCharType="end"/>
        </w:r>
      </w:hyperlink>
    </w:p>
    <w:p w:rsidR="00A34B04" w:rsidRDefault="00ED2C69">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0" w:history="1">
        <w:r w:rsidR="00A34B04" w:rsidRPr="009344D6">
          <w:rPr>
            <w:rStyle w:val="Hyperlink"/>
            <w:noProof/>
          </w:rPr>
          <w:t>Приложение 1</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Терминологичен речник</w:t>
        </w:r>
        <w:r w:rsidR="00A34B04">
          <w:rPr>
            <w:noProof/>
            <w:webHidden/>
          </w:rPr>
          <w:tab/>
        </w:r>
        <w:r w:rsidR="00A34B04">
          <w:rPr>
            <w:noProof/>
            <w:webHidden/>
          </w:rPr>
          <w:fldChar w:fldCharType="begin"/>
        </w:r>
        <w:r w:rsidR="00A34B04">
          <w:rPr>
            <w:noProof/>
            <w:webHidden/>
          </w:rPr>
          <w:instrText xml:space="preserve"> PAGEREF _Toc411206580 \h </w:instrText>
        </w:r>
        <w:r w:rsidR="00A34B04">
          <w:rPr>
            <w:noProof/>
            <w:webHidden/>
          </w:rPr>
        </w:r>
        <w:r w:rsidR="00A34B04">
          <w:rPr>
            <w:noProof/>
            <w:webHidden/>
          </w:rPr>
          <w:fldChar w:fldCharType="separate"/>
        </w:r>
        <w:r w:rsidR="00A34B04">
          <w:rPr>
            <w:noProof/>
            <w:webHidden/>
          </w:rPr>
          <w:t>109</w:t>
        </w:r>
        <w:r w:rsidR="00A34B04">
          <w:rPr>
            <w:noProof/>
            <w:webHidden/>
          </w:rPr>
          <w:fldChar w:fldCharType="end"/>
        </w:r>
      </w:hyperlink>
    </w:p>
    <w:p w:rsidR="00A34B04" w:rsidRDefault="00ED2C69">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1" w:history="1">
        <w:r w:rsidR="00A34B04" w:rsidRPr="009344D6">
          <w:rPr>
            <w:rStyle w:val="Hyperlink"/>
            <w:noProof/>
          </w:rPr>
          <w:t>Приложение 2</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Реализирани документи</w:t>
        </w:r>
        <w:r w:rsidR="00A34B04">
          <w:rPr>
            <w:noProof/>
            <w:webHidden/>
          </w:rPr>
          <w:tab/>
        </w:r>
        <w:r w:rsidR="00A34B04">
          <w:rPr>
            <w:noProof/>
            <w:webHidden/>
          </w:rPr>
          <w:fldChar w:fldCharType="begin"/>
        </w:r>
        <w:r w:rsidR="00A34B04">
          <w:rPr>
            <w:noProof/>
            <w:webHidden/>
          </w:rPr>
          <w:instrText xml:space="preserve"> PAGEREF _Toc411206581 \h </w:instrText>
        </w:r>
        <w:r w:rsidR="00A34B04">
          <w:rPr>
            <w:noProof/>
            <w:webHidden/>
          </w:rPr>
        </w:r>
        <w:r w:rsidR="00A34B04">
          <w:rPr>
            <w:noProof/>
            <w:webHidden/>
          </w:rPr>
          <w:fldChar w:fldCharType="separate"/>
        </w:r>
        <w:r w:rsidR="00A34B04">
          <w:rPr>
            <w:noProof/>
            <w:webHidden/>
          </w:rPr>
          <w:t>110</w:t>
        </w:r>
        <w:r w:rsidR="00A34B04">
          <w:rPr>
            <w:noProof/>
            <w:webHidden/>
          </w:rPr>
          <w:fldChar w:fldCharType="end"/>
        </w:r>
      </w:hyperlink>
    </w:p>
    <w:p w:rsidR="00A34B04" w:rsidRDefault="00ED2C69">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2" w:history="1">
        <w:r w:rsidR="00A34B04" w:rsidRPr="009344D6">
          <w:rPr>
            <w:rStyle w:val="Hyperlink"/>
            <w:noProof/>
          </w:rPr>
          <w:t>Приложение 3</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Степен на изразителност на езиците за програмиране</w:t>
        </w:r>
        <w:r w:rsidR="00A34B04">
          <w:rPr>
            <w:noProof/>
            <w:webHidden/>
          </w:rPr>
          <w:tab/>
        </w:r>
        <w:r w:rsidR="00A34B04">
          <w:rPr>
            <w:noProof/>
            <w:webHidden/>
          </w:rPr>
          <w:fldChar w:fldCharType="begin"/>
        </w:r>
        <w:r w:rsidR="00A34B04">
          <w:rPr>
            <w:noProof/>
            <w:webHidden/>
          </w:rPr>
          <w:instrText xml:space="preserve"> PAGEREF _Toc411206582 \h </w:instrText>
        </w:r>
        <w:r w:rsidR="00A34B04">
          <w:rPr>
            <w:noProof/>
            <w:webHidden/>
          </w:rPr>
        </w:r>
        <w:r w:rsidR="00A34B04">
          <w:rPr>
            <w:noProof/>
            <w:webHidden/>
          </w:rPr>
          <w:fldChar w:fldCharType="separate"/>
        </w:r>
        <w:r w:rsidR="00A34B04">
          <w:rPr>
            <w:noProof/>
            <w:webHidden/>
          </w:rPr>
          <w:t>111</w:t>
        </w:r>
        <w:r w:rsidR="00A34B04">
          <w:rPr>
            <w:noProof/>
            <w:webHidden/>
          </w:rPr>
          <w:fldChar w:fldCharType="end"/>
        </w:r>
      </w:hyperlink>
    </w:p>
    <w:p w:rsidR="00A34B04" w:rsidRDefault="00ED2C69">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3" w:history="1">
        <w:r w:rsidR="00A34B04" w:rsidRPr="009344D6">
          <w:rPr>
            <w:rStyle w:val="Hyperlink"/>
            <w:noProof/>
          </w:rPr>
          <w:t>Приложение 4</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Шаблони за генериране на базов код</w:t>
        </w:r>
        <w:r w:rsidR="00A34B04">
          <w:rPr>
            <w:noProof/>
            <w:webHidden/>
          </w:rPr>
          <w:tab/>
        </w:r>
        <w:r w:rsidR="00A34B04">
          <w:rPr>
            <w:noProof/>
            <w:webHidden/>
          </w:rPr>
          <w:fldChar w:fldCharType="begin"/>
        </w:r>
        <w:r w:rsidR="00A34B04">
          <w:rPr>
            <w:noProof/>
            <w:webHidden/>
          </w:rPr>
          <w:instrText xml:space="preserve"> PAGEREF _Toc411206583 \h </w:instrText>
        </w:r>
        <w:r w:rsidR="00A34B04">
          <w:rPr>
            <w:noProof/>
            <w:webHidden/>
          </w:rPr>
        </w:r>
        <w:r w:rsidR="00A34B04">
          <w:rPr>
            <w:noProof/>
            <w:webHidden/>
          </w:rPr>
          <w:fldChar w:fldCharType="separate"/>
        </w:r>
        <w:r w:rsidR="00A34B04">
          <w:rPr>
            <w:noProof/>
            <w:webHidden/>
          </w:rPr>
          <w:t>111</w:t>
        </w:r>
        <w:r w:rsidR="00A34B04">
          <w:rPr>
            <w:noProof/>
            <w:webHidden/>
          </w:rPr>
          <w:fldChar w:fldCharType="end"/>
        </w:r>
      </w:hyperlink>
    </w:p>
    <w:p w:rsidR="00A34B04" w:rsidRDefault="00ED2C69">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4" w:history="1">
        <w:r w:rsidR="00A34B04" w:rsidRPr="009344D6">
          <w:rPr>
            <w:rStyle w:val="Hyperlink"/>
            <w:noProof/>
          </w:rPr>
          <w:t>Приложение 5</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Легенда на диаграмите за работни процеси</w:t>
        </w:r>
        <w:r w:rsidR="00A34B04">
          <w:rPr>
            <w:noProof/>
            <w:webHidden/>
          </w:rPr>
          <w:tab/>
        </w:r>
        <w:r w:rsidR="00A34B04">
          <w:rPr>
            <w:noProof/>
            <w:webHidden/>
          </w:rPr>
          <w:fldChar w:fldCharType="begin"/>
        </w:r>
        <w:r w:rsidR="00A34B04">
          <w:rPr>
            <w:noProof/>
            <w:webHidden/>
          </w:rPr>
          <w:instrText xml:space="preserve"> PAGEREF _Toc411206584 \h </w:instrText>
        </w:r>
        <w:r w:rsidR="00A34B04">
          <w:rPr>
            <w:noProof/>
            <w:webHidden/>
          </w:rPr>
        </w:r>
        <w:r w:rsidR="00A34B04">
          <w:rPr>
            <w:noProof/>
            <w:webHidden/>
          </w:rPr>
          <w:fldChar w:fldCharType="separate"/>
        </w:r>
        <w:r w:rsidR="00A34B04">
          <w:rPr>
            <w:noProof/>
            <w:webHidden/>
          </w:rPr>
          <w:t>115</w:t>
        </w:r>
        <w:r w:rsidR="00A34B04">
          <w:rPr>
            <w:noProof/>
            <w:webHidden/>
          </w:rPr>
          <w:fldChar w:fldCharType="end"/>
        </w:r>
      </w:hyperlink>
    </w:p>
    <w:p w:rsidR="00A34B04" w:rsidRDefault="00ED2C69">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5" w:history="1">
        <w:r w:rsidR="00A34B04" w:rsidRPr="009344D6">
          <w:rPr>
            <w:rStyle w:val="Hyperlink"/>
            <w:noProof/>
          </w:rPr>
          <w:t>Приложение 6</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Карта на работните процеси</w:t>
        </w:r>
        <w:r w:rsidR="00A34B04">
          <w:rPr>
            <w:noProof/>
            <w:webHidden/>
          </w:rPr>
          <w:tab/>
        </w:r>
        <w:r w:rsidR="00A34B04">
          <w:rPr>
            <w:noProof/>
            <w:webHidden/>
          </w:rPr>
          <w:fldChar w:fldCharType="begin"/>
        </w:r>
        <w:r w:rsidR="00A34B04">
          <w:rPr>
            <w:noProof/>
            <w:webHidden/>
          </w:rPr>
          <w:instrText xml:space="preserve"> PAGEREF _Toc411206585 \h </w:instrText>
        </w:r>
        <w:r w:rsidR="00A34B04">
          <w:rPr>
            <w:noProof/>
            <w:webHidden/>
          </w:rPr>
        </w:r>
        <w:r w:rsidR="00A34B04">
          <w:rPr>
            <w:noProof/>
            <w:webHidden/>
          </w:rPr>
          <w:fldChar w:fldCharType="separate"/>
        </w:r>
        <w:r w:rsidR="00A34B04">
          <w:rPr>
            <w:noProof/>
            <w:webHidden/>
          </w:rPr>
          <w:t>116</w:t>
        </w:r>
        <w:r w:rsidR="00A34B04">
          <w:rPr>
            <w:noProof/>
            <w:webHidden/>
          </w:rPr>
          <w:fldChar w:fldCharType="end"/>
        </w:r>
      </w:hyperlink>
    </w:p>
    <w:p w:rsidR="00A34B04" w:rsidRDefault="00ED2C69">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6" w:history="1">
        <w:r w:rsidR="00A34B04" w:rsidRPr="009344D6">
          <w:rPr>
            <w:rStyle w:val="Hyperlink"/>
            <w:noProof/>
          </w:rPr>
          <w:t>Приложение 7</w:t>
        </w:r>
        <w:r w:rsidR="00A34B04">
          <w:rPr>
            <w:rFonts w:asciiTheme="minorHAnsi" w:eastAsiaTheme="minorEastAsia" w:hAnsiTheme="minorHAnsi" w:cstheme="minorBidi"/>
            <w:i w:val="0"/>
            <w:iCs w:val="0"/>
            <w:noProof/>
            <w:color w:val="auto"/>
            <w:sz w:val="22"/>
            <w:szCs w:val="22"/>
            <w:lang w:val="en-US" w:eastAsia="en-US"/>
          </w:rPr>
          <w:tab/>
        </w:r>
        <w:r w:rsidR="00A34B04" w:rsidRPr="009344D6">
          <w:rPr>
            <w:rStyle w:val="Hyperlink"/>
            <w:noProof/>
          </w:rPr>
          <w:t>Резултати от изпълнението на модулните тестове</w:t>
        </w:r>
        <w:r w:rsidR="00A34B04">
          <w:rPr>
            <w:noProof/>
            <w:webHidden/>
          </w:rPr>
          <w:tab/>
        </w:r>
        <w:r w:rsidR="00A34B04">
          <w:rPr>
            <w:noProof/>
            <w:webHidden/>
          </w:rPr>
          <w:fldChar w:fldCharType="begin"/>
        </w:r>
        <w:r w:rsidR="00A34B04">
          <w:rPr>
            <w:noProof/>
            <w:webHidden/>
          </w:rPr>
          <w:instrText xml:space="preserve"> PAGEREF _Toc411206586 \h </w:instrText>
        </w:r>
        <w:r w:rsidR="00A34B04">
          <w:rPr>
            <w:noProof/>
            <w:webHidden/>
          </w:rPr>
        </w:r>
        <w:r w:rsidR="00A34B04">
          <w:rPr>
            <w:noProof/>
            <w:webHidden/>
          </w:rPr>
          <w:fldChar w:fldCharType="separate"/>
        </w:r>
        <w:r w:rsidR="00A34B04">
          <w:rPr>
            <w:noProof/>
            <w:webHidden/>
          </w:rPr>
          <w:t>117</w:t>
        </w:r>
        <w:r w:rsidR="00A34B04">
          <w:rPr>
            <w:noProof/>
            <w:webHidden/>
          </w:rPr>
          <w:fldChar w:fldCharType="end"/>
        </w:r>
      </w:hyperlink>
    </w:p>
    <w:p w:rsidR="00726BC6" w:rsidRDefault="00C1729F" w:rsidP="00726BC6">
      <w:pPr>
        <w:pStyle w:val="Heading1"/>
        <w:rPr>
          <w:color w:val="auto"/>
          <w:lang w:val="en-US"/>
        </w:rPr>
      </w:pPr>
      <w:r w:rsidRPr="00726BC6">
        <w:rPr>
          <w:szCs w:val="40"/>
        </w:rPr>
        <w:lastRenderedPageBreak/>
        <w:fldChar w:fldCharType="end"/>
      </w:r>
      <w:bookmarkStart w:id="0" w:name="_Toc397092983"/>
      <w:bookmarkStart w:id="1" w:name="_Toc411206484"/>
      <w:r w:rsidR="00B65B9D" w:rsidRPr="00726BC6">
        <w:rPr>
          <w:color w:val="auto"/>
        </w:rPr>
        <w:t>Увод</w:t>
      </w:r>
      <w:bookmarkStart w:id="2" w:name="_Toc397092984"/>
      <w:bookmarkEnd w:id="0"/>
      <w:bookmarkEnd w:id="1"/>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w:t>
      </w:r>
      <w:ins w:id="3" w:author="aldi" w:date="2015-02-16T14:52:00Z">
        <w:r w:rsidR="00ED2C69">
          <w:t>н</w:t>
        </w:r>
      </w:ins>
      <w:r w:rsidR="00162688" w:rsidRPr="004D1E35">
        <w:t>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4" w:name="_Toc397092987"/>
      <w:bookmarkStart w:id="5" w:name="_Toc411206485"/>
      <w:bookmarkEnd w:id="2"/>
      <w:r w:rsidRPr="00A2033E">
        <w:t>Състояние на индустрията</w:t>
      </w:r>
      <w:bookmarkEnd w:id="4"/>
      <w:bookmarkEnd w:id="5"/>
    </w:p>
    <w:p w:rsidR="00DD6762" w:rsidRPr="00405D1F" w:rsidRDefault="00040D81" w:rsidP="00040D81">
      <w:pPr>
        <w:rPr>
          <w:lang w:val="en-US"/>
        </w:rPr>
      </w:pPr>
      <w:r w:rsidRPr="00D90D1B">
        <w:t>Софтуер</w:t>
      </w:r>
      <w:ins w:id="6" w:author="aldi" w:date="2015-02-16T14:54:00Z">
        <w:r w:rsidR="00ED2C69">
          <w:t>ът</w:t>
        </w:r>
      </w:ins>
      <w:del w:id="7" w:author="aldi" w:date="2015-02-16T14:54:00Z">
        <w:r w:rsidRPr="00D90D1B" w:rsidDel="00ED2C69">
          <w:delText>а</w:delText>
        </w:r>
      </w:del>
      <w:r w:rsidRPr="00D90D1B">
        <w:t xml:space="preserve">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8" w:name="_Toc411206486"/>
      <w:r>
        <w:lastRenderedPageBreak/>
        <w:t>Софтуер за в</w:t>
      </w:r>
      <w:r w:rsidR="00A2033E" w:rsidRPr="00A2033E">
        <w:t>градени системи</w:t>
      </w:r>
      <w:bookmarkEnd w:id="8"/>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ins w:id="9" w:author="aldi" w:date="2015-02-16T14:55:00Z">
        <w:r w:rsidR="00ED2C69">
          <w:rPr>
            <w:lang w:val="en-US"/>
          </w:rPr>
          <w:t xml:space="preserve">SOA, </w:t>
        </w:r>
      </w:ins>
      <w:r>
        <w:t>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За да могат да бъдат конкурентно</w:t>
      </w:r>
      <w:del w:id="10" w:author="aldi" w:date="2015-02-16T14:56:00Z">
        <w:r w:rsidDel="00ED2C69">
          <w:delText xml:space="preserve"> </w:delText>
        </w:r>
      </w:del>
      <w:r>
        <w:t xml:space="preserve">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11" w:name="_Ref411201272"/>
      <w:bookmarkStart w:id="12" w:name="_Toc411206487"/>
      <w:r>
        <w:t>С</w:t>
      </w:r>
      <w:r w:rsidR="00F84CF3">
        <w:t>офтуерна архитектура</w:t>
      </w:r>
      <w:bookmarkEnd w:id="11"/>
      <w:bookmarkEnd w:id="12"/>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13" w:name="_Toc411206488"/>
      <w:r>
        <w:t>Мотивация за решението</w:t>
      </w:r>
      <w:bookmarkEnd w:id="13"/>
      <w:r w:rsidR="009F1856">
        <w:t xml:space="preserve"> </w:t>
      </w:r>
    </w:p>
    <w:p w:rsidR="00405D1F" w:rsidRDefault="00726BC6" w:rsidP="00CB259C">
      <w:pPr>
        <w:rPr>
          <w:lang w:val="en-US"/>
        </w:rPr>
      </w:pP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системи, което значително улеснява дизайна на нови системи с подобни изисквания. 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UML,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w:t>
      </w:r>
      <w:commentRangeStart w:id="14"/>
      <w:r>
        <w:t>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w:t>
      </w:r>
      <w:del w:id="15" w:author="aldi" w:date="2015-02-16T15:16:00Z">
        <w:r w:rsidDel="005A7174">
          <w:delText xml:space="preserve">езика </w:delText>
        </w:r>
      </w:del>
      <w:ins w:id="16" w:author="aldi" w:date="2015-02-16T15:16:00Z">
        <w:r w:rsidR="005A7174">
          <w:t>език</w:t>
        </w:r>
        <w:r w:rsidR="005A7174">
          <w:t>ът</w:t>
        </w:r>
        <w:r w:rsidR="005A7174">
          <w:t xml:space="preserve"> </w:t>
        </w:r>
      </w:ins>
      <w:r>
        <w:t xml:space="preserve">„C” е слабо поддържан от </w:t>
      </w:r>
      <w:r w:rsidR="009F1856">
        <w:t>инструментите</w:t>
      </w:r>
      <w:r>
        <w:t xml:space="preserve"> за UML обработка и дизайн.</w:t>
      </w:r>
      <w:commentRangeEnd w:id="14"/>
      <w:r w:rsidR="005A7174">
        <w:rPr>
          <w:rStyle w:val="CommentReference"/>
        </w:rPr>
        <w:commentReference w:id="14"/>
      </w:r>
    </w:p>
    <w:p w:rsidR="00726BC6" w:rsidRPr="00653306" w:rsidRDefault="00C3793A" w:rsidP="00653306">
      <w:pPr>
        <w:pStyle w:val="Heading2"/>
        <w:rPr>
          <w:szCs w:val="24"/>
        </w:rPr>
      </w:pPr>
      <w:bookmarkStart w:id="17" w:name="_Toc397092985"/>
      <w:bookmarkStart w:id="18" w:name="_Ref397600358"/>
      <w:bookmarkStart w:id="19" w:name="_Ref409644656"/>
      <w:bookmarkStart w:id="20" w:name="_Ref410247405"/>
      <w:bookmarkStart w:id="21" w:name="_Toc411206489"/>
      <w:r w:rsidRPr="00AC428D">
        <w:t>Цел и задачи на дипломната работа</w:t>
      </w:r>
      <w:bookmarkEnd w:id="17"/>
      <w:bookmarkEnd w:id="18"/>
      <w:bookmarkEnd w:id="19"/>
      <w:bookmarkEnd w:id="20"/>
      <w:bookmarkEnd w:id="21"/>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r>
        <w:t xml:space="preserve">Да се направи проучване и анализ на други подобни инструменти и подходи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lastRenderedPageBreak/>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A34B04">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A34B04">
        <w:rPr>
          <w:bCs/>
          <w:i/>
        </w:rPr>
        <w:t>3.3</w:t>
      </w:r>
      <w:r w:rsidRPr="00393D78">
        <w:rPr>
          <w:bCs/>
          <w:i/>
        </w:rPr>
        <w:fldChar w:fldCharType="end"/>
      </w:r>
      <w:r>
        <w:rPr>
          <w:bCs/>
        </w:rPr>
        <w:t>.</w:t>
      </w:r>
    </w:p>
    <w:p w:rsidR="00C3793A" w:rsidRPr="00C42DFD" w:rsidRDefault="00ED1159" w:rsidP="00AC428D">
      <w:pPr>
        <w:pStyle w:val="Heading2"/>
      </w:pPr>
      <w:bookmarkStart w:id="22" w:name="_Toc397092986"/>
      <w:bookmarkStart w:id="23" w:name="_Ref410250726"/>
      <w:bookmarkStart w:id="24" w:name="_Toc411206490"/>
      <w:r w:rsidRPr="00AC428D">
        <w:t>О</w:t>
      </w:r>
      <w:r w:rsidR="00C3793A" w:rsidRPr="00AC428D">
        <w:t>чаквани ползи от реализацията</w:t>
      </w:r>
      <w:bookmarkEnd w:id="22"/>
      <w:bookmarkEnd w:id="23"/>
      <w:bookmarkEnd w:id="24"/>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 xml:space="preserve">еволюирането на </w:t>
      </w:r>
      <w:commentRangeStart w:id="25"/>
      <w:r w:rsidRPr="00E3202A">
        <w:rPr>
          <w:b/>
        </w:rPr>
        <w:t>програмата</w:t>
      </w:r>
      <w:r w:rsidR="001E0720">
        <w:rPr>
          <w:b/>
        </w:rPr>
        <w:t xml:space="preserve"> </w:t>
      </w:r>
      <w:commentRangeEnd w:id="25"/>
      <w:r w:rsidR="00007962">
        <w:rPr>
          <w:rStyle w:val="CommentReference"/>
        </w:rPr>
        <w:commentReference w:id="25"/>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commentRangeStart w:id="26"/>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създаване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8F531D"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commentRangeEnd w:id="26"/>
      <w:r w:rsidR="00007962">
        <w:rPr>
          <w:rStyle w:val="CommentReference"/>
        </w:rPr>
        <w:commentReference w:id="26"/>
      </w:r>
    </w:p>
    <w:p w:rsidR="00C3793A" w:rsidRPr="00F93A5D" w:rsidRDefault="00C3793A" w:rsidP="00791698">
      <w:pPr>
        <w:pStyle w:val="Heading2"/>
      </w:pPr>
      <w:bookmarkStart w:id="27" w:name="_Toc397092990"/>
      <w:bookmarkStart w:id="28" w:name="_Toc411206491"/>
      <w:r w:rsidRPr="00F93A5D">
        <w:t>Структура на дипломната работа</w:t>
      </w:r>
      <w:bookmarkEnd w:id="27"/>
      <w:bookmarkEnd w:id="28"/>
    </w:p>
    <w:p w:rsidR="00294382" w:rsidRPr="00BF4A9A" w:rsidRDefault="00B52624" w:rsidP="00294382">
      <w:r>
        <w:t xml:space="preserve">Тази дипломна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lastRenderedPageBreak/>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A34B04">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A34B04">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A34B04">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A34B04">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A34B04">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A34B04">
        <w:rPr>
          <w:i/>
        </w:rPr>
        <w:t>7</w:t>
      </w:r>
      <w:r w:rsidR="00F93A5D" w:rsidRPr="00F93A5D">
        <w:rPr>
          <w:i/>
        </w:rPr>
        <w:fldChar w:fldCharType="end"/>
      </w:r>
      <w:r w:rsidR="00F93A5D">
        <w:t>.</w:t>
      </w:r>
    </w:p>
    <w:p w:rsidR="00152C5E" w:rsidRDefault="006F375A" w:rsidP="003A5D66">
      <w:pPr>
        <w:pStyle w:val="Heading1"/>
      </w:pPr>
      <w:bookmarkStart w:id="29" w:name="_Ref411171126"/>
      <w:bookmarkStart w:id="30" w:name="_Ref411178609"/>
      <w:bookmarkStart w:id="31" w:name="_Toc411206492"/>
      <w:r>
        <w:lastRenderedPageBreak/>
        <w:t>Реверсивен инж</w:t>
      </w:r>
      <w:r w:rsidR="00803DE5">
        <w:rPr>
          <w:lang w:val="en-US"/>
        </w:rPr>
        <w:t>е</w:t>
      </w:r>
      <w:r>
        <w:t>неринг</w:t>
      </w:r>
      <w:bookmarkEnd w:id="29"/>
      <w:bookmarkEnd w:id="30"/>
      <w:bookmarkEnd w:id="31"/>
    </w:p>
    <w:p w:rsidR="00041C56" w:rsidRPr="004D1E35" w:rsidRDefault="00041C56" w:rsidP="00041C56">
      <w:pPr>
        <w:rPr>
          <w:b/>
        </w:rPr>
      </w:pPr>
      <w:bookmarkStart w:id="32"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A34B04">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33" w:name="_Toc411206493"/>
      <w:r w:rsidRPr="00E64EF4">
        <w:t>Основни д</w:t>
      </w:r>
      <w:r w:rsidR="005C02D5" w:rsidRPr="00E64EF4">
        <w:t>ефиниции</w:t>
      </w:r>
      <w:bookmarkEnd w:id="32"/>
      <w:bookmarkEnd w:id="33"/>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xml:space="preserve">, която е необходима за прилагането </w:t>
      </w:r>
      <w:r w:rsidR="005C362D">
        <w:t>реинже</w:t>
      </w:r>
      <w:r>
        <w:t>неринга.</w:t>
      </w:r>
    </w:p>
    <w:p w:rsidR="00295372" w:rsidRPr="00E64EF4" w:rsidRDefault="005C362D" w:rsidP="00E64EF4">
      <w:pPr>
        <w:pStyle w:val="Heading3"/>
      </w:pPr>
      <w:bookmarkStart w:id="34" w:name="_Toc411206494"/>
      <w:r>
        <w:t>Терминология на реинже</w:t>
      </w:r>
      <w:r w:rsidR="003F7598">
        <w:t xml:space="preserve">неринга и софтуерната </w:t>
      </w:r>
      <w:r w:rsidR="005345B6">
        <w:t>поддръжка</w:t>
      </w:r>
      <w:bookmarkEnd w:id="34"/>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r w:rsidR="00A34B04" w:rsidRPr="00A34B04">
        <w:rPr>
          <w:i/>
        </w:rPr>
        <w:t xml:space="preserve">Фигура </w:t>
      </w:r>
      <w:r w:rsidR="00A34B04" w:rsidRPr="00A34B04">
        <w:rPr>
          <w:i/>
          <w:noProof/>
        </w:rPr>
        <w:t>1</w:t>
      </w:r>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4B106A54" wp14:editId="4FCBFC9F">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35" w:name="_Ref397536025"/>
      <w:bookmarkStart w:id="36" w:name="_Ref397097887"/>
      <w:r>
        <w:t xml:space="preserve">Фигура </w:t>
      </w:r>
      <w:r w:rsidR="00E73236">
        <w:fldChar w:fldCharType="begin"/>
      </w:r>
      <w:r w:rsidR="00E73236">
        <w:instrText xml:space="preserve"> SEQ Фигура \* ARABIC </w:instrText>
      </w:r>
      <w:r w:rsidR="00E73236">
        <w:fldChar w:fldCharType="separate"/>
      </w:r>
      <w:r w:rsidR="00A34B04">
        <w:rPr>
          <w:noProof/>
        </w:rPr>
        <w:t>1</w:t>
      </w:r>
      <w:r w:rsidR="00E73236">
        <w:rPr>
          <w:noProof/>
        </w:rPr>
        <w:fldChar w:fldCharType="end"/>
      </w:r>
      <w:bookmarkEnd w:id="35"/>
      <w:r>
        <w:t xml:space="preserve"> (Връзка между термините)</w:t>
      </w:r>
      <w:bookmarkEnd w:id="36"/>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37" w:name="_Ref411178814"/>
      <w:r w:rsidRPr="00E64EF4">
        <w:t>Реверсивен инженеринг</w:t>
      </w:r>
      <w:bookmarkEnd w:id="37"/>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38" w:name="_Ref409385520"/>
      <w:r w:rsidRPr="00E64EF4">
        <w:t>Преструктуриране</w:t>
      </w:r>
      <w:r w:rsidR="004E5075">
        <w:t xml:space="preserve"> (моделна трансформация)</w:t>
      </w:r>
      <w:bookmarkEnd w:id="38"/>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39" w:name="__RefHeading__1581_2042850511"/>
      <w:bookmarkStart w:id="40" w:name="_Toc397092994"/>
      <w:bookmarkStart w:id="41" w:name="_Toc411206495"/>
      <w:bookmarkEnd w:id="39"/>
      <w:r w:rsidRPr="00107728">
        <w:t>Терминология</w:t>
      </w:r>
      <w:r w:rsidRPr="00E64EF4">
        <w:t xml:space="preserve"> в софтуерната архитектура</w:t>
      </w:r>
      <w:bookmarkEnd w:id="40"/>
      <w:bookmarkEnd w:id="41"/>
    </w:p>
    <w:p w:rsidR="00295372" w:rsidRDefault="00295372" w:rsidP="00295372">
      <w:pPr>
        <w:tabs>
          <w:tab w:val="left" w:pos="8102"/>
        </w:tabs>
      </w:pPr>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Pr>
          <w:i/>
          <w:lang w:val="en-US"/>
        </w:rPr>
        <w:instrText xml:space="preserve"> \* MERGEFORMAT </w:instrText>
      </w:r>
      <w:r w:rsidR="00664042" w:rsidRPr="00664042">
        <w:rPr>
          <w:i/>
          <w:lang w:val="en-US"/>
        </w:rPr>
      </w:r>
      <w:r w:rsidR="00664042" w:rsidRPr="00664042">
        <w:rPr>
          <w:i/>
          <w:lang w:val="en-US"/>
        </w:rPr>
        <w:fldChar w:fldCharType="separate"/>
      </w:r>
      <w:r w:rsidR="00A34B04">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A34B04">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commentRangeStart w:id="42"/>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commentRangeEnd w:id="42"/>
      <w:r w:rsidR="00722B45">
        <w:rPr>
          <w:i/>
        </w:rPr>
        <w:t xml:space="preserve">  </w:t>
      </w:r>
      <w:r w:rsidR="0056453D">
        <w:rPr>
          <w:rStyle w:val="CommentReference"/>
        </w:rPr>
        <w:commentReference w:id="42"/>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p>
    <w:p w:rsidR="00295372" w:rsidRDefault="00295372" w:rsidP="00295372">
      <w:pPr>
        <w:tabs>
          <w:tab w:val="left" w:pos="8102"/>
        </w:tabs>
      </w:pPr>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тайната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p>
    <w:p w:rsidR="00295372" w:rsidRDefault="00A55972" w:rsidP="00295372">
      <w:pPr>
        <w:tabs>
          <w:tab w:val="left" w:pos="8102"/>
        </w:tabs>
      </w:pPr>
      <w:r>
        <w:t>Идеята</w:t>
      </w:r>
      <w:r w:rsidR="00295372">
        <w:t xml:space="preserve"> </w:t>
      </w:r>
      <w:r>
        <w:t>за</w:t>
      </w:r>
      <w:r w:rsidR="00295372">
        <w:t xml:space="preserve"> преструктуриране</w:t>
      </w:r>
      <w:r w:rsidR="00827F3B">
        <w:rPr>
          <w:lang w:val="en-US"/>
        </w:rPr>
        <w:t xml:space="preserve"> </w:t>
      </w:r>
      <w:r>
        <w:t>(</w:t>
      </w:r>
      <w:ins w:id="43" w:author="aldi" w:date="2015-02-16T15:29:00Z">
        <w:r w:rsidR="00E1563C">
          <w:t xml:space="preserve">виж секция </w:t>
        </w:r>
      </w:ins>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A34B04">
        <w:rPr>
          <w:i/>
        </w:rPr>
        <w:t>2.1.1.3</w:t>
      </w:r>
      <w:r w:rsidRPr="00A55972">
        <w:rPr>
          <w:i/>
        </w:rPr>
        <w:fldChar w:fldCharType="end"/>
      </w:r>
      <w:r>
        <w:t>)</w:t>
      </w:r>
      <w:r w:rsidR="00295372">
        <w:t xml:space="preserve"> 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44" w:name="_Ref409386999"/>
      <w:r w:rsidRPr="00E64EF4">
        <w:t>Свързаност на отговорностите</w:t>
      </w:r>
      <w:r w:rsidR="006E73A2">
        <w:t xml:space="preserve"> </w:t>
      </w:r>
      <w:r w:rsidR="00AB7F3A">
        <w:t>(Кохезия)</w:t>
      </w:r>
      <w:r w:rsidRPr="00E64EF4">
        <w:t xml:space="preserve"> на модули</w:t>
      </w:r>
      <w:bookmarkEnd w:id="44"/>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Време</w:t>
      </w:r>
      <w:r w:rsidR="006C604A">
        <w:rPr>
          <w:b/>
        </w:rPr>
        <w:t>в</w:t>
      </w:r>
      <w:r>
        <w:rPr>
          <w:b/>
        </w:rPr>
        <w:t>и:</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45" w:name="_Toc411206496"/>
      <w:r>
        <w:t>Реинж</w:t>
      </w:r>
      <w:r w:rsidR="005C362D">
        <w:t>е</w:t>
      </w:r>
      <w:r>
        <w:t xml:space="preserve">неринг на компонентно-базиран софтуер и среда за </w:t>
      </w:r>
      <w:r w:rsidR="0029350F">
        <w:t>изпълнението му</w:t>
      </w:r>
      <w:bookmarkEnd w:id="45"/>
    </w:p>
    <w:p w:rsidR="007176A5" w:rsidRPr="007176A5" w:rsidRDefault="007176A5" w:rsidP="007176A5">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46" w:name="_Toc411206497"/>
      <w:r>
        <w:t>Реинженеринг и компонентно-базиран софтуер</w:t>
      </w:r>
      <w:bookmarkEnd w:id="46"/>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eastAsia="en-US"/>
        </w:rPr>
      </w:pPr>
      <w:r w:rsidRPr="00B8746E">
        <w:rPr>
          <w:lang w:eastAsia="en-US"/>
        </w:rPr>
        <w:t xml:space="preserve">Приемаме, че вече е достъпно едно прилично количество компонентно-базиран (CB) софтуер. Съответните RE трансформации са вътрешни за CB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статична, и на динамична информация.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важно, особено когато големите </w:t>
      </w:r>
      <w:commentRangeStart w:id="47"/>
      <w:r w:rsidRPr="00B8746E">
        <w:rPr>
          <w:rFonts w:cs="Times New Roman"/>
          <w:lang w:eastAsia="en-US"/>
        </w:rPr>
        <w:t xml:space="preserve">издания </w:t>
      </w:r>
      <w:commentRangeEnd w:id="47"/>
      <w:r w:rsidR="00E1563C">
        <w:rPr>
          <w:rStyle w:val="CommentReference"/>
        </w:rPr>
        <w:commentReference w:id="47"/>
      </w:r>
      <w:r w:rsidRPr="00B8746E">
        <w:rPr>
          <w:rFonts w:cs="Times New Roman"/>
          <w:lang w:eastAsia="en-US"/>
        </w:rPr>
        <w:t>покажат несъвместимост.</w:t>
      </w:r>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w:t>
      </w:r>
      <w:del w:id="48" w:author="aldi" w:date="2015-02-16T15:32:00Z">
        <w:r w:rsidRPr="00FC0A1B" w:rsidDel="00E1563C">
          <w:rPr>
            <w:lang w:eastAsia="en-US"/>
          </w:rPr>
          <w:delText>и</w:delText>
        </w:r>
      </w:del>
      <w:r w:rsidRPr="00FC0A1B">
        <w:rPr>
          <w:lang w:eastAsia="en-US"/>
        </w:rPr>
        <w:t xml:space="preserve"> </w:t>
      </w:r>
      <w:r w:rsidR="00A64958">
        <w:rPr>
          <w:lang w:eastAsia="en-US"/>
        </w:rPr>
        <w:t>такъв</w:t>
      </w:r>
      <w:r w:rsidRPr="00FC0A1B">
        <w:rPr>
          <w:lan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целта на трансформацията. Например в последните години се работи много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„сегменти“ и „изпълнители“, които могат да бъдат приложени в използваните езици. Всъщност не става ясно дали компонентът, открит по този начин ще съставлява „добър“ компонент от гледна точка на компонентно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49" w:name="_Ref411179218"/>
      <w:bookmarkStart w:id="50" w:name="_Toc411206498"/>
      <w:r>
        <w:t>Среда за архитектурна реконструкция</w:t>
      </w:r>
      <w:bookmarkEnd w:id="49"/>
      <w:bookmarkEnd w:id="50"/>
    </w:p>
    <w:p w:rsidR="00E11AA0" w:rsidRPr="00E11AA0" w:rsidRDefault="00E11AA0" w:rsidP="00E11AA0">
      <w:pPr>
        <w:rPr>
          <w:lang w:eastAsia="en-US"/>
        </w:rPr>
      </w:pPr>
      <w:r w:rsidRPr="00E11AA0">
        <w:rPr>
          <w:lang w:eastAsia="en-US"/>
        </w:rPr>
        <w:t xml:space="preserve">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Ран </w:t>
      </w:r>
      <w:r w:rsidR="005345B6" w:rsidRPr="00E11AA0">
        <w:rPr>
          <w:b/>
          <w:lang w:eastAsia="en-US"/>
        </w:rPr>
        <w:t>[R9]</w:t>
      </w:r>
      <w:r w:rsidR="005345B6" w:rsidRPr="00E11AA0">
        <w:rPr>
          <w:lang w:eastAsia="en-US"/>
        </w:rPr>
        <w:t xml:space="preserve"> ни насочва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w:t>
      </w:r>
      <w:ins w:id="51" w:author="aldi" w:date="2015-02-16T15:33:00Z">
        <w:r w:rsidR="00E1563C">
          <w:rPr>
            <w:lang w:eastAsia="en-US"/>
          </w:rPr>
          <w:t xml:space="preserve">са </w:t>
        </w:r>
      </w:ins>
      <w:r w:rsidR="005345B6" w:rsidRPr="00E11AA0">
        <w:rPr>
          <w:lang w:eastAsia="en-US"/>
        </w:rPr>
        <w:t xml:space="preserve">и най-критични за разработката и поддръжката на системата. </w:t>
      </w:r>
      <w:r w:rsidRPr="00E11AA0">
        <w:rPr>
          <w:lang w:eastAsia="en-US"/>
        </w:rPr>
        <w:t xml:space="preserve">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решения, които </w:t>
      </w:r>
      <w:r w:rsidR="005345B6" w:rsidRPr="00E11AA0">
        <w:rPr>
          <w:lang w:eastAsia="en-US"/>
        </w:rPr>
        <w:t>влияят</w:t>
      </w:r>
      <w:r w:rsidRPr="00E11AA0">
        <w:rPr>
          <w:lang w:eastAsia="en-US"/>
        </w:rPr>
        <w:t xml:space="preserve"> </w:t>
      </w:r>
      <w:r w:rsidR="00D12B51">
        <w:rPr>
          <w:lang w:val="en-US" w:eastAsia="en-US"/>
        </w:rPr>
        <w:t xml:space="preserve">на </w:t>
      </w:r>
      <w:r w:rsidRPr="00E11AA0">
        <w:rPr>
          <w:lang w:eastAsia="en-US"/>
        </w:rPr>
        <w:t xml:space="preserve">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 xml:space="preserve">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софтуерната архитектура. Реконструкцията се изпълнява на базата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трябва да се извлекат посредством реверсивен инженеринг. Стъпката също </w:t>
      </w:r>
      <w:r w:rsidRPr="0024043A">
        <w:rPr>
          <w:lang w:eastAsia="en-US"/>
        </w:rPr>
        <w:lastRenderedPageBreak/>
        <w:t>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Различни източници на информация са въвлечени в този процес. Изходния код от една страна за статичен анализ и симулация за динамичен анализ</w:t>
      </w:r>
      <w:ins w:id="52" w:author="aldi" w:date="2015-02-16T15:35:00Z">
        <w:r w:rsidR="00E1563C">
          <w:rPr>
            <w:lang w:eastAsia="en-US"/>
          </w:rPr>
          <w:t xml:space="preserve"> – от друга</w:t>
        </w:r>
      </w:ins>
      <w:r w:rsidRPr="003E3D23">
        <w:rPr>
          <w:lang w:eastAsia="en-US"/>
        </w:rPr>
        <w:t xml:space="preserve">.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Модел</w:t>
      </w:r>
      <w:ins w:id="53" w:author="aldi" w:date="2015-02-16T15:35:00Z">
        <w:r w:rsidR="00E1563C">
          <w:rPr>
            <w:lang w:eastAsia="en-US"/>
          </w:rPr>
          <w:t>ът</w:t>
        </w:r>
      </w:ins>
      <w:del w:id="54" w:author="aldi" w:date="2015-02-16T15:35:00Z">
        <w:r w:rsidRPr="009E7B9D" w:rsidDel="00E1563C">
          <w:rPr>
            <w:lang w:eastAsia="en-US"/>
          </w:rPr>
          <w:delText>а</w:delText>
        </w:r>
      </w:del>
      <w:r w:rsidRPr="009E7B9D">
        <w:rPr>
          <w:lang w:eastAsia="en-US"/>
        </w:rPr>
        <w:t xml:space="preserve">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55" w:name="_Toc411206499"/>
      <w:r>
        <w:t>Съществуващи</w:t>
      </w:r>
      <w:r w:rsidR="00595A85">
        <w:t xml:space="preserve"> инструменти за </w:t>
      </w:r>
      <w:commentRangeStart w:id="56"/>
      <w:r w:rsidR="005C362D">
        <w:t>реинже</w:t>
      </w:r>
      <w:r w:rsidR="00595A85">
        <w:t>неринг</w:t>
      </w:r>
      <w:bookmarkEnd w:id="55"/>
      <w:commentRangeEnd w:id="56"/>
      <w:r w:rsidR="00E1563C">
        <w:rPr>
          <w:rStyle w:val="CommentReference"/>
          <w:b w:val="0"/>
          <w:bCs w:val="0"/>
        </w:rPr>
        <w:commentReference w:id="56"/>
      </w:r>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използването на мета-модел, описва</w:t>
      </w:r>
      <w:r w:rsidR="001244EA">
        <w:t>щ</w:t>
      </w:r>
      <w:r>
        <w:t xml:space="preserve"> компонентен модел за разработка </w:t>
      </w:r>
      <w:r w:rsidR="001244EA">
        <w:t xml:space="preserve">на </w:t>
      </w:r>
      <w:r w:rsidR="001244EA">
        <w:lastRenderedPageBreak/>
        <w:t>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57" w:name="_Ref399593490"/>
      <w:bookmarkStart w:id="58" w:name="_Ref399773104"/>
      <w:bookmarkStart w:id="59" w:name="_Toc411206500"/>
      <w:r>
        <w:t>Оркестрирана много-изгледна среда за софтуерно архитектурна реконструкция</w:t>
      </w:r>
      <w:bookmarkEnd w:id="57"/>
      <w:bookmarkEnd w:id="58"/>
      <w:r w:rsidR="00250AC5">
        <w:t xml:space="preserve"> [R14]</w:t>
      </w:r>
      <w:bookmarkEnd w:id="59"/>
    </w:p>
    <w:p w:rsidR="009B5E69" w:rsidRDefault="009B5E69" w:rsidP="009B5E69">
      <w:pPr>
        <w:pStyle w:val="Heading4"/>
      </w:pPr>
      <w:bookmarkStart w:id="60" w:name="_Ref399442792"/>
      <w:r>
        <w:t xml:space="preserve">Предложения за </w:t>
      </w:r>
      <w:r w:rsidR="00975EF7">
        <w:t>много-изгледен</w:t>
      </w:r>
      <w:r>
        <w:t xml:space="preserve"> </w:t>
      </w:r>
      <w:r w:rsidR="006D43F5">
        <w:t>анализ</w:t>
      </w:r>
      <w:bookmarkEnd w:id="60"/>
    </w:p>
    <w:p w:rsidR="0035776A" w:rsidRDefault="00FF7CB3" w:rsidP="005A6A79">
      <w:pPr>
        <w:sectPr w:rsidR="0035776A">
          <w:footerReference w:type="default" r:id="rId15"/>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A34B04" w:rsidRPr="00A34B04">
        <w:rPr>
          <w:rFonts w:cs="Times New Roman"/>
          <w:i/>
        </w:rPr>
        <w:t xml:space="preserve">Фигура </w:t>
      </w:r>
      <w:r w:rsidR="00A34B04" w:rsidRPr="00A34B04">
        <w:rPr>
          <w:rFonts w:cs="Times New Roman"/>
          <w:i/>
          <w:noProof/>
        </w:rPr>
        <w:t>2</w:t>
      </w:r>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A34B04" w:rsidRPr="00607A43">
        <w:rPr>
          <w:i/>
        </w:rPr>
        <w:t xml:space="preserve">Фигура </w:t>
      </w:r>
      <w:r w:rsidR="00A34B04">
        <w:rPr>
          <w:i/>
          <w:noProof/>
        </w:rPr>
        <w:t>3</w:t>
      </w:r>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A34B04" w:rsidRPr="0035776A">
        <w:rPr>
          <w:rFonts w:cs="Times New Roman"/>
        </w:rPr>
        <w:t xml:space="preserve">Фигура </w:t>
      </w:r>
      <w:r w:rsidR="00A34B04">
        <w:rPr>
          <w:rFonts w:cs="Times New Roman"/>
          <w:noProof/>
        </w:rPr>
        <w:t>2</w:t>
      </w:r>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r w:rsidR="00A34B04" w:rsidRPr="00607A43">
        <w:rPr>
          <w:i/>
        </w:rPr>
        <w:t xml:space="preserve">Фигура </w:t>
      </w:r>
      <w:r w:rsidR="00A34B04">
        <w:rPr>
          <w:i/>
          <w:noProof/>
        </w:rPr>
        <w:t>3</w:t>
      </w:r>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r w:rsidRPr="0035776A">
        <w:rPr>
          <w:noProof/>
          <w:lang w:val="en-US" w:eastAsia="en-US"/>
        </w:rPr>
        <w:lastRenderedPageBreak/>
        <w:drawing>
          <wp:inline distT="0" distB="0" distL="0" distR="0" wp14:anchorId="7BA17F15" wp14:editId="7D955305">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p>
    <w:p w:rsidR="0035776A" w:rsidRDefault="0035776A" w:rsidP="0035776A">
      <w:pPr>
        <w:pStyle w:val="Caption"/>
        <w:jc w:val="left"/>
        <w:rPr>
          <w:rFonts w:ascii="Times New Roman" w:hAnsi="Times New Roman" w:cs="Times New Roman"/>
        </w:rPr>
      </w:pPr>
      <w:bookmarkStart w:id="61" w:name="_Ref397535919"/>
      <w:bookmarkStart w:id="62"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A34B04">
        <w:rPr>
          <w:rFonts w:ascii="Times New Roman" w:hAnsi="Times New Roman" w:cs="Times New Roman"/>
          <w:noProof/>
        </w:rPr>
        <w:t>2</w:t>
      </w:r>
      <w:r w:rsidRPr="0035776A">
        <w:rPr>
          <w:rFonts w:ascii="Times New Roman" w:hAnsi="Times New Roman" w:cs="Times New Roman"/>
        </w:rPr>
        <w:fldChar w:fldCharType="end"/>
      </w:r>
      <w:bookmarkEnd w:id="61"/>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62"/>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3ED3C033" wp14:editId="5C8131ED">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63" w:name="_Ref397535997"/>
      <w:bookmarkStart w:id="64"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A34B04">
        <w:rPr>
          <w:i/>
          <w:noProof/>
        </w:rPr>
        <w:t>3</w:t>
      </w:r>
      <w:r w:rsidRPr="00607A43">
        <w:rPr>
          <w:i/>
        </w:rPr>
        <w:fldChar w:fldCharType="end"/>
      </w:r>
      <w:bookmarkEnd w:id="63"/>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64"/>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ins w:id="65" w:author="aldi" w:date="2015-02-16T15:48:00Z">
        <w:r w:rsidR="008A4223">
          <w:rPr>
            <w:lang w:eastAsia="en-US"/>
          </w:rPr>
          <w:t>та</w:t>
        </w:r>
      </w:ins>
      <w:r w:rsidRPr="00D57BA4">
        <w:rPr>
          <w:lang w:eastAsia="en-US"/>
        </w:rPr>
        <w:t xml:space="preserve"> рамка</w:t>
      </w:r>
      <w:del w:id="66" w:author="aldi" w:date="2015-02-16T15:48:00Z">
        <w:r w:rsidRPr="00D57BA4" w:rsidDel="008A4223">
          <w:rPr>
            <w:lang w:eastAsia="en-US"/>
          </w:rPr>
          <w:delText>та</w:delText>
        </w:r>
      </w:del>
      <w:r w:rsidRPr="00D57BA4">
        <w:rPr>
          <w:lang w:eastAsia="en-US"/>
        </w:rPr>
        <w:t xml:space="preserve">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commentRangeStart w:id="67"/>
      <w:r>
        <w:t>Генериране на изглед за проектиран</w:t>
      </w:r>
      <w:r w:rsidR="00CA5B07">
        <w:t xml:space="preserve">е (Design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A34B04" w:rsidRPr="00A34B04">
        <w:rPr>
          <w:rFonts w:cs="Times New Roman"/>
          <w:i/>
        </w:rPr>
        <w:t xml:space="preserve">Фигура </w:t>
      </w:r>
      <w:r w:rsidR="00A34B04" w:rsidRPr="00A34B04">
        <w:rPr>
          <w:rFonts w:cs="Times New Roman"/>
          <w:i/>
          <w:noProof/>
        </w:rPr>
        <w:t>2</w:t>
      </w:r>
      <w:r w:rsidR="00CA5B07" w:rsidRPr="00CA5B07">
        <w:rPr>
          <w:i/>
        </w:rPr>
        <w:fldChar w:fldCharType="end"/>
      </w:r>
      <w:r w:rsidR="00CA5B07">
        <w:t>)</w:t>
      </w:r>
      <w:commentRangeEnd w:id="67"/>
      <w:r w:rsidR="001058F0">
        <w:rPr>
          <w:rStyle w:val="CommentReference"/>
          <w:b w:val="0"/>
          <w:bCs w:val="0"/>
        </w:rPr>
        <w:commentReference w:id="67"/>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commentRangeStart w:id="68"/>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A34B04" w:rsidRPr="00A34B04">
        <w:rPr>
          <w:i/>
        </w:rPr>
        <w:t xml:space="preserve">Фигура </w:t>
      </w:r>
      <w:r w:rsidR="00A34B04" w:rsidRPr="00A34B04">
        <w:rPr>
          <w:i/>
          <w:noProof/>
        </w:rPr>
        <w:t>5</w:t>
      </w:r>
      <w:r w:rsidR="004A30FC" w:rsidRPr="004A30FC">
        <w:rPr>
          <w:i/>
          <w:lang w:eastAsia="en-US"/>
        </w:rPr>
        <w:fldChar w:fldCharType="end"/>
      </w:r>
      <w:commentRangeEnd w:id="68"/>
      <w:r w:rsidR="008A4223">
        <w:rPr>
          <w:rStyle w:val="CommentReference"/>
        </w:rPr>
        <w:commentReference w:id="68"/>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A34B04" w:rsidRPr="00A34B04">
        <w:rPr>
          <w:i/>
        </w:rPr>
        <w:t xml:space="preserve">Фигура </w:t>
      </w:r>
      <w:r w:rsidR="00A34B04" w:rsidRPr="00A34B04">
        <w:rPr>
          <w:i/>
          <w:noProof/>
        </w:rPr>
        <w:t>4</w:t>
      </w:r>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A34B04" w:rsidRPr="00A34B04">
        <w:rPr>
          <w:i/>
        </w:rPr>
        <w:t xml:space="preserve">Фигура </w:t>
      </w:r>
      <w:r w:rsidR="00A34B04" w:rsidRPr="00A34B04">
        <w:rPr>
          <w:i/>
          <w:noProof/>
        </w:rPr>
        <w:t>6</w:t>
      </w:r>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r w:rsidR="00A34B04" w:rsidRPr="00A34B04">
        <w:rPr>
          <w:i/>
        </w:rPr>
        <w:t xml:space="preserve">Фигура </w:t>
      </w:r>
      <w:r w:rsidR="00A34B04" w:rsidRPr="00A34B04">
        <w:rPr>
          <w:i/>
          <w:noProof/>
        </w:rPr>
        <w:t>6</w:t>
      </w:r>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63654349" wp14:editId="3ED340D4">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69" w:name="_Ref397536118"/>
      <w:bookmarkStart w:id="70" w:name="_Ref397098860"/>
      <w:r>
        <w:t xml:space="preserve">Фигура </w:t>
      </w:r>
      <w:r w:rsidR="00E73236">
        <w:fldChar w:fldCharType="begin"/>
      </w:r>
      <w:r w:rsidR="00E73236">
        <w:instrText xml:space="preserve"> SEQ Фигура \* ARABIC </w:instrText>
      </w:r>
      <w:r w:rsidR="00E73236">
        <w:fldChar w:fldCharType="separate"/>
      </w:r>
      <w:r w:rsidR="00A34B04">
        <w:rPr>
          <w:noProof/>
        </w:rPr>
        <w:t>4</w:t>
      </w:r>
      <w:r w:rsidR="00E73236">
        <w:rPr>
          <w:noProof/>
        </w:rPr>
        <w:fldChar w:fldCharType="end"/>
      </w:r>
      <w:bookmarkEnd w:id="69"/>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70"/>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496AE1C7" wp14:editId="24646430">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71" w:name="_Ref397536093"/>
      <w:bookmarkStart w:id="72" w:name="_Ref397099421"/>
      <w:r>
        <w:t xml:space="preserve">Фигура </w:t>
      </w:r>
      <w:r w:rsidR="00E73236">
        <w:fldChar w:fldCharType="begin"/>
      </w:r>
      <w:r w:rsidR="00E73236">
        <w:instrText xml:space="preserve"> SEQ Фигура \* ARABIC </w:instrText>
      </w:r>
      <w:r w:rsidR="00E73236">
        <w:fldChar w:fldCharType="separate"/>
      </w:r>
      <w:r w:rsidR="00A34B04">
        <w:rPr>
          <w:noProof/>
        </w:rPr>
        <w:t>5</w:t>
      </w:r>
      <w:r w:rsidR="00E73236">
        <w:rPr>
          <w:noProof/>
        </w:rPr>
        <w:fldChar w:fldCharType="end"/>
      </w:r>
      <w:bookmarkEnd w:id="71"/>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72"/>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3A64578F" wp14:editId="367FE5C9">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73" w:name="_Ref397536153"/>
      <w:bookmarkStart w:id="74" w:name="_Ref397099464"/>
      <w:r>
        <w:t xml:space="preserve">Фигура </w:t>
      </w:r>
      <w:r w:rsidR="00E73236">
        <w:fldChar w:fldCharType="begin"/>
      </w:r>
      <w:r w:rsidR="00E73236">
        <w:instrText xml:space="preserve"> SEQ Фигура \* ARABIC </w:instrText>
      </w:r>
      <w:r w:rsidR="00E73236">
        <w:fldChar w:fldCharType="separate"/>
      </w:r>
      <w:r w:rsidR="00A34B04">
        <w:rPr>
          <w:noProof/>
        </w:rPr>
        <w:t>6</w:t>
      </w:r>
      <w:r w:rsidR="00E73236">
        <w:rPr>
          <w:noProof/>
        </w:rPr>
        <w:fldChar w:fldCharType="end"/>
      </w:r>
      <w:bookmarkEnd w:id="73"/>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74"/>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r w:rsidR="00A34B04" w:rsidRPr="00A34B04">
        <w:rPr>
          <w:i/>
        </w:rPr>
        <w:t xml:space="preserve">Фигура </w:t>
      </w:r>
      <w:r w:rsidR="00A34B04" w:rsidRPr="00A34B04">
        <w:rPr>
          <w:i/>
          <w:noProof/>
        </w:rPr>
        <w:t>6</w:t>
      </w:r>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639F2BE1" wp14:editId="6C634B19">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75" w:name="_Ref397536325"/>
      <w:bookmarkStart w:id="76" w:name="_Ref397100522"/>
      <w:r>
        <w:t xml:space="preserve">Фигура </w:t>
      </w:r>
      <w:r w:rsidR="00E73236">
        <w:fldChar w:fldCharType="begin"/>
      </w:r>
      <w:r w:rsidR="00E73236">
        <w:instrText xml:space="preserve"> SEQ Фигура \* ARABIC </w:instrText>
      </w:r>
      <w:r w:rsidR="00E73236">
        <w:fldChar w:fldCharType="separate"/>
      </w:r>
      <w:r w:rsidR="00A34B04">
        <w:rPr>
          <w:noProof/>
        </w:rPr>
        <w:t>7</w:t>
      </w:r>
      <w:r w:rsidR="00E73236">
        <w:rPr>
          <w:noProof/>
        </w:rPr>
        <w:fldChar w:fldCharType="end"/>
      </w:r>
      <w:bookmarkEnd w:id="75"/>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76"/>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384501A8" wp14:editId="4A5D625F">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77" w:name="_Ref397536347"/>
      <w:bookmarkStart w:id="78" w:name="_Ref397100581"/>
      <w:r>
        <w:t xml:space="preserve">Фигура </w:t>
      </w:r>
      <w:r w:rsidR="00E73236">
        <w:fldChar w:fldCharType="begin"/>
      </w:r>
      <w:r w:rsidR="00E73236">
        <w:instrText xml:space="preserve"> SEQ Фигура \* ARABIC </w:instrText>
      </w:r>
      <w:r w:rsidR="00E73236">
        <w:fldChar w:fldCharType="separate"/>
      </w:r>
      <w:r w:rsidR="00A34B04">
        <w:rPr>
          <w:noProof/>
        </w:rPr>
        <w:t>8</w:t>
      </w:r>
      <w:r w:rsidR="00E73236">
        <w:rPr>
          <w:noProof/>
        </w:rPr>
        <w:fldChar w:fldCharType="end"/>
      </w:r>
      <w:bookmarkEnd w:id="77"/>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78"/>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eastAsia="en-US"/>
        </w:rPr>
      </w:pPr>
      <w:r w:rsidRPr="00A731B6">
        <w:rPr>
          <w:lang w:eastAsia="en-US"/>
        </w:rPr>
        <w:lastRenderedPageBreak/>
        <w:t xml:space="preserve"> </w:t>
      </w:r>
      <w:r w:rsidR="005345B6" w:rsidRPr="00A731B6">
        <w:rPr>
          <w:lang w:eastAsia="en-US"/>
        </w:rPr>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Pr="00A731B6">
        <w:rPr>
          <w:lang w:eastAsia="en-US"/>
        </w:rPr>
        <w:t xml:space="preserve">В следващия раздел ще </w:t>
      </w:r>
      <w:r w:rsidR="00786EDA">
        <w:rPr>
          <w:lang w:eastAsia="en-US"/>
        </w:rPr>
        <w:t>е показано</w:t>
      </w:r>
      <w:r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 </w:t>
      </w:r>
      <w:commentRangeStart w:id="79"/>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A34B04" w:rsidRPr="00A34B04">
        <w:rPr>
          <w:rFonts w:cs="Times New Roman"/>
          <w:i/>
        </w:rPr>
        <w:t>Фигура 2</w:t>
      </w:r>
      <w:r w:rsidR="00CA5B07" w:rsidRPr="00CA5B07">
        <w:rPr>
          <w:i/>
        </w:rPr>
        <w:fldChar w:fldCharType="end"/>
      </w:r>
      <w:commentRangeEnd w:id="79"/>
      <w:r w:rsidR="008A4223">
        <w:rPr>
          <w:rStyle w:val="CommentReference"/>
          <w:b w:val="0"/>
          <w:bCs w:val="0"/>
        </w:rPr>
        <w:commentReference w:id="79"/>
      </w:r>
      <w:r w:rsidR="00CA5B07">
        <w:t>)</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A34B04" w:rsidRPr="00A34B04">
        <w:rPr>
          <w:i/>
        </w:rPr>
        <w:t>Фигура 7</w:t>
      </w:r>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A34B04">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w:t>
      </w:r>
      <w:commentRangeStart w:id="80"/>
      <w:r w:rsidRPr="00A731B6">
        <w:rPr>
          <w:rFonts w:cs="Times New Roman"/>
          <w:color w:val="auto"/>
          <w:kern w:val="1"/>
          <w:szCs w:val="24"/>
          <w:lang w:eastAsia="en-US"/>
        </w:rPr>
        <w:t xml:space="preserve">В тази книга </w:t>
      </w:r>
      <w:commentRangeEnd w:id="80"/>
      <w:r w:rsidR="008A4223">
        <w:rPr>
          <w:rStyle w:val="CommentReference"/>
        </w:rPr>
        <w:commentReference w:id="80"/>
      </w:r>
      <w:r w:rsidRPr="00A731B6">
        <w:rPr>
          <w:rFonts w:cs="Times New Roman"/>
          <w:color w:val="auto"/>
          <w:kern w:val="1"/>
          <w:szCs w:val="24"/>
          <w:lang w:eastAsia="en-US"/>
        </w:rPr>
        <w:t xml:space="preserve">използваме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  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w:t>
      </w:r>
      <w:del w:id="81" w:author="aldi" w:date="2015-02-16T15:57:00Z">
        <w:r w:rsidR="006662E6" w:rsidDel="008A4223">
          <w:rPr>
            <w:rFonts w:cs="Times New Roman"/>
            <w:color w:val="auto"/>
            <w:kern w:val="1"/>
            <w:szCs w:val="24"/>
            <w:lang w:eastAsia="en-US"/>
          </w:rPr>
          <w:delText xml:space="preserve"> </w:delText>
        </w:r>
      </w:del>
      <w:r w:rsidR="006662E6">
        <w:rPr>
          <w:rFonts w:cs="Times New Roman"/>
          <w:color w:val="auto"/>
          <w:kern w:val="1"/>
          <w:szCs w:val="24"/>
          <w:lang w:eastAsia="en-US"/>
        </w:rPr>
        <w:t>функционалност</w:t>
      </w:r>
      <w:del w:id="82" w:author="aldi" w:date="2015-02-16T15:57:00Z">
        <w:r w:rsidRPr="00A731B6" w:rsidDel="008A4223">
          <w:rPr>
            <w:rFonts w:cs="Times New Roman"/>
            <w:color w:val="auto"/>
            <w:kern w:val="1"/>
            <w:szCs w:val="24"/>
            <w:lang w:eastAsia="en-US"/>
          </w:rPr>
          <w:delText xml:space="preserve"> </w:delText>
        </w:r>
      </w:del>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A34B04" w:rsidRPr="00A34B04">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7B93B644" wp14:editId="6CC45426">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83" w:name="_Ref397536377"/>
      <w:bookmarkStart w:id="84" w:name="_Ref397100776"/>
      <w:r>
        <w:t xml:space="preserve">Фигура </w:t>
      </w:r>
      <w:r w:rsidR="00E73236">
        <w:fldChar w:fldCharType="begin"/>
      </w:r>
      <w:r w:rsidR="00E73236">
        <w:instrText xml:space="preserve"> SEQ Фигура \* ARABIC </w:instrText>
      </w:r>
      <w:r w:rsidR="00E73236">
        <w:fldChar w:fldCharType="separate"/>
      </w:r>
      <w:r w:rsidR="00A34B04">
        <w:rPr>
          <w:noProof/>
        </w:rPr>
        <w:t>9</w:t>
      </w:r>
      <w:r w:rsidR="00E73236">
        <w:rPr>
          <w:noProof/>
        </w:rPr>
        <w:fldChar w:fldCharType="end"/>
      </w:r>
      <w:bookmarkEnd w:id="83"/>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84"/>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A34B04" w:rsidRPr="00A34B04">
        <w:rPr>
          <w:rFonts w:cs="Times New Roman"/>
          <w:i/>
        </w:rPr>
        <w:t>Фигура 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A34B04" w:rsidRPr="00A34B04">
        <w:rPr>
          <w:i/>
        </w:rPr>
        <w:t>Фигура 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 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A34B04" w:rsidRPr="00A34B04">
        <w:rPr>
          <w:i/>
        </w:rPr>
        <w:t xml:space="preserve">Фигура </w:t>
      </w:r>
      <w:r w:rsidR="00A34B04" w:rsidRPr="00A34B04">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4F327E" w:rsidP="00220189">
      <w:pPr>
        <w:tabs>
          <w:tab w:val="left" w:pos="8102"/>
        </w:tabs>
        <w:autoSpaceDE w:val="0"/>
        <w:autoSpaceDN w:val="0"/>
        <w:adjustRightInd w:val="0"/>
        <w:spacing w:after="200" w:line="276" w:lineRule="auto"/>
        <w:rPr>
          <w:lang w:eastAsia="en-US"/>
        </w:rPr>
      </w:pPr>
      <w:commentRangeStart w:id="85"/>
      <w:r>
        <w:rPr>
          <w:rFonts w:cs="Times New Roman"/>
          <w:color w:val="auto"/>
          <w:kern w:val="1"/>
          <w:szCs w:val="24"/>
          <w:lang w:eastAsia="en-US"/>
        </w:rPr>
        <w:t xml:space="preserve">Клъстерните техники </w:t>
      </w:r>
      <w:r w:rsidR="00935338">
        <w:rPr>
          <w:rFonts w:cs="Times New Roman"/>
          <w:color w:val="auto"/>
          <w:kern w:val="1"/>
          <w:szCs w:val="24"/>
          <w:lang w:eastAsia="en-US"/>
        </w:rPr>
        <w:t xml:space="preserve"> </w:t>
      </w:r>
      <w:r w:rsidR="004C059C" w:rsidRPr="004C059C">
        <w:rPr>
          <w:rFonts w:cs="Times New Roman"/>
          <w:color w:val="auto"/>
          <w:kern w:val="1"/>
          <w:szCs w:val="24"/>
          <w:lang w:eastAsia="en-US"/>
        </w:rPr>
        <w:t>мо</w:t>
      </w:r>
      <w:r w:rsidR="00402690">
        <w:rPr>
          <w:rFonts w:cs="Times New Roman"/>
          <w:color w:val="auto"/>
          <w:kern w:val="1"/>
          <w:szCs w:val="24"/>
          <w:lang w:eastAsia="en-US"/>
        </w:rPr>
        <w:t>г</w:t>
      </w:r>
      <w:r w:rsidR="00935338">
        <w:rPr>
          <w:rFonts w:cs="Times New Roman"/>
          <w:color w:val="auto"/>
          <w:kern w:val="1"/>
          <w:szCs w:val="24"/>
          <w:lang w:eastAsia="en-US"/>
        </w:rPr>
        <w:t>ат</w:t>
      </w:r>
      <w:r w:rsidR="004C059C" w:rsidRPr="004C059C">
        <w:rPr>
          <w:rFonts w:cs="Times New Roman"/>
          <w:color w:val="auto"/>
          <w:kern w:val="1"/>
          <w:szCs w:val="24"/>
          <w:lang w:eastAsia="en-US"/>
        </w:rPr>
        <w:t xml:space="preserve"> да се класифицират като „автоматични или контролирани“</w:t>
      </w:r>
      <w:r w:rsidR="00402690">
        <w:rPr>
          <w:rFonts w:cs="Times New Roman"/>
          <w:color w:val="auto"/>
          <w:kern w:val="1"/>
          <w:szCs w:val="24"/>
          <w:lang w:eastAsia="en-US"/>
        </w:rPr>
        <w:t xml:space="preserve"> </w:t>
      </w:r>
      <w:r w:rsidR="004C059C" w:rsidRPr="004C059C">
        <w:rPr>
          <w:rFonts w:cs="Times New Roman"/>
          <w:color w:val="auto"/>
          <w:kern w:val="1"/>
          <w:szCs w:val="24"/>
          <w:lang w:eastAsia="en-US"/>
        </w:rPr>
        <w:t xml:space="preserve">и „ориентирани към потребителя“. Те се опитват да преструктурират оригиналната система в нова, като така тя </w:t>
      </w:r>
      <w:r w:rsidR="00935338">
        <w:rPr>
          <w:rFonts w:cs="Times New Roman"/>
          <w:color w:val="auto"/>
          <w:kern w:val="1"/>
          <w:szCs w:val="24"/>
          <w:lang w:eastAsia="en-US"/>
        </w:rPr>
        <w:t>бива</w:t>
      </w:r>
      <w:r w:rsidR="004C059C" w:rsidRPr="004C059C">
        <w:rPr>
          <w:rFonts w:cs="Times New Roman"/>
          <w:color w:val="auto"/>
          <w:kern w:val="1"/>
          <w:szCs w:val="24"/>
          <w:lang w:eastAsia="en-US"/>
        </w:rPr>
        <w:t xml:space="preserve"> съставена от висококачествени модули </w:t>
      </w:r>
      <w:r>
        <w:rPr>
          <w:rFonts w:cs="Times New Roman"/>
          <w:color w:val="auto"/>
          <w:kern w:val="1"/>
          <w:szCs w:val="24"/>
          <w:lang w:eastAsia="en-US"/>
        </w:rPr>
        <w:t>от гледна точка</w:t>
      </w:r>
      <w:r w:rsidR="004C059C" w:rsidRPr="004C059C">
        <w:rPr>
          <w:rFonts w:cs="Times New Roman"/>
          <w:color w:val="auto"/>
          <w:kern w:val="1"/>
          <w:szCs w:val="24"/>
          <w:lang w:eastAsia="en-US"/>
        </w:rPr>
        <w:t xml:space="preserve"> на високата свързаност и ниското функционално обвързване. </w:t>
      </w:r>
      <w:r w:rsidR="00402690">
        <w:rPr>
          <w:rFonts w:cs="Times New Roman"/>
          <w:color w:val="auto"/>
          <w:kern w:val="1"/>
          <w:szCs w:val="24"/>
          <w:lang w:eastAsia="en-US"/>
        </w:rPr>
        <w:t>Дадена клъстерна</w:t>
      </w:r>
      <w:r w:rsidR="004C059C" w:rsidRPr="004C059C">
        <w:rPr>
          <w:rFonts w:cs="Times New Roman"/>
          <w:color w:val="auto"/>
          <w:kern w:val="1"/>
          <w:szCs w:val="24"/>
          <w:lang w:eastAsia="en-US"/>
        </w:rPr>
        <w:t xml:space="preserve"> техника трябва да </w:t>
      </w:r>
      <w:r w:rsidR="005345B6" w:rsidRPr="004C059C">
        <w:rPr>
          <w:rFonts w:cs="Times New Roman"/>
          <w:color w:val="auto"/>
          <w:kern w:val="1"/>
          <w:szCs w:val="24"/>
          <w:lang w:eastAsia="en-US"/>
        </w:rPr>
        <w:t>отговаря</w:t>
      </w:r>
      <w:r w:rsidR="004C059C" w:rsidRPr="004C059C">
        <w:rPr>
          <w:rFonts w:cs="Times New Roman"/>
          <w:color w:val="auto"/>
          <w:kern w:val="1"/>
          <w:szCs w:val="24"/>
          <w:lang w:eastAsia="en-US"/>
        </w:rPr>
        <w:t xml:space="preserve"> на определени изисквания в новите среди за софтуерно архитектурно възстановяване, включително: участие на потребителя, за да направлява процеса, според знания за домейна/документа; постепенно възстановяване, позволяващо частично системно възстановяване; декомпозиция на йерархията, която да се справи със сложните проблеми, присъстващи в анализа на големи системи. </w:t>
      </w:r>
      <w:r>
        <w:rPr>
          <w:rFonts w:cs="Times New Roman"/>
          <w:color w:val="auto"/>
          <w:kern w:val="1"/>
          <w:szCs w:val="24"/>
          <w:lang w:eastAsia="en-US"/>
        </w:rPr>
        <w:t>Клъстерната</w:t>
      </w:r>
      <w:r w:rsidR="004C059C" w:rsidRPr="004C059C">
        <w:rPr>
          <w:rFonts w:cs="Times New Roman"/>
          <w:color w:val="auto"/>
          <w:kern w:val="1"/>
          <w:szCs w:val="24"/>
          <w:lang w:eastAsia="en-US"/>
        </w:rPr>
        <w:t xml:space="preserve"> техника </w:t>
      </w:r>
      <w:r>
        <w:rPr>
          <w:rFonts w:cs="Times New Roman"/>
          <w:color w:val="auto"/>
          <w:kern w:val="1"/>
          <w:szCs w:val="24"/>
          <w:lang w:eastAsia="en-US"/>
        </w:rPr>
        <w:t xml:space="preserve">използвана в тази точка </w:t>
      </w:r>
      <w:r w:rsidR="004C059C" w:rsidRPr="004C059C">
        <w:rPr>
          <w:rFonts w:cs="Times New Roman"/>
          <w:color w:val="auto"/>
          <w:kern w:val="1"/>
          <w:szCs w:val="24"/>
          <w:lang w:eastAsia="en-US"/>
        </w:rPr>
        <w:t>служи като ефективен помощник на потребителя, осигурявайки адекватно ниво на автоматизация и полезна информация, за да може потребителят да изследва и контролира възстановителния процес.</w:t>
      </w:r>
      <w:commentRangeEnd w:id="85"/>
      <w:r w:rsidR="001058F0">
        <w:rPr>
          <w:rStyle w:val="CommentReference"/>
        </w:rPr>
        <w:commentReference w:id="85"/>
      </w:r>
    </w:p>
    <w:p w:rsidR="00F640BF" w:rsidRDefault="00F640BF" w:rsidP="00F640BF">
      <w:pPr>
        <w:pStyle w:val="Heading3"/>
      </w:pPr>
      <w:bookmarkStart w:id="86" w:name="_Ref399773240"/>
      <w:bookmarkStart w:id="87" w:name="_Ref408764557"/>
      <w:bookmarkStart w:id="88" w:name="_Toc411206501"/>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86"/>
      <w:bookmarkEnd w:id="87"/>
      <w:bookmarkEnd w:id="88"/>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успешно като компонентен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lastRenderedPageBreak/>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F722AE"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A34B04">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A34B04">
        <w:rPr>
          <w:i/>
          <w:lang w:eastAsia="en-US"/>
        </w:rPr>
        <w:t>6.1.3</w:t>
      </w:r>
      <w:r w:rsidR="00D202F2" w:rsidRPr="00D202F2">
        <w:rPr>
          <w:i/>
          <w:lang w:eastAsia="en-US"/>
        </w:rPr>
        <w:fldChar w:fldCharType="end"/>
      </w:r>
      <w:r w:rsidR="00D202F2">
        <w:rPr>
          <w:lang w:eastAsia="en-US"/>
        </w:rPr>
        <w:t>) в текущата дипломна работа.</w:t>
      </w:r>
    </w:p>
    <w:p w:rsidR="009B41E8" w:rsidRDefault="009B41E8" w:rsidP="009B41E8">
      <w:pPr>
        <w:pStyle w:val="Heading4"/>
      </w:pPr>
      <w:r>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2001BB">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7A6419" w:rsidRDefault="007A6419">
      <w:pPr>
        <w:spacing w:after="0"/>
        <w:jc w:val="left"/>
        <w:rPr>
          <w:lang w:eastAsia="en-US"/>
        </w:rPr>
      </w:pPr>
      <w:r>
        <w:rPr>
          <w:lang w:eastAsia="en-US"/>
        </w:rPr>
        <w:br w:type="page"/>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89" w:name="_Ref409553589"/>
      <w:r>
        <w:rPr>
          <w:lang w:eastAsia="en-US"/>
        </w:rPr>
        <w:t>Мета-Моделът</w:t>
      </w:r>
      <w:bookmarkEnd w:id="89"/>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A34B04">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347872" w:rsidRDefault="000061DC" w:rsidP="00347872">
      <w:pPr>
        <w:pStyle w:val="Heading5"/>
      </w:pPr>
      <w:r>
        <w:t>Платформа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r w:rsidR="00A34B04" w:rsidRPr="00A34B04">
        <w:rPr>
          <w:i/>
        </w:rPr>
        <w:t xml:space="preserve">Фигура </w:t>
      </w:r>
      <w:r w:rsidR="00A34B04" w:rsidRPr="00A34B04">
        <w:rPr>
          <w:i/>
          <w:noProof/>
        </w:rPr>
        <w:t>10</w:t>
      </w:r>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42DD22FA" wp14:editId="38939D53">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90" w:name="_Ref397536429"/>
      <w:bookmarkStart w:id="91" w:name="_Ref397100923"/>
      <w:r>
        <w:t xml:space="preserve">Фигура </w:t>
      </w:r>
      <w:r w:rsidR="00E73236">
        <w:fldChar w:fldCharType="begin"/>
      </w:r>
      <w:r w:rsidR="00E73236">
        <w:instrText xml:space="preserve"> SEQ Фигура \* ARABIC </w:instrText>
      </w:r>
      <w:r w:rsidR="00E73236">
        <w:fldChar w:fldCharType="separate"/>
      </w:r>
      <w:r w:rsidR="00A34B04">
        <w:rPr>
          <w:noProof/>
        </w:rPr>
        <w:t>10</w:t>
      </w:r>
      <w:r w:rsidR="00E73236">
        <w:rPr>
          <w:noProof/>
        </w:rPr>
        <w:fldChar w:fldCharType="end"/>
      </w:r>
      <w:bookmarkEnd w:id="90"/>
      <w:r>
        <w:t xml:space="preserve"> (</w:t>
      </w:r>
      <w:r w:rsidR="007E093A">
        <w:t xml:space="preserve">DS </w:t>
      </w:r>
      <w:r w:rsidR="007E093A">
        <w:rPr>
          <w:color w:val="auto"/>
        </w:rPr>
        <w:t>п</w:t>
      </w:r>
      <w:r w:rsidRPr="000A4551">
        <w:rPr>
          <w:color w:val="auto"/>
        </w:rPr>
        <w:t>латформа за реверсивен инженеринг</w:t>
      </w:r>
      <w:r>
        <w:t>)</w:t>
      </w:r>
      <w:bookmarkEnd w:id="91"/>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A34B04">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w:t>
      </w:r>
      <w:del w:id="92" w:author="aldi" w:date="2015-02-16T16:08:00Z">
        <w:r w:rsidRPr="007A1A31" w:rsidDel="006C72E6">
          <w:rPr>
            <w:lang w:eastAsia="en-US"/>
          </w:rPr>
          <w:delText xml:space="preserve">макрота </w:delText>
        </w:r>
      </w:del>
      <w:ins w:id="93" w:author="aldi" w:date="2015-02-16T16:08:00Z">
        <w:r w:rsidR="006C72E6" w:rsidRPr="007A1A31">
          <w:rPr>
            <w:lang w:eastAsia="en-US"/>
          </w:rPr>
          <w:t>макро</w:t>
        </w:r>
        <w:r w:rsidR="006C72E6">
          <w:rPr>
            <w:lang w:eastAsia="en-US"/>
          </w:rPr>
          <w:t>си</w:t>
        </w:r>
        <w:r w:rsidR="006C72E6" w:rsidRPr="007A1A31">
          <w:rPr>
            <w:lang w:eastAsia="en-US"/>
          </w:rPr>
          <w:t xml:space="preserve"> </w:t>
        </w:r>
      </w:ins>
      <w:r w:rsidRPr="007A1A31">
        <w:rPr>
          <w:lang w:eastAsia="en-US"/>
        </w:rPr>
        <w:t xml:space="preserve">и други </w:t>
      </w:r>
      <w:r w:rsidRPr="007A1A31">
        <w:rPr>
          <w:lang w:eastAsia="en-US"/>
        </w:rPr>
        <w:lastRenderedPageBreak/>
        <w:t>механизми от 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r w:rsidR="00A34B04" w:rsidRPr="00A34B04">
        <w:rPr>
          <w:i/>
        </w:rPr>
        <w:t xml:space="preserve">Фигура </w:t>
      </w:r>
      <w:r w:rsidR="00A34B04" w:rsidRPr="00A34B04">
        <w:rPr>
          <w:i/>
          <w:noProof/>
        </w:rPr>
        <w:t>11</w:t>
      </w:r>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drawing>
          <wp:inline distT="0" distB="0" distL="0" distR="0" wp14:anchorId="12073E17" wp14:editId="3AE5B007">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94" w:name="_Ref397536453"/>
      <w:bookmarkStart w:id="95" w:name="_Ref397097565"/>
      <w:bookmarkStart w:id="96" w:name="_Ref397100987"/>
      <w:r>
        <w:t xml:space="preserve">Фигура </w:t>
      </w:r>
      <w:r w:rsidR="00E73236">
        <w:fldChar w:fldCharType="begin"/>
      </w:r>
      <w:r w:rsidR="00E73236">
        <w:instrText xml:space="preserve"> SEQ Фигура \* ARABIC </w:instrText>
      </w:r>
      <w:r w:rsidR="00E73236">
        <w:fldChar w:fldCharType="separate"/>
      </w:r>
      <w:r w:rsidR="00A34B04">
        <w:rPr>
          <w:noProof/>
        </w:rPr>
        <w:t>11</w:t>
      </w:r>
      <w:r w:rsidR="00E73236">
        <w:rPr>
          <w:noProof/>
        </w:rPr>
        <w:fldChar w:fldCharType="end"/>
      </w:r>
      <w:bookmarkEnd w:id="94"/>
      <w:r>
        <w:t xml:space="preserve"> </w:t>
      </w:r>
      <w:r w:rsidR="00903A0C">
        <w:t>(</w:t>
      </w:r>
      <w:r>
        <w:t>основен изглед на GSEE</w:t>
      </w:r>
      <w:bookmarkEnd w:id="95"/>
      <w:r w:rsidR="00903A0C">
        <w:t>)</w:t>
      </w:r>
      <w:bookmarkEnd w:id="96"/>
    </w:p>
    <w:p w:rsidR="00CC4F01" w:rsidRPr="00CC4F01" w:rsidRDefault="00CC4F01" w:rsidP="00CC4F01"/>
    <w:p w:rsidR="00C3793A" w:rsidRDefault="008635D1" w:rsidP="007F13AB">
      <w:pPr>
        <w:pStyle w:val="Heading2"/>
      </w:pPr>
      <w:bookmarkStart w:id="97" w:name="_Toc411206502"/>
      <w:r>
        <w:t>Сравнителен анализ на изложените решения</w:t>
      </w:r>
      <w:bookmarkEnd w:id="97"/>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98" w:name="_Toc411206503"/>
      <w:r>
        <w:t>Критерии</w:t>
      </w:r>
      <w:bookmarkEnd w:id="98"/>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A930EA">
      <w:pPr>
        <w:pStyle w:val="ListParagraph"/>
        <w:numPr>
          <w:ilvl w:val="1"/>
          <w:numId w:val="26"/>
        </w:numPr>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0156F0" w:rsidRDefault="000156F0">
      <w:pPr>
        <w:spacing w:after="0"/>
        <w:jc w:val="left"/>
        <w:rPr>
          <w:lang w:eastAsia="en-US"/>
        </w:rPr>
      </w:pPr>
      <w:r>
        <w:rPr>
          <w:lang w:eastAsia="en-US"/>
        </w:rPr>
        <w:br w:type="page"/>
      </w:r>
    </w:p>
    <w:p w:rsidR="00C46220" w:rsidRDefault="00C46220" w:rsidP="00C46220">
      <w:pPr>
        <w:pStyle w:val="Heading3"/>
        <w:rPr>
          <w:lang w:eastAsia="en-US"/>
        </w:rPr>
      </w:pPr>
      <w:bookmarkStart w:id="99" w:name="_Toc411206504"/>
      <w:r>
        <w:rPr>
          <w:lang w:eastAsia="en-US"/>
        </w:rPr>
        <w:lastRenderedPageBreak/>
        <w:t>Сравнителен анализ</w:t>
      </w:r>
      <w:bookmarkEnd w:id="99"/>
    </w:p>
    <w:p w:rsidR="00C46220" w:rsidRDefault="0081338A" w:rsidP="00C46220">
      <w:pPr>
        <w:rPr>
          <w:lang w:eastAsia="en-US"/>
        </w:rPr>
      </w:pPr>
      <w:commentRangeStart w:id="100"/>
      <w:r>
        <w:rPr>
          <w:lang w:eastAsia="en-US"/>
        </w:rPr>
        <w:t>И</w:t>
      </w:r>
      <w:commentRangeEnd w:id="100"/>
      <w:r w:rsidR="006C72E6">
        <w:rPr>
          <w:rStyle w:val="CommentReference"/>
        </w:rPr>
        <w:commentReference w:id="100"/>
      </w:r>
      <w:r>
        <w:rPr>
          <w:lang w:eastAsia="en-US"/>
        </w:rPr>
        <w:t xml:space="preserve">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A34B04">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r w:rsidR="00A34B04" w:rsidRPr="00A34B04">
        <w:rPr>
          <w:i/>
        </w:rPr>
        <w:t xml:space="preserve">Фигура </w:t>
      </w:r>
      <w:r w:rsidR="00A34B04" w:rsidRPr="00A34B04">
        <w:rPr>
          <w:i/>
          <w:noProof/>
        </w:rPr>
        <w:t>10</w:t>
      </w:r>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Pr="004C5915" w:rsidRDefault="00F719A8" w:rsidP="004C5915">
      <w:pPr>
        <w:rPr>
          <w:lang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
    <w:p w:rsidR="00C3793A" w:rsidRDefault="00505D85" w:rsidP="007F13AB">
      <w:pPr>
        <w:pStyle w:val="Heading2"/>
      </w:pPr>
      <w:bookmarkStart w:id="101" w:name="_Toc397092998"/>
      <w:bookmarkStart w:id="102" w:name="_Toc411206505"/>
      <w:r>
        <w:rPr>
          <w:lang w:val="ru-RU"/>
        </w:rPr>
        <w:t>Изводи</w:t>
      </w:r>
      <w:bookmarkEnd w:id="101"/>
      <w:bookmarkEnd w:id="102"/>
    </w:p>
    <w:p w:rsidR="00E92A43" w:rsidRPr="00E92A43" w:rsidRDefault="00EB52EB" w:rsidP="00E92A43">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w:t>
      </w:r>
      <w:del w:id="103" w:author="aldi" w:date="2015-02-16T16:13:00Z">
        <w:r w:rsidR="007C10F4" w:rsidDel="006C72E6">
          <w:delText xml:space="preserve">Предложени </w:delText>
        </w:r>
      </w:del>
      <w:ins w:id="104" w:author="aldi" w:date="2015-02-16T16:13:00Z">
        <w:r w:rsidR="006C72E6">
          <w:t>Представени и анализирани</w:t>
        </w:r>
        <w:r w:rsidR="006C72E6">
          <w:t xml:space="preserve"> </w:t>
        </w:r>
      </w:ins>
      <w:r w:rsidR="007C10F4">
        <w:t>бяха и две съществуващи решения на зададения проблем</w:t>
      </w:r>
      <w:ins w:id="105" w:author="aldi" w:date="2015-02-16T16:14:00Z">
        <w:r w:rsidR="006C72E6">
          <w:t>,</w:t>
        </w:r>
      </w:ins>
      <w:r w:rsidR="009D295F">
        <w:t xml:space="preserve"> както и критерии за анализ на такъв тип система. </w:t>
      </w:r>
      <w:del w:id="106" w:author="aldi" w:date="2015-02-16T16:14:00Z">
        <w:r w:rsidR="009D295F" w:rsidDel="006C72E6">
          <w:delText xml:space="preserve">Съответно беше направен и анализ на двете решения. </w:delText>
        </w:r>
      </w:del>
      <w:r w:rsidR="009D295F">
        <w:t>На кратко</w:t>
      </w:r>
      <w:r w:rsidR="007C10F4">
        <w:t xml:space="preserve"> </w:t>
      </w:r>
      <w:r w:rsidR="00130BD6">
        <w:t>първата предложена</w:t>
      </w:r>
      <w:r w:rsidR="009D295F">
        <w:t xml:space="preserve"> </w:t>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A34B04">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A34B04">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A34B04">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w:t>
      </w:r>
      <w:commentRangeStart w:id="107"/>
      <w:r w:rsidR="003940B4">
        <w:t>модел</w:t>
      </w:r>
      <w:commentRangeEnd w:id="107"/>
      <w:r w:rsidR="006C72E6">
        <w:rPr>
          <w:rStyle w:val="CommentReference"/>
        </w:rPr>
        <w:commentReference w:id="107"/>
      </w:r>
      <w:r w:rsidR="003940B4">
        <w:t>.</w:t>
      </w:r>
    </w:p>
    <w:p w:rsidR="00FD5F55" w:rsidRDefault="00FD5F55" w:rsidP="00FD5F55">
      <w:pPr>
        <w:pStyle w:val="Heading1"/>
      </w:pPr>
      <w:bookmarkStart w:id="108" w:name="_Toc397093004"/>
      <w:bookmarkStart w:id="109" w:name="_Ref411171407"/>
      <w:bookmarkStart w:id="110" w:name="_Ref411179971"/>
      <w:bookmarkStart w:id="111" w:name="_Toc411206506"/>
      <w:bookmarkStart w:id="112" w:name="_Toc397092999"/>
      <w:r w:rsidRPr="001B597C">
        <w:lastRenderedPageBreak/>
        <w:t>Анализ</w:t>
      </w:r>
      <w:bookmarkEnd w:id="108"/>
      <w:bookmarkEnd w:id="109"/>
      <w:bookmarkEnd w:id="110"/>
      <w:bookmarkEnd w:id="111"/>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A34B04">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113" w:name="_Toc397093005"/>
      <w:bookmarkStart w:id="114" w:name="_Ref397945242"/>
      <w:bookmarkStart w:id="115" w:name="_Ref398223866"/>
      <w:bookmarkStart w:id="116" w:name="_Ref408855430"/>
      <w:bookmarkStart w:id="117" w:name="_Ref409559519"/>
      <w:bookmarkStart w:id="118" w:name="_Toc411206507"/>
      <w:r>
        <w:rPr>
          <w:lang w:val="ru-RU"/>
        </w:rPr>
        <w:t>Концептуален</w:t>
      </w:r>
      <w:r w:rsidRPr="008F427A">
        <w:t xml:space="preserve"> модел</w:t>
      </w:r>
      <w:bookmarkEnd w:id="113"/>
      <w:bookmarkEnd w:id="114"/>
      <w:bookmarkEnd w:id="115"/>
      <w:bookmarkEnd w:id="116"/>
      <w:bookmarkEnd w:id="117"/>
      <w:bookmarkEnd w:id="118"/>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A34B04">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119" w:name="OLE_LINK3"/>
      <w:bookmarkStart w:id="120" w:name="OLE_LINK4"/>
      <w:r>
        <w:t>файлове осигуряващи средата на комуникация и обвивка на основните архитектурни елементи</w:t>
      </w:r>
      <w:bookmarkEnd w:id="119"/>
      <w:bookmarkEnd w:id="120"/>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46B5C676" wp14:editId="468B8192">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A34B04">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A34B04" w:rsidRPr="00A34B04">
        <w:rPr>
          <w:i/>
        </w:rPr>
        <w:t xml:space="preserve">Фигура </w:t>
      </w:r>
      <w:r w:rsidR="00A34B04" w:rsidRPr="00A34B04">
        <w:rPr>
          <w:i/>
          <w:noProof/>
        </w:rPr>
        <w:t>13</w:t>
      </w:r>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70F69CAC" wp14:editId="3FE55C22">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121" w:name="_Ref397616727"/>
      <w:bookmarkStart w:id="122" w:name="_Ref397616705"/>
      <w:r>
        <w:t xml:space="preserve">Фигура </w:t>
      </w:r>
      <w:r w:rsidR="00E73236">
        <w:fldChar w:fldCharType="begin"/>
      </w:r>
      <w:r w:rsidR="00E73236">
        <w:instrText xml:space="preserve"> SEQ Фигура \* ARABIC </w:instrText>
      </w:r>
      <w:r w:rsidR="00E73236">
        <w:fldChar w:fldCharType="separate"/>
      </w:r>
      <w:r w:rsidR="00A34B04">
        <w:rPr>
          <w:noProof/>
        </w:rPr>
        <w:t>13</w:t>
      </w:r>
      <w:r w:rsidR="00E73236">
        <w:rPr>
          <w:noProof/>
        </w:rPr>
        <w:fldChar w:fldCharType="end"/>
      </w:r>
      <w:bookmarkEnd w:id="121"/>
      <w:r>
        <w:t xml:space="preserve"> (Подготовка на критерии за анализ)</w:t>
      </w:r>
      <w:bookmarkEnd w:id="122"/>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5D0C62AF" wp14:editId="3F32C7B7">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123" w:name="_Ref397618648"/>
      <w:r>
        <w:t xml:space="preserve">Фигура </w:t>
      </w:r>
      <w:r w:rsidR="00E73236">
        <w:fldChar w:fldCharType="begin"/>
      </w:r>
      <w:r w:rsidR="00E73236">
        <w:instrText xml:space="preserve"> SEQ Фигура \* ARABIC </w:instrText>
      </w:r>
      <w:r w:rsidR="00E73236">
        <w:fldChar w:fldCharType="separate"/>
      </w:r>
      <w:r w:rsidR="00A34B04">
        <w:rPr>
          <w:noProof/>
        </w:rPr>
        <w:t>14</w:t>
      </w:r>
      <w:r w:rsidR="00E73236">
        <w:rPr>
          <w:noProof/>
        </w:rPr>
        <w:fldChar w:fldCharType="end"/>
      </w:r>
      <w:bookmarkEnd w:id="123"/>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A247FCA" wp14:editId="054726BA">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124" w:name="_Toc397093008"/>
      <w:bookmarkStart w:id="125" w:name="_Ref409475293"/>
      <w:bookmarkStart w:id="126" w:name="_Ref409731747"/>
      <w:bookmarkStart w:id="127" w:name="_Toc411206508"/>
      <w:bookmarkStart w:id="128" w:name="_Toc397093006"/>
      <w:bookmarkStart w:id="129" w:name="_Ref400905816"/>
      <w:r>
        <w:rPr>
          <w:lang w:val="ru-RU"/>
        </w:rPr>
        <w:t>Работни</w:t>
      </w:r>
      <w:r w:rsidRPr="008F427A">
        <w:t xml:space="preserve"> процеси</w:t>
      </w:r>
      <w:bookmarkEnd w:id="124"/>
      <w:bookmarkEnd w:id="125"/>
      <w:bookmarkEnd w:id="126"/>
      <w:bookmarkEnd w:id="127"/>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A34B04">
        <w:rPr>
          <w:i/>
        </w:rPr>
        <w:t>Приложение 6</w:t>
      </w:r>
      <w:r w:rsidRPr="00C70ED8">
        <w:rPr>
          <w:i/>
        </w:rPr>
        <w:fldChar w:fldCharType="end"/>
      </w:r>
      <w:ins w:id="130" w:author="aldi" w:date="2015-02-16T16:20:00Z">
        <w:r w:rsidR="00473CB6">
          <w:t xml:space="preserve">. За унифицирано представяне на елементите в представените по-долу модели на процеси се използва </w:t>
        </w:r>
      </w:ins>
      <w:ins w:id="131" w:author="aldi" w:date="2015-02-16T16:33:00Z">
        <w:r w:rsidR="00091724">
          <w:t>легендата от приложение 5.</w:t>
        </w:r>
      </w:ins>
      <w:del w:id="132" w:author="aldi" w:date="2015-02-16T16:33:00Z">
        <w:r w:rsidDel="00091724">
          <w:delText xml:space="preserve"> </w:delText>
        </w:r>
      </w:del>
    </w:p>
    <w:p w:rsidR="00D17DD9" w:rsidRDefault="00D17DD9" w:rsidP="00D17DD9">
      <w:pPr>
        <w:pStyle w:val="Heading3"/>
      </w:pPr>
      <w:bookmarkStart w:id="133" w:name="_Ref397973867"/>
      <w:bookmarkStart w:id="134" w:name="_Toc411206509"/>
      <w:r>
        <w:t>Подготовка на критерии за анализ</w:t>
      </w:r>
      <w:bookmarkEnd w:id="133"/>
      <w:bookmarkEnd w:id="134"/>
    </w:p>
    <w:p w:rsidR="00D17DD9" w:rsidRDefault="00D17DD9" w:rsidP="00D17DD9">
      <w:pPr>
        <w:keepNext/>
        <w:jc w:val="center"/>
      </w:pPr>
      <w:r>
        <w:rPr>
          <w:noProof/>
          <w:lang w:val="en-US" w:eastAsia="en-US"/>
        </w:rPr>
        <w:drawing>
          <wp:inline distT="0" distB="0" distL="0" distR="0" wp14:anchorId="4F24BEBD" wp14:editId="4FB63712">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A34B04">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A34B04">
        <w:t>Приложение 5</w:t>
      </w:r>
      <w:r>
        <w:fldChar w:fldCharType="end"/>
      </w:r>
      <w:r>
        <w:t>)</w:t>
      </w:r>
    </w:p>
    <w:p w:rsidR="00D17DD9" w:rsidRPr="00EA3D71" w:rsidRDefault="00D17DD9" w:rsidP="00D17DD9">
      <w:r w:rsidRPr="00DC3DAB">
        <w:rPr>
          <w:noProof/>
          <w:lang w:eastAsia="en-US"/>
        </w:rPr>
        <w:t xml:space="preserve"> </w:t>
      </w:r>
    </w:p>
    <w:p w:rsidR="001F76CC" w:rsidRDefault="00D17DD9" w:rsidP="00D17DD9">
      <w:bookmarkStart w:id="135"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00C24608">
        <w:rPr>
          <w:i/>
        </w:rPr>
        <w:instrText xml:space="preserve"> \* MERGEFORMAT </w:instrText>
      </w:r>
      <w:r w:rsidRPr="00C24608">
        <w:rPr>
          <w:i/>
        </w:rPr>
      </w:r>
      <w:r w:rsidRPr="00C24608">
        <w:rPr>
          <w:i/>
        </w:rPr>
        <w:fldChar w:fldCharType="separate"/>
      </w:r>
      <w:r w:rsidR="00A34B04">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p>
    <w:p w:rsidR="001F76CC" w:rsidRDefault="001F76CC">
      <w:pPr>
        <w:spacing w:after="0"/>
        <w:jc w:val="left"/>
      </w:pPr>
      <w:r>
        <w:lastRenderedPageBreak/>
        <w:br w:type="page"/>
      </w:r>
    </w:p>
    <w:p w:rsidR="00D17DD9" w:rsidRDefault="00D17DD9" w:rsidP="00D17DD9">
      <w:pPr>
        <w:pStyle w:val="Heading3"/>
      </w:pPr>
      <w:bookmarkStart w:id="136" w:name="_Ref398817119"/>
      <w:bookmarkStart w:id="137" w:name="_Toc411206510"/>
      <w:bookmarkEnd w:id="135"/>
      <w:r w:rsidRPr="009147C5">
        <w:rPr>
          <w:color w:val="auto"/>
        </w:rPr>
        <w:lastRenderedPageBreak/>
        <w:t>А</w:t>
      </w:r>
      <w:r>
        <w:t>нализиране на проект и сериализация на хранилището</w:t>
      </w:r>
      <w:bookmarkEnd w:id="136"/>
      <w:bookmarkEnd w:id="137"/>
    </w:p>
    <w:p w:rsidR="00D17DD9" w:rsidRDefault="00D17DD9" w:rsidP="00D17DD9">
      <w:pPr>
        <w:keepNext/>
        <w:jc w:val="center"/>
      </w:pPr>
      <w:r>
        <w:rPr>
          <w:noProof/>
          <w:lang w:val="en-US" w:eastAsia="en-US"/>
        </w:rPr>
        <w:drawing>
          <wp:inline distT="0" distB="0" distL="0" distR="0" wp14:anchorId="1C6B8249" wp14:editId="6371EEB4">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138" w:name="_Ref409962011"/>
      <w:r>
        <w:t xml:space="preserve">Фигура </w:t>
      </w:r>
      <w:r w:rsidR="00E73236">
        <w:fldChar w:fldCharType="begin"/>
      </w:r>
      <w:r w:rsidR="00E73236">
        <w:instrText xml:space="preserve"> SEQ Фигура \* ARABIC </w:instrText>
      </w:r>
      <w:r w:rsidR="00E73236">
        <w:fldChar w:fldCharType="separate"/>
      </w:r>
      <w:r w:rsidR="00A34B04">
        <w:rPr>
          <w:noProof/>
        </w:rPr>
        <w:t>17</w:t>
      </w:r>
      <w:r w:rsidR="00E73236">
        <w:rPr>
          <w:noProof/>
        </w:rPr>
        <w:fldChar w:fldCharType="end"/>
      </w:r>
      <w:bookmarkEnd w:id="138"/>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A34B04">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139" w:name="_Ref397973971"/>
      <w:bookmarkStart w:id="140" w:name="_Toc411206511"/>
      <w:r>
        <w:lastRenderedPageBreak/>
        <w:t>Генерация на базов код</w:t>
      </w:r>
      <w:bookmarkEnd w:id="139"/>
      <w:bookmarkEnd w:id="140"/>
    </w:p>
    <w:p w:rsidR="00D17DD9" w:rsidRDefault="00D17DD9" w:rsidP="00D17DD9">
      <w:pPr>
        <w:keepNext/>
        <w:jc w:val="center"/>
      </w:pPr>
      <w:r>
        <w:rPr>
          <w:noProof/>
          <w:lang w:val="en-US" w:eastAsia="en-US"/>
        </w:rPr>
        <w:drawing>
          <wp:inline distT="0" distB="0" distL="0" distR="0" wp14:anchorId="24DF5479" wp14:editId="26B85AB5">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A34B04">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141" w:name="_Ref408855494"/>
      <w:bookmarkStart w:id="142" w:name="_Toc411206512"/>
      <w:r w:rsidRPr="008F427A">
        <w:t>Потребителски</w:t>
      </w:r>
      <w:r>
        <w:rPr>
          <w:lang w:val="ru-RU"/>
        </w:rPr>
        <w:t xml:space="preserve"> </w:t>
      </w:r>
      <w:r w:rsidRPr="008F427A">
        <w:t>(функционални</w:t>
      </w:r>
      <w:r>
        <w:rPr>
          <w:lang w:val="ru-RU"/>
        </w:rPr>
        <w:t xml:space="preserve">) </w:t>
      </w:r>
      <w:r w:rsidRPr="008F427A">
        <w:t>изисквания</w:t>
      </w:r>
      <w:bookmarkEnd w:id="128"/>
      <w:bookmarkEnd w:id="129"/>
      <w:bookmarkEnd w:id="141"/>
      <w:bookmarkEnd w:id="142"/>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A34B04">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A34B04">
        <w:rPr>
          <w:i/>
        </w:rPr>
        <w:t>3.2.1</w:t>
      </w:r>
      <w:r w:rsidRPr="00415018">
        <w:rPr>
          <w:i/>
        </w:rPr>
        <w:fldChar w:fldCharType="end"/>
      </w:r>
      <w:r>
        <w:t>).</w:t>
      </w:r>
    </w:p>
    <w:p w:rsidR="00FD5F55" w:rsidRDefault="00FD5F55" w:rsidP="00FD5F55">
      <w:pPr>
        <w:pStyle w:val="Heading3"/>
      </w:pPr>
      <w:bookmarkStart w:id="143" w:name="_Toc411206513"/>
      <w:r>
        <w:t>Типични случаи на употреба</w:t>
      </w:r>
      <w:bookmarkEnd w:id="143"/>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A34B04">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A34B04">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683F4C4D" wp14:editId="5F5F128B">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144" w:name="_Ref397962987"/>
      <w:r>
        <w:t xml:space="preserve">  Фигура </w:t>
      </w:r>
      <w:r w:rsidR="00E73236">
        <w:fldChar w:fldCharType="begin"/>
      </w:r>
      <w:r w:rsidR="00E73236">
        <w:instrText xml:space="preserve"> SEQ  Фигура \* ARABIC </w:instrText>
      </w:r>
      <w:r w:rsidR="00E73236">
        <w:fldChar w:fldCharType="separate"/>
      </w:r>
      <w:r w:rsidR="00A34B04">
        <w:rPr>
          <w:noProof/>
        </w:rPr>
        <w:t>19</w:t>
      </w:r>
      <w:r w:rsidR="00E73236">
        <w:rPr>
          <w:noProof/>
        </w:rPr>
        <w:fldChar w:fldCharType="end"/>
      </w:r>
      <w:bookmarkEnd w:id="144"/>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A34B04">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A34B04">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A34B04">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1</w:t>
      </w:r>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145" w:name="_Ref397952735"/>
      <w:r>
        <w:t>Подготви критерий за файлов формат (</w:t>
      </w:r>
      <w:r w:rsidRPr="00BA2D6F">
        <w:rPr>
          <w:i/>
        </w:rPr>
        <w:t>Prepare File criteria</w:t>
      </w:r>
      <w:r>
        <w:t>)</w:t>
      </w:r>
      <w:bookmarkEnd w:id="145"/>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 </w:t>
      </w:r>
      <w:r w:rsidR="00A34B04" w:rsidRPr="00A34B04">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w:t>
      </w:r>
      <w:r w:rsidR="00E73236">
        <w:rPr>
          <w:noProof/>
        </w:rPr>
        <w:fldChar w:fldCharType="end"/>
      </w:r>
      <w:r>
        <w:t xml:space="preserve"> (Подготви критерий за файлов формат)</w:t>
      </w:r>
    </w:p>
    <w:p w:rsidR="00FD5F55" w:rsidRDefault="00FD5F55" w:rsidP="00FD5F55">
      <w:pPr>
        <w:pStyle w:val="Heading4"/>
      </w:pPr>
      <w:bookmarkStart w:id="146" w:name="_Ref397952795"/>
      <w:r>
        <w:t>Подготви критерий за компонент (</w:t>
      </w:r>
      <w:r w:rsidRPr="0051095B">
        <w:rPr>
          <w:i/>
        </w:rPr>
        <w:t>Prepare component criteria</w:t>
      </w:r>
      <w:r>
        <w:t>)</w:t>
      </w:r>
      <w:bookmarkEnd w:id="146"/>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w:t>
      </w:r>
      <w:r w:rsidR="00E73236">
        <w:rPr>
          <w:noProof/>
        </w:rPr>
        <w:fldChar w:fldCharType="end"/>
      </w:r>
      <w:r>
        <w:t xml:space="preserve"> (Подготви критерий за компонент)</w:t>
      </w:r>
    </w:p>
    <w:p w:rsidR="00FD5F55" w:rsidRDefault="00FD5F55" w:rsidP="00FD5F55">
      <w:pPr>
        <w:pStyle w:val="Heading4"/>
      </w:pPr>
      <w:bookmarkStart w:id="147" w:name="_Ref397953438"/>
      <w:r>
        <w:t>Подготви критерий за конектор (</w:t>
      </w:r>
      <w:r w:rsidRPr="005C2BC7">
        <w:rPr>
          <w:i/>
        </w:rPr>
        <w:t>Prepare connector criteria</w:t>
      </w:r>
      <w:r>
        <w:t>)</w:t>
      </w:r>
      <w:bookmarkEnd w:id="147"/>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4</w:t>
      </w:r>
      <w:r w:rsidR="00E73236">
        <w:rPr>
          <w:noProof/>
        </w:rPr>
        <w:fldChar w:fldCharType="end"/>
      </w:r>
      <w:r>
        <w:t xml:space="preserve"> (Подготви критерий за конектор)</w:t>
      </w:r>
    </w:p>
    <w:p w:rsidR="00FD5F55" w:rsidRDefault="00FD5F55" w:rsidP="00FD5F55">
      <w:pPr>
        <w:pStyle w:val="Heading4"/>
      </w:pPr>
      <w:bookmarkStart w:id="148" w:name="_Ref398209066"/>
      <w:r>
        <w:t>Изпълни анализ (</w:t>
      </w:r>
      <w:r w:rsidRPr="008A128F">
        <w:rPr>
          <w:i/>
        </w:rPr>
        <w:t>Perform analysis</w:t>
      </w:r>
      <w:r>
        <w:t>)</w:t>
      </w:r>
      <w:bookmarkEnd w:id="148"/>
    </w:p>
    <w:p w:rsidR="00FD5F55" w:rsidRPr="005E0F7E"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_Ref398817119 \r \h </w:instrText>
            </w:r>
            <w:r>
              <w:fldChar w:fldCharType="separate"/>
            </w:r>
            <w:r w:rsidR="00A34B04">
              <w:t>3.2.2</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Цел в </w:t>
            </w:r>
            <w:r w:rsidR="008F427A" w:rsidRPr="00B22912">
              <w:rPr>
                <w:b/>
                <w:i/>
              </w:rPr>
              <w:t>контекста</w:t>
            </w:r>
          </w:p>
        </w:tc>
        <w:tc>
          <w:tcPr>
            <w:tcW w:w="5402" w:type="dxa"/>
            <w:gridSpan w:val="2"/>
          </w:tcPr>
          <w:p w:rsidR="00FD5F55" w:rsidRDefault="00FD5F55" w:rsidP="0097106B">
            <w:r>
              <w:t xml:space="preserve">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5</w:t>
      </w:r>
      <w:r w:rsidR="00E73236">
        <w:rPr>
          <w:noProof/>
        </w:rPr>
        <w:fldChar w:fldCharType="end"/>
      </w:r>
      <w:r>
        <w:t xml:space="preserve"> (Изпълни анализ)</w:t>
      </w:r>
    </w:p>
    <w:p w:rsidR="00FD5F55" w:rsidRDefault="00FD5F55" w:rsidP="00FD5F55">
      <w:pPr>
        <w:pStyle w:val="Heading4"/>
      </w:pPr>
      <w:bookmarkStart w:id="149" w:name="_Ref397956321"/>
      <w:r>
        <w:t>Обхождане елементите на проекта (</w:t>
      </w:r>
      <w:r w:rsidRPr="00CE2B87">
        <w:rPr>
          <w:i/>
        </w:rPr>
        <w:t>Scan Project's source files</w:t>
      </w:r>
      <w:r>
        <w:t>)</w:t>
      </w:r>
      <w:bookmarkEnd w:id="149"/>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A34B04">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A34B04">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6</w:t>
      </w:r>
      <w:r w:rsidR="00E73236">
        <w:rPr>
          <w:noProof/>
        </w:rPr>
        <w:fldChar w:fldCharType="end"/>
      </w:r>
      <w:r>
        <w:t xml:space="preserve"> (Обхождане на елементите на проекта)</w:t>
      </w:r>
    </w:p>
    <w:p w:rsidR="00FD5F55" w:rsidRDefault="00FD5F55" w:rsidP="00FD5F55">
      <w:pPr>
        <w:pStyle w:val="Heading4"/>
      </w:pPr>
      <w:bookmarkStart w:id="150" w:name="_Ref397956361"/>
      <w:r>
        <w:t>Извлечи архитектурна информация (</w:t>
      </w:r>
      <w:r w:rsidRPr="00DB7111">
        <w:rPr>
          <w:i/>
        </w:rPr>
        <w:t>Extract architecture data</w:t>
      </w:r>
      <w:r>
        <w:t>)</w:t>
      </w:r>
      <w:bookmarkEnd w:id="150"/>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A34B04">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A34B04">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A34B04">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7</w:t>
      </w:r>
      <w:r w:rsidR="00E73236">
        <w:rPr>
          <w:noProof/>
        </w:rPr>
        <w:fldChar w:fldCharType="end"/>
      </w:r>
      <w:r>
        <w:t xml:space="preserve"> ( Извлечи архитектурна информация)</w:t>
      </w:r>
    </w:p>
    <w:p w:rsidR="00FD5F55" w:rsidRDefault="00FD5F55" w:rsidP="00FD5F55">
      <w:pPr>
        <w:pStyle w:val="Heading4"/>
      </w:pPr>
      <w:bookmarkStart w:id="151" w:name="_Ref397956983"/>
      <w:r>
        <w:t>Създай архитектурен модел (</w:t>
      </w:r>
      <w:r w:rsidRPr="00CA382C">
        <w:rPr>
          <w:i/>
        </w:rPr>
        <w:t>Create Architecture model</w:t>
      </w:r>
      <w:r>
        <w:t>)</w:t>
      </w:r>
      <w:bookmarkEnd w:id="151"/>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A34B04">
              <w:t>3.3.1.7</w:t>
            </w:r>
            <w:r>
              <w:fldChar w:fldCharType="end"/>
            </w:r>
          </w:p>
          <w:p w:rsidR="00FD5F55" w:rsidRDefault="00FD5F55" w:rsidP="0097106B">
            <w:r>
              <w:t xml:space="preserve">Изискване </w:t>
            </w:r>
            <w:r>
              <w:fldChar w:fldCharType="begin"/>
            </w:r>
            <w:r>
              <w:instrText xml:space="preserve"> REF _Ref397969104 \r \h </w:instrText>
            </w:r>
            <w:r>
              <w:fldChar w:fldCharType="separate"/>
            </w:r>
            <w:r w:rsidR="00A34B04">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8</w:t>
      </w:r>
      <w:r w:rsidR="00E73236">
        <w:rPr>
          <w:noProof/>
        </w:rPr>
        <w:fldChar w:fldCharType="end"/>
      </w:r>
      <w:r>
        <w:t xml:space="preserve"> (Създай архитектурен модел)</w:t>
      </w:r>
    </w:p>
    <w:p w:rsidR="00FD5F55" w:rsidRDefault="00FD5F55" w:rsidP="00FD5F55">
      <w:pPr>
        <w:pStyle w:val="Heading4"/>
      </w:pPr>
      <w:bookmarkStart w:id="152" w:name="_Ref398212142"/>
      <w:r>
        <w:t>Сериализация на UML хранилището (</w:t>
      </w:r>
      <w:r w:rsidRPr="000F36CE">
        <w:rPr>
          <w:i/>
        </w:rPr>
        <w:t>Serialize UML model</w:t>
      </w:r>
      <w:r>
        <w:t>)</w:t>
      </w:r>
      <w:bookmarkEnd w:id="152"/>
    </w:p>
    <w:p w:rsidR="00FD5F55" w:rsidRPr="006103F7"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_Ref397969104 \r \h </w:instrText>
            </w:r>
            <w:r>
              <w:fldChar w:fldCharType="separate"/>
            </w:r>
            <w:r w:rsidR="00A34B04">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 xml:space="preserve">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9</w:t>
      </w:r>
      <w:r w:rsidR="00E73236">
        <w:rPr>
          <w:noProof/>
        </w:rPr>
        <w:fldChar w:fldCharType="end"/>
      </w:r>
      <w:r>
        <w:t xml:space="preserve"> (Сериализация на UML хранилището)</w:t>
      </w:r>
    </w:p>
    <w:p w:rsidR="00FD5F55" w:rsidRDefault="00FD5F55" w:rsidP="00FD5F55">
      <w:pPr>
        <w:pStyle w:val="Heading4"/>
      </w:pPr>
      <w:bookmarkStart w:id="153" w:name="_Ref398297851"/>
      <w:r>
        <w:t>Генериране на базов код (</w:t>
      </w:r>
      <w:r w:rsidRPr="00236149">
        <w:rPr>
          <w:i/>
        </w:rPr>
        <w:t>Generate Base code</w:t>
      </w:r>
      <w:r>
        <w:t>)</w:t>
      </w:r>
      <w:bookmarkEnd w:id="153"/>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A34B04">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A34B04">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10</w:t>
      </w:r>
      <w:r w:rsidR="00E73236">
        <w:rPr>
          <w:noProof/>
        </w:rPr>
        <w:fldChar w:fldCharType="end"/>
      </w:r>
      <w:r>
        <w:t xml:space="preserve"> (Генериране на базов код)</w:t>
      </w:r>
    </w:p>
    <w:p w:rsidR="00FD5F55" w:rsidRDefault="00FD5F55" w:rsidP="00FD5F55">
      <w:pPr>
        <w:pStyle w:val="Heading3"/>
      </w:pPr>
      <w:bookmarkStart w:id="154" w:name="_Ref397969104"/>
      <w:bookmarkStart w:id="155" w:name="_Toc411206514"/>
      <w:r>
        <w:t>Мета-модел на архитектурното хранилище</w:t>
      </w:r>
      <w:bookmarkEnd w:id="154"/>
      <w:bookmarkEnd w:id="155"/>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A34B04" w:rsidRPr="00A34B04">
        <w:rPr>
          <w:i/>
        </w:rPr>
        <w:t xml:space="preserve">Фигура </w:t>
      </w:r>
      <w:r w:rsidR="00A34B04" w:rsidRPr="00A34B04">
        <w:rPr>
          <w:i/>
          <w:noProof/>
        </w:rPr>
        <w:t>17</w:t>
      </w:r>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5D573FE7" wp14:editId="773B5FD9">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156" w:name="_Ref397970007"/>
      <w:r>
        <w:t xml:space="preserve"> Фигура </w:t>
      </w:r>
      <w:r w:rsidR="00E73236">
        <w:fldChar w:fldCharType="begin"/>
      </w:r>
      <w:r w:rsidR="00E73236">
        <w:instrText xml:space="preserve"> SEQ Фигура \* ARABIC </w:instrText>
      </w:r>
      <w:r w:rsidR="00E73236">
        <w:fldChar w:fldCharType="separate"/>
      </w:r>
      <w:r w:rsidR="00A34B04">
        <w:rPr>
          <w:noProof/>
        </w:rPr>
        <w:t>20</w:t>
      </w:r>
      <w:r w:rsidR="00E73236">
        <w:rPr>
          <w:noProof/>
        </w:rPr>
        <w:fldChar w:fldCharType="end"/>
      </w:r>
      <w:bookmarkEnd w:id="156"/>
      <w:r>
        <w:t xml:space="preserve"> ( Мета-модел за описване на архитектурата)</w:t>
      </w:r>
    </w:p>
    <w:p w:rsidR="00FD5F55" w:rsidRDefault="00FD5F55" w:rsidP="00FD5F55">
      <w:pPr>
        <w:pStyle w:val="Heading4"/>
      </w:pPr>
      <w:bookmarkStart w:id="157" w:name="_Ref398393322"/>
      <w:r>
        <w:t>AEModel</w:t>
      </w:r>
      <w:bookmarkEnd w:id="157"/>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11</w:t>
      </w:r>
      <w:r w:rsidR="00E73236">
        <w:rPr>
          <w:noProof/>
        </w:rPr>
        <w:fldChar w:fldCharType="end"/>
      </w:r>
      <w:r>
        <w:t xml:space="preserve"> ( Описание на AEModel)</w:t>
      </w:r>
    </w:p>
    <w:p w:rsidR="00FD5F55" w:rsidRDefault="00FD5F55" w:rsidP="00FD5F55">
      <w:pPr>
        <w:pStyle w:val="Heading4"/>
      </w:pPr>
      <w:bookmarkStart w:id="158" w:name="_Ref398393254"/>
      <w:r>
        <w:t>AEPackage</w:t>
      </w:r>
      <w:bookmarkEnd w:id="158"/>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 </w:t>
      </w:r>
      <w:r w:rsidR="00A34B04" w:rsidRPr="00A34B04">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12</w:t>
      </w:r>
      <w:r w:rsidR="00E73236">
        <w:rPr>
          <w:noProof/>
        </w:rPr>
        <w:fldChar w:fldCharType="end"/>
      </w:r>
      <w:r>
        <w:t xml:space="preserve"> ( Описание на AEPackage)</w:t>
      </w:r>
    </w:p>
    <w:p w:rsidR="00FD5F55" w:rsidRDefault="00FD5F55" w:rsidP="00FD5F55">
      <w:pPr>
        <w:pStyle w:val="Heading4"/>
      </w:pPr>
      <w:bookmarkStart w:id="159" w:name="_Ref398395986"/>
      <w:r>
        <w:t>BaseComponent</w:t>
      </w:r>
      <w:bookmarkEnd w:id="159"/>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 </w:t>
      </w:r>
      <w:r w:rsidR="00A34B04" w:rsidRPr="00A34B04">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13</w:t>
      </w:r>
      <w:r w:rsidR="00E73236">
        <w:rPr>
          <w:noProof/>
        </w:rPr>
        <w:fldChar w:fldCharType="end"/>
      </w:r>
      <w:r>
        <w:t xml:space="preserve"> (Описание на BaseComponent)</w:t>
      </w:r>
    </w:p>
    <w:p w:rsidR="00FD5F55" w:rsidRDefault="00FD5F55" w:rsidP="00FD5F55">
      <w:pPr>
        <w:pStyle w:val="Heading4"/>
      </w:pPr>
      <w:bookmarkStart w:id="160" w:name="_Ref398397425"/>
      <w:r>
        <w:t>ProvidedPort</w:t>
      </w:r>
      <w:bookmarkEnd w:id="160"/>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14</w:t>
      </w:r>
      <w:r w:rsidR="00E73236">
        <w:rPr>
          <w:noProof/>
        </w:rPr>
        <w:fldChar w:fldCharType="end"/>
      </w:r>
      <w:r>
        <w:t xml:space="preserve"> (Описание на ProvidedPort)</w:t>
      </w:r>
    </w:p>
    <w:p w:rsidR="00FD5F55" w:rsidRDefault="00FD5F55" w:rsidP="00FD5F55">
      <w:pPr>
        <w:pStyle w:val="Heading4"/>
      </w:pPr>
      <w:bookmarkStart w:id="161" w:name="_Ref398397328"/>
      <w:r>
        <w:t>RequiredPort</w:t>
      </w:r>
      <w:bookmarkEnd w:id="161"/>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15</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16</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17</w:t>
      </w:r>
      <w:r w:rsidR="00E73236">
        <w:rPr>
          <w:noProof/>
        </w:rPr>
        <w:fldChar w:fldCharType="end"/>
      </w:r>
      <w:r>
        <w:t xml:space="preserve"> (Описание на DataType)</w:t>
      </w:r>
    </w:p>
    <w:p w:rsidR="00FD5F55" w:rsidRDefault="00FD5F55" w:rsidP="00FD5F55">
      <w:pPr>
        <w:pStyle w:val="Heading4"/>
      </w:pPr>
      <w:bookmarkStart w:id="162" w:name="_Ref398397909"/>
      <w:bookmarkStart w:id="163" w:name="_Ref411102147"/>
      <w:r>
        <w:t>SenderReceiverInterface</w:t>
      </w:r>
      <w:bookmarkEnd w:id="162"/>
      <w:r w:rsidR="002A5FEA">
        <w:t xml:space="preserve"> (Интерфейс за пренос на данни)</w:t>
      </w:r>
      <w:bookmarkEnd w:id="163"/>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r w:rsidR="00A34B04" w:rsidRPr="00A34B04">
        <w:rPr>
          <w:i/>
        </w:rPr>
        <w:t xml:space="preserve"> Фигура</w:t>
      </w:r>
      <w:r w:rsidR="00A34B04" w:rsidRPr="00A34B04">
        <w:rPr>
          <w:i/>
          <w:noProof/>
        </w:rPr>
        <w:t xml:space="preserve"> 20</w:t>
      </w:r>
      <w:r w:rsidRPr="001A4D9A">
        <w:rPr>
          <w:i/>
        </w:rPr>
        <w:fldChar w:fldCharType="end"/>
      </w:r>
      <w:r>
        <w:t>)</w:t>
      </w:r>
    </w:p>
    <w:p w:rsidR="00FD5F55" w:rsidRDefault="00FD5F55" w:rsidP="00FD5F55">
      <w:pPr>
        <w:keepNext/>
        <w:jc w:val="center"/>
      </w:pPr>
      <w:r>
        <w:rPr>
          <w:noProof/>
          <w:lang w:val="en-US" w:eastAsia="en-US"/>
        </w:rPr>
        <w:drawing>
          <wp:inline distT="0" distB="0" distL="0" distR="0" wp14:anchorId="3BD90D5B" wp14:editId="10E229EA">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18</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A34B04">
        <w:rPr>
          <w:noProof/>
        </w:rPr>
        <w:t>19</w:t>
      </w:r>
      <w:r w:rsidR="00E73236">
        <w:rPr>
          <w:noProof/>
        </w:rPr>
        <w:fldChar w:fldCharType="end"/>
      </w:r>
      <w:r>
        <w:t xml:space="preserve"> (Описание на DataElement)</w:t>
      </w:r>
    </w:p>
    <w:p w:rsidR="00FD5F55" w:rsidRDefault="00FD5F55" w:rsidP="00FD5F55">
      <w:pPr>
        <w:pStyle w:val="Heading4"/>
      </w:pPr>
      <w:bookmarkStart w:id="164" w:name="_Ref398398199"/>
      <w:bookmarkStart w:id="165" w:name="_Ref411102175"/>
      <w:r>
        <w:t>ClientServerInterface</w:t>
      </w:r>
      <w:bookmarkEnd w:id="164"/>
      <w:r w:rsidR="002A5FEA">
        <w:t xml:space="preserve"> (интерфейс клиент/сървър)</w:t>
      </w:r>
      <w:bookmarkEnd w:id="165"/>
    </w:p>
    <w:p w:rsidR="00FD5F55" w:rsidRDefault="00FD5F55" w:rsidP="00FD5F55">
      <w:pPr>
        <w:keepNext/>
        <w:jc w:val="center"/>
      </w:pPr>
      <w:r>
        <w:rPr>
          <w:noProof/>
          <w:lang w:val="en-US" w:eastAsia="en-US"/>
        </w:rPr>
        <w:drawing>
          <wp:inline distT="0" distB="0" distL="0" distR="0" wp14:anchorId="4F6E9EEB" wp14:editId="61D37DF4">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166" w:name="_Ref397973097"/>
      <w:r>
        <w:t xml:space="preserve">Фигура </w:t>
      </w:r>
      <w:r w:rsidR="00E73236">
        <w:fldChar w:fldCharType="begin"/>
      </w:r>
      <w:r w:rsidR="00E73236">
        <w:instrText xml:space="preserve"> SEQ Фигура \* ARABIC </w:instrText>
      </w:r>
      <w:r w:rsidR="00E73236">
        <w:fldChar w:fldCharType="separate"/>
      </w:r>
      <w:r w:rsidR="00A34B04">
        <w:rPr>
          <w:noProof/>
        </w:rPr>
        <w:t>22</w:t>
      </w:r>
      <w:r w:rsidR="00E73236">
        <w:rPr>
          <w:noProof/>
        </w:rPr>
        <w:fldChar w:fldCharType="end"/>
      </w:r>
      <w:bookmarkEnd w:id="166"/>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20</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21</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A34B04" w:rsidRPr="00A34B04">
        <w:rPr>
          <w:i/>
        </w:rPr>
        <w:t xml:space="preserve">Фигура </w:t>
      </w:r>
      <w:r w:rsidR="00A34B04" w:rsidRPr="00A34B04">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22</w:t>
      </w:r>
      <w:r w:rsidR="00E73236">
        <w:rPr>
          <w:noProof/>
        </w:rPr>
        <w:fldChar w:fldCharType="end"/>
      </w:r>
      <w:r>
        <w:t xml:space="preserve"> (Описание на ParamData)</w:t>
      </w:r>
    </w:p>
    <w:p w:rsidR="00FD5F55" w:rsidRDefault="00FD5F55" w:rsidP="00FD5F55">
      <w:pPr>
        <w:pStyle w:val="Heading3"/>
      </w:pPr>
      <w:bookmarkStart w:id="167" w:name="_Ref398132449"/>
      <w:bookmarkStart w:id="168" w:name="_Toc411206515"/>
      <w:r>
        <w:t>Формат на генерирания базов код</w:t>
      </w:r>
      <w:bookmarkEnd w:id="167"/>
      <w:bookmarkEnd w:id="168"/>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0993D8A7" wp14:editId="07EB3E70">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169" w:name="_Ref398132469"/>
      <w:r>
        <w:t xml:space="preserve">Фигура </w:t>
      </w:r>
      <w:r w:rsidR="00E73236">
        <w:fldChar w:fldCharType="begin"/>
      </w:r>
      <w:r w:rsidR="00E73236">
        <w:instrText xml:space="preserve"> SEQ Фигура \* ARABIC </w:instrText>
      </w:r>
      <w:r w:rsidR="00E73236">
        <w:fldChar w:fldCharType="separate"/>
      </w:r>
      <w:r w:rsidR="00A34B04">
        <w:rPr>
          <w:noProof/>
        </w:rPr>
        <w:t>23</w:t>
      </w:r>
      <w:r w:rsidR="00E73236">
        <w:rPr>
          <w:noProof/>
        </w:rPr>
        <w:fldChar w:fldCharType="end"/>
      </w:r>
      <w:bookmarkEnd w:id="169"/>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A34B04" w:rsidRPr="00A34B04">
        <w:rPr>
          <w:i/>
        </w:rPr>
        <w:t xml:space="preserve">Фигура </w:t>
      </w:r>
      <w:r w:rsidR="00A34B04" w:rsidRPr="00A34B04">
        <w:rPr>
          <w:i/>
          <w:noProof/>
        </w:rPr>
        <w:t>23</w:t>
      </w:r>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170" w:name="_Ref398133661"/>
      <w:r>
        <w:t>Проектна директория</w:t>
      </w:r>
      <w:bookmarkEnd w:id="170"/>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171" w:name="_Ref398729294"/>
      <w:r w:rsidRPr="00AA0A2B">
        <w:rPr>
          <w:i/>
        </w:rPr>
        <w:t>rte.h</w:t>
      </w:r>
      <w:bookmarkEnd w:id="171"/>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172" w:name="_Ref398729242"/>
      <w:r w:rsidRPr="00741185">
        <w:rPr>
          <w:i/>
        </w:rPr>
        <w:t>rte.c</w:t>
      </w:r>
      <w:bookmarkEnd w:id="172"/>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173" w:name="_Ref398729423"/>
      <w:r w:rsidRPr="00741185">
        <w:rPr>
          <w:i/>
        </w:rPr>
        <w:t>rte_&lt;cmp&gt;.h</w:t>
      </w:r>
      <w:bookmarkEnd w:id="173"/>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A34B04">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A34B04">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174" w:name="_Ref398729368"/>
      <w:r>
        <w:t>Компонентна имплементация</w:t>
      </w:r>
      <w:bookmarkEnd w:id="174"/>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A34B04">
        <w:rPr>
          <w:i/>
        </w:rPr>
        <w:t>Приложение 4</w:t>
      </w:r>
      <w:r w:rsidRPr="00AA0A2B">
        <w:rPr>
          <w:i/>
        </w:rPr>
        <w:fldChar w:fldCharType="end"/>
      </w:r>
      <w:r>
        <w:rPr>
          <w:i/>
        </w:rPr>
        <w:t>.</w:t>
      </w:r>
    </w:p>
    <w:p w:rsidR="00FD5F55" w:rsidRDefault="00FD5F55" w:rsidP="00FD5F55">
      <w:pPr>
        <w:pStyle w:val="Heading3"/>
      </w:pPr>
      <w:bookmarkStart w:id="175" w:name="_Ref398216154"/>
      <w:bookmarkStart w:id="176" w:name="_Toc411206516"/>
      <w:r w:rsidRPr="0057269B">
        <w:t>Група от критерии за стандартна архитектура</w:t>
      </w:r>
      <w:bookmarkEnd w:id="175"/>
      <w:bookmarkEnd w:id="176"/>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A34B04">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23</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24</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25</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26</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27</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28</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29</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30</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31</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32</w:t>
      </w:r>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33</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177" w:name="_Ref400907246"/>
      <w:bookmarkStart w:id="178" w:name="_Ref411111611"/>
      <w:bookmarkStart w:id="179" w:name="_Ref411111632"/>
      <w:bookmarkStart w:id="180" w:name="_Toc411206517"/>
      <w:bookmarkStart w:id="181" w:name="_Toc397093007"/>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177"/>
      <w:r w:rsidRPr="00923D0B">
        <w:rPr>
          <w:lang w:val="ru-RU"/>
        </w:rPr>
        <w:t xml:space="preserve"> </w:t>
      </w:r>
      <w:bookmarkEnd w:id="178"/>
      <w:bookmarkEnd w:id="179"/>
      <w:bookmarkEnd w:id="180"/>
    </w:p>
    <w:p w:rsidR="00FD5F55" w:rsidRDefault="00FD5F55" w:rsidP="00FD5F55">
      <w:pPr>
        <w:pStyle w:val="Heading3"/>
      </w:pPr>
      <w:bookmarkStart w:id="182" w:name="_Toc411206518"/>
      <w:bookmarkEnd w:id="181"/>
      <w:r>
        <w:t>Скалируемост</w:t>
      </w:r>
      <w:bookmarkEnd w:id="182"/>
    </w:p>
    <w:p w:rsidR="00FD5F55" w:rsidRDefault="00FD5F55" w:rsidP="00FD5F55">
      <w:r>
        <w:t>Дизайн</w:t>
      </w:r>
      <w:ins w:id="183" w:author="aldi" w:date="2015-02-16T16:40:00Z">
        <w:r w:rsidR="00905AAA">
          <w:t>ът</w:t>
        </w:r>
      </w:ins>
      <w:del w:id="184" w:author="aldi" w:date="2015-02-16T16:40:00Z">
        <w:r w:rsidDel="00905AAA">
          <w:delText>а</w:delText>
        </w:r>
      </w:del>
      <w:r>
        <w:t xml:space="preserve">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A34B04">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185" w:name="_Toc411206519"/>
      <w:r>
        <w:t>Модифицируемост и документация</w:t>
      </w:r>
      <w:bookmarkEnd w:id="185"/>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186" w:name="_Toc411206520"/>
      <w:r>
        <w:t>Поддръжка и възможност за разширение</w:t>
      </w:r>
      <w:bookmarkEnd w:id="186"/>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187" w:name="_Ref411088634"/>
      <w:bookmarkStart w:id="188" w:name="_Toc411206521"/>
      <w:r>
        <w:t>Потребителски интерфейс</w:t>
      </w:r>
      <w:bookmarkEnd w:id="187"/>
      <w:bookmarkEnd w:id="188"/>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A34B04">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189" w:name="_Toc411206522"/>
      <w:r>
        <w:t>Тестваемост</w:t>
      </w:r>
      <w:bookmarkEnd w:id="189"/>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190" w:name="_Toc397093009"/>
      <w:bookmarkStart w:id="191" w:name="_Toc411206523"/>
      <w:r>
        <w:rPr>
          <w:lang w:val="ru-RU"/>
        </w:rPr>
        <w:t>Изводи</w:t>
      </w:r>
      <w:bookmarkEnd w:id="190"/>
      <w:bookmarkEnd w:id="191"/>
    </w:p>
    <w:p w:rsidR="00FD5F55" w:rsidRDefault="00FD5F55" w:rsidP="00FD5F55">
      <w:pPr>
        <w:rPr>
          <w:i/>
        </w:rPr>
      </w:pPr>
      <w:commentRangeStart w:id="192"/>
      <w:r>
        <w:t>След</w:t>
      </w:r>
      <w:commentRangeEnd w:id="192"/>
      <w:r w:rsidR="006C72E6">
        <w:rPr>
          <w:rStyle w:val="CommentReference"/>
        </w:rPr>
        <w:commentReference w:id="192"/>
      </w:r>
      <w:r>
        <w:t xml:space="preserve">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A34B04">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A34B04">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под случая: </w:t>
      </w:r>
      <w:r w:rsidRPr="00B5059D">
        <w:rPr>
          <w:i/>
        </w:rPr>
        <w:t>подготовка на критерии за тип файл; подготовка на критерии за компонент; подготовка на критерии за конектор.</w:t>
      </w:r>
    </w:p>
    <w:p w:rsidR="00FD5F55" w:rsidRDefault="00FD5F55" w:rsidP="00FD5F55">
      <w:r>
        <w:t xml:space="preserve">При наличие на база с критерии за дадена софтуерна архитектура, можем да анализираме проект следващ същия стандарт. 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A34B04">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193" w:name="_Ref411171600"/>
      <w:bookmarkStart w:id="194" w:name="_Ref411180132"/>
      <w:bookmarkStart w:id="195" w:name="_Toc411206524"/>
      <w:r w:rsidRPr="001B597C">
        <w:lastRenderedPageBreak/>
        <w:t>Използвани технологии, платформи и методологии</w:t>
      </w:r>
      <w:bookmarkEnd w:id="112"/>
      <w:bookmarkEnd w:id="193"/>
      <w:bookmarkEnd w:id="194"/>
      <w:bookmarkEnd w:id="195"/>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196" w:name="_Toc397093000"/>
      <w:bookmarkStart w:id="197" w:name="_Toc411206525"/>
      <w:r w:rsidRPr="008F427A">
        <w:t>Изисквания към средствата</w:t>
      </w:r>
      <w:bookmarkEnd w:id="196"/>
      <w:bookmarkEnd w:id="197"/>
    </w:p>
    <w:p w:rsidR="005124ED" w:rsidRDefault="00CB71C4" w:rsidP="005124ED">
      <w:pPr>
        <w:pStyle w:val="Heading3"/>
      </w:pPr>
      <w:bookmarkStart w:id="198" w:name="_Ref410341881"/>
      <w:bookmarkStart w:id="199" w:name="_Toc411206526"/>
      <w:bookmarkStart w:id="200" w:name="OLE_LINK1"/>
      <w:bookmarkStart w:id="201" w:name="OLE_LINK2"/>
      <w:r>
        <w:t>Език за програмиране</w:t>
      </w:r>
      <w:bookmarkEnd w:id="198"/>
      <w:bookmarkEnd w:id="199"/>
    </w:p>
    <w:bookmarkEnd w:id="200"/>
    <w:bookmarkEnd w:id="201"/>
    <w:p w:rsidR="00CB71C4" w:rsidRPr="00CB71C4" w:rsidRDefault="00CB71C4" w:rsidP="00CB71C4">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r w:rsidR="00957255">
        <w:t xml:space="preserve"> -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202" w:name="_Ref397422090"/>
      <w:bookmarkStart w:id="203" w:name="_Toc411206527"/>
      <w:r>
        <w:t>Модел на софтуерната система</w:t>
      </w:r>
      <w:bookmarkEnd w:id="202"/>
      <w:bookmarkEnd w:id="203"/>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CB71C4" w:rsidRDefault="00CB71C4" w:rsidP="00CB71C4">
      <w:pPr>
        <w:ind w:firstLine="708"/>
      </w:pP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1C17BB" w:rsidRDefault="001C17BB" w:rsidP="001C17BB"/>
    <w:p w:rsidR="00CB71C4" w:rsidRDefault="00CB71C4" w:rsidP="00CB71C4">
      <w:pPr>
        <w:pStyle w:val="Heading3"/>
      </w:pPr>
      <w:bookmarkStart w:id="204" w:name="_Toc411206528"/>
      <w:r>
        <w:t>Генератор на базовия код</w:t>
      </w:r>
      <w:bookmarkEnd w:id="204"/>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A34B04">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A34B04">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205" w:name="_Toc397093001"/>
      <w:bookmarkStart w:id="206" w:name="_Toc411206529"/>
      <w:r w:rsidRPr="008F427A">
        <w:t>Видове</w:t>
      </w:r>
      <w:r>
        <w:rPr>
          <w:lang w:val="ru-RU"/>
        </w:rPr>
        <w:t xml:space="preserve"> средства </w:t>
      </w:r>
      <w:r w:rsidR="001A7367">
        <w:t>за разработване на решението</w:t>
      </w:r>
      <w:bookmarkEnd w:id="205"/>
      <w:bookmarkEnd w:id="206"/>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A34B04">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207" w:name="_Toc411206530"/>
      <w:r>
        <w:t>Език за програмиране:</w:t>
      </w:r>
      <w:bookmarkEnd w:id="207"/>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A34B04">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A34B04">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lastRenderedPageBreak/>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CB2178">
              <w:rPr>
                <w:b/>
                <w:i/>
                <w:sz w:val="20"/>
              </w:rPr>
              <w:instrText xml:space="preserve"> \* MERGEFORMAT </w:instrText>
            </w:r>
            <w:r w:rsidR="0033728C">
              <w:rPr>
                <w:b/>
                <w:i/>
                <w:sz w:val="20"/>
              </w:rPr>
            </w:r>
            <w:r w:rsidR="0033728C">
              <w:rPr>
                <w:b/>
                <w:i/>
                <w:sz w:val="20"/>
              </w:rPr>
              <w:fldChar w:fldCharType="separate"/>
            </w:r>
            <w:r w:rsidR="00A34B04">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208" w:name="_Ref410341549"/>
      <w:bookmarkStart w:id="209" w:name="_Ref397370739"/>
      <w:r>
        <w:t xml:space="preserve">Таблица </w:t>
      </w:r>
      <w:r w:rsidR="00E73236">
        <w:fldChar w:fldCharType="begin"/>
      </w:r>
      <w:r w:rsidR="00E73236">
        <w:instrText xml:space="preserve"> SEQ Таблица \* ARABIC </w:instrText>
      </w:r>
      <w:r w:rsidR="00E73236">
        <w:fldChar w:fldCharType="separate"/>
      </w:r>
      <w:r w:rsidR="00A34B04">
        <w:rPr>
          <w:noProof/>
        </w:rPr>
        <w:t>34</w:t>
      </w:r>
      <w:r w:rsidR="00E73236">
        <w:rPr>
          <w:noProof/>
        </w:rPr>
        <w:fldChar w:fldCharType="end"/>
      </w:r>
      <w:bookmarkEnd w:id="208"/>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209"/>
    </w:p>
    <w:p w:rsidR="0052085E" w:rsidRDefault="0052085E" w:rsidP="0052085E">
      <w:pPr>
        <w:pStyle w:val="Heading3"/>
        <w:rPr>
          <w:color w:val="auto"/>
        </w:rPr>
      </w:pPr>
      <w:bookmarkStart w:id="210" w:name="_Toc411206531"/>
      <w:bookmarkStart w:id="211" w:name="_Ref400112301"/>
      <w:r w:rsidRPr="00275C1F">
        <w:rPr>
          <w:color w:val="auto"/>
        </w:rPr>
        <w:t>UML и формати за представянето му</w:t>
      </w:r>
      <w:bookmarkEnd w:id="210"/>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A34B04">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lastRenderedPageBreak/>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212" w:name="_Toc411206532"/>
      <w:r>
        <w:t>Среда за разработване на UML модел</w:t>
      </w:r>
      <w:bookmarkEnd w:id="211"/>
      <w:bookmarkEnd w:id="212"/>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A34B04">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w:t>
      </w:r>
      <w:r w:rsidR="00844970">
        <w:lastRenderedPageBreak/>
        <w:t xml:space="preserve">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ED2C69" w:rsidP="007E0574">
            <w:pPr>
              <w:jc w:val="center"/>
            </w:pPr>
            <w:hyperlink r:id="rId40" w:history="1">
              <w:r w:rsidR="00255D54" w:rsidRPr="00CB2178">
                <w:rPr>
                  <w:rStyle w:val="Hyperlink"/>
                  <w:rFonts w:ascii="Arial" w:hAnsi="Arial" w:cs="Arial"/>
                </w:rPr>
                <w:t>Enterprise Architect</w:t>
              </w:r>
            </w:hyperlink>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ED2C69" w:rsidP="007E0574">
            <w:pPr>
              <w:jc w:val="center"/>
            </w:pPr>
            <w:hyperlink r:id="rId41" w:history="1">
              <w:r w:rsidR="00255D54" w:rsidRPr="00CB2178">
                <w:rPr>
                  <w:rStyle w:val="Hyperlink"/>
                  <w:rFonts w:ascii="Arial" w:hAnsi="Arial" w:cs="Arial"/>
                </w:rPr>
                <w:t>BoUML</w:t>
              </w:r>
            </w:hyperlink>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ED2C69" w:rsidP="007E0574">
            <w:pPr>
              <w:jc w:val="center"/>
            </w:pPr>
            <w:hyperlink r:id="rId42" w:history="1">
              <w:r w:rsidR="00255D54" w:rsidRPr="00CB2178">
                <w:rPr>
                  <w:rStyle w:val="Hyperlink"/>
                  <w:rFonts w:ascii="Arial" w:hAnsi="Arial" w:cs="Arial"/>
                </w:rPr>
                <w:t>Visual Paradigm</w:t>
              </w:r>
            </w:hyperlink>
          </w:p>
        </w:tc>
        <w:tc>
          <w:tcPr>
            <w:tcW w:w="1705" w:type="dxa"/>
          </w:tcPr>
          <w:p w:rsidR="00255D54" w:rsidRPr="00CB2178" w:rsidRDefault="00ED2C69" w:rsidP="007E0574">
            <w:pPr>
              <w:jc w:val="center"/>
            </w:pPr>
            <w:hyperlink r:id="rId43" w:history="1">
              <w:r w:rsidR="002F4175" w:rsidRPr="00CB2178">
                <w:rPr>
                  <w:rStyle w:val="Hyperlink"/>
                  <w:rFonts w:ascii="Arial" w:hAnsi="Arial" w:cs="Arial"/>
                </w:rPr>
                <w:t>Eclipse Papyrus</w:t>
              </w:r>
            </w:hyperlink>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213" w:name="_Ref410341651"/>
      <w:bookmarkStart w:id="214" w:name="_Ref397370826"/>
      <w:r>
        <w:t xml:space="preserve">Таблица </w:t>
      </w:r>
      <w:r w:rsidR="00E73236">
        <w:fldChar w:fldCharType="begin"/>
      </w:r>
      <w:r w:rsidR="00E73236">
        <w:instrText xml:space="preserve"> SEQ Таблица \* ARABIC </w:instrText>
      </w:r>
      <w:r w:rsidR="00E73236">
        <w:fldChar w:fldCharType="separate"/>
      </w:r>
      <w:r w:rsidR="00A34B04">
        <w:rPr>
          <w:noProof/>
        </w:rPr>
        <w:t>35</w:t>
      </w:r>
      <w:r w:rsidR="00E73236">
        <w:rPr>
          <w:noProof/>
        </w:rPr>
        <w:fldChar w:fldCharType="end"/>
      </w:r>
      <w:bookmarkEnd w:id="213"/>
      <w:r>
        <w:t xml:space="preserve"> (Сравнение на потенциални среди за UML моделиране на софтуерната система)</w:t>
      </w:r>
      <w:bookmarkEnd w:id="214"/>
    </w:p>
    <w:p w:rsidR="00EB179D" w:rsidRDefault="00EB179D" w:rsidP="00EB179D">
      <w:pPr>
        <w:pStyle w:val="Heading3"/>
      </w:pPr>
      <w:bookmarkStart w:id="215" w:name="_Ref397424381"/>
      <w:bookmarkStart w:id="216" w:name="_Ref410497368"/>
      <w:bookmarkStart w:id="217" w:name="_Toc411206533"/>
      <w:r>
        <w:t>Код генератор</w:t>
      </w:r>
      <w:bookmarkEnd w:id="215"/>
      <w:bookmarkEnd w:id="216"/>
      <w:bookmarkEnd w:id="217"/>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A34B04">
        <w:rPr>
          <w:i/>
        </w:rPr>
        <w:t>4.2.4</w:t>
      </w:r>
      <w:r w:rsidRPr="00547ADA">
        <w:rPr>
          <w:i/>
        </w:rPr>
        <w:fldChar w:fldCharType="end"/>
      </w:r>
      <w:r>
        <w:t>:</w:t>
      </w:r>
    </w:p>
    <w:p w:rsidR="00E94707" w:rsidRDefault="00E94707" w:rsidP="00E94707">
      <w:r w:rsidRPr="00E94707">
        <w:rPr>
          <w:b/>
        </w:rPr>
        <w:lastRenderedPageBreak/>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позволяващ използването на моделно 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ED2C69" w:rsidP="007718B8">
            <w:pPr>
              <w:jc w:val="center"/>
            </w:pPr>
            <w:hyperlink r:id="rId44" w:history="1">
              <w:r w:rsidR="000D01F3" w:rsidRPr="00CB2178">
                <w:rPr>
                  <w:rStyle w:val="Hyperlink"/>
                  <w:rFonts w:ascii="Arial" w:hAnsi="Arial" w:cs="Arial"/>
                </w:rPr>
                <w:t>Acceleo</w:t>
              </w:r>
            </w:hyperlink>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36</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218" w:name="_Toc397093002"/>
      <w:bookmarkStart w:id="219" w:name="_Toc411206534"/>
      <w:r w:rsidRPr="008F427A">
        <w:t>Избор</w:t>
      </w:r>
      <w:r>
        <w:rPr>
          <w:lang w:val="ru-RU"/>
        </w:rPr>
        <w:t xml:space="preserve"> на</w:t>
      </w:r>
      <w:r w:rsidRPr="008F427A">
        <w:t xml:space="preserve"> средствата</w:t>
      </w:r>
      <w:bookmarkEnd w:id="218"/>
      <w:bookmarkEnd w:id="219"/>
    </w:p>
    <w:p w:rsidR="00022F3A" w:rsidRDefault="00022F3A" w:rsidP="00022F3A">
      <w:pPr>
        <w:pStyle w:val="Heading3"/>
      </w:pPr>
      <w:bookmarkStart w:id="220" w:name="_Ref411105135"/>
      <w:bookmarkStart w:id="221" w:name="_Toc411206535"/>
      <w:r>
        <w:t>Език за програмиране</w:t>
      </w:r>
      <w:bookmarkEnd w:id="220"/>
      <w:bookmarkEnd w:id="221"/>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lastRenderedPageBreak/>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A34B04" w:rsidRPr="00A34B04">
        <w:rPr>
          <w:i/>
        </w:rPr>
        <w:t xml:space="preserve">Таблица </w:t>
      </w:r>
      <w:r w:rsidR="00A34B04" w:rsidRPr="00A34B04">
        <w:rPr>
          <w:i/>
          <w:noProof/>
        </w:rPr>
        <w:t>34</w:t>
      </w:r>
      <w:r w:rsidR="00C67016" w:rsidRPr="00C67016">
        <w:rPr>
          <w:i/>
        </w:rPr>
        <w:fldChar w:fldCharType="end"/>
      </w:r>
      <w:r w:rsidR="006C3CD0">
        <w:t>)</w:t>
      </w:r>
      <w:r w:rsidR="008455C7">
        <w:t xml:space="preserve"> са от високо ниво, но C++ и C# имат някой ограничения: при 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A34B04">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222" w:name="_Toc411206536"/>
      <w:r>
        <w:t>Формат за представяне на UML</w:t>
      </w:r>
      <w:bookmarkEnd w:id="222"/>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A34B04">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223" w:name="_Ref409885591"/>
      <w:bookmarkStart w:id="224" w:name="_Toc411206537"/>
      <w:r>
        <w:lastRenderedPageBreak/>
        <w:t>Среда за разработване на UML модел</w:t>
      </w:r>
      <w:bookmarkEnd w:id="223"/>
      <w:bookmarkEnd w:id="224"/>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A34B04" w:rsidRPr="00A34B04">
        <w:rPr>
          <w:i/>
        </w:rPr>
        <w:t xml:space="preserve">Таблица </w:t>
      </w:r>
      <w:r w:rsidR="00A34B04" w:rsidRPr="00A34B04">
        <w:rPr>
          <w:i/>
          <w:noProof/>
        </w:rPr>
        <w:t>35</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A34B04">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00D02FE7">
        <w:rPr>
          <w:i/>
        </w:rPr>
        <w:instrText xml:space="preserve"> \* MERGEFORMAT </w:instrText>
      </w:r>
      <w:r w:rsidRPr="00D02FE7">
        <w:rPr>
          <w:i/>
        </w:rPr>
      </w:r>
      <w:r w:rsidRPr="00D02FE7">
        <w:rPr>
          <w:i/>
        </w:rPr>
        <w:fldChar w:fldCharType="separate"/>
      </w:r>
      <w:r w:rsidR="00A34B04">
        <w:rPr>
          <w:i/>
        </w:rPr>
        <w:t>5</w:t>
      </w:r>
      <w:r w:rsidRPr="00D02FE7">
        <w:rPr>
          <w:i/>
        </w:rPr>
        <w:fldChar w:fldCharType="end"/>
      </w:r>
      <w:r>
        <w:t>.</w:t>
      </w:r>
    </w:p>
    <w:p w:rsidR="00883189" w:rsidRDefault="00883189" w:rsidP="00883189">
      <w:pPr>
        <w:pStyle w:val="Heading3"/>
      </w:pPr>
      <w:bookmarkStart w:id="225" w:name="_Ref398728470"/>
      <w:bookmarkStart w:id="226" w:name="_Toc411206538"/>
      <w:r>
        <w:t>Генератор на базов код</w:t>
      </w:r>
      <w:bookmarkEnd w:id="225"/>
      <w:bookmarkEnd w:id="226"/>
    </w:p>
    <w:p w:rsidR="00F67CA0" w:rsidRDefault="00F10218" w:rsidP="00F10218">
      <w:r>
        <w:t xml:space="preserve">В предложените в секция </w:t>
      </w:r>
      <w:r>
        <w:fldChar w:fldCharType="begin"/>
      </w:r>
      <w:r>
        <w:instrText xml:space="preserve"> REF _Ref397424381 \r \h </w:instrText>
      </w:r>
      <w:r>
        <w:fldChar w:fldCharType="separate"/>
      </w:r>
      <w:r w:rsidR="00A34B04">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227" w:name="_Toc397093003"/>
      <w:bookmarkStart w:id="228" w:name="_Toc411206539"/>
      <w:r>
        <w:rPr>
          <w:lang w:val="ru-RU"/>
        </w:rPr>
        <w:t>Изводи</w:t>
      </w:r>
      <w:bookmarkEnd w:id="227"/>
      <w:bookmarkEnd w:id="228"/>
    </w:p>
    <w:p w:rsidR="00A35C10" w:rsidRDefault="00237001" w:rsidP="00207D0C">
      <w:r>
        <w:t>На базата на поместените в таблиците количествени или булеви оценки на отделните технологии и езици, мотивираме избора си</w:t>
      </w:r>
      <w:r w:rsidR="00B7134F">
        <w:t>:</w:t>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229" w:name="_Toc397093010"/>
      <w:bookmarkStart w:id="230" w:name="_Ref397421842"/>
      <w:bookmarkStart w:id="231" w:name="_Ref400112072"/>
      <w:bookmarkStart w:id="232" w:name="_Ref411104689"/>
      <w:bookmarkStart w:id="233" w:name="_Ref411171799"/>
      <w:bookmarkStart w:id="234" w:name="_Ref411180253"/>
      <w:bookmarkStart w:id="235" w:name="_Toc411206540"/>
      <w:r w:rsidRPr="00F05820">
        <w:lastRenderedPageBreak/>
        <w:t>Проектиране</w:t>
      </w:r>
      <w:bookmarkEnd w:id="229"/>
      <w:bookmarkEnd w:id="230"/>
      <w:bookmarkEnd w:id="231"/>
      <w:bookmarkEnd w:id="232"/>
      <w:bookmarkEnd w:id="233"/>
      <w:bookmarkEnd w:id="234"/>
      <w:bookmarkEnd w:id="235"/>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A34B04">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236" w:name="_Toc411206541"/>
      <w:bookmarkStart w:id="237" w:name="_Toc397093011"/>
      <w:r>
        <w:rPr>
          <w:lang w:val="ru-RU"/>
        </w:rPr>
        <w:t>Обща архитектура</w:t>
      </w:r>
      <w:bookmarkEnd w:id="236"/>
      <w:r>
        <w:rPr>
          <w:lang w:val="ru-RU"/>
        </w:rPr>
        <w:t xml:space="preserve"> </w:t>
      </w:r>
    </w:p>
    <w:bookmarkEnd w:id="237"/>
    <w:p w:rsidR="00C3793A" w:rsidRPr="0043493E" w:rsidRDefault="0043493E" w:rsidP="0043493E">
      <w:r>
        <w:t xml:space="preserve">Тук представяне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238" w:name="_Ref398297164"/>
      <w:bookmarkStart w:id="239" w:name="_Toc411206542"/>
      <w:r>
        <w:t>Слоеве</w:t>
      </w:r>
      <w:bookmarkEnd w:id="238"/>
      <w:bookmarkEnd w:id="239"/>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1EAC6BE2" wp14:editId="57B37A04">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240" w:name="_Toc411206543"/>
      <w:r>
        <w:t>Пакетна диаграма (основен изглед)</w:t>
      </w:r>
      <w:bookmarkEnd w:id="240"/>
    </w:p>
    <w:p w:rsidR="001E3D3B" w:rsidRDefault="007D425F" w:rsidP="001E0706">
      <w:pPr>
        <w:keepNext/>
        <w:jc w:val="center"/>
      </w:pPr>
      <w:r>
        <w:rPr>
          <w:noProof/>
          <w:lang w:val="en-US" w:eastAsia="en-US"/>
        </w:rPr>
        <w:drawing>
          <wp:inline distT="0" distB="0" distL="0" distR="0" wp14:anchorId="0F02A475" wp14:editId="736BC350">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241" w:name="_Ref398551728"/>
      <w:r>
        <w:t xml:space="preserve">Фигура </w:t>
      </w:r>
      <w:r w:rsidR="00E73236">
        <w:fldChar w:fldCharType="begin"/>
      </w:r>
      <w:r w:rsidR="00E73236">
        <w:instrText xml:space="preserve"> SEQ Фигура \* ARABIC </w:instrText>
      </w:r>
      <w:r w:rsidR="00E73236">
        <w:fldChar w:fldCharType="separate"/>
      </w:r>
      <w:r w:rsidR="00A34B04">
        <w:rPr>
          <w:noProof/>
        </w:rPr>
        <w:t>25</w:t>
      </w:r>
      <w:r w:rsidR="00E73236">
        <w:rPr>
          <w:noProof/>
        </w:rPr>
        <w:fldChar w:fldCharType="end"/>
      </w:r>
      <w:bookmarkEnd w:id="241"/>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A34B04">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A34B04">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A34B04">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A34B04">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A34B04">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A34B04">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A34B04">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A34B04">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A34B04">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A34B04">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A34B04">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A34B04">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242" w:name="_Toc397093012"/>
      <w:bookmarkStart w:id="243" w:name="_Ref398574944"/>
      <w:bookmarkStart w:id="244" w:name="_Ref398641486"/>
      <w:bookmarkStart w:id="245" w:name="_Toc411206544"/>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242"/>
      <w:bookmarkEnd w:id="243"/>
      <w:bookmarkEnd w:id="244"/>
      <w:bookmarkEnd w:id="245"/>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A34B04">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246" w:name="_Ref400113256"/>
      <w:bookmarkStart w:id="247" w:name="_Toc411206545"/>
      <w:r>
        <w:t>Инфраструктурни</w:t>
      </w:r>
      <w:bookmarkEnd w:id="246"/>
      <w:bookmarkEnd w:id="247"/>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62D880B" wp14:editId="6BC8C404">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A34B04">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A34B04">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1014CC3C" wp14:editId="08EBDA2A">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248" w:name="_Ref398390598"/>
      <w:r>
        <w:lastRenderedPageBreak/>
        <w:t>PackagableElement</w:t>
      </w:r>
      <w:bookmarkEnd w:id="248"/>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5B1D31DB" wp14:editId="0A0E8C08">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28</w:t>
      </w:r>
      <w:r w:rsidR="00E73236">
        <w:rPr>
          <w:noProof/>
        </w:rPr>
        <w:fldChar w:fldCharType="end"/>
      </w:r>
      <w:r>
        <w:t xml:space="preserve"> (клас диаграма на PackagableElement)</w:t>
      </w:r>
    </w:p>
    <w:p w:rsidR="00B035A3" w:rsidRDefault="00B035A3" w:rsidP="00F643DE">
      <w:pPr>
        <w:pStyle w:val="Heading4"/>
      </w:pPr>
      <w:bookmarkStart w:id="249" w:name="_Ref398554849"/>
      <w:r>
        <w:t>InfrastructureFactory</w:t>
      </w:r>
      <w:bookmarkEnd w:id="249"/>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A34B04">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6B1ED0D7" wp14:editId="183EC251">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3AB15ACB" wp14:editId="40F4EE85">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A34B04">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0F6F36D1" wp14:editId="3896A2E1">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250" w:name="_Ref400113398"/>
      <w:bookmarkStart w:id="251" w:name="_Ref400113708"/>
      <w:bookmarkStart w:id="252" w:name="_Toc411206546"/>
      <w:r>
        <w:t>Софтуерен компонент</w:t>
      </w:r>
      <w:bookmarkEnd w:id="250"/>
      <w:bookmarkEnd w:id="251"/>
      <w:bookmarkEnd w:id="252"/>
    </w:p>
    <w:p w:rsidR="0024768E" w:rsidRDefault="0024768E" w:rsidP="0024768E">
      <w:bookmarkStart w:id="253"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A34B04">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20F8833" wp14:editId="18E8E120">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A34B04">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39113EE0" wp14:editId="65A5DE55">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A34B04">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274F3D3F" wp14:editId="25ED4F9D">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A34B04">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1C13F694" wp14:editId="44E75C9D">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A34B04">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AD8CC7F" wp14:editId="6A2A1FB1">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A34B04">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6D0EB75E" wp14:editId="689D8AD4">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A34B04">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7EE3E69D" wp14:editId="0813220E">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254" w:name="_Toc411206547"/>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253"/>
      <w:bookmarkEnd w:id="254"/>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A34B04">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255" w:name="_Ref400112966"/>
      <w:bookmarkStart w:id="256" w:name="_Ref400112976"/>
      <w:bookmarkStart w:id="257" w:name="_Toc411206548"/>
      <w:r>
        <w:lastRenderedPageBreak/>
        <w:t>Слой Анализатор</w:t>
      </w:r>
      <w:bookmarkEnd w:id="255"/>
      <w:bookmarkEnd w:id="256"/>
      <w:bookmarkEnd w:id="257"/>
    </w:p>
    <w:p w:rsidR="007A3944" w:rsidRDefault="007F7FAA" w:rsidP="007A3944">
      <w:pPr>
        <w:keepNext/>
        <w:jc w:val="center"/>
      </w:pPr>
      <w:r>
        <w:rPr>
          <w:noProof/>
          <w:lang w:val="en-US" w:eastAsia="en-US"/>
        </w:rPr>
        <w:drawing>
          <wp:inline distT="0" distB="0" distL="0" distR="0" wp14:anchorId="4665F8CA" wp14:editId="5106331A">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75E33E7D" wp14:editId="29E13DA5">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A34B04" w:rsidRPr="00A34B04">
        <w:rPr>
          <w:i/>
        </w:rPr>
        <w:t xml:space="preserve">Фигура </w:t>
      </w:r>
      <w:r w:rsidR="00A34B04" w:rsidRPr="00A34B04">
        <w:rPr>
          <w:i/>
          <w:noProof/>
        </w:rPr>
        <w:t>25</w:t>
      </w:r>
      <w:r w:rsidRPr="00D30A44">
        <w:rPr>
          <w:i/>
        </w:rPr>
        <w:fldChar w:fldCharType="end"/>
      </w:r>
      <w:r>
        <w:rPr>
          <w:i/>
        </w:rPr>
        <w:t>.</w:t>
      </w:r>
    </w:p>
    <w:p w:rsidR="00FC430F" w:rsidRDefault="00FC430F" w:rsidP="009C15E2">
      <w:r>
        <w:t>Съдържа:</w:t>
      </w:r>
    </w:p>
    <w:p w:rsidR="008528FA" w:rsidRDefault="00FC430F" w:rsidP="008528FA">
      <w:pPr>
        <w:pStyle w:val="Heading5"/>
      </w:pPr>
      <w:bookmarkStart w:id="258" w:name="_Ref411111396"/>
      <w:r w:rsidRPr="00FC430F">
        <w:rPr>
          <w:i/>
        </w:rPr>
        <w:t>IAnalyzer</w:t>
      </w:r>
      <w:bookmarkEnd w:id="258"/>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A34B04">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A34B04">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41069CB6" wp14:editId="35B6CDAE">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A34B04">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40FD64B4" wp14:editId="540D14B9">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14E0D40D" wp14:editId="1033BE35">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259" w:name="_Ref400113532"/>
      <w:bookmarkStart w:id="260" w:name="_Toc411206549"/>
      <w:r>
        <w:lastRenderedPageBreak/>
        <w:t>Слой Скенер</w:t>
      </w:r>
      <w:bookmarkEnd w:id="259"/>
      <w:bookmarkEnd w:id="260"/>
    </w:p>
    <w:p w:rsidR="00A60425" w:rsidRDefault="00A60425" w:rsidP="00A60425">
      <w:pPr>
        <w:keepNext/>
        <w:jc w:val="center"/>
      </w:pPr>
      <w:r>
        <w:rPr>
          <w:noProof/>
          <w:lang w:val="en-US" w:eastAsia="en-US"/>
        </w:rPr>
        <w:drawing>
          <wp:inline distT="0" distB="0" distL="0" distR="0" wp14:anchorId="2C14B5AC" wp14:editId="318A46BA">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20C80CBD" wp14:editId="359D66DB">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A34B04" w:rsidRPr="00A34B04">
        <w:rPr>
          <w:i/>
        </w:rPr>
        <w:t xml:space="preserve">Фигура </w:t>
      </w:r>
      <w:r w:rsidR="00A34B04" w:rsidRPr="00A34B04">
        <w:rPr>
          <w:i/>
          <w:noProof/>
        </w:rPr>
        <w:t>25</w:t>
      </w:r>
      <w:r w:rsidRPr="00D30A44">
        <w:rPr>
          <w:i/>
        </w:rPr>
        <w:fldChar w:fldCharType="end"/>
      </w:r>
      <w:r>
        <w:rPr>
          <w:i/>
        </w:rPr>
        <w:t>.</w:t>
      </w:r>
    </w:p>
    <w:p w:rsidR="00174F63" w:rsidRDefault="00174F63" w:rsidP="00174F63">
      <w:r>
        <w:t>Съдържа:</w:t>
      </w:r>
    </w:p>
    <w:p w:rsidR="00174F63" w:rsidRDefault="00174F63" w:rsidP="00174F63">
      <w:pPr>
        <w:pStyle w:val="Heading5"/>
      </w:pPr>
      <w:bookmarkStart w:id="261" w:name="_Ref411111330"/>
      <w:r>
        <w:t>IFileParser</w:t>
      </w:r>
      <w:bookmarkEnd w:id="261"/>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262" w:name="_Ref411111218"/>
      <w:r>
        <w:t>IPortCriteria</w:t>
      </w:r>
      <w:bookmarkEnd w:id="262"/>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263" w:name="_Ref398575345"/>
      <w:r>
        <w:lastRenderedPageBreak/>
        <w:t>BaseFileParser</w:t>
      </w:r>
      <w:bookmarkEnd w:id="263"/>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A34B04">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727FC23D" wp14:editId="2A4B8078">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A34B04">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D8C3B0F" wp14:editId="77C28284">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7C15FA82" wp14:editId="72385777">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 Метода </w:t>
      </w:r>
      <w:r w:rsidRPr="00B12FDA">
        <w:rPr>
          <w:i/>
        </w:rPr>
        <w:t>fulfillComponentData(…)</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A34B04">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A34B04">
        <w:rPr>
          <w:i/>
        </w:rPr>
        <w:t>3.3.1.8</w:t>
      </w:r>
      <w:r w:rsidR="00027BBE" w:rsidRPr="00027BBE">
        <w:rPr>
          <w:i/>
        </w:rPr>
        <w:fldChar w:fldCharType="end"/>
      </w:r>
      <w:r w:rsidR="00027BBE">
        <w:rPr>
          <w:i/>
        </w:rPr>
        <w:t>.</w:t>
      </w:r>
    </w:p>
    <w:p w:rsidR="00D77FBA" w:rsidRDefault="006437E0" w:rsidP="00FE7146">
      <w:pPr>
        <w:rPr>
          <w:i/>
        </w:rPr>
      </w:pPr>
      <w:r>
        <w:t xml:space="preserve"> 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A34B04">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264" w:name="_Toc411206550"/>
      <w:r>
        <w:lastRenderedPageBreak/>
        <w:t>Слой Мета-Модел</w:t>
      </w:r>
      <w:bookmarkEnd w:id="264"/>
    </w:p>
    <w:p w:rsidR="00C06B73" w:rsidRDefault="00C06B73" w:rsidP="00C06B73">
      <w:pPr>
        <w:keepNext/>
        <w:jc w:val="center"/>
      </w:pPr>
      <w:r>
        <w:rPr>
          <w:noProof/>
          <w:lang w:val="en-US" w:eastAsia="en-US"/>
        </w:rPr>
        <w:drawing>
          <wp:inline distT="0" distB="0" distL="0" distR="0" wp14:anchorId="76807560" wp14:editId="3923DB89">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A34B04">
        <w:rPr>
          <w:i/>
        </w:rPr>
        <w:t>5.2</w:t>
      </w:r>
      <w:r w:rsidRPr="00C06B73">
        <w:rPr>
          <w:i/>
        </w:rPr>
        <w:fldChar w:fldCharType="end"/>
      </w:r>
    </w:p>
    <w:p w:rsidR="00C44D70" w:rsidRDefault="00C44D70" w:rsidP="00C06B73">
      <w:pPr>
        <w:rPr>
          <w:i/>
        </w:rPr>
      </w:pPr>
    </w:p>
    <w:p w:rsidR="00C44D70" w:rsidRDefault="00C44D70" w:rsidP="00C44D70">
      <w:pPr>
        <w:pStyle w:val="Heading3"/>
      </w:pPr>
      <w:bookmarkStart w:id="265" w:name="_Ref400113852"/>
      <w:bookmarkStart w:id="266" w:name="_Toc411206551"/>
      <w:r>
        <w:t>Слой Сериализатор</w:t>
      </w:r>
      <w:bookmarkEnd w:id="265"/>
      <w:bookmarkEnd w:id="266"/>
    </w:p>
    <w:p w:rsidR="00C44D70" w:rsidRDefault="00C44D70" w:rsidP="00C44D70">
      <w:pPr>
        <w:keepNext/>
        <w:jc w:val="center"/>
      </w:pPr>
      <w:r w:rsidRPr="00C44D70">
        <w:rPr>
          <w:noProof/>
          <w:lang w:val="en-US" w:eastAsia="en-US"/>
        </w:rPr>
        <w:drawing>
          <wp:inline distT="0" distB="0" distL="0" distR="0" wp14:anchorId="2FA9F3C2" wp14:editId="25F91CEA">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60D702C4" wp14:editId="3391F72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A34B04">
        <w:rPr>
          <w:noProof/>
        </w:rPr>
        <w:t>51</w:t>
      </w:r>
      <w:r w:rsidR="002925D3">
        <w:rPr>
          <w:noProof/>
        </w:rPr>
        <w:fldChar w:fldCharType="end"/>
      </w:r>
      <w:r w:rsidR="002925D3">
        <w:t xml:space="preserve"> (съдържание на пакет ModelConverter)</w:t>
      </w:r>
    </w:p>
    <w:p w:rsidR="00F942A2" w:rsidRDefault="00F942A2" w:rsidP="00F942A2">
      <w:r>
        <w:t xml:space="preserve"> 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A34B04" w:rsidRPr="00A34B04">
        <w:rPr>
          <w:i/>
        </w:rPr>
        <w:t>Фигура 25</w:t>
      </w:r>
      <w:r w:rsidRPr="00D30A44">
        <w:rPr>
          <w:i/>
        </w:rPr>
        <w:fldChar w:fldCharType="end"/>
      </w:r>
      <w:r>
        <w:rPr>
          <w:i/>
        </w:rPr>
        <w:t>.</w:t>
      </w:r>
    </w:p>
    <w:p w:rsidR="00551392" w:rsidRDefault="00551392" w:rsidP="00551392">
      <w:r>
        <w:t>Съдържа:</w:t>
      </w:r>
    </w:p>
    <w:p w:rsidR="00F942A2" w:rsidRDefault="00551392" w:rsidP="00551392">
      <w:pPr>
        <w:pStyle w:val="Heading5"/>
      </w:pPr>
      <w:bookmarkStart w:id="267" w:name="_Ref411182090"/>
      <w:r w:rsidRPr="00551392">
        <w:t>XMIConverter</w:t>
      </w:r>
      <w:bookmarkEnd w:id="267"/>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A34B04">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0A0E7F59" wp14:editId="69383353">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2C15E79F" wp14:editId="5F638AE3">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A34B04">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268" w:name="_Ref400115321"/>
      <w:bookmarkStart w:id="269" w:name="_Toc411206552"/>
      <w:r>
        <w:t>Слой Генерация на базов код</w:t>
      </w:r>
      <w:bookmarkEnd w:id="268"/>
      <w:bookmarkEnd w:id="269"/>
    </w:p>
    <w:p w:rsidR="00314807" w:rsidRDefault="00314807" w:rsidP="00314807">
      <w:pPr>
        <w:keepNext/>
        <w:jc w:val="center"/>
      </w:pPr>
      <w:r>
        <w:rPr>
          <w:noProof/>
          <w:lang w:val="en-US" w:eastAsia="en-US"/>
        </w:rPr>
        <w:drawing>
          <wp:inline distT="0" distB="0" distL="0" distR="0" wp14:anchorId="08D4154A" wp14:editId="4B415DCC">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w:t>
      </w:r>
      <w:del w:id="270" w:author="aldi" w:date="2015-02-16T17:34:00Z">
        <w:r w:rsidDel="00C5690E">
          <w:delText xml:space="preserve">представен </w:delText>
        </w:r>
      </w:del>
      <w:ins w:id="271" w:author="aldi" w:date="2015-02-16T17:34:00Z">
        <w:r w:rsidR="00C5690E">
          <w:t>реализиран чрез</w:t>
        </w:r>
        <w:r w:rsidR="00C5690E">
          <w:t xml:space="preserve"> </w:t>
        </w:r>
      </w:ins>
      <w:r>
        <w:t xml:space="preserve">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A34B04">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A34B04">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25B83181" wp14:editId="264FE5E6">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272" w:name="_Ref398729543"/>
      <w:bookmarkStart w:id="273" w:name="_Ref398729535"/>
      <w:r>
        <w:t xml:space="preserve">Фигура </w:t>
      </w:r>
      <w:r w:rsidR="00E73236">
        <w:fldChar w:fldCharType="begin"/>
      </w:r>
      <w:r w:rsidR="00E73236">
        <w:instrText xml:space="preserve"> SEQ Фигура \* ARABIC </w:instrText>
      </w:r>
      <w:r w:rsidR="00E73236">
        <w:fldChar w:fldCharType="separate"/>
      </w:r>
      <w:r w:rsidR="00A34B04">
        <w:rPr>
          <w:noProof/>
        </w:rPr>
        <w:t>55</w:t>
      </w:r>
      <w:r w:rsidR="00E73236">
        <w:rPr>
          <w:noProof/>
        </w:rPr>
        <w:fldChar w:fldCharType="end"/>
      </w:r>
      <w:bookmarkEnd w:id="272"/>
      <w:r>
        <w:t xml:space="preserve"> (файлова структура на Генератор на базов код)</w:t>
      </w:r>
      <w:bookmarkEnd w:id="273"/>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A34B04">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A34B04">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A34B04">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A34B04">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A34B04" w:rsidRPr="00A34B04">
        <w:rPr>
          <w:i/>
        </w:rPr>
        <w:t xml:space="preserve">Фигура </w:t>
      </w:r>
      <w:r w:rsidR="00A34B04" w:rsidRPr="00A34B04">
        <w:rPr>
          <w:i/>
          <w:noProof/>
        </w:rPr>
        <w:t>55</w:t>
      </w:r>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274" w:name="_Toc397093015"/>
      <w:bookmarkStart w:id="275" w:name="_Ref400114055"/>
      <w:bookmarkStart w:id="276" w:name="_Toc411206553"/>
      <w:r w:rsidRPr="002925D3">
        <w:lastRenderedPageBreak/>
        <w:t>Ресурсни</w:t>
      </w:r>
      <w:r>
        <w:rPr>
          <w:lang w:val="ru-RU"/>
        </w:rPr>
        <w:t xml:space="preserve"> и</w:t>
      </w:r>
      <w:r w:rsidRPr="002925D3">
        <w:t xml:space="preserve"> спомагателни</w:t>
      </w:r>
      <w:r>
        <w:rPr>
          <w:lang w:val="ru-RU"/>
        </w:rPr>
        <w:t xml:space="preserve"> модули</w:t>
      </w:r>
      <w:bookmarkEnd w:id="274"/>
      <w:bookmarkEnd w:id="275"/>
      <w:bookmarkEnd w:id="276"/>
    </w:p>
    <w:p w:rsidR="006008B2" w:rsidRDefault="006008B2" w:rsidP="006008B2">
      <w:pPr>
        <w:keepNext/>
        <w:jc w:val="center"/>
      </w:pPr>
      <w:r>
        <w:rPr>
          <w:noProof/>
          <w:lang w:val="en-US" w:eastAsia="en-US"/>
        </w:rPr>
        <w:drawing>
          <wp:inline distT="0" distB="0" distL="0" distR="0" wp14:anchorId="62337FB2" wp14:editId="6CB6B304">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56</w:t>
      </w:r>
      <w:r w:rsidR="00E73236">
        <w:rPr>
          <w:noProof/>
        </w:rPr>
        <w:fldChar w:fldCharType="end"/>
      </w:r>
      <w:r>
        <w:t xml:space="preserve"> (слой Външни модули)</w:t>
      </w:r>
    </w:p>
    <w:p w:rsidR="006008B2" w:rsidRDefault="006008B2" w:rsidP="006008B2">
      <w:pPr>
        <w:pStyle w:val="Heading3"/>
      </w:pPr>
      <w:bookmarkStart w:id="277" w:name="_Toc411206554"/>
      <w:r>
        <w:t>Пакетна диаграма</w:t>
      </w:r>
      <w:bookmarkEnd w:id="277"/>
    </w:p>
    <w:p w:rsidR="005431BB" w:rsidRDefault="006008B2" w:rsidP="005431BB">
      <w:pPr>
        <w:keepNext/>
        <w:jc w:val="center"/>
      </w:pPr>
      <w:r>
        <w:rPr>
          <w:noProof/>
          <w:lang w:val="en-US" w:eastAsia="en-US"/>
        </w:rPr>
        <w:drawing>
          <wp:inline distT="0" distB="0" distL="0" distR="0" wp14:anchorId="37FE9B1D" wp14:editId="3D916859">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t xml:space="preserve">os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t xml:space="preserve">re </w:t>
      </w:r>
      <w:r w:rsidR="001D08E1">
        <w:t>–</w:t>
      </w:r>
      <w:r>
        <w:t xml:space="preserve"> </w:t>
      </w:r>
      <w:r w:rsidR="001D08E1">
        <w:t>стандартен Python модул за операции с регулярни изрази</w:t>
      </w:r>
    </w:p>
    <w:p w:rsidR="001D08E1" w:rsidRPr="006008B2"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commentRangeStart w:id="278"/>
      <w:r w:rsidR="009F4E60" w:rsidRPr="009F4E60">
        <w:rPr>
          <w:i/>
        </w:rPr>
        <w:t>PyEMOF</w:t>
      </w:r>
      <w:commentRangeEnd w:id="278"/>
      <w:r w:rsidR="00C5690E">
        <w:rPr>
          <w:rStyle w:val="CommentReference"/>
        </w:rPr>
        <w:commentReference w:id="278"/>
      </w:r>
    </w:p>
    <w:p w:rsidR="000B17C1" w:rsidRPr="00F05820" w:rsidRDefault="00CD7F1C" w:rsidP="00F05820">
      <w:pPr>
        <w:pStyle w:val="Heading1"/>
      </w:pPr>
      <w:bookmarkStart w:id="279" w:name="_Toc397093016"/>
      <w:bookmarkStart w:id="280" w:name="_Ref411171807"/>
      <w:bookmarkStart w:id="281" w:name="_Ref411180263"/>
      <w:bookmarkStart w:id="282" w:name="_Toc411206555"/>
      <w:r w:rsidRPr="00F05820">
        <w:lastRenderedPageBreak/>
        <w:t>Реализация, т</w:t>
      </w:r>
      <w:r w:rsidR="004A6E88" w:rsidRPr="00F05820">
        <w:t>естване</w:t>
      </w:r>
      <w:r w:rsidRPr="00F05820">
        <w:t>/експерименти</w:t>
      </w:r>
      <w:bookmarkEnd w:id="279"/>
      <w:bookmarkEnd w:id="280"/>
      <w:bookmarkEnd w:id="281"/>
      <w:bookmarkEnd w:id="282"/>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A34B04">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283" w:name="_Toc397093017"/>
      <w:bookmarkStart w:id="284" w:name="_Ref400903747"/>
      <w:bookmarkStart w:id="285" w:name="_Ref411108480"/>
      <w:bookmarkStart w:id="286" w:name="_Toc411206556"/>
      <w:r>
        <w:rPr>
          <w:lang w:val="ru-RU"/>
        </w:rPr>
        <w:t>Реализация на</w:t>
      </w:r>
      <w:r w:rsidRPr="002925D3">
        <w:t xml:space="preserve"> модулите</w:t>
      </w:r>
      <w:bookmarkEnd w:id="283"/>
      <w:bookmarkEnd w:id="284"/>
      <w:bookmarkEnd w:id="285"/>
      <w:bookmarkEnd w:id="286"/>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A34B04">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A34B04">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A34B04">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A34B04" w:rsidRPr="00A34B04">
        <w:rPr>
          <w:i/>
        </w:rPr>
        <w:t xml:space="preserve">Фигура </w:t>
      </w:r>
      <w:r w:rsidR="00A34B04" w:rsidRPr="00A34B04">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287" w:name="_Toc411206557"/>
      <w:r>
        <w:t>Анализатор (диаграма на внедряване)</w:t>
      </w:r>
      <w:bookmarkEnd w:id="287"/>
    </w:p>
    <w:p w:rsidR="00D063BC" w:rsidRDefault="00AF43C2" w:rsidP="00D063BC">
      <w:pPr>
        <w:keepNext/>
        <w:jc w:val="center"/>
      </w:pPr>
      <w:r>
        <w:rPr>
          <w:noProof/>
          <w:lang w:val="en-US" w:eastAsia="en-US"/>
        </w:rPr>
        <w:drawing>
          <wp:inline distT="0" distB="0" distL="0" distR="0" wp14:anchorId="0E5CFCBF" wp14:editId="2058D9C5">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A34B04">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288" w:name="_Toc411206558"/>
      <w:r>
        <w:lastRenderedPageBreak/>
        <w:t>Скенер</w:t>
      </w:r>
      <w:bookmarkEnd w:id="288"/>
    </w:p>
    <w:p w:rsidR="00AF1B9C" w:rsidRDefault="00AF1B9C" w:rsidP="00AF1B9C">
      <w:pPr>
        <w:keepNext/>
        <w:jc w:val="center"/>
      </w:pPr>
      <w:r>
        <w:rPr>
          <w:noProof/>
          <w:lang w:val="en-US" w:eastAsia="en-US"/>
        </w:rPr>
        <w:drawing>
          <wp:inline distT="0" distB="0" distL="0" distR="0" wp14:anchorId="0BA71EC1" wp14:editId="255390D5">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A34B04">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289" w:name="_Ref409474859"/>
      <w:bookmarkStart w:id="290" w:name="_Toc411206559"/>
      <w:r>
        <w:t>Мета-модел</w:t>
      </w:r>
      <w:bookmarkEnd w:id="289"/>
      <w:bookmarkEnd w:id="290"/>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11E7F022" wp14:editId="09F3F709">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A34B04">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6F58CDF6" wp14:editId="3CE25153">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A34B04">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291" w:name="_Toc411206560"/>
      <w:r>
        <w:t>Сериализатор (диаграма на внедряване)</w:t>
      </w:r>
      <w:bookmarkEnd w:id="291"/>
    </w:p>
    <w:p w:rsidR="00714A65" w:rsidRDefault="00013187" w:rsidP="00714A65">
      <w:pPr>
        <w:keepNext/>
        <w:jc w:val="center"/>
      </w:pPr>
      <w:r>
        <w:rPr>
          <w:noProof/>
          <w:lang w:val="en-US" w:eastAsia="en-US"/>
        </w:rPr>
        <w:drawing>
          <wp:inline distT="0" distB="0" distL="0" distR="0" wp14:anchorId="5156B9D7" wp14:editId="07243B09">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A34B04">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292" w:name="_Toc411206561"/>
      <w:r>
        <w:lastRenderedPageBreak/>
        <w:t>Спомагателни модули (диаграма на внедряване)</w:t>
      </w:r>
      <w:bookmarkEnd w:id="292"/>
    </w:p>
    <w:p w:rsidR="006D1AD7" w:rsidRDefault="006D1AD7" w:rsidP="006D1AD7">
      <w:pPr>
        <w:keepNext/>
        <w:jc w:val="center"/>
      </w:pPr>
      <w:r>
        <w:rPr>
          <w:noProof/>
          <w:lang w:val="en-US" w:eastAsia="en-US"/>
        </w:rPr>
        <w:drawing>
          <wp:inline distT="0" distB="0" distL="0" distR="0" wp14:anchorId="13F97827" wp14:editId="64832644">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A34B04">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293" w:name="_Toc411206562"/>
      <w:r>
        <w:lastRenderedPageBreak/>
        <w:t>Специфични критерии за стандартна архитектура (диаграма на внедряване)</w:t>
      </w:r>
      <w:bookmarkEnd w:id="293"/>
    </w:p>
    <w:p w:rsidR="000E6E0A" w:rsidRDefault="004A02F0" w:rsidP="000E6E0A">
      <w:pPr>
        <w:keepNext/>
      </w:pPr>
      <w:r>
        <w:rPr>
          <w:noProof/>
          <w:lang w:val="en-US" w:eastAsia="en-US"/>
        </w:rPr>
        <w:drawing>
          <wp:inline distT="0" distB="0" distL="0" distR="0" wp14:anchorId="165FDE17" wp14:editId="76D7D498">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A34B04">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294" w:name="_Ref411098123"/>
      <w:bookmarkStart w:id="295" w:name="_Ref411098150"/>
      <w:bookmarkStart w:id="296" w:name="_Toc411206563"/>
      <w:r>
        <w:t>Генерация на базов код (реализация)</w:t>
      </w:r>
      <w:bookmarkEnd w:id="294"/>
      <w:bookmarkEnd w:id="295"/>
      <w:bookmarkEnd w:id="296"/>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A34B04">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297" w:name="_Toc397093019"/>
      <w:bookmarkStart w:id="298" w:name="_Toc411206564"/>
      <w:r w:rsidRPr="002925D3">
        <w:t>Планиране</w:t>
      </w:r>
      <w:r w:rsidRPr="00595992">
        <w:rPr>
          <w:lang w:val="ru-RU"/>
        </w:rPr>
        <w:t xml:space="preserve"> на</w:t>
      </w:r>
      <w:r w:rsidRPr="002925D3">
        <w:t xml:space="preserve"> тестването</w:t>
      </w:r>
      <w:bookmarkEnd w:id="297"/>
      <w:bookmarkEnd w:id="298"/>
    </w:p>
    <w:p w:rsidR="008436AF" w:rsidRDefault="008436AF" w:rsidP="008436AF">
      <w:pPr>
        <w:pStyle w:val="Heading3"/>
      </w:pPr>
      <w:bookmarkStart w:id="299" w:name="_Ref411018744"/>
      <w:bookmarkStart w:id="300" w:name="_Toc411206565"/>
      <w:r>
        <w:t>Цели</w:t>
      </w:r>
      <w:bookmarkEnd w:id="299"/>
      <w:bookmarkEnd w:id="300"/>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301" w:name="_Ref411109322"/>
      <w:bookmarkStart w:id="302" w:name="_Toc411206566"/>
      <w:r>
        <w:t>Модулни тестове</w:t>
      </w:r>
      <w:bookmarkEnd w:id="301"/>
      <w:bookmarkEnd w:id="302"/>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A34B04">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303" w:name="_Toc411206567"/>
      <w:r>
        <w:t>Функционални тестове</w:t>
      </w:r>
      <w:bookmarkEnd w:id="303"/>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A34B04">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A34B04">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A34B04">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A34B04">
        <w:rPr>
          <w:i/>
        </w:rPr>
        <w:t>3.3.1.10</w:t>
      </w:r>
      <w:r w:rsidRPr="0098247E">
        <w:rPr>
          <w:i/>
        </w:rPr>
        <w:fldChar w:fldCharType="end"/>
      </w:r>
      <w:r>
        <w:t>) от сериализирания UML модел</w:t>
      </w:r>
    </w:p>
    <w:p w:rsidR="004F3C1E" w:rsidRDefault="004F3C1E" w:rsidP="004F3C1E">
      <w:pPr>
        <w:pStyle w:val="Heading3"/>
      </w:pPr>
      <w:bookmarkStart w:id="304" w:name="_Toc411206568"/>
      <w:r>
        <w:t>Нефункционални тестове</w:t>
      </w:r>
      <w:bookmarkEnd w:id="304"/>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A34B04">
        <w:rPr>
          <w:i/>
        </w:rPr>
        <w:t>3.4</w:t>
      </w:r>
      <w:r w:rsidRPr="004F3C1E">
        <w:rPr>
          <w:i/>
        </w:rPr>
        <w:fldChar w:fldCharType="end"/>
      </w:r>
      <w:r w:rsidR="001E70DA">
        <w:rPr>
          <w:i/>
        </w:rPr>
        <w:t>.</w:t>
      </w:r>
    </w:p>
    <w:p w:rsidR="00C3793A" w:rsidRDefault="004A6E88" w:rsidP="000B17C1">
      <w:pPr>
        <w:pStyle w:val="Heading2"/>
      </w:pPr>
      <w:bookmarkStart w:id="305" w:name="_Toc397093020"/>
      <w:bookmarkStart w:id="306" w:name="_Toc411206569"/>
      <w:r w:rsidRPr="002925D3">
        <w:t>Модулно</w:t>
      </w:r>
      <w:r>
        <w:rPr>
          <w:lang w:val="ru-RU"/>
        </w:rPr>
        <w:t xml:space="preserve"> и системно</w:t>
      </w:r>
      <w:r w:rsidRPr="002925D3">
        <w:t xml:space="preserve"> тестване</w:t>
      </w:r>
      <w:bookmarkEnd w:id="305"/>
      <w:bookmarkEnd w:id="306"/>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A34B04" w:rsidRPr="00A34B04">
        <w:rPr>
          <w:i/>
        </w:rPr>
        <w:t xml:space="preserve">Фигура </w:t>
      </w:r>
      <w:r w:rsidR="00A34B04" w:rsidRPr="00A34B04">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5103CCEB" wp14:editId="19D93D66">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307" w:name="_Ref411015504"/>
      <w:bookmarkStart w:id="308" w:name="_Ref411015495"/>
      <w:r>
        <w:t xml:space="preserve">Фигура </w:t>
      </w:r>
      <w:r w:rsidR="00E73236">
        <w:fldChar w:fldCharType="begin"/>
      </w:r>
      <w:r w:rsidR="00E73236">
        <w:instrText xml:space="preserve"> SEQ Фигура \* ARABIC </w:instrText>
      </w:r>
      <w:r w:rsidR="00E73236">
        <w:fldChar w:fldCharType="separate"/>
      </w:r>
      <w:r w:rsidR="00A34B04">
        <w:rPr>
          <w:noProof/>
        </w:rPr>
        <w:t>65</w:t>
      </w:r>
      <w:r w:rsidR="00E73236">
        <w:rPr>
          <w:noProof/>
        </w:rPr>
        <w:fldChar w:fldCharType="end"/>
      </w:r>
      <w:bookmarkEnd w:id="307"/>
      <w:r>
        <w:t xml:space="preserve"> (Структура на тестовата директория)</w:t>
      </w:r>
      <w:bookmarkEnd w:id="308"/>
    </w:p>
    <w:p w:rsidR="00C3793A" w:rsidRDefault="004A6E88" w:rsidP="000B17C1">
      <w:pPr>
        <w:pStyle w:val="Heading2"/>
      </w:pPr>
      <w:bookmarkStart w:id="309" w:name="_Toc397093021"/>
      <w:bookmarkStart w:id="310" w:name="_Toc411206570"/>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309"/>
      <w:bookmarkEnd w:id="310"/>
    </w:p>
    <w:p w:rsidR="00E8590F" w:rsidRDefault="00E8590F" w:rsidP="00E8590F">
      <w:pPr>
        <w:pStyle w:val="Heading3"/>
      </w:pPr>
      <w:bookmarkStart w:id="311" w:name="_Toc411206571"/>
      <w:r>
        <w:t>Резултати от модулно тестване</w:t>
      </w:r>
      <w:bookmarkEnd w:id="311"/>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A34B04">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A34B04">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72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3A0AFF">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3A0AFF">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37</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312" w:name="_Ref411108572"/>
      <w:bookmarkStart w:id="313" w:name="_Toc411206572"/>
      <w:r>
        <w:t>Резултати от функционално тестване</w:t>
      </w:r>
      <w:bookmarkEnd w:id="312"/>
      <w:bookmarkEnd w:id="313"/>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A34B04">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3E15265B" wp14:editId="4C6D42A8">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A34B04">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16A2F975" wp14:editId="0548A97E">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314" w:name="_Ref411093487"/>
      <w:bookmarkStart w:id="315" w:name="_Ref411093468"/>
      <w:r>
        <w:t xml:space="preserve">Фигура </w:t>
      </w:r>
      <w:r>
        <w:fldChar w:fldCharType="begin"/>
      </w:r>
      <w:r>
        <w:instrText xml:space="preserve"> SEQ Фигура \* ARABIC </w:instrText>
      </w:r>
      <w:r>
        <w:fldChar w:fldCharType="separate"/>
      </w:r>
      <w:r w:rsidR="00A34B04">
        <w:rPr>
          <w:noProof/>
        </w:rPr>
        <w:t>67</w:t>
      </w:r>
      <w:r>
        <w:fldChar w:fldCharType="end"/>
      </w:r>
      <w:bookmarkEnd w:id="314"/>
      <w:r>
        <w:t xml:space="preserve"> (Анализ на проект)</w:t>
      </w:r>
      <w:bookmarkEnd w:id="315"/>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A34B04" w:rsidRPr="00A34B04">
        <w:rPr>
          <w:i/>
        </w:rPr>
        <w:t xml:space="preserve">Фигура </w:t>
      </w:r>
      <w:r w:rsidR="00A34B04" w:rsidRPr="00A34B04">
        <w:rPr>
          <w:i/>
          <w:noProof/>
        </w:rPr>
        <w:t>67</w:t>
      </w:r>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4F9AEBCA" wp14:editId="055473E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13EE743B" wp14:editId="3DEDA7B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316" w:name="_Ref411095543"/>
      <w:r>
        <w:t xml:space="preserve">Фигура </w:t>
      </w:r>
      <w:r>
        <w:fldChar w:fldCharType="begin"/>
      </w:r>
      <w:r>
        <w:instrText xml:space="preserve"> SEQ Фигура \* ARABIC </w:instrText>
      </w:r>
      <w:r>
        <w:fldChar w:fldCharType="separate"/>
      </w:r>
      <w:r w:rsidR="00A34B04">
        <w:rPr>
          <w:noProof/>
        </w:rPr>
        <w:t>68</w:t>
      </w:r>
      <w:r>
        <w:fldChar w:fldCharType="end"/>
      </w:r>
      <w:bookmarkEnd w:id="316"/>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A34B04" w:rsidRPr="00A34B04">
        <w:rPr>
          <w:i/>
        </w:rPr>
        <w:t xml:space="preserve">Фигура </w:t>
      </w:r>
      <w:r w:rsidR="00A34B04" w:rsidRPr="00A34B04">
        <w:rPr>
          <w:i/>
          <w:noProof/>
        </w:rPr>
        <w:t>68</w:t>
      </w:r>
      <w:r w:rsidRPr="00FB244F">
        <w:rPr>
          <w:i/>
        </w:rPr>
        <w:fldChar w:fldCharType="end"/>
      </w:r>
      <w:r>
        <w:t xml:space="preserve"> структурата 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A34B04">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6147FEBB" wp14:editId="22043150">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A34B04">
        <w:rPr>
          <w:noProof/>
        </w:rPr>
        <w:t>69</w:t>
      </w:r>
      <w:r>
        <w:fldChar w:fldCharType="end"/>
      </w:r>
      <w:r>
        <w:t xml:space="preserve"> (Генериране на базов код с Acceleo)</w:t>
      </w:r>
    </w:p>
    <w:p w:rsidR="00B2609A" w:rsidRDefault="0098346A" w:rsidP="0098346A">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15E49AB0" wp14:editId="7E0F167E">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A34B04">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A34B04">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A34B04">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A34B04">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23DEE7B2" wp14:editId="396B5E52">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A34B04">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A34B04">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A34B04">
        <w:rPr>
          <w:i/>
        </w:rPr>
        <w:t>3.3.3.5</w:t>
      </w:r>
      <w:r w:rsidRPr="00590671">
        <w:rPr>
          <w:i/>
        </w:rPr>
        <w:fldChar w:fldCharType="end"/>
      </w:r>
      <w:r>
        <w:t>:</w:t>
      </w:r>
    </w:p>
    <w:p w:rsidR="00590671" w:rsidRDefault="00590671" w:rsidP="00590671">
      <w:pPr>
        <w:pStyle w:val="Caption"/>
        <w:keepNext/>
        <w:jc w:val="center"/>
      </w:pPr>
      <w:r w:rsidRPr="00590671">
        <w:rPr>
          <w:i w:val="0"/>
          <w:noProof/>
          <w:lang w:val="en-US"/>
        </w:rPr>
        <w:lastRenderedPageBreak/>
        <w:drawing>
          <wp:inline distT="0" distB="0" distL="0" distR="0" wp14:anchorId="670E54A4" wp14:editId="2BD20427">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A34B04">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317" w:name="_Toc411206573"/>
      <w:r>
        <w:t>Спазване на нефункционалните изисквания</w:t>
      </w:r>
      <w:bookmarkEnd w:id="317"/>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A34B04">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A34B04">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A34B04">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A34B04">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A34B04">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A34B04">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A34B04">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A34B04">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A34B04">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A34B04">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sidR="00A34B04">
        <w:rPr>
          <w:noProof/>
        </w:rPr>
        <w:t>38</w:t>
      </w:r>
      <w:r>
        <w:fldChar w:fldCharType="end"/>
      </w:r>
      <w:r>
        <w:t xml:space="preserve"> (Спазване на нефункционалните изисквания)</w:t>
      </w:r>
    </w:p>
    <w:p w:rsidR="00C3793A" w:rsidRDefault="004A6E88" w:rsidP="006E0319">
      <w:pPr>
        <w:pStyle w:val="Heading1"/>
      </w:pPr>
      <w:bookmarkStart w:id="318" w:name="_Toc397093023"/>
      <w:bookmarkStart w:id="319" w:name="_Ref411171955"/>
      <w:bookmarkStart w:id="320" w:name="_Toc411206574"/>
      <w:r w:rsidRPr="00F05820">
        <w:lastRenderedPageBreak/>
        <w:t>Заключение</w:t>
      </w:r>
      <w:bookmarkEnd w:id="318"/>
      <w:bookmarkEnd w:id="319"/>
      <w:bookmarkEnd w:id="320"/>
    </w:p>
    <w:p w:rsidR="006E0319" w:rsidDel="00C5690E" w:rsidRDefault="009845B7" w:rsidP="006E0319">
      <w:pPr>
        <w:rPr>
          <w:del w:id="321" w:author="aldi" w:date="2015-02-16T17:31:00Z"/>
          <w:b/>
        </w:rPr>
      </w:pPr>
      <w:del w:id="322" w:author="aldi" w:date="2015-02-16T17:31:00Z">
        <w:r w:rsidRPr="009845B7" w:rsidDel="00C5690E">
          <w:rPr>
            <w:b/>
          </w:rPr>
          <w:delText>Абстракт:</w:delText>
        </w:r>
      </w:del>
    </w:p>
    <w:p w:rsidR="009845B7" w:rsidRPr="009845B7" w:rsidDel="00C5690E" w:rsidRDefault="009845B7" w:rsidP="006E0319">
      <w:pPr>
        <w:rPr>
          <w:del w:id="323" w:author="aldi" w:date="2015-02-16T17:31:00Z"/>
        </w:rPr>
      </w:pPr>
      <w:del w:id="324" w:author="aldi" w:date="2015-02-16T17:31:00Z">
        <w:r w:rsidDel="00C5690E">
          <w:delText>Тази глава обобщава приносите и заключенията в тази дипломна работа и предлага бъдещи насоки за развитие.</w:delText>
        </w:r>
      </w:del>
    </w:p>
    <w:p w:rsidR="004A6E88" w:rsidRDefault="004A6E88" w:rsidP="00F05820">
      <w:pPr>
        <w:pStyle w:val="Heading2"/>
      </w:pPr>
      <w:bookmarkStart w:id="325" w:name="_Toc397093024"/>
      <w:bookmarkStart w:id="326" w:name="_Toc411206575"/>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325"/>
      <w:bookmarkEnd w:id="326"/>
    </w:p>
    <w:p w:rsidR="004B1CD2" w:rsidRPr="002925D3" w:rsidRDefault="004B1CD2" w:rsidP="004B1CD2">
      <w:commentRangeStart w:id="327"/>
      <w:r>
        <w:t xml:space="preserve">Основата на тази дипломна работа </w:t>
      </w:r>
      <w:r w:rsidR="00581006">
        <w:t xml:space="preserve">е </w:t>
      </w:r>
      <w:r>
        <w:t>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sidR="00CE5113">
        <w:t xml:space="preserve"> </w:t>
      </w:r>
      <w:r w:rsidR="00CE5113" w:rsidRPr="00CE5113">
        <w:rPr>
          <w:i/>
        </w:rPr>
        <w:t xml:space="preserve">Глава </w:t>
      </w:r>
      <w:r w:rsidR="00CE5113" w:rsidRPr="00CE5113">
        <w:rPr>
          <w:i/>
        </w:rPr>
        <w:fldChar w:fldCharType="begin"/>
      </w:r>
      <w:r w:rsidR="00CE5113" w:rsidRPr="00CE5113">
        <w:rPr>
          <w:i/>
        </w:rPr>
        <w:instrText xml:space="preserve"> REF _Ref411178609 \r \h </w:instrText>
      </w:r>
      <w:r w:rsidR="00CE5113">
        <w:rPr>
          <w:i/>
        </w:rPr>
        <w:instrText xml:space="preserve"> \* MERGEFORMAT </w:instrText>
      </w:r>
      <w:r w:rsidR="00CE5113" w:rsidRPr="00CE5113">
        <w:rPr>
          <w:i/>
        </w:rPr>
      </w:r>
      <w:r w:rsidR="00CE5113" w:rsidRPr="00CE5113">
        <w:rPr>
          <w:i/>
        </w:rPr>
        <w:fldChar w:fldCharType="separate"/>
      </w:r>
      <w:r w:rsidR="00A34B04">
        <w:rPr>
          <w:i/>
        </w:rPr>
        <w:t>2</w:t>
      </w:r>
      <w:r w:rsidR="00CE5113" w:rsidRPr="00CE5113">
        <w:rPr>
          <w:i/>
        </w:rPr>
        <w:fldChar w:fldCharType="end"/>
      </w:r>
      <w:r w:rsidR="00CE5113">
        <w:t xml:space="preserve"> дава теоретичните основи на проблема </w:t>
      </w:r>
      <w:r w:rsidR="008B517D">
        <w:t>като</w:t>
      </w:r>
      <w:r w:rsidR="00CE5113">
        <w:t xml:space="preserve"> по-спецялно дефинира </w:t>
      </w:r>
      <w:r w:rsidR="00914D3D">
        <w:t xml:space="preserve">реверсивния </w:t>
      </w:r>
      <w:r w:rsidR="002925D3">
        <w:t>инженеринг</w:t>
      </w:r>
      <w:r w:rsidR="00914D3D">
        <w:t xml:space="preserve"> (</w:t>
      </w:r>
      <w:r w:rsidR="00914D3D" w:rsidRPr="00914D3D">
        <w:rPr>
          <w:i/>
        </w:rPr>
        <w:fldChar w:fldCharType="begin"/>
      </w:r>
      <w:r w:rsidR="00914D3D" w:rsidRPr="00914D3D">
        <w:rPr>
          <w:i/>
        </w:rPr>
        <w:instrText xml:space="preserve"> REF _Ref411178814 \r \h </w:instrText>
      </w:r>
      <w:r w:rsidR="00914D3D">
        <w:rPr>
          <w:i/>
        </w:rPr>
        <w:instrText xml:space="preserve"> \* MERGEFORMAT </w:instrText>
      </w:r>
      <w:r w:rsidR="00914D3D" w:rsidRPr="00914D3D">
        <w:rPr>
          <w:i/>
        </w:rPr>
      </w:r>
      <w:r w:rsidR="00914D3D" w:rsidRPr="00914D3D">
        <w:rPr>
          <w:i/>
        </w:rPr>
        <w:fldChar w:fldCharType="separate"/>
      </w:r>
      <w:r w:rsidR="00A34B04">
        <w:rPr>
          <w:i/>
        </w:rPr>
        <w:t>2.1.1.2</w:t>
      </w:r>
      <w:r w:rsidR="00914D3D" w:rsidRPr="00914D3D">
        <w:rPr>
          <w:i/>
        </w:rPr>
        <w:fldChar w:fldCharType="end"/>
      </w:r>
      <w:r w:rsidR="00914D3D">
        <w:t>)</w:t>
      </w:r>
      <w:r w:rsidR="00627822">
        <w:t xml:space="preserve"> както и описва</w:t>
      </w:r>
      <w:r w:rsidR="00111548">
        <w:t xml:space="preserve"> </w:t>
      </w:r>
      <w:r w:rsidR="00111548" w:rsidRPr="008B517D">
        <w:rPr>
          <w:i/>
        </w:rPr>
        <w:t>среда за архитектурна реконструкция</w:t>
      </w:r>
      <w:r w:rsidR="00111548">
        <w:t xml:space="preserve"> (</w:t>
      </w:r>
      <w:r w:rsidR="00111548" w:rsidRPr="00111548">
        <w:rPr>
          <w:i/>
        </w:rPr>
        <w:fldChar w:fldCharType="begin"/>
      </w:r>
      <w:r w:rsidR="00111548" w:rsidRPr="00111548">
        <w:rPr>
          <w:i/>
        </w:rPr>
        <w:instrText xml:space="preserve"> REF _Ref411179218 \r \h </w:instrText>
      </w:r>
      <w:r w:rsidR="00111548">
        <w:rPr>
          <w:i/>
        </w:rPr>
        <w:instrText xml:space="preserve"> \* MERGEFORMAT </w:instrText>
      </w:r>
      <w:r w:rsidR="00111548" w:rsidRPr="00111548">
        <w:rPr>
          <w:i/>
        </w:rPr>
      </w:r>
      <w:r w:rsidR="00111548" w:rsidRPr="00111548">
        <w:rPr>
          <w:i/>
        </w:rPr>
        <w:fldChar w:fldCharType="separate"/>
      </w:r>
      <w:r w:rsidR="00A34B04">
        <w:rPr>
          <w:i/>
        </w:rPr>
        <w:t>2.2.2</w:t>
      </w:r>
      <w:r w:rsidR="00111548" w:rsidRPr="00111548">
        <w:rPr>
          <w:i/>
        </w:rPr>
        <w:fldChar w:fldCharType="end"/>
      </w:r>
      <w:r w:rsidR="00111548">
        <w:t>)</w:t>
      </w:r>
      <w:r w:rsidR="00914D3D">
        <w:t>,</w:t>
      </w:r>
      <w:r w:rsidR="00CE5113">
        <w:t xml:space="preserve"> ко</w:t>
      </w:r>
      <w:r w:rsidR="00111548">
        <w:t>и</w:t>
      </w:r>
      <w:r w:rsidR="00CE5113">
        <w:t xml:space="preserve">то </w:t>
      </w:r>
      <w:r w:rsidR="00111548">
        <w:t>са</w:t>
      </w:r>
      <w:r w:rsidR="00CE5113">
        <w:t xml:space="preserve"> в </w:t>
      </w:r>
      <w:r w:rsidR="00914D3D">
        <w:t>сърцевината</w:t>
      </w:r>
      <w:r w:rsidR="00CE5113">
        <w:t xml:space="preserve"> на решението</w:t>
      </w:r>
      <w:r w:rsidR="008B517D">
        <w:t>, на последно място са представени и сравнени вече съществуващи решения.</w:t>
      </w:r>
      <w:r w:rsidR="00456EB8">
        <w:t xml:space="preserve"> В </w:t>
      </w:r>
      <w:r w:rsidR="00456EB8" w:rsidRPr="00456EB8">
        <w:rPr>
          <w:i/>
        </w:rPr>
        <w:t xml:space="preserve">глава </w:t>
      </w:r>
      <w:r w:rsidR="00456EB8" w:rsidRPr="00456EB8">
        <w:rPr>
          <w:i/>
        </w:rPr>
        <w:fldChar w:fldCharType="begin"/>
      </w:r>
      <w:r w:rsidR="00456EB8" w:rsidRPr="00456EB8">
        <w:rPr>
          <w:i/>
        </w:rPr>
        <w:instrText xml:space="preserve"> REF _Ref411179971 \r \h </w:instrText>
      </w:r>
      <w:r w:rsidR="00456EB8">
        <w:rPr>
          <w:i/>
        </w:rPr>
        <w:instrText xml:space="preserve"> \* MERGEFORMAT </w:instrText>
      </w:r>
      <w:r w:rsidR="00456EB8" w:rsidRPr="00456EB8">
        <w:rPr>
          <w:i/>
        </w:rPr>
      </w:r>
      <w:r w:rsidR="00456EB8" w:rsidRPr="00456EB8">
        <w:rPr>
          <w:i/>
        </w:rPr>
        <w:fldChar w:fldCharType="separate"/>
      </w:r>
      <w:r w:rsidR="00A34B04">
        <w:rPr>
          <w:i/>
        </w:rPr>
        <w:t>3</w:t>
      </w:r>
      <w:r w:rsidR="00456EB8" w:rsidRPr="00456EB8">
        <w:rPr>
          <w:i/>
        </w:rPr>
        <w:fldChar w:fldCharType="end"/>
      </w:r>
      <w:r w:rsidR="00456EB8">
        <w:t xml:space="preserve"> е развит концептуален модел на решението, след което </w:t>
      </w:r>
      <w:r w:rsidR="005B65DE">
        <w:t xml:space="preserve">е детайлизиран </w:t>
      </w:r>
      <w:r w:rsidR="00456EB8">
        <w:t>с функционални и нефункционални изисквания.</w:t>
      </w:r>
      <w:r w:rsidR="005B65DE">
        <w:t xml:space="preserve"> </w:t>
      </w:r>
      <w:r w:rsidR="005B65DE" w:rsidRPr="005B65DE">
        <w:rPr>
          <w:i/>
        </w:rPr>
        <w:t xml:space="preserve">Глава </w:t>
      </w:r>
      <w:r w:rsidR="005B65DE" w:rsidRPr="005B65DE">
        <w:rPr>
          <w:i/>
        </w:rPr>
        <w:fldChar w:fldCharType="begin"/>
      </w:r>
      <w:r w:rsidR="005B65DE" w:rsidRPr="005B65DE">
        <w:rPr>
          <w:i/>
        </w:rPr>
        <w:instrText xml:space="preserve"> REF _Ref411180132 \r \h </w:instrText>
      </w:r>
      <w:r w:rsidR="005B65DE">
        <w:rPr>
          <w:i/>
        </w:rPr>
        <w:instrText xml:space="preserve"> \* MERGEFORMAT </w:instrText>
      </w:r>
      <w:r w:rsidR="005B65DE" w:rsidRPr="005B65DE">
        <w:rPr>
          <w:i/>
        </w:rPr>
      </w:r>
      <w:r w:rsidR="005B65DE" w:rsidRPr="005B65DE">
        <w:rPr>
          <w:i/>
        </w:rPr>
        <w:fldChar w:fldCharType="separate"/>
      </w:r>
      <w:r w:rsidR="00A34B04">
        <w:rPr>
          <w:i/>
        </w:rPr>
        <w:t>4</w:t>
      </w:r>
      <w:r w:rsidR="005B65DE" w:rsidRPr="005B65DE">
        <w:rPr>
          <w:i/>
        </w:rPr>
        <w:fldChar w:fldCharType="end"/>
      </w:r>
      <w:r w:rsidR="005B65DE">
        <w:t xml:space="preserve"> представя възможности и избор на технологии, методологии и платформи за изпълнението на изискванията от </w:t>
      </w:r>
      <w:r w:rsidR="005B65DE" w:rsidRPr="005B65DE">
        <w:rPr>
          <w:i/>
        </w:rPr>
        <w:t>глава</w:t>
      </w:r>
      <w:r w:rsidR="005B65DE">
        <w:t xml:space="preserve"> </w:t>
      </w:r>
      <w:r w:rsidR="005B65DE" w:rsidRPr="00456EB8">
        <w:rPr>
          <w:i/>
        </w:rPr>
        <w:fldChar w:fldCharType="begin"/>
      </w:r>
      <w:r w:rsidR="005B65DE" w:rsidRPr="00456EB8">
        <w:rPr>
          <w:i/>
        </w:rPr>
        <w:instrText xml:space="preserve"> REF _Ref411179971 \r \h </w:instrText>
      </w:r>
      <w:r w:rsidR="005B65DE">
        <w:rPr>
          <w:i/>
        </w:rPr>
        <w:instrText xml:space="preserve"> \* MERGEFORMAT </w:instrText>
      </w:r>
      <w:r w:rsidR="005B65DE" w:rsidRPr="00456EB8">
        <w:rPr>
          <w:i/>
        </w:rPr>
      </w:r>
      <w:r w:rsidR="005B65DE" w:rsidRPr="00456EB8">
        <w:rPr>
          <w:i/>
        </w:rPr>
        <w:fldChar w:fldCharType="separate"/>
      </w:r>
      <w:r w:rsidR="00A34B04">
        <w:rPr>
          <w:i/>
        </w:rPr>
        <w:t>3</w:t>
      </w:r>
      <w:r w:rsidR="005B65DE" w:rsidRPr="00456EB8">
        <w:rPr>
          <w:i/>
        </w:rPr>
        <w:fldChar w:fldCharType="end"/>
      </w:r>
      <w:r w:rsidR="005B65DE">
        <w:rPr>
          <w:i/>
        </w:rPr>
        <w:t>.</w:t>
      </w:r>
      <w:r w:rsidR="005B65DE">
        <w:t xml:space="preserve"> </w:t>
      </w:r>
      <w:r w:rsidR="00331041" w:rsidRPr="00331041">
        <w:rPr>
          <w:i/>
        </w:rPr>
        <w:t>Г</w:t>
      </w:r>
      <w:r w:rsidR="005B65DE" w:rsidRPr="005B65DE">
        <w:rPr>
          <w:i/>
        </w:rPr>
        <w:t>лав</w:t>
      </w:r>
      <w:r w:rsidR="005B65DE">
        <w:rPr>
          <w:i/>
        </w:rPr>
        <w:t>и</w:t>
      </w:r>
      <w:r w:rsidR="005B65DE" w:rsidRPr="005B65DE">
        <w:rPr>
          <w:i/>
        </w:rPr>
        <w:t xml:space="preserve"> </w:t>
      </w:r>
      <w:r w:rsidR="005B65DE" w:rsidRPr="005B65DE">
        <w:rPr>
          <w:i/>
        </w:rPr>
        <w:fldChar w:fldCharType="begin"/>
      </w:r>
      <w:r w:rsidR="005B65DE" w:rsidRPr="005B65DE">
        <w:rPr>
          <w:i/>
        </w:rPr>
        <w:instrText xml:space="preserve"> REF _Ref411180253 \r \h </w:instrText>
      </w:r>
      <w:r w:rsidR="005B65DE">
        <w:rPr>
          <w:i/>
        </w:rPr>
        <w:instrText xml:space="preserve"> \* MERGEFORMAT </w:instrText>
      </w:r>
      <w:r w:rsidR="005B65DE" w:rsidRPr="005B65DE">
        <w:rPr>
          <w:i/>
        </w:rPr>
      </w:r>
      <w:r w:rsidR="005B65DE" w:rsidRPr="005B65DE">
        <w:rPr>
          <w:i/>
        </w:rPr>
        <w:fldChar w:fldCharType="separate"/>
      </w:r>
      <w:r w:rsidR="00A34B04">
        <w:rPr>
          <w:i/>
        </w:rPr>
        <w:t>5</w:t>
      </w:r>
      <w:r w:rsidR="005B65DE" w:rsidRPr="005B65DE">
        <w:rPr>
          <w:i/>
        </w:rPr>
        <w:fldChar w:fldCharType="end"/>
      </w:r>
      <w:r w:rsidR="005B65DE">
        <w:t xml:space="preserve"> и </w:t>
      </w:r>
      <w:r w:rsidR="005B65DE" w:rsidRPr="005B65DE">
        <w:rPr>
          <w:i/>
        </w:rPr>
        <w:fldChar w:fldCharType="begin"/>
      </w:r>
      <w:r w:rsidR="005B65DE" w:rsidRPr="005B65DE">
        <w:rPr>
          <w:i/>
        </w:rPr>
        <w:instrText xml:space="preserve"> REF _Ref411180263 \r \h </w:instrText>
      </w:r>
      <w:r w:rsidR="005B65DE">
        <w:rPr>
          <w:i/>
        </w:rPr>
        <w:instrText xml:space="preserve"> \* MERGEFORMAT </w:instrText>
      </w:r>
      <w:r w:rsidR="005B65DE" w:rsidRPr="005B65DE">
        <w:rPr>
          <w:i/>
        </w:rPr>
      </w:r>
      <w:r w:rsidR="005B65DE" w:rsidRPr="005B65DE">
        <w:rPr>
          <w:i/>
        </w:rPr>
        <w:fldChar w:fldCharType="separate"/>
      </w:r>
      <w:r w:rsidR="00A34B04">
        <w:rPr>
          <w:i/>
        </w:rPr>
        <w:t>6</w:t>
      </w:r>
      <w:r w:rsidR="005B65DE" w:rsidRPr="005B65DE">
        <w:rPr>
          <w:i/>
        </w:rPr>
        <w:fldChar w:fldCharType="end"/>
      </w:r>
      <w:r w:rsidR="005B65DE">
        <w:t xml:space="preserve"> детайлизират разработката, реализацията и тестови експерименти на разработваната система, основен източник</w:t>
      </w:r>
      <w:r w:rsidR="00331041">
        <w:t>,</w:t>
      </w:r>
      <w:r w:rsidR="005B65DE">
        <w:t xml:space="preserve"> </w:t>
      </w:r>
      <w:r w:rsidR="00331041">
        <w:t xml:space="preserve">на които </w:t>
      </w:r>
      <w:r w:rsidR="005B65DE">
        <w:t xml:space="preserve">е разработения UML модел [D1] следващ изискванията от </w:t>
      </w:r>
      <w:r w:rsidR="005B65DE" w:rsidRPr="00456EB8">
        <w:rPr>
          <w:i/>
        </w:rPr>
        <w:t xml:space="preserve">глава </w:t>
      </w:r>
      <w:r w:rsidR="005B65DE" w:rsidRPr="00456EB8">
        <w:rPr>
          <w:i/>
        </w:rPr>
        <w:fldChar w:fldCharType="begin"/>
      </w:r>
      <w:r w:rsidR="005B65DE" w:rsidRPr="00456EB8">
        <w:rPr>
          <w:i/>
        </w:rPr>
        <w:instrText xml:space="preserve"> REF _Ref411179971 \r \h </w:instrText>
      </w:r>
      <w:r w:rsidR="005B65DE">
        <w:rPr>
          <w:i/>
        </w:rPr>
        <w:instrText xml:space="preserve"> \* MERGEFORMAT </w:instrText>
      </w:r>
      <w:r w:rsidR="005B65DE" w:rsidRPr="00456EB8">
        <w:rPr>
          <w:i/>
        </w:rPr>
      </w:r>
      <w:r w:rsidR="005B65DE" w:rsidRPr="00456EB8">
        <w:rPr>
          <w:i/>
        </w:rPr>
        <w:fldChar w:fldCharType="separate"/>
      </w:r>
      <w:r w:rsidR="00A34B04">
        <w:rPr>
          <w:i/>
        </w:rPr>
        <w:t>3</w:t>
      </w:r>
      <w:r w:rsidR="005B65DE" w:rsidRPr="00456EB8">
        <w:rPr>
          <w:i/>
        </w:rPr>
        <w:fldChar w:fldCharType="end"/>
      </w:r>
      <w:r w:rsidR="005B65DE">
        <w:t>.</w:t>
      </w:r>
      <w:commentRangeEnd w:id="327"/>
      <w:r w:rsidR="00C5690E">
        <w:rPr>
          <w:rStyle w:val="CommentReference"/>
        </w:rPr>
        <w:commentReference w:id="327"/>
      </w:r>
    </w:p>
    <w:p w:rsidR="004A6E88" w:rsidRDefault="004A6E88" w:rsidP="00F05820">
      <w:pPr>
        <w:pStyle w:val="Heading2"/>
      </w:pPr>
      <w:bookmarkStart w:id="328" w:name="_Toc397093025"/>
      <w:bookmarkStart w:id="329" w:name="_Toc411206576"/>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328"/>
      <w:bookmarkEnd w:id="329"/>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del w:id="330" w:author="aldi" w:date="2015-02-16T17:32:00Z">
        <w:r w:rsidR="002F04F2" w:rsidDel="00C5690E">
          <w:delText>може да се подобри като се</w:delText>
        </w:r>
      </w:del>
      <w:ins w:id="331" w:author="aldi" w:date="2015-02-16T17:32:00Z">
        <w:r w:rsidR="00C5690E">
          <w:t>чрез</w:t>
        </w:r>
      </w:ins>
      <w:r w:rsidR="002F04F2">
        <w:t xml:space="preserve"> добав</w:t>
      </w:r>
      <w:ins w:id="332" w:author="aldi" w:date="2015-02-16T17:32:00Z">
        <w:r w:rsidR="00C5690E">
          <w:t>яне на</w:t>
        </w:r>
      </w:ins>
      <w:del w:id="333" w:author="aldi" w:date="2015-02-16T17:32:00Z">
        <w:r w:rsidR="002F04F2" w:rsidDel="00C5690E">
          <w:delText>и</w:delText>
        </w:r>
      </w:del>
      <w:r w:rsidR="002F04F2">
        <w:t xml:space="preserve"> възможност за лесно въвеждане на критерии за анализ и управление на библиотеката от критерии</w:t>
      </w:r>
      <w:del w:id="334" w:author="aldi" w:date="2015-02-16T17:32:00Z">
        <w:r w:rsidR="002F04F2" w:rsidDel="00C5690E">
          <w:delText xml:space="preserve"> като цяло</w:delText>
        </w:r>
      </w:del>
      <w:r w:rsidR="002F04F2">
        <w:t xml:space="preserve">.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A34B04">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A34B04">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335" w:name="_Toc411206577"/>
      <w:r>
        <w:t>Отвъд вградения софтуер</w:t>
      </w:r>
      <w:r w:rsidR="00AD6D9D">
        <w:t xml:space="preserve"> и езика “C”</w:t>
      </w:r>
      <w:bookmarkEnd w:id="335"/>
    </w:p>
    <w:p w:rsidR="00607B40" w:rsidRDefault="00AD6D9D" w:rsidP="00430027">
      <w:commentRangeStart w:id="336"/>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commentRangeEnd w:id="336"/>
      <w:r w:rsidR="0014428D">
        <w:rPr>
          <w:rStyle w:val="CommentReference"/>
        </w:rPr>
        <w:commentReference w:id="336"/>
      </w:r>
    </w:p>
    <w:p w:rsidR="00607B40" w:rsidRDefault="00607B40">
      <w:pPr>
        <w:spacing w:after="0"/>
        <w:jc w:val="left"/>
      </w:pPr>
      <w:r>
        <w:br w:type="page"/>
      </w:r>
    </w:p>
    <w:p w:rsidR="001172BF" w:rsidRDefault="00C3793A" w:rsidP="00F957BA">
      <w:pPr>
        <w:pStyle w:val="Heading2"/>
      </w:pPr>
      <w:bookmarkStart w:id="338" w:name="_Toc411206578"/>
      <w:r w:rsidRPr="002925D3">
        <w:lastRenderedPageBreak/>
        <w:t>Използвана</w:t>
      </w:r>
      <w:r w:rsidRPr="00B65B9D">
        <w:rPr>
          <w:lang w:val="ru-RU"/>
        </w:rPr>
        <w:t xml:space="preserve"> литература</w:t>
      </w:r>
      <w:bookmarkEnd w:id="338"/>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8"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9"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100"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w:t>
            </w:r>
            <w:hyperlink r:id="rId101"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2" w:history="1">
              <w:r w:rsidRPr="007034F8">
                <w:rPr>
                  <w:rStyle w:val="Hyperlink"/>
                  <w:rFonts w:ascii="Cambria" w:hAnsi="WenQuanYi Micro Hei"/>
                  <w:kern w:val="1"/>
                  <w:sz w:val="18"/>
                  <w:szCs w:val="24"/>
                  <w:lan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3"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4"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5"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6"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7"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8"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339" w:name="_Toc411206579"/>
      <w:r w:rsidRPr="00691933">
        <w:rPr>
          <w:lang w:val="ru-RU"/>
        </w:rPr>
        <w:lastRenderedPageBreak/>
        <w:t>Приложения</w:t>
      </w:r>
      <w:bookmarkEnd w:id="339"/>
    </w:p>
    <w:p w:rsidR="00D04CF8" w:rsidRPr="00D04CF8" w:rsidRDefault="00ED1159" w:rsidP="00D04CF8">
      <w:pPr>
        <w:pStyle w:val="Appendix"/>
        <w:jc w:val="left"/>
      </w:pPr>
      <w:bookmarkStart w:id="340" w:name="_Toc411206580"/>
      <w:bookmarkStart w:id="341" w:name="_Ref397353344"/>
      <w:r w:rsidRPr="002925D3">
        <w:rPr>
          <w:lang w:val="bg-BG"/>
        </w:rPr>
        <w:t>Терминологичен</w:t>
      </w:r>
      <w:r w:rsidRPr="00691933">
        <w:t xml:space="preserve"> речник</w:t>
      </w:r>
      <w:bookmarkEnd w:id="340"/>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341"/>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10"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1"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2"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3"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4"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hyperlink r:id="rId115" w:history="1">
              <w:r w:rsidR="00037959" w:rsidRPr="0046169A">
                <w:rPr>
                  <w:rStyle w:val="Hyperlink"/>
                </w:rPr>
                <w:t>Model Driven Architecture</w:t>
              </w:r>
            </w:hyperlink>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6"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hyperlink r:id="rId117"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8"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9"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20"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hyperlink r:id="rId121"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2"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3" w:history="1">
              <w:r w:rsidRPr="006A114B">
                <w:rPr>
                  <w:rStyle w:val="Hyperlink"/>
                  <w:sz w:val="18"/>
                </w:rPr>
                <w:t>http://www.lifl.fr/~marvie/software/pyemof.html</w:t>
              </w:r>
            </w:hyperlink>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342" w:name="_Ref398392808"/>
      <w:bookmarkStart w:id="343" w:name="_Toc411206581"/>
      <w:r w:rsidRPr="002925D3">
        <w:rPr>
          <w:lang w:val="bg-BG"/>
        </w:rPr>
        <w:t>Реализирани</w:t>
      </w:r>
      <w:r w:rsidR="006C5698" w:rsidRPr="002925D3">
        <w:rPr>
          <w:lang w:val="bg-BG"/>
        </w:rPr>
        <w:t xml:space="preserve"> документи</w:t>
      </w:r>
      <w:bookmarkEnd w:id="342"/>
      <w:bookmarkEnd w:id="343"/>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ED2C69" w:rsidP="006C5698">
            <w:pPr>
              <w:tabs>
                <w:tab w:val="left" w:pos="1065"/>
              </w:tabs>
              <w:rPr>
                <w:rFonts w:cs="Times New Roman"/>
              </w:rPr>
            </w:pPr>
            <w:hyperlink r:id="rId124"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ED2C69" w:rsidP="00767898">
            <w:pPr>
              <w:rPr>
                <w:rFonts w:cs="Times New Roman"/>
              </w:rPr>
            </w:pPr>
            <w:hyperlink r:id="rId125" w:history="1">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ED2C69" w:rsidP="00767898">
            <w:hyperlink r:id="rId126"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ED2C69" w:rsidP="00767898">
            <w:hyperlink r:id="rId127"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043680" w:rsidRPr="002925D3" w:rsidRDefault="00043680">
      <w:pPr>
        <w:spacing w:after="0"/>
        <w:jc w:val="left"/>
      </w:pPr>
    </w:p>
    <w:p w:rsidR="008A1F08" w:rsidRPr="007444BF" w:rsidRDefault="007444BF" w:rsidP="008A1F08">
      <w:pPr>
        <w:pStyle w:val="Appendix"/>
      </w:pPr>
      <w:bookmarkStart w:id="344" w:name="_Ref397354012"/>
      <w:bookmarkStart w:id="345" w:name="_Toc411206582"/>
      <w:r w:rsidRPr="002925D3">
        <w:rPr>
          <w:lang w:val="bg-BG"/>
        </w:rPr>
        <w:t>Степен на изразителност на езиците за програмиране</w:t>
      </w:r>
      <w:bookmarkEnd w:id="344"/>
      <w:bookmarkEnd w:id="345"/>
    </w:p>
    <w:p w:rsidR="00F63D59" w:rsidRDefault="00F63D59" w:rsidP="00F63D59">
      <w:pPr>
        <w:keepNext/>
        <w:jc w:val="center"/>
      </w:pPr>
      <w:r w:rsidRPr="00F63D59">
        <w:rPr>
          <w:noProof/>
          <w:lang w:val="en-US" w:eastAsia="en-US"/>
        </w:rPr>
        <w:drawing>
          <wp:inline distT="0" distB="0" distL="0" distR="0" wp14:anchorId="44159597" wp14:editId="0B189CE6">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предвид 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346" w:name="_Ref398133555"/>
      <w:bookmarkStart w:id="347" w:name="_Toc411206583"/>
      <w:r w:rsidRPr="002925D3">
        <w:rPr>
          <w:lang w:val="bg-BG"/>
        </w:rPr>
        <w:t>Шаблони за генериране на базов код</w:t>
      </w:r>
      <w:bookmarkEnd w:id="346"/>
      <w:bookmarkEnd w:id="347"/>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lastRenderedPageBreak/>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lastRenderedPageBreak/>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lastRenderedPageBreak/>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348" w:name="_Ref398215538"/>
      <w:bookmarkStart w:id="349" w:name="_Toc411206584"/>
      <w:r w:rsidRPr="002925D3">
        <w:rPr>
          <w:lang w:val="bg-BG"/>
        </w:rPr>
        <w:t xml:space="preserve">Легенда на диаграмите за </w:t>
      </w:r>
      <w:r w:rsidR="00A11A15" w:rsidRPr="002925D3">
        <w:rPr>
          <w:lang w:val="bg-BG"/>
        </w:rPr>
        <w:t>работни процеси</w:t>
      </w:r>
      <w:bookmarkEnd w:id="348"/>
      <w:bookmarkEnd w:id="349"/>
    </w:p>
    <w:p w:rsidR="00A11A15" w:rsidRDefault="00A11A15" w:rsidP="00A11A15">
      <w:pPr>
        <w:keepNext/>
        <w:jc w:val="center"/>
      </w:pPr>
      <w:r>
        <w:rPr>
          <w:noProof/>
          <w:lang w:val="en-US" w:eastAsia="en-US"/>
        </w:rPr>
        <w:drawing>
          <wp:inline distT="0" distB="0" distL="0" distR="0" wp14:anchorId="4A47CB44" wp14:editId="3F4DD3E2">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350" w:name="_Ref398218703"/>
      <w:bookmarkStart w:id="351" w:name="_Toc411206585"/>
      <w:r w:rsidRPr="002925D3">
        <w:rPr>
          <w:lang w:val="bg-BG"/>
        </w:rPr>
        <w:lastRenderedPageBreak/>
        <w:t>Карта на работните процеси</w:t>
      </w:r>
      <w:bookmarkEnd w:id="350"/>
      <w:bookmarkEnd w:id="351"/>
    </w:p>
    <w:p w:rsidR="00A8427C" w:rsidRDefault="00D068A5" w:rsidP="00A8427C">
      <w:pPr>
        <w:keepNext/>
        <w:jc w:val="center"/>
      </w:pPr>
      <w:r>
        <w:rPr>
          <w:noProof/>
          <w:lang w:val="en-US" w:eastAsia="en-US"/>
        </w:rPr>
        <w:drawing>
          <wp:inline distT="0" distB="0" distL="0" distR="0" wp14:anchorId="27C65953" wp14:editId="7F5D7EEB">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352" w:name="_Ref411013701"/>
      <w:bookmarkStart w:id="353" w:name="_Toc411206586"/>
      <w:r w:rsidRPr="002925D3">
        <w:rPr>
          <w:lang w:val="bg-BG"/>
        </w:rPr>
        <w:lastRenderedPageBreak/>
        <w:t>Резултати от изпълнението на модулните тестове</w:t>
      </w:r>
      <w:bookmarkEnd w:id="352"/>
      <w:bookmarkEnd w:id="353"/>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1A5FC7" w:rsidRDefault="008650E4" w:rsidP="008650E4">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39</w:t>
      </w:r>
      <w:r w:rsidR="00E73236">
        <w:rPr>
          <w:noProof/>
        </w:rPr>
        <w:fldChar w:fldCharType="end"/>
      </w:r>
      <w:r>
        <w:t xml:space="preserve"> (Резултати от изпълнението на модулните тестове)</w:t>
      </w:r>
    </w:p>
    <w:p w:rsidR="007D1845" w:rsidRPr="00C36028" w:rsidRDefault="007D1845" w:rsidP="00C3793A">
      <w:pPr>
        <w:rPr>
          <w:b/>
          <w:vanish/>
          <w:color w:val="FF0000"/>
          <w:sz w:val="28"/>
          <w:lang w:val="ru-RU"/>
        </w:rPr>
      </w:pPr>
      <w:r w:rsidRPr="00C36028">
        <w:rPr>
          <w:color w:val="FF0000"/>
        </w:rPr>
        <w:br w:type="page"/>
      </w:r>
      <w:r w:rsidR="00173BC0" w:rsidRPr="00C36028">
        <w:rPr>
          <w:b/>
          <w:vanish/>
          <w:color w:val="FF0000"/>
          <w:sz w:val="28"/>
        </w:rPr>
        <w:lastRenderedPageBreak/>
        <w:t>И</w:t>
      </w:r>
      <w:r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hyperlink r:id="rId131" w:history="1">
        <w:r w:rsidRPr="00C36028">
          <w:rPr>
            <w:vanish/>
            <w:color w:val="FF0000"/>
            <w:lang w:val="ru-RU"/>
          </w:rPr>
          <w:t>http://www.library.mun.ca/guides/howto/mla.php</w:t>
        </w:r>
      </w:hyperlink>
    </w:p>
    <w:sectPr w:rsidR="00C67016" w:rsidRPr="00C36028"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aldi" w:date="2015-02-16T15:17:00Z" w:initials="a">
    <w:p w:rsidR="005A7174" w:rsidRDefault="005A7174">
      <w:pPr>
        <w:pStyle w:val="CommentText"/>
      </w:pPr>
      <w:r>
        <w:rPr>
          <w:rStyle w:val="CommentReference"/>
        </w:rPr>
        <w:annotationRef/>
      </w:r>
      <w:r>
        <w:t>Супер! Ето това е много силно изречение и трябва да наблегнеш на него и в началото на презентацията на защитата</w:t>
      </w:r>
    </w:p>
  </w:comment>
  <w:comment w:id="25" w:author="aldi" w:date="2015-02-16T15:18:00Z" w:initials="a">
    <w:p w:rsidR="00007962" w:rsidRDefault="00007962">
      <w:pPr>
        <w:pStyle w:val="CommentText"/>
      </w:pPr>
      <w:r>
        <w:rPr>
          <w:rStyle w:val="CommentReference"/>
        </w:rPr>
        <w:annotationRef/>
      </w:r>
      <w:r>
        <w:t>Система? Програма? По-добре да остане едно и също, независимо, че се повтаря.</w:t>
      </w:r>
    </w:p>
  </w:comment>
  <w:comment w:id="26" w:author="aldi" w:date="2015-02-16T15:19:00Z" w:initials="a">
    <w:p w:rsidR="00007962" w:rsidRPr="00007962" w:rsidRDefault="00007962">
      <w:pPr>
        <w:pStyle w:val="CommentText"/>
      </w:pPr>
      <w:r>
        <w:rPr>
          <w:rStyle w:val="CommentReference"/>
        </w:rPr>
        <w:annotationRef/>
      </w:r>
      <w:r>
        <w:t>ХМ?</w:t>
      </w:r>
    </w:p>
  </w:comment>
  <w:comment w:id="42" w:author="aldi" w:date="2015-02-16T15:28:00Z" w:initials="a">
    <w:p w:rsidR="00ED2C69" w:rsidRDefault="00ED2C69">
      <w:pPr>
        <w:pStyle w:val="CommentText"/>
      </w:pPr>
      <w:r>
        <w:rPr>
          <w:rStyle w:val="CommentReference"/>
        </w:rPr>
        <w:annotationRef/>
      </w:r>
      <w:r>
        <w:t>Защо си усложняваш живота, а не кажеш просто, че под модул и компонент разбираш едно и също и да дадеш дефиницията на Szyperski ot 1999, махни ги тия от 79....</w:t>
      </w:r>
    </w:p>
    <w:p w:rsidR="00ED2C69" w:rsidRPr="00297722" w:rsidRDefault="00ED2C69">
      <w:pPr>
        <w:pStyle w:val="CommentText"/>
        <w:rPr>
          <w:rFonts w:ascii="Cambria Math" w:hAnsi="Cambria Math"/>
        </w:rPr>
      </w:pPr>
      <w:r>
        <w:t>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w:t>
      </w:r>
      <w:r w:rsidR="00007962">
        <w:t xml:space="preserve"> – Супер! Убеди ме. </w:t>
      </w:r>
    </w:p>
  </w:comment>
  <w:comment w:id="47" w:author="aldi" w:date="2015-02-16T15:32:00Z" w:initials="a">
    <w:p w:rsidR="00E1563C" w:rsidRDefault="00E1563C">
      <w:pPr>
        <w:pStyle w:val="CommentText"/>
      </w:pPr>
      <w:r>
        <w:rPr>
          <w:rStyle w:val="CommentReference"/>
        </w:rPr>
        <w:annotationRef/>
      </w:r>
      <w:r>
        <w:t>Какво е това?</w:t>
      </w:r>
    </w:p>
  </w:comment>
  <w:comment w:id="56" w:author="aldi" w:date="2015-02-16T15:36:00Z" w:initials="a">
    <w:p w:rsidR="00E1563C" w:rsidRDefault="00E1563C">
      <w:pPr>
        <w:pStyle w:val="CommentText"/>
      </w:pPr>
      <w:r>
        <w:rPr>
          <w:rStyle w:val="CommentReference"/>
        </w:rPr>
        <w:annotationRef/>
      </w:r>
      <w:r>
        <w:t>Тук бъди готов да те питат на защитата, защо само два съществуващи инструмента си разгледал и сигурен ли си, че няма и други.</w:t>
      </w:r>
    </w:p>
  </w:comment>
  <w:comment w:id="67" w:author="aldi" w:date="2015-02-16T16:12:00Z" w:initials="a">
    <w:p w:rsidR="00ED2C69" w:rsidRDefault="00ED2C69">
      <w:pPr>
        <w:pStyle w:val="CommentText"/>
      </w:pPr>
      <w:r>
        <w:rPr>
          <w:rStyle w:val="CommentReference"/>
        </w:rPr>
        <w:annotationRef/>
      </w:r>
      <w:r>
        <w:t>Трябва да има някакво графично представяен или поне булети на всички тези видове възстановявания...</w:t>
      </w:r>
    </w:p>
    <w:p w:rsidR="006C72E6" w:rsidRDefault="00ED2C69">
      <w:pPr>
        <w:pStyle w:val="CommentText"/>
      </w:pPr>
      <w:r>
        <w:t xml:space="preserve">ДМ: Има, най-добре е изобразено на фигура 2, сложих референция към нея и в началото на точката добавих повече яснота </w:t>
      </w:r>
      <w:r w:rsidR="006C72E6">
        <w:t>–</w:t>
      </w:r>
      <w:r>
        <w:t xml:space="preserve"> FIXED</w:t>
      </w:r>
    </w:p>
    <w:p w:rsidR="00ED2C69" w:rsidRPr="00CA5B07" w:rsidRDefault="006C72E6">
      <w:pPr>
        <w:pStyle w:val="CommentText"/>
      </w:pPr>
      <w:r>
        <w:rPr>
          <w:lang w:val="en-US"/>
        </w:rPr>
        <w:t xml:space="preserve">ADDED: </w:t>
      </w:r>
      <w:r>
        <w:t>Не е добре да седи тази рефенция в заглавието. Нека си остане само в текста</w:t>
      </w:r>
    </w:p>
  </w:comment>
  <w:comment w:id="68" w:author="aldi" w:date="2015-02-16T15:49:00Z" w:initials="a">
    <w:p w:rsidR="008A4223" w:rsidRDefault="008A4223">
      <w:pPr>
        <w:pStyle w:val="CommentText"/>
      </w:pPr>
      <w:r>
        <w:rPr>
          <w:rStyle w:val="CommentReference"/>
        </w:rPr>
        <w:annotationRef/>
      </w:r>
      <w:r>
        <w:t>Фигура 5 или фигура 2 (както е в горния коментар).</w:t>
      </w:r>
    </w:p>
  </w:comment>
  <w:comment w:id="79" w:author="aldi" w:date="2015-02-16T15:52:00Z" w:initials="a">
    <w:p w:rsidR="008A4223" w:rsidRDefault="008A4223">
      <w:pPr>
        <w:pStyle w:val="CommentText"/>
      </w:pPr>
      <w:r>
        <w:rPr>
          <w:rStyle w:val="CommentReference"/>
        </w:rPr>
        <w:annotationRef/>
      </w:r>
      <w:r>
        <w:t>?? това ли е фигурата?</w:t>
      </w:r>
    </w:p>
  </w:comment>
  <w:comment w:id="80" w:author="aldi" w:date="2015-02-16T15:56:00Z" w:initials="a">
    <w:p w:rsidR="008A4223" w:rsidRDefault="008A4223">
      <w:pPr>
        <w:pStyle w:val="CommentText"/>
      </w:pPr>
      <w:r>
        <w:rPr>
          <w:rStyle w:val="CommentReference"/>
        </w:rPr>
        <w:annotationRef/>
      </w:r>
      <w:r>
        <w:t xml:space="preserve">В коя книга? </w:t>
      </w:r>
      <w:r>
        <w:sym w:font="Wingdings" w:char="F04A"/>
      </w:r>
    </w:p>
  </w:comment>
  <w:comment w:id="85" w:author="aldi" w:date="2015-01-17T16:12:00Z" w:initials="a">
    <w:p w:rsidR="00ED2C69" w:rsidRPr="006E5793" w:rsidRDefault="00ED2C69">
      <w:pPr>
        <w:pStyle w:val="CommentText"/>
      </w:pPr>
      <w:r>
        <w:rPr>
          <w:rStyle w:val="CommentReference"/>
        </w:rPr>
        <w:annotationRef/>
      </w:r>
      <w:r>
        <w:t>Тези техники.... Тази техника.... тази техника – много се повтаряш, оправи го този параграф - FIXED</w:t>
      </w:r>
    </w:p>
  </w:comment>
  <w:comment w:id="100" w:author="aldi" w:date="2015-02-16T16:09:00Z" w:initials="a">
    <w:p w:rsidR="006C72E6" w:rsidRDefault="006C72E6">
      <w:pPr>
        <w:pStyle w:val="CommentText"/>
      </w:pPr>
      <w:r>
        <w:rPr>
          <w:rStyle w:val="CommentReference"/>
        </w:rPr>
        <w:annotationRef/>
      </w:r>
      <w:r>
        <w:t>Тук ако намериш време да сложиш и една табличка с критериите към текста, ще бъде чудесно.</w:t>
      </w:r>
    </w:p>
  </w:comment>
  <w:comment w:id="107" w:author="aldi" w:date="2015-02-16T16:14:00Z" w:initials="a">
    <w:p w:rsidR="006C72E6" w:rsidRDefault="006C72E6">
      <w:pPr>
        <w:pStyle w:val="CommentText"/>
      </w:pPr>
      <w:r>
        <w:rPr>
          <w:rStyle w:val="CommentReference"/>
        </w:rPr>
        <w:annotationRef/>
      </w:r>
      <w:r>
        <w:t>И още – налага се да се разработи ново приложение, поради еди-какви си причини.</w:t>
      </w:r>
    </w:p>
  </w:comment>
  <w:comment w:id="192" w:author="aldi" w:date="2015-02-16T16:19:00Z" w:initials="a">
    <w:p w:rsidR="006C72E6" w:rsidRDefault="006C72E6">
      <w:pPr>
        <w:pStyle w:val="CommentText"/>
      </w:pPr>
      <w:r>
        <w:rPr>
          <w:rStyle w:val="CommentReference"/>
        </w:rPr>
        <w:annotationRef/>
      </w:r>
      <w:r>
        <w:t>Супер си направил структурата на всяк</w:t>
      </w:r>
      <w:r w:rsidR="00473CB6">
        <w:t>а глава. Само ми се струва, че леко неявно си представил своята работа. Трябва ясно да се каже – дипломната работа развива, прави, допълва,  и т.н. Това е за да стане недвусмислено явно какво е свършено от теб.</w:t>
      </w:r>
    </w:p>
  </w:comment>
  <w:comment w:id="278" w:author="aldi" w:date="2015-02-16T17:28:00Z" w:initials="a">
    <w:p w:rsidR="00C5690E" w:rsidRDefault="00C5690E">
      <w:pPr>
        <w:pStyle w:val="CommentText"/>
      </w:pPr>
      <w:r>
        <w:rPr>
          <w:rStyle w:val="CommentReference"/>
        </w:rPr>
        <w:annotationRef/>
      </w:r>
      <w:r>
        <w:t>За пълнота може и на тази глава да сложиш една точка – заключение.</w:t>
      </w:r>
    </w:p>
  </w:comment>
  <w:comment w:id="327" w:author="aldi" w:date="2015-02-16T17:35:00Z" w:initials="a">
    <w:p w:rsidR="00C5690E" w:rsidRDefault="00C5690E">
      <w:pPr>
        <w:pStyle w:val="CommentText"/>
      </w:pPr>
      <w:r>
        <w:rPr>
          <w:rStyle w:val="CommentReference"/>
        </w:rPr>
        <w:annotationRef/>
      </w:r>
      <w:r>
        <w:t>Този текст ми звучи леко излишно тук. По-добре е ако искаш да напишеш в коя глава коя от формулираните в увода задачи се изпълнява.</w:t>
      </w:r>
    </w:p>
  </w:comment>
  <w:comment w:id="336" w:author="aldi" w:date="2015-02-16T17:36:00Z" w:initials="a">
    <w:p w:rsidR="0014428D" w:rsidRDefault="0014428D">
      <w:pPr>
        <w:pStyle w:val="CommentText"/>
      </w:pPr>
      <w:r>
        <w:rPr>
          <w:rStyle w:val="CommentReference"/>
        </w:rPr>
        <w:annotationRef/>
      </w:r>
      <w:r>
        <w:t>Така написано, това може да породи дискусия как точно. Може да вмъкнеш тук едно изречение, че модулната/многослойна архитектура, описана в секция хххх, позволява това.</w:t>
      </w:r>
      <w:bookmarkStart w:id="337" w:name="_GoBack"/>
      <w:bookmarkEnd w:id="337"/>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1A90" w:rsidRDefault="00971A90" w:rsidP="00FE4EAD">
      <w:pPr>
        <w:spacing w:after="0"/>
      </w:pPr>
      <w:r>
        <w:separator/>
      </w:r>
    </w:p>
  </w:endnote>
  <w:endnote w:type="continuationSeparator" w:id="0">
    <w:p w:rsidR="00971A90" w:rsidRDefault="00971A90"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altName w:val="Arial Unicode MS"/>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Content>
      <w:p w:rsidR="00ED2C69" w:rsidRDefault="00ED2C69">
        <w:pPr>
          <w:pStyle w:val="Footer"/>
          <w:jc w:val="right"/>
        </w:pPr>
        <w:r>
          <w:fldChar w:fldCharType="begin"/>
        </w:r>
        <w:r>
          <w:instrText>PAGE   \* MERGEFORMAT</w:instrText>
        </w:r>
        <w:r>
          <w:fldChar w:fldCharType="separate"/>
        </w:r>
        <w:r w:rsidR="0014428D">
          <w:rPr>
            <w:noProof/>
          </w:rPr>
          <w:t>111</w:t>
        </w:r>
        <w:r>
          <w:fldChar w:fldCharType="end"/>
        </w:r>
      </w:p>
    </w:sdtContent>
  </w:sdt>
  <w:p w:rsidR="00ED2C69" w:rsidRDefault="00ED2C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1A90" w:rsidRDefault="00971A90" w:rsidP="00FE4EAD">
      <w:pPr>
        <w:spacing w:after="0"/>
      </w:pPr>
      <w:r>
        <w:separator/>
      </w:r>
    </w:p>
  </w:footnote>
  <w:footnote w:type="continuationSeparator" w:id="0">
    <w:p w:rsidR="00971A90" w:rsidRDefault="00971A90"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A8D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EDC"/>
    <w:rsid w:val="000039C5"/>
    <w:rsid w:val="00005DB3"/>
    <w:rsid w:val="000061DC"/>
    <w:rsid w:val="0000682C"/>
    <w:rsid w:val="00006C79"/>
    <w:rsid w:val="00007190"/>
    <w:rsid w:val="000075C8"/>
    <w:rsid w:val="00007962"/>
    <w:rsid w:val="00011155"/>
    <w:rsid w:val="00013107"/>
    <w:rsid w:val="00013187"/>
    <w:rsid w:val="000139C1"/>
    <w:rsid w:val="000143C9"/>
    <w:rsid w:val="00014762"/>
    <w:rsid w:val="000156F0"/>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1724"/>
    <w:rsid w:val="00093712"/>
    <w:rsid w:val="00094558"/>
    <w:rsid w:val="00095665"/>
    <w:rsid w:val="00095B64"/>
    <w:rsid w:val="000A0C3B"/>
    <w:rsid w:val="000A154B"/>
    <w:rsid w:val="000A1F6A"/>
    <w:rsid w:val="000A3072"/>
    <w:rsid w:val="000A323E"/>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F5A"/>
    <w:rsid w:val="00133CC4"/>
    <w:rsid w:val="0013526D"/>
    <w:rsid w:val="00135448"/>
    <w:rsid w:val="001366FF"/>
    <w:rsid w:val="00137602"/>
    <w:rsid w:val="00141AEB"/>
    <w:rsid w:val="0014428D"/>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A187B"/>
    <w:rsid w:val="001A18FB"/>
    <w:rsid w:val="001A2210"/>
    <w:rsid w:val="001A2E43"/>
    <w:rsid w:val="001A4D9A"/>
    <w:rsid w:val="001A5FC7"/>
    <w:rsid w:val="001A6B5F"/>
    <w:rsid w:val="001A6D50"/>
    <w:rsid w:val="001A718A"/>
    <w:rsid w:val="001A7367"/>
    <w:rsid w:val="001A77ED"/>
    <w:rsid w:val="001B0758"/>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EBF"/>
    <w:rsid w:val="002F7478"/>
    <w:rsid w:val="002F78CA"/>
    <w:rsid w:val="0030364E"/>
    <w:rsid w:val="003045AA"/>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D37"/>
    <w:rsid w:val="003C2B29"/>
    <w:rsid w:val="003C3555"/>
    <w:rsid w:val="003C5DAB"/>
    <w:rsid w:val="003C5E4B"/>
    <w:rsid w:val="003C5F6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3CB6"/>
    <w:rsid w:val="0047532A"/>
    <w:rsid w:val="004757C7"/>
    <w:rsid w:val="00475878"/>
    <w:rsid w:val="004767C9"/>
    <w:rsid w:val="0048070C"/>
    <w:rsid w:val="0048073D"/>
    <w:rsid w:val="00482747"/>
    <w:rsid w:val="00482824"/>
    <w:rsid w:val="004879C5"/>
    <w:rsid w:val="004911C9"/>
    <w:rsid w:val="00493086"/>
    <w:rsid w:val="00496B07"/>
    <w:rsid w:val="004972C8"/>
    <w:rsid w:val="004976D7"/>
    <w:rsid w:val="004A02F0"/>
    <w:rsid w:val="004A0CB9"/>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E098C"/>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A7174"/>
    <w:rsid w:val="005B1053"/>
    <w:rsid w:val="005B13A0"/>
    <w:rsid w:val="005B2B7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2E6"/>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670A"/>
    <w:rsid w:val="007C69FE"/>
    <w:rsid w:val="007D12F9"/>
    <w:rsid w:val="007D1845"/>
    <w:rsid w:val="007D425F"/>
    <w:rsid w:val="007D4EEA"/>
    <w:rsid w:val="007D5EFB"/>
    <w:rsid w:val="007D7141"/>
    <w:rsid w:val="007D7628"/>
    <w:rsid w:val="007E0574"/>
    <w:rsid w:val="007E093A"/>
    <w:rsid w:val="007E5E4F"/>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408F"/>
    <w:rsid w:val="00834E3F"/>
    <w:rsid w:val="00837364"/>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66B7"/>
    <w:rsid w:val="00896AF5"/>
    <w:rsid w:val="00897777"/>
    <w:rsid w:val="008A06D9"/>
    <w:rsid w:val="008A0AD1"/>
    <w:rsid w:val="008A10B1"/>
    <w:rsid w:val="008A128F"/>
    <w:rsid w:val="008A1F08"/>
    <w:rsid w:val="008A32D2"/>
    <w:rsid w:val="008A34F6"/>
    <w:rsid w:val="008A38E6"/>
    <w:rsid w:val="008A4223"/>
    <w:rsid w:val="008A4FF3"/>
    <w:rsid w:val="008A6B99"/>
    <w:rsid w:val="008B1DBB"/>
    <w:rsid w:val="008B517D"/>
    <w:rsid w:val="008B5FE1"/>
    <w:rsid w:val="008B6744"/>
    <w:rsid w:val="008C019E"/>
    <w:rsid w:val="008C0FA2"/>
    <w:rsid w:val="008C6202"/>
    <w:rsid w:val="008C6B59"/>
    <w:rsid w:val="008C6FDD"/>
    <w:rsid w:val="008D0C8C"/>
    <w:rsid w:val="008D1B16"/>
    <w:rsid w:val="008D24AA"/>
    <w:rsid w:val="008D29D5"/>
    <w:rsid w:val="008D2FA2"/>
    <w:rsid w:val="008D32D0"/>
    <w:rsid w:val="008D4760"/>
    <w:rsid w:val="008D595E"/>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5AAA"/>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1A90"/>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7A0"/>
    <w:rsid w:val="009A4B29"/>
    <w:rsid w:val="009A5CAB"/>
    <w:rsid w:val="009A5E74"/>
    <w:rsid w:val="009A7899"/>
    <w:rsid w:val="009B3539"/>
    <w:rsid w:val="009B40BB"/>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7E24"/>
    <w:rsid w:val="00A4080A"/>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5257"/>
    <w:rsid w:val="00B35859"/>
    <w:rsid w:val="00B36097"/>
    <w:rsid w:val="00B36E78"/>
    <w:rsid w:val="00B372AC"/>
    <w:rsid w:val="00B37C67"/>
    <w:rsid w:val="00B37CAD"/>
    <w:rsid w:val="00B42E60"/>
    <w:rsid w:val="00B43E16"/>
    <w:rsid w:val="00B44E7D"/>
    <w:rsid w:val="00B45A8C"/>
    <w:rsid w:val="00B46FD9"/>
    <w:rsid w:val="00B47955"/>
    <w:rsid w:val="00B47D34"/>
    <w:rsid w:val="00B5059D"/>
    <w:rsid w:val="00B50B1C"/>
    <w:rsid w:val="00B5143D"/>
    <w:rsid w:val="00B516F3"/>
    <w:rsid w:val="00B52624"/>
    <w:rsid w:val="00B5425F"/>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690E"/>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BC4"/>
    <w:rsid w:val="00C81CCB"/>
    <w:rsid w:val="00C81E99"/>
    <w:rsid w:val="00C84088"/>
    <w:rsid w:val="00C8451E"/>
    <w:rsid w:val="00C84F8F"/>
    <w:rsid w:val="00C8794C"/>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8EB"/>
    <w:rsid w:val="00D06240"/>
    <w:rsid w:val="00D063BC"/>
    <w:rsid w:val="00D068A5"/>
    <w:rsid w:val="00D06916"/>
    <w:rsid w:val="00D10979"/>
    <w:rsid w:val="00D109EB"/>
    <w:rsid w:val="00D10E07"/>
    <w:rsid w:val="00D111CC"/>
    <w:rsid w:val="00D1271F"/>
    <w:rsid w:val="00D127AD"/>
    <w:rsid w:val="00D12B51"/>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88B"/>
    <w:rsid w:val="00D6496B"/>
    <w:rsid w:val="00D65B89"/>
    <w:rsid w:val="00D67FFE"/>
    <w:rsid w:val="00D70FD9"/>
    <w:rsid w:val="00D71510"/>
    <w:rsid w:val="00D722CB"/>
    <w:rsid w:val="00D7327C"/>
    <w:rsid w:val="00D76709"/>
    <w:rsid w:val="00D778E5"/>
    <w:rsid w:val="00D77FBA"/>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563C"/>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7389"/>
    <w:rsid w:val="00EC7935"/>
    <w:rsid w:val="00EC7D0E"/>
    <w:rsid w:val="00EC7FB1"/>
    <w:rsid w:val="00ED040E"/>
    <w:rsid w:val="00ED1159"/>
    <w:rsid w:val="00ED2C69"/>
    <w:rsid w:val="00ED4E84"/>
    <w:rsid w:val="00ED7E6C"/>
    <w:rsid w:val="00EE0CFA"/>
    <w:rsid w:val="00EE2823"/>
    <w:rsid w:val="00EE34B2"/>
    <w:rsid w:val="00EE37E6"/>
    <w:rsid w:val="00EE4708"/>
    <w:rsid w:val="00EE6020"/>
    <w:rsid w:val="00EE70CF"/>
    <w:rsid w:val="00EF21C2"/>
    <w:rsid w:val="00EF4C2A"/>
    <w:rsid w:val="00EF5846"/>
    <w:rsid w:val="00EF5CC6"/>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698C"/>
    <w:rsid w:val="00F5773A"/>
    <w:rsid w:val="00F63D59"/>
    <w:rsid w:val="00F640BF"/>
    <w:rsid w:val="00F643DE"/>
    <w:rsid w:val="00F659AA"/>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4B"/>
    <w:rsid w:val="00FE3461"/>
    <w:rsid w:val="00FE3FFB"/>
    <w:rsid w:val="00FE4EAD"/>
    <w:rsid w:val="00FE7146"/>
    <w:rsid w:val="00FE769A"/>
    <w:rsid w:val="00FE7AF7"/>
    <w:rsid w:val="00FE7B72"/>
    <w:rsid w:val="00FE7DAB"/>
    <w:rsid w:val="00FF130E"/>
    <w:rsid w:val="00FF28F1"/>
    <w:rsid w:val="00FF323E"/>
    <w:rsid w:val="00FF3B0F"/>
    <w:rsid w:val="00FF7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omg.org/mof/"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D0%93%D0%9D%D0%A3"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newkis.fmi.uni-sofia.bg/~leseva/ConcProg.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regular-expressions.info/tools.html" TargetMode="External"/><Relationship Id="rId123" Type="http://schemas.openxmlformats.org/officeDocument/2006/relationships/hyperlink" Target="http://www.lifl.fr/~marvie/software/pyemof.html" TargetMode="External"/><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download.oracle.com/otndocs/jcp/ejb-3.1-fr-eval-oth-JSpec/" TargetMode="External"/><Relationship Id="rId105" Type="http://schemas.openxmlformats.org/officeDocument/2006/relationships/hyperlink" Target="http://www.eecs.yorku.ca/course_archive/2006-07/F/6431/Chikofsky.pdf" TargetMode="External"/><Relationship Id="rId113" Type="http://schemas.openxmlformats.org/officeDocument/2006/relationships/hyperlink" Target="http://bg.wikipedia.org/wiki/GNU_General_Public_License" TargetMode="External"/><Relationship Id="rId118" Type="http://schemas.openxmlformats.org/officeDocument/2006/relationships/hyperlink" Target="http://en.wikipedia.org/wiki/MOF_Model_to_Text_Transformation_Language" TargetMode="External"/><Relationship Id="rId126" Type="http://schemas.openxmlformats.org/officeDocument/2006/relationships/hyperlink" Target="https://github.com/dmanev/ArchExtractor/tree/master/ArchExtractor/uml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download.oracle.com/otndocs/jcp/7224-javabeans-1.01-fr-spec-oth-JSpec/" TargetMode="External"/><Relationship Id="rId121" Type="http://schemas.openxmlformats.org/officeDocument/2006/relationships/hyperlink" Target="http://www.pcre.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bptrends.com/publicationfiles/01-04%20COL%20Dom%20Spec%20Modeling%20Frankel-Cook.pdf" TargetMode="External"/><Relationship Id="rId108" Type="http://schemas.openxmlformats.org/officeDocument/2006/relationships/hyperlink" Target="http://www.acceleo.org/pages/ecore-to-python-generator/en" TargetMode="External"/><Relationship Id="rId116" Type="http://schemas.openxmlformats.org/officeDocument/2006/relationships/hyperlink" Target="http://www.eclipse.org/modeling/mdt/?project=uml2" TargetMode="External"/><Relationship Id="rId124" Type="http://schemas.openxmlformats.org/officeDocument/2006/relationships/hyperlink" Target="https://github.com/dmanev/ArchExtractor/tree/master/ArchExtractor/model" TargetMode="External"/><Relationship Id="rId129"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com/default.mspx" TargetMode="External"/><Relationship Id="rId111" Type="http://schemas.openxmlformats.org/officeDocument/2006/relationships/hyperlink" Target="http://eclipse.org/modeling/emf/"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modeling-languages.com/eclipse-mdtuml2-xmi-de-facto-standard/" TargetMode="External"/><Relationship Id="rId114" Type="http://schemas.openxmlformats.org/officeDocument/2006/relationships/hyperlink" Target="http://www-01.ibm.com/software/rational/" TargetMode="External"/><Relationship Id="rId119" Type="http://schemas.openxmlformats.org/officeDocument/2006/relationships/hyperlink" Target="http://www.omg.org/spec/OCL/" TargetMode="External"/><Relationship Id="rId127" Type="http://schemas.openxmlformats.org/officeDocument/2006/relationships/hyperlink" Target="https://github.com/dmanev/ArchExtractor/tree/master/ArchExtractor/tests/testgen" TargetMode="External"/><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www.megaplanet.org/jean-marie-favre/papers/IWPC01F-37-final.pdf" TargetMode="External"/><Relationship Id="rId101" Type="http://schemas.openxmlformats.org/officeDocument/2006/relationships/hyperlink" Target="file:///C:\users\crossover\Application%20Data\Microsoft\Word\redmonk.com\dberkholz\2013\03\25\programming-languages-ranked-by-expressiveness\" TargetMode="External"/><Relationship Id="rId122" Type="http://schemas.openxmlformats.org/officeDocument/2006/relationships/hyperlink" Target="http://www.perl.org/" TargetMode="External"/><Relationship Id="rId130"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eclipse.org/acceleo/"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omg.org/" TargetMode="External"/><Relationship Id="rId104" Type="http://schemas.openxmlformats.org/officeDocument/2006/relationships/hyperlink" Target="http://users.ece.utexas.edu/~perry/work/papers/swa-sen.pdf" TargetMode="External"/><Relationship Id="rId120" Type="http://schemas.openxmlformats.org/officeDocument/2006/relationships/hyperlink" Target="http://www.omg.org/" TargetMode="External"/><Relationship Id="rId125" Type="http://schemas.openxmlformats.org/officeDocument/2006/relationships/hyperlink" Target="https://github.com/dmanev/ArchExtractor/blob/master/ArchExtractor/Documents/umlGenDoc.zi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autosar.org/about/technical-overview/" TargetMode="External"/><Relationship Id="rId115" Type="http://schemas.openxmlformats.org/officeDocument/2006/relationships/hyperlink" Target="http://www.omg.org/mda/" TargetMode="External"/><Relationship Id="rId131" Type="http://schemas.openxmlformats.org/officeDocument/2006/relationships/hyperlink" Target="http://www.library.mun.ca/guides/howto/mla.ph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B02F84A8-00E2-4041-8DF7-767EF2233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123</Pages>
  <Words>28558</Words>
  <Characters>162782</Characters>
  <Application>Microsoft Office Word</Application>
  <DocSecurity>0</DocSecurity>
  <Lines>1356</Lines>
  <Paragraphs>381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190959</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aldi</cp:lastModifiedBy>
  <cp:revision>6</cp:revision>
  <dcterms:created xsi:type="dcterms:W3CDTF">2015-02-16T08:38:00Z</dcterms:created>
  <dcterms:modified xsi:type="dcterms:W3CDTF">2015-02-16T15:36:00Z</dcterms:modified>
</cp:coreProperties>
</file>