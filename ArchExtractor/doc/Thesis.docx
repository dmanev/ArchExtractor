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tc>
          <w:tcPr>
            <w:tcW w:w="1690" w:type="dxa"/>
            <w:vAlign w:val="center"/>
          </w:tcPr>
          <w:bookmarkStart w:id="0" w:name="_GoBack"/>
          <w:bookmarkEnd w:id="0"/>
          <w:p w:rsidR="0072379D" w:rsidRPr="005345B6" w:rsidRDefault="0072379D" w:rsidP="00016265">
            <w:pPr>
              <w:jc w:val="center"/>
            </w:pPr>
            <w:r>
              <w:object w:dxaOrig="3137" w:dyaOrig="38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pt;height:81.5pt" o:ole="" fillcolor="window">
                  <v:imagedata r:id="rId9" o:title=""/>
                </v:shape>
                <o:OLEObject Type="Embed" ProgID="Word.Picture.8" ShapeID="_x0000_i1025" DrawAspect="Content" ObjectID="_1486132522" r:id="rId10"/>
              </w:object>
            </w:r>
          </w:p>
        </w:tc>
        <w:tc>
          <w:tcPr>
            <w:tcW w:w="5940" w:type="dxa"/>
            <w:vAlign w:val="center"/>
          </w:tcPr>
          <w:p w:rsidR="0072379D" w:rsidRPr="005345B6" w:rsidRDefault="0072379D" w:rsidP="00016265">
            <w:pPr>
              <w:spacing w:before="240" w:after="240"/>
              <w:jc w:val="center"/>
              <w:rPr>
                <w:b/>
                <w:sz w:val="28"/>
                <w:szCs w:val="28"/>
              </w:rPr>
            </w:pPr>
            <w:r w:rsidRPr="005345B6">
              <w:rPr>
                <w:b/>
                <w:sz w:val="28"/>
                <w:szCs w:val="28"/>
              </w:rPr>
              <w:t>Софийски университет</w:t>
            </w:r>
            <w:r w:rsidRPr="00016265">
              <w:rPr>
                <w:b/>
                <w:sz w:val="28"/>
                <w:szCs w:val="28"/>
              </w:rPr>
              <w:t xml:space="preserve"> </w:t>
            </w:r>
            <w:r w:rsidRPr="005345B6">
              <w:rPr>
                <w:b/>
                <w:sz w:val="28"/>
                <w:szCs w:val="28"/>
              </w:rPr>
              <w:t>„Св</w:t>
            </w:r>
            <w:r w:rsidRPr="00016265">
              <w:rPr>
                <w:b/>
                <w:sz w:val="28"/>
                <w:szCs w:val="28"/>
              </w:rPr>
              <w:t>. Кл. Охридски”</w:t>
            </w:r>
          </w:p>
          <w:p w:rsidR="0072379D" w:rsidRPr="00016265" w:rsidRDefault="0072379D" w:rsidP="00016265">
            <w:pPr>
              <w:spacing w:before="240" w:after="240"/>
              <w:jc w:val="center"/>
              <w:rPr>
                <w:sz w:val="28"/>
                <w:szCs w:val="28"/>
              </w:rPr>
            </w:pPr>
            <w:r w:rsidRPr="005345B6">
              <w:rPr>
                <w:sz w:val="28"/>
                <w:szCs w:val="28"/>
              </w:rPr>
              <w:t>Факултет по</w:t>
            </w:r>
            <w:r w:rsidRPr="00016265">
              <w:rPr>
                <w:sz w:val="28"/>
                <w:szCs w:val="28"/>
              </w:rPr>
              <w:t xml:space="preserve"> математика и информатика </w:t>
            </w:r>
          </w:p>
          <w:p w:rsidR="0072379D" w:rsidRPr="00016265" w:rsidRDefault="0072379D" w:rsidP="00016265">
            <w:pPr>
              <w:spacing w:before="240" w:after="240"/>
              <w:jc w:val="center"/>
              <w:rPr>
                <w:i/>
                <w:sz w:val="28"/>
                <w:szCs w:val="28"/>
              </w:rPr>
            </w:pPr>
            <w:r w:rsidRPr="00016265">
              <w:rPr>
                <w:i/>
                <w:sz w:val="28"/>
                <w:szCs w:val="28"/>
              </w:rPr>
              <w:t>Катедра „Софтуерни технологии”</w:t>
            </w:r>
          </w:p>
        </w:tc>
        <w:tc>
          <w:tcPr>
            <w:tcW w:w="1440" w:type="dxa"/>
            <w:vAlign w:val="center"/>
          </w:tcPr>
          <w:p w:rsidR="0072379D" w:rsidRPr="006B7D48" w:rsidRDefault="004440B4" w:rsidP="00016265">
            <w:pPr>
              <w:spacing w:before="240" w:after="240"/>
              <w:jc w:val="center"/>
              <w:rPr>
                <w:caps/>
                <w:sz w:val="28"/>
                <w:szCs w:val="28"/>
                <w:lang w:val="ru-RU"/>
              </w:rPr>
            </w:pPr>
            <w:r w:rsidRPr="006B7D48">
              <w:rPr>
                <w:caps/>
              </w:rPr>
              <w:object w:dxaOrig="1176" w:dyaOrig="1056">
                <v:shape id="_x0000_i1026" type="#_x0000_t75" style="width:60.5pt;height:64pt" o:ole="">
                  <v:imagedata r:id="rId11" o:title=""/>
                </v:shape>
                <o:OLEObject Type="Embed" ProgID="PBrush" ShapeID="_x0000_i1026" DrawAspect="Content" ObjectID="_1486132523" r:id="rId12"/>
              </w:object>
            </w:r>
          </w:p>
        </w:tc>
      </w:tr>
    </w:tbl>
    <w:p w:rsidR="00B548AF" w:rsidRPr="00152C5E" w:rsidRDefault="00B548AF" w:rsidP="00152C5E"/>
    <w:p w:rsidR="00B548AF" w:rsidRPr="00236AE6" w:rsidRDefault="00B548AF" w:rsidP="00B548AF">
      <w:pPr>
        <w:spacing w:before="120"/>
        <w:jc w:val="center"/>
        <w:rPr>
          <w:b/>
          <w:sz w:val="32"/>
          <w:szCs w:val="32"/>
        </w:rPr>
      </w:pPr>
    </w:p>
    <w:p w:rsidR="00B548AF" w:rsidRPr="00236AE6" w:rsidRDefault="00B548AF" w:rsidP="00B548AF">
      <w:pPr>
        <w:spacing w:before="120"/>
        <w:jc w:val="center"/>
      </w:pPr>
    </w:p>
    <w:p w:rsidR="00B548AF" w:rsidRPr="00DF2930" w:rsidRDefault="00B548AF" w:rsidP="00B548AF">
      <w:pPr>
        <w:spacing w:before="120"/>
        <w:jc w:val="center"/>
        <w:rPr>
          <w:b/>
          <w:sz w:val="64"/>
          <w:szCs w:val="64"/>
        </w:rPr>
      </w:pPr>
      <w:r w:rsidRPr="00DF2930">
        <w:rPr>
          <w:b/>
          <w:sz w:val="64"/>
          <w:szCs w:val="64"/>
        </w:rPr>
        <w:t>ДИПЛОМНА РАБОТА</w:t>
      </w:r>
    </w:p>
    <w:p w:rsidR="00B548AF" w:rsidRPr="00B548AF" w:rsidRDefault="00B548AF" w:rsidP="00B548AF">
      <w:pPr>
        <w:spacing w:before="120"/>
        <w:jc w:val="center"/>
        <w:rPr>
          <w:lang w:val="ru-RU"/>
        </w:rPr>
      </w:pPr>
    </w:p>
    <w:p w:rsidR="00B548AF" w:rsidRPr="00B548AF" w:rsidRDefault="00B548AF" w:rsidP="00B548AF">
      <w:pPr>
        <w:spacing w:before="120"/>
        <w:jc w:val="center"/>
        <w:rPr>
          <w:lang w:val="ru-RU"/>
        </w:rPr>
      </w:pPr>
    </w:p>
    <w:p w:rsidR="00B548AF" w:rsidRDefault="00B548AF" w:rsidP="00B548AF">
      <w:pPr>
        <w:spacing w:before="120"/>
        <w:jc w:val="center"/>
        <w:rPr>
          <w:sz w:val="32"/>
          <w:szCs w:val="32"/>
        </w:rPr>
      </w:pPr>
      <w:r>
        <w:rPr>
          <w:sz w:val="32"/>
          <w:szCs w:val="32"/>
        </w:rPr>
        <w:t>на тема</w:t>
      </w:r>
    </w:p>
    <w:p w:rsidR="00B548AF" w:rsidRDefault="00B548AF" w:rsidP="00B548AF">
      <w:pPr>
        <w:spacing w:before="120"/>
        <w:jc w:val="center"/>
        <w:rPr>
          <w:sz w:val="32"/>
          <w:szCs w:val="32"/>
        </w:rPr>
      </w:pPr>
    </w:p>
    <w:p w:rsidR="00B548AF" w:rsidRPr="00DF2930" w:rsidRDefault="00B548AF" w:rsidP="00B548AF">
      <w:pPr>
        <w:spacing w:before="120"/>
        <w:jc w:val="center"/>
        <w:rPr>
          <w:sz w:val="48"/>
          <w:szCs w:val="48"/>
        </w:rPr>
      </w:pPr>
      <w:r w:rsidRPr="00DF2930">
        <w:rPr>
          <w:sz w:val="48"/>
          <w:szCs w:val="48"/>
        </w:rPr>
        <w:t>„</w:t>
      </w:r>
      <w:r w:rsidR="004E71A0" w:rsidRPr="004E71A0">
        <w:rPr>
          <w:b/>
          <w:bCs/>
        </w:rPr>
        <w:t xml:space="preserve"> </w:t>
      </w:r>
      <w:r w:rsidR="005345B6" w:rsidRPr="008743F9">
        <w:rPr>
          <w:sz w:val="48"/>
          <w:szCs w:val="48"/>
        </w:rPr>
        <w:t>Моделно</w:t>
      </w:r>
      <w:r w:rsidR="004E71A0" w:rsidRPr="008743F9">
        <w:rPr>
          <w:sz w:val="48"/>
          <w:szCs w:val="48"/>
        </w:rPr>
        <w:t xml:space="preserve"> базирана разработка на софтуер за вградена софтуерна система чрез автоматично извличане на архитектурна информация</w:t>
      </w:r>
      <w:r w:rsidRPr="00DF2930">
        <w:rPr>
          <w:sz w:val="48"/>
          <w:szCs w:val="48"/>
        </w:rPr>
        <w:t>”</w:t>
      </w:r>
    </w:p>
    <w:p w:rsidR="00B548AF" w:rsidRDefault="00B548AF" w:rsidP="00B548AF">
      <w:pPr>
        <w:spacing w:before="120"/>
        <w:jc w:val="center"/>
        <w:rPr>
          <w:sz w:val="32"/>
          <w:szCs w:val="32"/>
        </w:rPr>
      </w:pPr>
    </w:p>
    <w:p w:rsidR="00B548AF" w:rsidRDefault="00B548AF" w:rsidP="00B548AF">
      <w:pPr>
        <w:spacing w:before="120"/>
        <w:jc w:val="center"/>
        <w:rPr>
          <w:sz w:val="32"/>
          <w:szCs w:val="32"/>
        </w:rPr>
      </w:pPr>
    </w:p>
    <w:p w:rsidR="00B548AF" w:rsidRPr="00236AE6" w:rsidRDefault="00B548AF" w:rsidP="00B548AF">
      <w:pPr>
        <w:spacing w:before="120"/>
        <w:jc w:val="center"/>
        <w:rPr>
          <w:sz w:val="32"/>
          <w:szCs w:val="32"/>
        </w:rPr>
      </w:pPr>
    </w:p>
    <w:p w:rsidR="00B548AF" w:rsidRPr="00DF2930" w:rsidRDefault="00B548AF" w:rsidP="00B548AF">
      <w:pPr>
        <w:spacing w:before="120"/>
        <w:rPr>
          <w:sz w:val="28"/>
          <w:szCs w:val="28"/>
        </w:rPr>
      </w:pPr>
      <w:r w:rsidRPr="00DF2930">
        <w:rPr>
          <w:sz w:val="28"/>
          <w:szCs w:val="28"/>
        </w:rPr>
        <w:t xml:space="preserve">Дипломант: </w:t>
      </w:r>
      <w:r w:rsidR="0067115E" w:rsidRPr="0067115E">
        <w:rPr>
          <w:b/>
          <w:sz w:val="28"/>
          <w:szCs w:val="28"/>
        </w:rPr>
        <w:t xml:space="preserve">Димитър </w:t>
      </w:r>
      <w:r w:rsidR="0067115E">
        <w:rPr>
          <w:b/>
          <w:sz w:val="28"/>
          <w:szCs w:val="28"/>
        </w:rPr>
        <w:t xml:space="preserve">Делянов </w:t>
      </w:r>
      <w:r w:rsidR="0067115E" w:rsidRPr="0067115E">
        <w:rPr>
          <w:b/>
          <w:sz w:val="28"/>
          <w:szCs w:val="28"/>
        </w:rPr>
        <w:t>Манев</w:t>
      </w:r>
    </w:p>
    <w:p w:rsidR="00B548AF" w:rsidRPr="00DF2930" w:rsidRDefault="00B548AF" w:rsidP="00B548AF">
      <w:pPr>
        <w:spacing w:before="120"/>
        <w:rPr>
          <w:sz w:val="28"/>
          <w:szCs w:val="28"/>
        </w:rPr>
      </w:pPr>
      <w:r w:rsidRPr="00DF2930">
        <w:rPr>
          <w:sz w:val="28"/>
          <w:szCs w:val="28"/>
        </w:rPr>
        <w:t xml:space="preserve">Специалност: </w:t>
      </w:r>
      <w:r>
        <w:rPr>
          <w:b/>
          <w:sz w:val="28"/>
          <w:szCs w:val="28"/>
        </w:rPr>
        <w:t>Софтуерни технологии</w:t>
      </w:r>
    </w:p>
    <w:p w:rsidR="00B548AF" w:rsidRPr="00B548AF" w:rsidRDefault="00B548AF" w:rsidP="00B548AF">
      <w:pPr>
        <w:spacing w:before="120"/>
        <w:rPr>
          <w:sz w:val="28"/>
          <w:szCs w:val="28"/>
          <w:lang w:val="ru-RU"/>
        </w:rPr>
      </w:pPr>
      <w:r w:rsidRPr="00DF2930">
        <w:rPr>
          <w:sz w:val="28"/>
          <w:szCs w:val="28"/>
        </w:rPr>
        <w:t xml:space="preserve">Факултетен номер:  </w:t>
      </w:r>
      <w:r>
        <w:rPr>
          <w:b/>
          <w:sz w:val="28"/>
          <w:szCs w:val="28"/>
        </w:rPr>
        <w:t>M</w:t>
      </w:r>
      <w:r w:rsidR="0067115E" w:rsidRPr="0067115E">
        <w:rPr>
          <w:b/>
          <w:sz w:val="28"/>
          <w:szCs w:val="28"/>
          <w:lang w:val="ru-RU"/>
        </w:rPr>
        <w:t>22499</w:t>
      </w:r>
    </w:p>
    <w:p w:rsidR="00B548AF" w:rsidRPr="00DF2930" w:rsidRDefault="00B548AF" w:rsidP="00B548AF">
      <w:pPr>
        <w:spacing w:before="120"/>
        <w:jc w:val="right"/>
        <w:rPr>
          <w:sz w:val="28"/>
          <w:szCs w:val="28"/>
        </w:rPr>
      </w:pPr>
    </w:p>
    <w:p w:rsidR="00B548AF" w:rsidRPr="00DF2930" w:rsidRDefault="00B548AF" w:rsidP="00B548AF">
      <w:pPr>
        <w:spacing w:before="120"/>
        <w:jc w:val="right"/>
        <w:rPr>
          <w:sz w:val="28"/>
          <w:szCs w:val="28"/>
        </w:rPr>
      </w:pPr>
    </w:p>
    <w:p w:rsidR="00B548AF" w:rsidRPr="00DF2930" w:rsidRDefault="00B548AF" w:rsidP="00B548AF">
      <w:pPr>
        <w:spacing w:before="240"/>
        <w:jc w:val="right"/>
        <w:rPr>
          <w:sz w:val="28"/>
          <w:szCs w:val="28"/>
        </w:rPr>
      </w:pPr>
      <w:r>
        <w:rPr>
          <w:sz w:val="28"/>
          <w:szCs w:val="28"/>
        </w:rPr>
        <w:t>Научен ръководител:</w:t>
      </w:r>
    </w:p>
    <w:p w:rsidR="00B548AF" w:rsidRPr="00E82AC4" w:rsidRDefault="00B548AF" w:rsidP="00B548AF">
      <w:pPr>
        <w:spacing w:before="120"/>
        <w:jc w:val="right"/>
        <w:rPr>
          <w:b/>
          <w:sz w:val="28"/>
          <w:szCs w:val="28"/>
        </w:rPr>
      </w:pPr>
      <w:r w:rsidRPr="008743F9">
        <w:rPr>
          <w:b/>
          <w:color w:val="auto"/>
          <w:sz w:val="28"/>
          <w:szCs w:val="28"/>
        </w:rPr>
        <w:t xml:space="preserve">доц. д-р </w:t>
      </w:r>
      <w:r w:rsidR="008743F9" w:rsidRPr="008743F9">
        <w:rPr>
          <w:b/>
          <w:sz w:val="28"/>
          <w:szCs w:val="28"/>
        </w:rPr>
        <w:t>Александър Димов</w:t>
      </w:r>
    </w:p>
    <w:p w:rsidR="00B548AF" w:rsidRPr="00B548AF" w:rsidRDefault="00B548AF" w:rsidP="00B548AF">
      <w:pPr>
        <w:jc w:val="center"/>
        <w:rPr>
          <w:sz w:val="28"/>
          <w:szCs w:val="28"/>
          <w:lang w:val="ru-RU"/>
        </w:rPr>
      </w:pPr>
    </w:p>
    <w:p w:rsidR="00B548AF" w:rsidRPr="00B548AF" w:rsidRDefault="00B548AF" w:rsidP="00B548AF">
      <w:pPr>
        <w:jc w:val="center"/>
        <w:rPr>
          <w:lang w:val="ru-RU"/>
        </w:rPr>
      </w:pPr>
      <w:r w:rsidRPr="00DF2930">
        <w:rPr>
          <w:sz w:val="28"/>
          <w:szCs w:val="28"/>
        </w:rPr>
        <w:t xml:space="preserve">София, </w:t>
      </w:r>
      <w:del w:id="1" w:author="mitko" w:date="2015-02-16T21:10:00Z">
        <w:r w:rsidRPr="00DF2930" w:rsidDel="004A26D0">
          <w:rPr>
            <w:sz w:val="28"/>
            <w:szCs w:val="28"/>
          </w:rPr>
          <w:delText>20</w:delText>
        </w:r>
        <w:r w:rsidR="008743F9" w:rsidDel="004A26D0">
          <w:rPr>
            <w:sz w:val="28"/>
            <w:szCs w:val="28"/>
          </w:rPr>
          <w:delText>14</w:delText>
        </w:r>
        <w:r w:rsidRPr="00DF2930" w:rsidDel="004A26D0">
          <w:rPr>
            <w:sz w:val="28"/>
            <w:szCs w:val="28"/>
          </w:rPr>
          <w:delText xml:space="preserve"> </w:delText>
        </w:r>
      </w:del>
      <w:ins w:id="2" w:author="mitko" w:date="2015-02-16T21:10:00Z">
        <w:r w:rsidR="004A26D0" w:rsidRPr="00DF2930">
          <w:rPr>
            <w:sz w:val="28"/>
            <w:szCs w:val="28"/>
          </w:rPr>
          <w:t>20</w:t>
        </w:r>
        <w:r w:rsidR="004A26D0">
          <w:rPr>
            <w:sz w:val="28"/>
            <w:szCs w:val="28"/>
          </w:rPr>
          <w:t>1</w:t>
        </w:r>
        <w:r w:rsidR="004A26D0">
          <w:rPr>
            <w:sz w:val="28"/>
            <w:szCs w:val="28"/>
            <w:lang w:val="en-US"/>
          </w:rPr>
          <w:t>5</w:t>
        </w:r>
        <w:r w:rsidR="004A26D0" w:rsidRPr="00DF2930">
          <w:rPr>
            <w:sz w:val="28"/>
            <w:szCs w:val="28"/>
          </w:rPr>
          <w:t xml:space="preserve"> </w:t>
        </w:r>
      </w:ins>
      <w:r w:rsidRPr="00DF2930">
        <w:rPr>
          <w:sz w:val="28"/>
          <w:szCs w:val="28"/>
        </w:rPr>
        <w:t>г.</w:t>
      </w:r>
    </w:p>
    <w:p w:rsidR="00C3793A" w:rsidRPr="006B7D48" w:rsidRDefault="00B548AF" w:rsidP="00803DE5">
      <w:pPr>
        <w:rPr>
          <w:caps/>
        </w:rPr>
      </w:pPr>
      <w:r w:rsidRPr="00B548AF">
        <w:rPr>
          <w:lang w:val="ru-RU"/>
        </w:rPr>
        <w:br w:type="page"/>
      </w:r>
      <w:r w:rsidR="00C3793A" w:rsidRPr="00E71B0C">
        <w:lastRenderedPageBreak/>
        <w:t>Съдържание</w:t>
      </w:r>
    </w:p>
    <w:p w:rsidR="00D05633" w:rsidRDefault="00C1729F">
      <w:pPr>
        <w:pStyle w:val="TOC1"/>
        <w:rPr>
          <w:rFonts w:asciiTheme="minorHAnsi" w:eastAsiaTheme="minorEastAsia" w:hAnsiTheme="minorHAnsi" w:cstheme="minorBidi"/>
          <w:b w:val="0"/>
          <w:bCs w:val="0"/>
          <w:caps w:val="0"/>
          <w:color w:val="auto"/>
          <w:sz w:val="22"/>
          <w:szCs w:val="22"/>
          <w:lang w:val="en-US" w:eastAsia="en-US"/>
        </w:rPr>
      </w:pPr>
      <w:r w:rsidRPr="00726BC6">
        <w:rPr>
          <w:b w:val="0"/>
          <w:sz w:val="40"/>
          <w:szCs w:val="40"/>
        </w:rPr>
        <w:fldChar w:fldCharType="begin"/>
      </w:r>
      <w:r>
        <w:rPr>
          <w:b w:val="0"/>
          <w:sz w:val="40"/>
          <w:szCs w:val="40"/>
        </w:rPr>
        <w:instrText xml:space="preserve"> TOC \o "1-3" \h \z \u </w:instrText>
      </w:r>
      <w:r w:rsidRPr="00726BC6">
        <w:rPr>
          <w:b w:val="0"/>
          <w:sz w:val="40"/>
          <w:szCs w:val="40"/>
        </w:rPr>
        <w:fldChar w:fldCharType="separate"/>
      </w:r>
      <w:hyperlink w:anchor="_Toc412390687" w:history="1">
        <w:r w:rsidR="00D05633" w:rsidRPr="00346F12">
          <w:rPr>
            <w:rStyle w:val="Hyperlink"/>
            <w:lang w:val="en-US"/>
          </w:rPr>
          <w:t>1.</w:t>
        </w:r>
        <w:r w:rsidR="00D05633">
          <w:rPr>
            <w:rFonts w:asciiTheme="minorHAnsi" w:eastAsiaTheme="minorEastAsia" w:hAnsiTheme="minorHAnsi" w:cstheme="minorBidi"/>
            <w:b w:val="0"/>
            <w:bCs w:val="0"/>
            <w:caps w:val="0"/>
            <w:color w:val="auto"/>
            <w:sz w:val="22"/>
            <w:szCs w:val="22"/>
            <w:lang w:val="en-US" w:eastAsia="en-US"/>
          </w:rPr>
          <w:tab/>
        </w:r>
        <w:r w:rsidR="00D05633" w:rsidRPr="00346F12">
          <w:rPr>
            <w:rStyle w:val="Hyperlink"/>
          </w:rPr>
          <w:t>Увод</w:t>
        </w:r>
        <w:r w:rsidR="00D05633">
          <w:rPr>
            <w:webHidden/>
          </w:rPr>
          <w:tab/>
        </w:r>
        <w:r w:rsidR="00D05633">
          <w:rPr>
            <w:webHidden/>
          </w:rPr>
          <w:fldChar w:fldCharType="begin"/>
        </w:r>
        <w:r w:rsidR="00D05633">
          <w:rPr>
            <w:webHidden/>
          </w:rPr>
          <w:instrText xml:space="preserve"> PAGEREF _Toc412390687 \h </w:instrText>
        </w:r>
        <w:r w:rsidR="00D05633">
          <w:rPr>
            <w:webHidden/>
          </w:rPr>
        </w:r>
        <w:r w:rsidR="00D05633">
          <w:rPr>
            <w:webHidden/>
          </w:rPr>
          <w:fldChar w:fldCharType="separate"/>
        </w:r>
        <w:r w:rsidR="00D05633">
          <w:rPr>
            <w:webHidden/>
          </w:rPr>
          <w:t>5</w:t>
        </w:r>
        <w:r w:rsidR="00D05633">
          <w:rPr>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688" w:history="1">
        <w:r w:rsidRPr="00346F12">
          <w:rPr>
            <w:rStyle w:val="Hyperlink"/>
            <w:noProof/>
          </w:rPr>
          <w:t>1.1</w:t>
        </w:r>
        <w:r>
          <w:rPr>
            <w:rFonts w:asciiTheme="minorHAnsi" w:eastAsiaTheme="minorEastAsia" w:hAnsiTheme="minorHAnsi" w:cstheme="minorBidi"/>
            <w:smallCaps w:val="0"/>
            <w:noProof/>
            <w:color w:val="auto"/>
            <w:sz w:val="22"/>
            <w:szCs w:val="22"/>
            <w:lang w:val="en-US" w:eastAsia="en-US"/>
          </w:rPr>
          <w:tab/>
        </w:r>
        <w:r w:rsidRPr="00346F12">
          <w:rPr>
            <w:rStyle w:val="Hyperlink"/>
            <w:noProof/>
          </w:rPr>
          <w:t>Състояние на индустрията</w:t>
        </w:r>
        <w:r>
          <w:rPr>
            <w:noProof/>
            <w:webHidden/>
          </w:rPr>
          <w:tab/>
        </w:r>
        <w:r>
          <w:rPr>
            <w:noProof/>
            <w:webHidden/>
          </w:rPr>
          <w:fldChar w:fldCharType="begin"/>
        </w:r>
        <w:r>
          <w:rPr>
            <w:noProof/>
            <w:webHidden/>
          </w:rPr>
          <w:instrText xml:space="preserve"> PAGEREF _Toc412390688 \h </w:instrText>
        </w:r>
        <w:r>
          <w:rPr>
            <w:noProof/>
            <w:webHidden/>
          </w:rPr>
        </w:r>
        <w:r>
          <w:rPr>
            <w:noProof/>
            <w:webHidden/>
          </w:rPr>
          <w:fldChar w:fldCharType="separate"/>
        </w:r>
        <w:r>
          <w:rPr>
            <w:noProof/>
            <w:webHidden/>
          </w:rPr>
          <w:t>5</w:t>
        </w:r>
        <w:r>
          <w:rPr>
            <w:noProof/>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689" w:history="1">
        <w:r w:rsidRPr="00346F12">
          <w:rPr>
            <w:rStyle w:val="Hyperlink"/>
            <w:noProof/>
          </w:rPr>
          <w:t>1.2</w:t>
        </w:r>
        <w:r>
          <w:rPr>
            <w:rFonts w:asciiTheme="minorHAnsi" w:eastAsiaTheme="minorEastAsia" w:hAnsiTheme="minorHAnsi" w:cstheme="minorBidi"/>
            <w:smallCaps w:val="0"/>
            <w:noProof/>
            <w:color w:val="auto"/>
            <w:sz w:val="22"/>
            <w:szCs w:val="22"/>
            <w:lang w:val="en-US" w:eastAsia="en-US"/>
          </w:rPr>
          <w:tab/>
        </w:r>
        <w:r w:rsidRPr="00346F12">
          <w:rPr>
            <w:rStyle w:val="Hyperlink"/>
            <w:noProof/>
          </w:rPr>
          <w:t>Софтуер за вградени системи</w:t>
        </w:r>
        <w:r>
          <w:rPr>
            <w:noProof/>
            <w:webHidden/>
          </w:rPr>
          <w:tab/>
        </w:r>
        <w:r>
          <w:rPr>
            <w:noProof/>
            <w:webHidden/>
          </w:rPr>
          <w:fldChar w:fldCharType="begin"/>
        </w:r>
        <w:r>
          <w:rPr>
            <w:noProof/>
            <w:webHidden/>
          </w:rPr>
          <w:instrText xml:space="preserve"> PAGEREF _Toc412390689 \h </w:instrText>
        </w:r>
        <w:r>
          <w:rPr>
            <w:noProof/>
            <w:webHidden/>
          </w:rPr>
        </w:r>
        <w:r>
          <w:rPr>
            <w:noProof/>
            <w:webHidden/>
          </w:rPr>
          <w:fldChar w:fldCharType="separate"/>
        </w:r>
        <w:r>
          <w:rPr>
            <w:noProof/>
            <w:webHidden/>
          </w:rPr>
          <w:t>6</w:t>
        </w:r>
        <w:r>
          <w:rPr>
            <w:noProof/>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690" w:history="1">
        <w:r w:rsidRPr="00346F12">
          <w:rPr>
            <w:rStyle w:val="Hyperlink"/>
            <w:noProof/>
          </w:rPr>
          <w:t>1.3</w:t>
        </w:r>
        <w:r>
          <w:rPr>
            <w:rFonts w:asciiTheme="minorHAnsi" w:eastAsiaTheme="minorEastAsia" w:hAnsiTheme="minorHAnsi" w:cstheme="minorBidi"/>
            <w:smallCaps w:val="0"/>
            <w:noProof/>
            <w:color w:val="auto"/>
            <w:sz w:val="22"/>
            <w:szCs w:val="22"/>
            <w:lang w:val="en-US" w:eastAsia="en-US"/>
          </w:rPr>
          <w:tab/>
        </w:r>
        <w:r w:rsidRPr="00346F12">
          <w:rPr>
            <w:rStyle w:val="Hyperlink"/>
            <w:noProof/>
          </w:rPr>
          <w:t>Софтуерна архитектура</w:t>
        </w:r>
        <w:r>
          <w:rPr>
            <w:noProof/>
            <w:webHidden/>
          </w:rPr>
          <w:tab/>
        </w:r>
        <w:r>
          <w:rPr>
            <w:noProof/>
            <w:webHidden/>
          </w:rPr>
          <w:fldChar w:fldCharType="begin"/>
        </w:r>
        <w:r>
          <w:rPr>
            <w:noProof/>
            <w:webHidden/>
          </w:rPr>
          <w:instrText xml:space="preserve"> PAGEREF _Toc412390690 \h </w:instrText>
        </w:r>
        <w:r>
          <w:rPr>
            <w:noProof/>
            <w:webHidden/>
          </w:rPr>
        </w:r>
        <w:r>
          <w:rPr>
            <w:noProof/>
            <w:webHidden/>
          </w:rPr>
          <w:fldChar w:fldCharType="separate"/>
        </w:r>
        <w:r>
          <w:rPr>
            <w:noProof/>
            <w:webHidden/>
          </w:rPr>
          <w:t>6</w:t>
        </w:r>
        <w:r>
          <w:rPr>
            <w:noProof/>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691" w:history="1">
        <w:r w:rsidRPr="00346F12">
          <w:rPr>
            <w:rStyle w:val="Hyperlink"/>
            <w:noProof/>
          </w:rPr>
          <w:t>1.4</w:t>
        </w:r>
        <w:r>
          <w:rPr>
            <w:rFonts w:asciiTheme="minorHAnsi" w:eastAsiaTheme="minorEastAsia" w:hAnsiTheme="minorHAnsi" w:cstheme="minorBidi"/>
            <w:smallCaps w:val="0"/>
            <w:noProof/>
            <w:color w:val="auto"/>
            <w:sz w:val="22"/>
            <w:szCs w:val="22"/>
            <w:lang w:val="en-US" w:eastAsia="en-US"/>
          </w:rPr>
          <w:tab/>
        </w:r>
        <w:r w:rsidRPr="00346F12">
          <w:rPr>
            <w:rStyle w:val="Hyperlink"/>
            <w:noProof/>
          </w:rPr>
          <w:t>Мотивация за решението</w:t>
        </w:r>
        <w:r>
          <w:rPr>
            <w:noProof/>
            <w:webHidden/>
          </w:rPr>
          <w:tab/>
        </w:r>
        <w:r>
          <w:rPr>
            <w:noProof/>
            <w:webHidden/>
          </w:rPr>
          <w:fldChar w:fldCharType="begin"/>
        </w:r>
        <w:r>
          <w:rPr>
            <w:noProof/>
            <w:webHidden/>
          </w:rPr>
          <w:instrText xml:space="preserve"> PAGEREF _Toc412390691 \h </w:instrText>
        </w:r>
        <w:r>
          <w:rPr>
            <w:noProof/>
            <w:webHidden/>
          </w:rPr>
        </w:r>
        <w:r>
          <w:rPr>
            <w:noProof/>
            <w:webHidden/>
          </w:rPr>
          <w:fldChar w:fldCharType="separate"/>
        </w:r>
        <w:r>
          <w:rPr>
            <w:noProof/>
            <w:webHidden/>
          </w:rPr>
          <w:t>7</w:t>
        </w:r>
        <w:r>
          <w:rPr>
            <w:noProof/>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692" w:history="1">
        <w:r w:rsidRPr="00346F12">
          <w:rPr>
            <w:rStyle w:val="Hyperlink"/>
            <w:noProof/>
          </w:rPr>
          <w:t>1.5</w:t>
        </w:r>
        <w:r>
          <w:rPr>
            <w:rFonts w:asciiTheme="minorHAnsi" w:eastAsiaTheme="minorEastAsia" w:hAnsiTheme="minorHAnsi" w:cstheme="minorBidi"/>
            <w:smallCaps w:val="0"/>
            <w:noProof/>
            <w:color w:val="auto"/>
            <w:sz w:val="22"/>
            <w:szCs w:val="22"/>
            <w:lang w:val="en-US" w:eastAsia="en-US"/>
          </w:rPr>
          <w:tab/>
        </w:r>
        <w:r w:rsidRPr="00346F12">
          <w:rPr>
            <w:rStyle w:val="Hyperlink"/>
            <w:noProof/>
          </w:rPr>
          <w:t>Цел и задачи на дипломната работа</w:t>
        </w:r>
        <w:r>
          <w:rPr>
            <w:noProof/>
            <w:webHidden/>
          </w:rPr>
          <w:tab/>
        </w:r>
        <w:r>
          <w:rPr>
            <w:noProof/>
            <w:webHidden/>
          </w:rPr>
          <w:fldChar w:fldCharType="begin"/>
        </w:r>
        <w:r>
          <w:rPr>
            <w:noProof/>
            <w:webHidden/>
          </w:rPr>
          <w:instrText xml:space="preserve"> PAGEREF _Toc412390692 \h </w:instrText>
        </w:r>
        <w:r>
          <w:rPr>
            <w:noProof/>
            <w:webHidden/>
          </w:rPr>
        </w:r>
        <w:r>
          <w:rPr>
            <w:noProof/>
            <w:webHidden/>
          </w:rPr>
          <w:fldChar w:fldCharType="separate"/>
        </w:r>
        <w:r>
          <w:rPr>
            <w:noProof/>
            <w:webHidden/>
          </w:rPr>
          <w:t>7</w:t>
        </w:r>
        <w:r>
          <w:rPr>
            <w:noProof/>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693" w:history="1">
        <w:r w:rsidRPr="00346F12">
          <w:rPr>
            <w:rStyle w:val="Hyperlink"/>
            <w:noProof/>
          </w:rPr>
          <w:t>1.6</w:t>
        </w:r>
        <w:r>
          <w:rPr>
            <w:rFonts w:asciiTheme="minorHAnsi" w:eastAsiaTheme="minorEastAsia" w:hAnsiTheme="minorHAnsi" w:cstheme="minorBidi"/>
            <w:smallCaps w:val="0"/>
            <w:noProof/>
            <w:color w:val="auto"/>
            <w:sz w:val="22"/>
            <w:szCs w:val="22"/>
            <w:lang w:val="en-US" w:eastAsia="en-US"/>
          </w:rPr>
          <w:tab/>
        </w:r>
        <w:r w:rsidRPr="00346F12">
          <w:rPr>
            <w:rStyle w:val="Hyperlink"/>
            <w:noProof/>
          </w:rPr>
          <w:t>Очаквани ползи от реализацията</w:t>
        </w:r>
        <w:r>
          <w:rPr>
            <w:noProof/>
            <w:webHidden/>
          </w:rPr>
          <w:tab/>
        </w:r>
        <w:r>
          <w:rPr>
            <w:noProof/>
            <w:webHidden/>
          </w:rPr>
          <w:fldChar w:fldCharType="begin"/>
        </w:r>
        <w:r>
          <w:rPr>
            <w:noProof/>
            <w:webHidden/>
          </w:rPr>
          <w:instrText xml:space="preserve"> PAGEREF _Toc412390693 \h </w:instrText>
        </w:r>
        <w:r>
          <w:rPr>
            <w:noProof/>
            <w:webHidden/>
          </w:rPr>
        </w:r>
        <w:r>
          <w:rPr>
            <w:noProof/>
            <w:webHidden/>
          </w:rPr>
          <w:fldChar w:fldCharType="separate"/>
        </w:r>
        <w:r>
          <w:rPr>
            <w:noProof/>
            <w:webHidden/>
          </w:rPr>
          <w:t>8</w:t>
        </w:r>
        <w:r>
          <w:rPr>
            <w:noProof/>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694" w:history="1">
        <w:r w:rsidRPr="00346F12">
          <w:rPr>
            <w:rStyle w:val="Hyperlink"/>
            <w:noProof/>
          </w:rPr>
          <w:t>1.7</w:t>
        </w:r>
        <w:r>
          <w:rPr>
            <w:rFonts w:asciiTheme="minorHAnsi" w:eastAsiaTheme="minorEastAsia" w:hAnsiTheme="minorHAnsi" w:cstheme="minorBidi"/>
            <w:smallCaps w:val="0"/>
            <w:noProof/>
            <w:color w:val="auto"/>
            <w:sz w:val="22"/>
            <w:szCs w:val="22"/>
            <w:lang w:val="en-US" w:eastAsia="en-US"/>
          </w:rPr>
          <w:tab/>
        </w:r>
        <w:r w:rsidRPr="00346F12">
          <w:rPr>
            <w:rStyle w:val="Hyperlink"/>
            <w:noProof/>
          </w:rPr>
          <w:t>Структура на дипломната работа</w:t>
        </w:r>
        <w:r>
          <w:rPr>
            <w:noProof/>
            <w:webHidden/>
          </w:rPr>
          <w:tab/>
        </w:r>
        <w:r>
          <w:rPr>
            <w:noProof/>
            <w:webHidden/>
          </w:rPr>
          <w:fldChar w:fldCharType="begin"/>
        </w:r>
        <w:r>
          <w:rPr>
            <w:noProof/>
            <w:webHidden/>
          </w:rPr>
          <w:instrText xml:space="preserve"> PAGEREF _Toc412390694 \h </w:instrText>
        </w:r>
        <w:r>
          <w:rPr>
            <w:noProof/>
            <w:webHidden/>
          </w:rPr>
        </w:r>
        <w:r>
          <w:rPr>
            <w:noProof/>
            <w:webHidden/>
          </w:rPr>
          <w:fldChar w:fldCharType="separate"/>
        </w:r>
        <w:r>
          <w:rPr>
            <w:noProof/>
            <w:webHidden/>
          </w:rPr>
          <w:t>8</w:t>
        </w:r>
        <w:r>
          <w:rPr>
            <w:noProof/>
            <w:webHidden/>
          </w:rPr>
          <w:fldChar w:fldCharType="end"/>
        </w:r>
      </w:hyperlink>
    </w:p>
    <w:p w:rsidR="00D05633" w:rsidRDefault="00D05633">
      <w:pPr>
        <w:pStyle w:val="TOC1"/>
        <w:rPr>
          <w:rFonts w:asciiTheme="minorHAnsi" w:eastAsiaTheme="minorEastAsia" w:hAnsiTheme="minorHAnsi" w:cstheme="minorBidi"/>
          <w:b w:val="0"/>
          <w:bCs w:val="0"/>
          <w:caps w:val="0"/>
          <w:color w:val="auto"/>
          <w:sz w:val="22"/>
          <w:szCs w:val="22"/>
          <w:lang w:val="en-US" w:eastAsia="en-US"/>
        </w:rPr>
      </w:pPr>
      <w:hyperlink w:anchor="_Toc412390695" w:history="1">
        <w:r w:rsidRPr="00346F12">
          <w:rPr>
            <w:rStyle w:val="Hyperlink"/>
          </w:rPr>
          <w:t>2.</w:t>
        </w:r>
        <w:r>
          <w:rPr>
            <w:rFonts w:asciiTheme="minorHAnsi" w:eastAsiaTheme="minorEastAsia" w:hAnsiTheme="minorHAnsi" w:cstheme="minorBidi"/>
            <w:b w:val="0"/>
            <w:bCs w:val="0"/>
            <w:caps w:val="0"/>
            <w:color w:val="auto"/>
            <w:sz w:val="22"/>
            <w:szCs w:val="22"/>
            <w:lang w:val="en-US" w:eastAsia="en-US"/>
          </w:rPr>
          <w:tab/>
        </w:r>
        <w:r w:rsidRPr="00346F12">
          <w:rPr>
            <w:rStyle w:val="Hyperlink"/>
          </w:rPr>
          <w:t>Реверсивен инж</w:t>
        </w:r>
        <w:r w:rsidRPr="00346F12">
          <w:rPr>
            <w:rStyle w:val="Hyperlink"/>
            <w:lang w:val="en-US"/>
          </w:rPr>
          <w:t>е</w:t>
        </w:r>
        <w:r w:rsidRPr="00346F12">
          <w:rPr>
            <w:rStyle w:val="Hyperlink"/>
          </w:rPr>
          <w:t>неринг</w:t>
        </w:r>
        <w:r>
          <w:rPr>
            <w:webHidden/>
          </w:rPr>
          <w:tab/>
        </w:r>
        <w:r>
          <w:rPr>
            <w:webHidden/>
          </w:rPr>
          <w:fldChar w:fldCharType="begin"/>
        </w:r>
        <w:r>
          <w:rPr>
            <w:webHidden/>
          </w:rPr>
          <w:instrText xml:space="preserve"> PAGEREF _Toc412390695 \h </w:instrText>
        </w:r>
        <w:r>
          <w:rPr>
            <w:webHidden/>
          </w:rPr>
        </w:r>
        <w:r>
          <w:rPr>
            <w:webHidden/>
          </w:rPr>
          <w:fldChar w:fldCharType="separate"/>
        </w:r>
        <w:r>
          <w:rPr>
            <w:webHidden/>
          </w:rPr>
          <w:t>10</w:t>
        </w:r>
        <w:r>
          <w:rPr>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696" w:history="1">
        <w:r w:rsidRPr="00346F12">
          <w:rPr>
            <w:rStyle w:val="Hyperlink"/>
            <w:noProof/>
          </w:rPr>
          <w:t>2.1</w:t>
        </w:r>
        <w:r>
          <w:rPr>
            <w:rFonts w:asciiTheme="minorHAnsi" w:eastAsiaTheme="minorEastAsia" w:hAnsiTheme="minorHAnsi" w:cstheme="minorBidi"/>
            <w:smallCaps w:val="0"/>
            <w:noProof/>
            <w:color w:val="auto"/>
            <w:sz w:val="22"/>
            <w:szCs w:val="22"/>
            <w:lang w:val="en-US" w:eastAsia="en-US"/>
          </w:rPr>
          <w:tab/>
        </w:r>
        <w:r w:rsidRPr="00346F12">
          <w:rPr>
            <w:rStyle w:val="Hyperlink"/>
            <w:noProof/>
          </w:rPr>
          <w:t>Основни дефиниции</w:t>
        </w:r>
        <w:r>
          <w:rPr>
            <w:noProof/>
            <w:webHidden/>
          </w:rPr>
          <w:tab/>
        </w:r>
        <w:r>
          <w:rPr>
            <w:noProof/>
            <w:webHidden/>
          </w:rPr>
          <w:fldChar w:fldCharType="begin"/>
        </w:r>
        <w:r>
          <w:rPr>
            <w:noProof/>
            <w:webHidden/>
          </w:rPr>
          <w:instrText xml:space="preserve"> PAGEREF _Toc412390696 \h </w:instrText>
        </w:r>
        <w:r>
          <w:rPr>
            <w:noProof/>
            <w:webHidden/>
          </w:rPr>
        </w:r>
        <w:r>
          <w:rPr>
            <w:noProof/>
            <w:webHidden/>
          </w:rPr>
          <w:fldChar w:fldCharType="separate"/>
        </w:r>
        <w:r>
          <w:rPr>
            <w:noProof/>
            <w:webHidden/>
          </w:rPr>
          <w:t>10</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697" w:history="1">
        <w:r w:rsidRPr="00346F12">
          <w:rPr>
            <w:rStyle w:val="Hyperlink"/>
            <w:noProof/>
          </w:rPr>
          <w:t>2.1.1</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Терминология на реинженеринга и софтуерната поддръжка</w:t>
        </w:r>
        <w:r>
          <w:rPr>
            <w:noProof/>
            <w:webHidden/>
          </w:rPr>
          <w:tab/>
        </w:r>
        <w:r>
          <w:rPr>
            <w:noProof/>
            <w:webHidden/>
          </w:rPr>
          <w:fldChar w:fldCharType="begin"/>
        </w:r>
        <w:r>
          <w:rPr>
            <w:noProof/>
            <w:webHidden/>
          </w:rPr>
          <w:instrText xml:space="preserve"> PAGEREF _Toc412390697 \h </w:instrText>
        </w:r>
        <w:r>
          <w:rPr>
            <w:noProof/>
            <w:webHidden/>
          </w:rPr>
        </w:r>
        <w:r>
          <w:rPr>
            <w:noProof/>
            <w:webHidden/>
          </w:rPr>
          <w:fldChar w:fldCharType="separate"/>
        </w:r>
        <w:r>
          <w:rPr>
            <w:noProof/>
            <w:webHidden/>
          </w:rPr>
          <w:t>10</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698" w:history="1">
        <w:r w:rsidRPr="00346F12">
          <w:rPr>
            <w:rStyle w:val="Hyperlink"/>
            <w:noProof/>
          </w:rPr>
          <w:t>2.1.2</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Терминология в софтуерната архитектура</w:t>
        </w:r>
        <w:r>
          <w:rPr>
            <w:noProof/>
            <w:webHidden/>
          </w:rPr>
          <w:tab/>
        </w:r>
        <w:r>
          <w:rPr>
            <w:noProof/>
            <w:webHidden/>
          </w:rPr>
          <w:fldChar w:fldCharType="begin"/>
        </w:r>
        <w:r>
          <w:rPr>
            <w:noProof/>
            <w:webHidden/>
          </w:rPr>
          <w:instrText xml:space="preserve"> PAGEREF _Toc412390698 \h </w:instrText>
        </w:r>
        <w:r>
          <w:rPr>
            <w:noProof/>
            <w:webHidden/>
          </w:rPr>
        </w:r>
        <w:r>
          <w:rPr>
            <w:noProof/>
            <w:webHidden/>
          </w:rPr>
          <w:fldChar w:fldCharType="separate"/>
        </w:r>
        <w:r>
          <w:rPr>
            <w:noProof/>
            <w:webHidden/>
          </w:rPr>
          <w:t>11</w:t>
        </w:r>
        <w:r>
          <w:rPr>
            <w:noProof/>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699" w:history="1">
        <w:r w:rsidRPr="00346F12">
          <w:rPr>
            <w:rStyle w:val="Hyperlink"/>
            <w:noProof/>
          </w:rPr>
          <w:t>2.2</w:t>
        </w:r>
        <w:r>
          <w:rPr>
            <w:rFonts w:asciiTheme="minorHAnsi" w:eastAsiaTheme="minorEastAsia" w:hAnsiTheme="minorHAnsi" w:cstheme="minorBidi"/>
            <w:smallCaps w:val="0"/>
            <w:noProof/>
            <w:color w:val="auto"/>
            <w:sz w:val="22"/>
            <w:szCs w:val="22"/>
            <w:lang w:val="en-US" w:eastAsia="en-US"/>
          </w:rPr>
          <w:tab/>
        </w:r>
        <w:r w:rsidRPr="00346F12">
          <w:rPr>
            <w:rStyle w:val="Hyperlink"/>
            <w:noProof/>
          </w:rPr>
          <w:t>Реинженеринг на компонентно-базиран софтуер и среда за изпълнението му</w:t>
        </w:r>
        <w:r>
          <w:rPr>
            <w:noProof/>
            <w:webHidden/>
          </w:rPr>
          <w:tab/>
        </w:r>
        <w:r>
          <w:rPr>
            <w:noProof/>
            <w:webHidden/>
          </w:rPr>
          <w:fldChar w:fldCharType="begin"/>
        </w:r>
        <w:r>
          <w:rPr>
            <w:noProof/>
            <w:webHidden/>
          </w:rPr>
          <w:instrText xml:space="preserve"> PAGEREF _Toc412390699 \h </w:instrText>
        </w:r>
        <w:r>
          <w:rPr>
            <w:noProof/>
            <w:webHidden/>
          </w:rPr>
        </w:r>
        <w:r>
          <w:rPr>
            <w:noProof/>
            <w:webHidden/>
          </w:rPr>
          <w:fldChar w:fldCharType="separate"/>
        </w:r>
        <w:r>
          <w:rPr>
            <w:noProof/>
            <w:webHidden/>
          </w:rPr>
          <w:t>14</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00" w:history="1">
        <w:r w:rsidRPr="00346F12">
          <w:rPr>
            <w:rStyle w:val="Hyperlink"/>
            <w:noProof/>
          </w:rPr>
          <w:t>2.2.1</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Реинженеринг и компонентно-базиран софтуер</w:t>
        </w:r>
        <w:r>
          <w:rPr>
            <w:noProof/>
            <w:webHidden/>
          </w:rPr>
          <w:tab/>
        </w:r>
        <w:r>
          <w:rPr>
            <w:noProof/>
            <w:webHidden/>
          </w:rPr>
          <w:fldChar w:fldCharType="begin"/>
        </w:r>
        <w:r>
          <w:rPr>
            <w:noProof/>
            <w:webHidden/>
          </w:rPr>
          <w:instrText xml:space="preserve"> PAGEREF _Toc412390700 \h </w:instrText>
        </w:r>
        <w:r>
          <w:rPr>
            <w:noProof/>
            <w:webHidden/>
          </w:rPr>
        </w:r>
        <w:r>
          <w:rPr>
            <w:noProof/>
            <w:webHidden/>
          </w:rPr>
          <w:fldChar w:fldCharType="separate"/>
        </w:r>
        <w:r>
          <w:rPr>
            <w:noProof/>
            <w:webHidden/>
          </w:rPr>
          <w:t>14</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01" w:history="1">
        <w:r w:rsidRPr="00346F12">
          <w:rPr>
            <w:rStyle w:val="Hyperlink"/>
            <w:noProof/>
          </w:rPr>
          <w:t>2.2.2</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Среда за архитектурна реконструкция</w:t>
        </w:r>
        <w:r>
          <w:rPr>
            <w:noProof/>
            <w:webHidden/>
          </w:rPr>
          <w:tab/>
        </w:r>
        <w:r>
          <w:rPr>
            <w:noProof/>
            <w:webHidden/>
          </w:rPr>
          <w:fldChar w:fldCharType="begin"/>
        </w:r>
        <w:r>
          <w:rPr>
            <w:noProof/>
            <w:webHidden/>
          </w:rPr>
          <w:instrText xml:space="preserve"> PAGEREF _Toc412390701 \h </w:instrText>
        </w:r>
        <w:r>
          <w:rPr>
            <w:noProof/>
            <w:webHidden/>
          </w:rPr>
        </w:r>
        <w:r>
          <w:rPr>
            <w:noProof/>
            <w:webHidden/>
          </w:rPr>
          <w:fldChar w:fldCharType="separate"/>
        </w:r>
        <w:r>
          <w:rPr>
            <w:noProof/>
            <w:webHidden/>
          </w:rPr>
          <w:t>16</w:t>
        </w:r>
        <w:r>
          <w:rPr>
            <w:noProof/>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702" w:history="1">
        <w:r w:rsidRPr="00346F12">
          <w:rPr>
            <w:rStyle w:val="Hyperlink"/>
            <w:noProof/>
          </w:rPr>
          <w:t>2.3</w:t>
        </w:r>
        <w:r>
          <w:rPr>
            <w:rFonts w:asciiTheme="minorHAnsi" w:eastAsiaTheme="minorEastAsia" w:hAnsiTheme="minorHAnsi" w:cstheme="minorBidi"/>
            <w:smallCaps w:val="0"/>
            <w:noProof/>
            <w:color w:val="auto"/>
            <w:sz w:val="22"/>
            <w:szCs w:val="22"/>
            <w:lang w:val="en-US" w:eastAsia="en-US"/>
          </w:rPr>
          <w:tab/>
        </w:r>
        <w:r w:rsidRPr="00346F12">
          <w:rPr>
            <w:rStyle w:val="Hyperlink"/>
            <w:noProof/>
          </w:rPr>
          <w:t>Съществуващи инструменти за реинженеринг</w:t>
        </w:r>
        <w:r>
          <w:rPr>
            <w:noProof/>
            <w:webHidden/>
          </w:rPr>
          <w:tab/>
        </w:r>
        <w:r>
          <w:rPr>
            <w:noProof/>
            <w:webHidden/>
          </w:rPr>
          <w:fldChar w:fldCharType="begin"/>
        </w:r>
        <w:r>
          <w:rPr>
            <w:noProof/>
            <w:webHidden/>
          </w:rPr>
          <w:instrText xml:space="preserve"> PAGEREF _Toc412390702 \h </w:instrText>
        </w:r>
        <w:r>
          <w:rPr>
            <w:noProof/>
            <w:webHidden/>
          </w:rPr>
        </w:r>
        <w:r>
          <w:rPr>
            <w:noProof/>
            <w:webHidden/>
          </w:rPr>
          <w:fldChar w:fldCharType="separate"/>
        </w:r>
        <w:r>
          <w:rPr>
            <w:noProof/>
            <w:webHidden/>
          </w:rPr>
          <w:t>17</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03" w:history="1">
        <w:r w:rsidRPr="00346F12">
          <w:rPr>
            <w:rStyle w:val="Hyperlink"/>
            <w:noProof/>
          </w:rPr>
          <w:t>2.3.1</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Оркестрирана много-изгледна среда за софтуерно архитектурна реконструкция [R14]</w:t>
        </w:r>
        <w:r>
          <w:rPr>
            <w:noProof/>
            <w:webHidden/>
          </w:rPr>
          <w:tab/>
        </w:r>
        <w:r>
          <w:rPr>
            <w:noProof/>
            <w:webHidden/>
          </w:rPr>
          <w:fldChar w:fldCharType="begin"/>
        </w:r>
        <w:r>
          <w:rPr>
            <w:noProof/>
            <w:webHidden/>
          </w:rPr>
          <w:instrText xml:space="preserve"> PAGEREF _Toc412390703 \h </w:instrText>
        </w:r>
        <w:r>
          <w:rPr>
            <w:noProof/>
            <w:webHidden/>
          </w:rPr>
        </w:r>
        <w:r>
          <w:rPr>
            <w:noProof/>
            <w:webHidden/>
          </w:rPr>
          <w:fldChar w:fldCharType="separate"/>
        </w:r>
        <w:r>
          <w:rPr>
            <w:noProof/>
            <w:webHidden/>
          </w:rPr>
          <w:t>18</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04" w:history="1">
        <w:r w:rsidRPr="00346F12">
          <w:rPr>
            <w:rStyle w:val="Hyperlink"/>
            <w:noProof/>
          </w:rPr>
          <w:t>2.3.2</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 xml:space="preserve">Компонентният модел на </w:t>
        </w:r>
        <w:r w:rsidRPr="00346F12">
          <w:rPr>
            <w:rStyle w:val="Hyperlink"/>
            <w:rFonts w:ascii="TimesNewRoman,Italic" w:hAnsi="TimesNewRoman,Italic" w:cs="TimesNewRoman,Italic"/>
            <w:noProof/>
            <w:lang w:eastAsia="en-US"/>
          </w:rPr>
          <w:t xml:space="preserve">Dassault Systèmes </w:t>
        </w:r>
        <w:r w:rsidRPr="00346F12">
          <w:rPr>
            <w:rStyle w:val="Hyperlink"/>
            <w:noProof/>
          </w:rPr>
          <w:t>(DS) [R14]</w:t>
        </w:r>
        <w:r>
          <w:rPr>
            <w:noProof/>
            <w:webHidden/>
          </w:rPr>
          <w:tab/>
        </w:r>
        <w:r>
          <w:rPr>
            <w:noProof/>
            <w:webHidden/>
          </w:rPr>
          <w:fldChar w:fldCharType="begin"/>
        </w:r>
        <w:r>
          <w:rPr>
            <w:noProof/>
            <w:webHidden/>
          </w:rPr>
          <w:instrText xml:space="preserve"> PAGEREF _Toc412390704 \h </w:instrText>
        </w:r>
        <w:r>
          <w:rPr>
            <w:noProof/>
            <w:webHidden/>
          </w:rPr>
        </w:r>
        <w:r>
          <w:rPr>
            <w:noProof/>
            <w:webHidden/>
          </w:rPr>
          <w:fldChar w:fldCharType="separate"/>
        </w:r>
        <w:r>
          <w:rPr>
            <w:noProof/>
            <w:webHidden/>
          </w:rPr>
          <w:t>26</w:t>
        </w:r>
        <w:r>
          <w:rPr>
            <w:noProof/>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705" w:history="1">
        <w:r w:rsidRPr="00346F12">
          <w:rPr>
            <w:rStyle w:val="Hyperlink"/>
            <w:noProof/>
          </w:rPr>
          <w:t>2.4</w:t>
        </w:r>
        <w:r>
          <w:rPr>
            <w:rFonts w:asciiTheme="minorHAnsi" w:eastAsiaTheme="minorEastAsia" w:hAnsiTheme="minorHAnsi" w:cstheme="minorBidi"/>
            <w:smallCaps w:val="0"/>
            <w:noProof/>
            <w:color w:val="auto"/>
            <w:sz w:val="22"/>
            <w:szCs w:val="22"/>
            <w:lang w:val="en-US" w:eastAsia="en-US"/>
          </w:rPr>
          <w:tab/>
        </w:r>
        <w:r w:rsidRPr="00346F12">
          <w:rPr>
            <w:rStyle w:val="Hyperlink"/>
            <w:noProof/>
          </w:rPr>
          <w:t>Сравнителен анализ на изложените решения</w:t>
        </w:r>
        <w:r>
          <w:rPr>
            <w:noProof/>
            <w:webHidden/>
          </w:rPr>
          <w:tab/>
        </w:r>
        <w:r>
          <w:rPr>
            <w:noProof/>
            <w:webHidden/>
          </w:rPr>
          <w:fldChar w:fldCharType="begin"/>
        </w:r>
        <w:r>
          <w:rPr>
            <w:noProof/>
            <w:webHidden/>
          </w:rPr>
          <w:instrText xml:space="preserve"> PAGEREF _Toc412390705 \h </w:instrText>
        </w:r>
        <w:r>
          <w:rPr>
            <w:noProof/>
            <w:webHidden/>
          </w:rPr>
        </w:r>
        <w:r>
          <w:rPr>
            <w:noProof/>
            <w:webHidden/>
          </w:rPr>
          <w:fldChar w:fldCharType="separate"/>
        </w:r>
        <w:r>
          <w:rPr>
            <w:noProof/>
            <w:webHidden/>
          </w:rPr>
          <w:t>30</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06" w:history="1">
        <w:r w:rsidRPr="00346F12">
          <w:rPr>
            <w:rStyle w:val="Hyperlink"/>
            <w:noProof/>
          </w:rPr>
          <w:t>2.4.1</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Критерии</w:t>
        </w:r>
        <w:r>
          <w:rPr>
            <w:noProof/>
            <w:webHidden/>
          </w:rPr>
          <w:tab/>
        </w:r>
        <w:r>
          <w:rPr>
            <w:noProof/>
            <w:webHidden/>
          </w:rPr>
          <w:fldChar w:fldCharType="begin"/>
        </w:r>
        <w:r>
          <w:rPr>
            <w:noProof/>
            <w:webHidden/>
          </w:rPr>
          <w:instrText xml:space="preserve"> PAGEREF _Toc412390706 \h </w:instrText>
        </w:r>
        <w:r>
          <w:rPr>
            <w:noProof/>
            <w:webHidden/>
          </w:rPr>
        </w:r>
        <w:r>
          <w:rPr>
            <w:noProof/>
            <w:webHidden/>
          </w:rPr>
          <w:fldChar w:fldCharType="separate"/>
        </w:r>
        <w:r>
          <w:rPr>
            <w:noProof/>
            <w:webHidden/>
          </w:rPr>
          <w:t>30</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07" w:history="1">
        <w:r w:rsidRPr="00346F12">
          <w:rPr>
            <w:rStyle w:val="Hyperlink"/>
            <w:noProof/>
            <w:lang w:eastAsia="en-US"/>
          </w:rPr>
          <w:t>2.4.2</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lang w:eastAsia="en-US"/>
          </w:rPr>
          <w:t>Сравнителен анализ</w:t>
        </w:r>
        <w:r>
          <w:rPr>
            <w:noProof/>
            <w:webHidden/>
          </w:rPr>
          <w:tab/>
        </w:r>
        <w:r>
          <w:rPr>
            <w:noProof/>
            <w:webHidden/>
          </w:rPr>
          <w:fldChar w:fldCharType="begin"/>
        </w:r>
        <w:r>
          <w:rPr>
            <w:noProof/>
            <w:webHidden/>
          </w:rPr>
          <w:instrText xml:space="preserve"> PAGEREF _Toc412390707 \h </w:instrText>
        </w:r>
        <w:r>
          <w:rPr>
            <w:noProof/>
            <w:webHidden/>
          </w:rPr>
        </w:r>
        <w:r>
          <w:rPr>
            <w:noProof/>
            <w:webHidden/>
          </w:rPr>
          <w:fldChar w:fldCharType="separate"/>
        </w:r>
        <w:r>
          <w:rPr>
            <w:noProof/>
            <w:webHidden/>
          </w:rPr>
          <w:t>32</w:t>
        </w:r>
        <w:r>
          <w:rPr>
            <w:noProof/>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708" w:history="1">
        <w:r w:rsidRPr="00346F12">
          <w:rPr>
            <w:rStyle w:val="Hyperlink"/>
            <w:noProof/>
          </w:rPr>
          <w:t>2.5</w:t>
        </w:r>
        <w:r>
          <w:rPr>
            <w:rFonts w:asciiTheme="minorHAnsi" w:eastAsiaTheme="minorEastAsia" w:hAnsiTheme="minorHAnsi" w:cstheme="minorBidi"/>
            <w:smallCaps w:val="0"/>
            <w:noProof/>
            <w:color w:val="auto"/>
            <w:sz w:val="22"/>
            <w:szCs w:val="22"/>
            <w:lang w:val="en-US" w:eastAsia="en-US"/>
          </w:rPr>
          <w:tab/>
        </w:r>
        <w:r w:rsidRPr="00346F12">
          <w:rPr>
            <w:rStyle w:val="Hyperlink"/>
            <w:noProof/>
            <w:lang w:val="ru-RU"/>
          </w:rPr>
          <w:t>Изводи</w:t>
        </w:r>
        <w:r>
          <w:rPr>
            <w:noProof/>
            <w:webHidden/>
          </w:rPr>
          <w:tab/>
        </w:r>
        <w:r>
          <w:rPr>
            <w:noProof/>
            <w:webHidden/>
          </w:rPr>
          <w:fldChar w:fldCharType="begin"/>
        </w:r>
        <w:r>
          <w:rPr>
            <w:noProof/>
            <w:webHidden/>
          </w:rPr>
          <w:instrText xml:space="preserve"> PAGEREF _Toc412390708 \h </w:instrText>
        </w:r>
        <w:r>
          <w:rPr>
            <w:noProof/>
            <w:webHidden/>
          </w:rPr>
        </w:r>
        <w:r>
          <w:rPr>
            <w:noProof/>
            <w:webHidden/>
          </w:rPr>
          <w:fldChar w:fldCharType="separate"/>
        </w:r>
        <w:r>
          <w:rPr>
            <w:noProof/>
            <w:webHidden/>
          </w:rPr>
          <w:t>33</w:t>
        </w:r>
        <w:r>
          <w:rPr>
            <w:noProof/>
            <w:webHidden/>
          </w:rPr>
          <w:fldChar w:fldCharType="end"/>
        </w:r>
      </w:hyperlink>
    </w:p>
    <w:p w:rsidR="00D05633" w:rsidRDefault="00D05633">
      <w:pPr>
        <w:pStyle w:val="TOC1"/>
        <w:rPr>
          <w:rFonts w:asciiTheme="minorHAnsi" w:eastAsiaTheme="minorEastAsia" w:hAnsiTheme="minorHAnsi" w:cstheme="minorBidi"/>
          <w:b w:val="0"/>
          <w:bCs w:val="0"/>
          <w:caps w:val="0"/>
          <w:color w:val="auto"/>
          <w:sz w:val="22"/>
          <w:szCs w:val="22"/>
          <w:lang w:val="en-US" w:eastAsia="en-US"/>
        </w:rPr>
      </w:pPr>
      <w:hyperlink w:anchor="_Toc412390709" w:history="1">
        <w:r w:rsidRPr="00346F12">
          <w:rPr>
            <w:rStyle w:val="Hyperlink"/>
          </w:rPr>
          <w:t>3.</w:t>
        </w:r>
        <w:r>
          <w:rPr>
            <w:rFonts w:asciiTheme="minorHAnsi" w:eastAsiaTheme="minorEastAsia" w:hAnsiTheme="minorHAnsi" w:cstheme="minorBidi"/>
            <w:b w:val="0"/>
            <w:bCs w:val="0"/>
            <w:caps w:val="0"/>
            <w:color w:val="auto"/>
            <w:sz w:val="22"/>
            <w:szCs w:val="22"/>
            <w:lang w:val="en-US" w:eastAsia="en-US"/>
          </w:rPr>
          <w:tab/>
        </w:r>
        <w:r w:rsidRPr="00346F12">
          <w:rPr>
            <w:rStyle w:val="Hyperlink"/>
          </w:rPr>
          <w:t>Анализ</w:t>
        </w:r>
        <w:r>
          <w:rPr>
            <w:webHidden/>
          </w:rPr>
          <w:tab/>
        </w:r>
        <w:r>
          <w:rPr>
            <w:webHidden/>
          </w:rPr>
          <w:fldChar w:fldCharType="begin"/>
        </w:r>
        <w:r>
          <w:rPr>
            <w:webHidden/>
          </w:rPr>
          <w:instrText xml:space="preserve"> PAGEREF _Toc412390709 \h </w:instrText>
        </w:r>
        <w:r>
          <w:rPr>
            <w:webHidden/>
          </w:rPr>
        </w:r>
        <w:r>
          <w:rPr>
            <w:webHidden/>
          </w:rPr>
          <w:fldChar w:fldCharType="separate"/>
        </w:r>
        <w:r>
          <w:rPr>
            <w:webHidden/>
          </w:rPr>
          <w:t>34</w:t>
        </w:r>
        <w:r>
          <w:rPr>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710" w:history="1">
        <w:r w:rsidRPr="00346F12">
          <w:rPr>
            <w:rStyle w:val="Hyperlink"/>
            <w:noProof/>
          </w:rPr>
          <w:t>3.1</w:t>
        </w:r>
        <w:r>
          <w:rPr>
            <w:rFonts w:asciiTheme="minorHAnsi" w:eastAsiaTheme="minorEastAsia" w:hAnsiTheme="minorHAnsi" w:cstheme="minorBidi"/>
            <w:smallCaps w:val="0"/>
            <w:noProof/>
            <w:color w:val="auto"/>
            <w:sz w:val="22"/>
            <w:szCs w:val="22"/>
            <w:lang w:val="en-US" w:eastAsia="en-US"/>
          </w:rPr>
          <w:tab/>
        </w:r>
        <w:r w:rsidRPr="00346F12">
          <w:rPr>
            <w:rStyle w:val="Hyperlink"/>
            <w:noProof/>
            <w:lang w:val="ru-RU"/>
          </w:rPr>
          <w:t>Концептуален</w:t>
        </w:r>
        <w:r w:rsidRPr="00346F12">
          <w:rPr>
            <w:rStyle w:val="Hyperlink"/>
            <w:noProof/>
          </w:rPr>
          <w:t xml:space="preserve"> модел</w:t>
        </w:r>
        <w:r>
          <w:rPr>
            <w:noProof/>
            <w:webHidden/>
          </w:rPr>
          <w:tab/>
        </w:r>
        <w:r>
          <w:rPr>
            <w:noProof/>
            <w:webHidden/>
          </w:rPr>
          <w:fldChar w:fldCharType="begin"/>
        </w:r>
        <w:r>
          <w:rPr>
            <w:noProof/>
            <w:webHidden/>
          </w:rPr>
          <w:instrText xml:space="preserve"> PAGEREF _Toc412390710 \h </w:instrText>
        </w:r>
        <w:r>
          <w:rPr>
            <w:noProof/>
            <w:webHidden/>
          </w:rPr>
        </w:r>
        <w:r>
          <w:rPr>
            <w:noProof/>
            <w:webHidden/>
          </w:rPr>
          <w:fldChar w:fldCharType="separate"/>
        </w:r>
        <w:r>
          <w:rPr>
            <w:noProof/>
            <w:webHidden/>
          </w:rPr>
          <w:t>34</w:t>
        </w:r>
        <w:r>
          <w:rPr>
            <w:noProof/>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711" w:history="1">
        <w:r w:rsidRPr="00346F12">
          <w:rPr>
            <w:rStyle w:val="Hyperlink"/>
            <w:noProof/>
          </w:rPr>
          <w:t>3.2</w:t>
        </w:r>
        <w:r>
          <w:rPr>
            <w:rFonts w:asciiTheme="minorHAnsi" w:eastAsiaTheme="minorEastAsia" w:hAnsiTheme="minorHAnsi" w:cstheme="minorBidi"/>
            <w:smallCaps w:val="0"/>
            <w:noProof/>
            <w:color w:val="auto"/>
            <w:sz w:val="22"/>
            <w:szCs w:val="22"/>
            <w:lang w:val="en-US" w:eastAsia="en-US"/>
          </w:rPr>
          <w:tab/>
        </w:r>
        <w:r w:rsidRPr="00346F12">
          <w:rPr>
            <w:rStyle w:val="Hyperlink"/>
            <w:noProof/>
            <w:lang w:val="ru-RU"/>
          </w:rPr>
          <w:t>Работни</w:t>
        </w:r>
        <w:r w:rsidRPr="00346F12">
          <w:rPr>
            <w:rStyle w:val="Hyperlink"/>
            <w:noProof/>
          </w:rPr>
          <w:t xml:space="preserve"> процеси</w:t>
        </w:r>
        <w:r>
          <w:rPr>
            <w:noProof/>
            <w:webHidden/>
          </w:rPr>
          <w:tab/>
        </w:r>
        <w:r>
          <w:rPr>
            <w:noProof/>
            <w:webHidden/>
          </w:rPr>
          <w:fldChar w:fldCharType="begin"/>
        </w:r>
        <w:r>
          <w:rPr>
            <w:noProof/>
            <w:webHidden/>
          </w:rPr>
          <w:instrText xml:space="preserve"> PAGEREF _Toc412390711 \h </w:instrText>
        </w:r>
        <w:r>
          <w:rPr>
            <w:noProof/>
            <w:webHidden/>
          </w:rPr>
        </w:r>
        <w:r>
          <w:rPr>
            <w:noProof/>
            <w:webHidden/>
          </w:rPr>
          <w:fldChar w:fldCharType="separate"/>
        </w:r>
        <w:r>
          <w:rPr>
            <w:noProof/>
            <w:webHidden/>
          </w:rPr>
          <w:t>36</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12" w:history="1">
        <w:r w:rsidRPr="00346F12">
          <w:rPr>
            <w:rStyle w:val="Hyperlink"/>
            <w:noProof/>
          </w:rPr>
          <w:t>3.2.1</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Подготовка на критерии за анализ</w:t>
        </w:r>
        <w:r>
          <w:rPr>
            <w:noProof/>
            <w:webHidden/>
          </w:rPr>
          <w:tab/>
        </w:r>
        <w:r>
          <w:rPr>
            <w:noProof/>
            <w:webHidden/>
          </w:rPr>
          <w:fldChar w:fldCharType="begin"/>
        </w:r>
        <w:r>
          <w:rPr>
            <w:noProof/>
            <w:webHidden/>
          </w:rPr>
          <w:instrText xml:space="preserve"> PAGEREF _Toc412390712 \h </w:instrText>
        </w:r>
        <w:r>
          <w:rPr>
            <w:noProof/>
            <w:webHidden/>
          </w:rPr>
        </w:r>
        <w:r>
          <w:rPr>
            <w:noProof/>
            <w:webHidden/>
          </w:rPr>
          <w:fldChar w:fldCharType="separate"/>
        </w:r>
        <w:r>
          <w:rPr>
            <w:noProof/>
            <w:webHidden/>
          </w:rPr>
          <w:t>36</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13" w:history="1">
        <w:r w:rsidRPr="00346F12">
          <w:rPr>
            <w:rStyle w:val="Hyperlink"/>
            <w:noProof/>
          </w:rPr>
          <w:t>3.2.2</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Анализиране на проект и сериализация на хранилището</w:t>
        </w:r>
        <w:r>
          <w:rPr>
            <w:noProof/>
            <w:webHidden/>
          </w:rPr>
          <w:tab/>
        </w:r>
        <w:r>
          <w:rPr>
            <w:noProof/>
            <w:webHidden/>
          </w:rPr>
          <w:fldChar w:fldCharType="begin"/>
        </w:r>
        <w:r>
          <w:rPr>
            <w:noProof/>
            <w:webHidden/>
          </w:rPr>
          <w:instrText xml:space="preserve"> PAGEREF _Toc412390713 \h </w:instrText>
        </w:r>
        <w:r>
          <w:rPr>
            <w:noProof/>
            <w:webHidden/>
          </w:rPr>
        </w:r>
        <w:r>
          <w:rPr>
            <w:noProof/>
            <w:webHidden/>
          </w:rPr>
          <w:fldChar w:fldCharType="separate"/>
        </w:r>
        <w:r>
          <w:rPr>
            <w:noProof/>
            <w:webHidden/>
          </w:rPr>
          <w:t>37</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14" w:history="1">
        <w:r w:rsidRPr="00346F12">
          <w:rPr>
            <w:rStyle w:val="Hyperlink"/>
            <w:noProof/>
          </w:rPr>
          <w:t>3.2.3</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Генерация на базов код</w:t>
        </w:r>
        <w:r>
          <w:rPr>
            <w:noProof/>
            <w:webHidden/>
          </w:rPr>
          <w:tab/>
        </w:r>
        <w:r>
          <w:rPr>
            <w:noProof/>
            <w:webHidden/>
          </w:rPr>
          <w:fldChar w:fldCharType="begin"/>
        </w:r>
        <w:r>
          <w:rPr>
            <w:noProof/>
            <w:webHidden/>
          </w:rPr>
          <w:instrText xml:space="preserve"> PAGEREF _Toc412390714 \h </w:instrText>
        </w:r>
        <w:r>
          <w:rPr>
            <w:noProof/>
            <w:webHidden/>
          </w:rPr>
        </w:r>
        <w:r>
          <w:rPr>
            <w:noProof/>
            <w:webHidden/>
          </w:rPr>
          <w:fldChar w:fldCharType="separate"/>
        </w:r>
        <w:r>
          <w:rPr>
            <w:noProof/>
            <w:webHidden/>
          </w:rPr>
          <w:t>38</w:t>
        </w:r>
        <w:r>
          <w:rPr>
            <w:noProof/>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715" w:history="1">
        <w:r w:rsidRPr="00346F12">
          <w:rPr>
            <w:rStyle w:val="Hyperlink"/>
            <w:noProof/>
          </w:rPr>
          <w:t>3.3</w:t>
        </w:r>
        <w:r>
          <w:rPr>
            <w:rFonts w:asciiTheme="minorHAnsi" w:eastAsiaTheme="minorEastAsia" w:hAnsiTheme="minorHAnsi" w:cstheme="minorBidi"/>
            <w:smallCaps w:val="0"/>
            <w:noProof/>
            <w:color w:val="auto"/>
            <w:sz w:val="22"/>
            <w:szCs w:val="22"/>
            <w:lang w:val="en-US" w:eastAsia="en-US"/>
          </w:rPr>
          <w:tab/>
        </w:r>
        <w:r w:rsidRPr="00346F12">
          <w:rPr>
            <w:rStyle w:val="Hyperlink"/>
            <w:noProof/>
          </w:rPr>
          <w:t>Потребителски</w:t>
        </w:r>
        <w:r w:rsidRPr="00346F12">
          <w:rPr>
            <w:rStyle w:val="Hyperlink"/>
            <w:noProof/>
            <w:lang w:val="ru-RU"/>
          </w:rPr>
          <w:t xml:space="preserve"> </w:t>
        </w:r>
        <w:r w:rsidRPr="00346F12">
          <w:rPr>
            <w:rStyle w:val="Hyperlink"/>
            <w:noProof/>
          </w:rPr>
          <w:t>(функционални</w:t>
        </w:r>
        <w:r w:rsidRPr="00346F12">
          <w:rPr>
            <w:rStyle w:val="Hyperlink"/>
            <w:noProof/>
            <w:lang w:val="ru-RU"/>
          </w:rPr>
          <w:t xml:space="preserve">) </w:t>
        </w:r>
        <w:r w:rsidRPr="00346F12">
          <w:rPr>
            <w:rStyle w:val="Hyperlink"/>
            <w:noProof/>
          </w:rPr>
          <w:t>изисквания</w:t>
        </w:r>
        <w:r>
          <w:rPr>
            <w:noProof/>
            <w:webHidden/>
          </w:rPr>
          <w:tab/>
        </w:r>
        <w:r>
          <w:rPr>
            <w:noProof/>
            <w:webHidden/>
          </w:rPr>
          <w:fldChar w:fldCharType="begin"/>
        </w:r>
        <w:r>
          <w:rPr>
            <w:noProof/>
            <w:webHidden/>
          </w:rPr>
          <w:instrText xml:space="preserve"> PAGEREF _Toc412390715 \h </w:instrText>
        </w:r>
        <w:r>
          <w:rPr>
            <w:noProof/>
            <w:webHidden/>
          </w:rPr>
        </w:r>
        <w:r>
          <w:rPr>
            <w:noProof/>
            <w:webHidden/>
          </w:rPr>
          <w:fldChar w:fldCharType="separate"/>
        </w:r>
        <w:r>
          <w:rPr>
            <w:noProof/>
            <w:webHidden/>
          </w:rPr>
          <w:t>38</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16" w:history="1">
        <w:r w:rsidRPr="00346F12">
          <w:rPr>
            <w:rStyle w:val="Hyperlink"/>
            <w:noProof/>
          </w:rPr>
          <w:t>3.3.1</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Типични случаи на употреба</w:t>
        </w:r>
        <w:r>
          <w:rPr>
            <w:noProof/>
            <w:webHidden/>
          </w:rPr>
          <w:tab/>
        </w:r>
        <w:r>
          <w:rPr>
            <w:noProof/>
            <w:webHidden/>
          </w:rPr>
          <w:fldChar w:fldCharType="begin"/>
        </w:r>
        <w:r>
          <w:rPr>
            <w:noProof/>
            <w:webHidden/>
          </w:rPr>
          <w:instrText xml:space="preserve"> PAGEREF _Toc412390716 \h </w:instrText>
        </w:r>
        <w:r>
          <w:rPr>
            <w:noProof/>
            <w:webHidden/>
          </w:rPr>
        </w:r>
        <w:r>
          <w:rPr>
            <w:noProof/>
            <w:webHidden/>
          </w:rPr>
          <w:fldChar w:fldCharType="separate"/>
        </w:r>
        <w:r>
          <w:rPr>
            <w:noProof/>
            <w:webHidden/>
          </w:rPr>
          <w:t>38</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17" w:history="1">
        <w:r w:rsidRPr="00346F12">
          <w:rPr>
            <w:rStyle w:val="Hyperlink"/>
            <w:noProof/>
          </w:rPr>
          <w:t>3.3.2</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Мета-модел на архитектурното хранилище</w:t>
        </w:r>
        <w:r>
          <w:rPr>
            <w:noProof/>
            <w:webHidden/>
          </w:rPr>
          <w:tab/>
        </w:r>
        <w:r>
          <w:rPr>
            <w:noProof/>
            <w:webHidden/>
          </w:rPr>
          <w:fldChar w:fldCharType="begin"/>
        </w:r>
        <w:r>
          <w:rPr>
            <w:noProof/>
            <w:webHidden/>
          </w:rPr>
          <w:instrText xml:space="preserve"> PAGEREF _Toc412390717 \h </w:instrText>
        </w:r>
        <w:r>
          <w:rPr>
            <w:noProof/>
            <w:webHidden/>
          </w:rPr>
        </w:r>
        <w:r>
          <w:rPr>
            <w:noProof/>
            <w:webHidden/>
          </w:rPr>
          <w:fldChar w:fldCharType="separate"/>
        </w:r>
        <w:r>
          <w:rPr>
            <w:noProof/>
            <w:webHidden/>
          </w:rPr>
          <w:t>46</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18" w:history="1">
        <w:r w:rsidRPr="00346F12">
          <w:rPr>
            <w:rStyle w:val="Hyperlink"/>
            <w:noProof/>
          </w:rPr>
          <w:t>3.3.3</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Формат на генерирания базов код</w:t>
        </w:r>
        <w:r>
          <w:rPr>
            <w:noProof/>
            <w:webHidden/>
          </w:rPr>
          <w:tab/>
        </w:r>
        <w:r>
          <w:rPr>
            <w:noProof/>
            <w:webHidden/>
          </w:rPr>
          <w:fldChar w:fldCharType="begin"/>
        </w:r>
        <w:r>
          <w:rPr>
            <w:noProof/>
            <w:webHidden/>
          </w:rPr>
          <w:instrText xml:space="preserve"> PAGEREF _Toc412390718 \h </w:instrText>
        </w:r>
        <w:r>
          <w:rPr>
            <w:noProof/>
            <w:webHidden/>
          </w:rPr>
        </w:r>
        <w:r>
          <w:rPr>
            <w:noProof/>
            <w:webHidden/>
          </w:rPr>
          <w:fldChar w:fldCharType="separate"/>
        </w:r>
        <w:r>
          <w:rPr>
            <w:noProof/>
            <w:webHidden/>
          </w:rPr>
          <w:t>51</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19" w:history="1">
        <w:r w:rsidRPr="00346F12">
          <w:rPr>
            <w:rStyle w:val="Hyperlink"/>
            <w:noProof/>
          </w:rPr>
          <w:t>3.3.4</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Група от критерии за стандартна архитектура</w:t>
        </w:r>
        <w:r>
          <w:rPr>
            <w:noProof/>
            <w:webHidden/>
          </w:rPr>
          <w:tab/>
        </w:r>
        <w:r>
          <w:rPr>
            <w:noProof/>
            <w:webHidden/>
          </w:rPr>
          <w:fldChar w:fldCharType="begin"/>
        </w:r>
        <w:r>
          <w:rPr>
            <w:noProof/>
            <w:webHidden/>
          </w:rPr>
          <w:instrText xml:space="preserve"> PAGEREF _Toc412390719 \h </w:instrText>
        </w:r>
        <w:r>
          <w:rPr>
            <w:noProof/>
            <w:webHidden/>
          </w:rPr>
        </w:r>
        <w:r>
          <w:rPr>
            <w:noProof/>
            <w:webHidden/>
          </w:rPr>
          <w:fldChar w:fldCharType="separate"/>
        </w:r>
        <w:r>
          <w:rPr>
            <w:noProof/>
            <w:webHidden/>
          </w:rPr>
          <w:t>53</w:t>
        </w:r>
        <w:r>
          <w:rPr>
            <w:noProof/>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720" w:history="1">
        <w:r w:rsidRPr="00346F12">
          <w:rPr>
            <w:rStyle w:val="Hyperlink"/>
            <w:noProof/>
          </w:rPr>
          <w:t>3.4</w:t>
        </w:r>
        <w:r>
          <w:rPr>
            <w:rFonts w:asciiTheme="minorHAnsi" w:eastAsiaTheme="minorEastAsia" w:hAnsiTheme="minorHAnsi" w:cstheme="minorBidi"/>
            <w:smallCaps w:val="0"/>
            <w:noProof/>
            <w:color w:val="auto"/>
            <w:sz w:val="22"/>
            <w:szCs w:val="22"/>
            <w:lang w:val="en-US" w:eastAsia="en-US"/>
          </w:rPr>
          <w:tab/>
        </w:r>
        <w:r w:rsidRPr="00346F12">
          <w:rPr>
            <w:rStyle w:val="Hyperlink"/>
            <w:noProof/>
            <w:lang w:val="ru-RU"/>
          </w:rPr>
          <w:t xml:space="preserve">Качествени </w:t>
        </w:r>
        <w:r w:rsidRPr="00346F12">
          <w:rPr>
            <w:rStyle w:val="Hyperlink"/>
            <w:noProof/>
          </w:rPr>
          <w:t>(нефункционални</w:t>
        </w:r>
        <w:r w:rsidRPr="00346F12">
          <w:rPr>
            <w:rStyle w:val="Hyperlink"/>
            <w:noProof/>
            <w:lang w:val="ru-RU"/>
          </w:rPr>
          <w:t>)</w:t>
        </w:r>
        <w:r w:rsidRPr="00346F12">
          <w:rPr>
            <w:rStyle w:val="Hyperlink"/>
            <w:noProof/>
          </w:rPr>
          <w:t xml:space="preserve"> изисквания</w:t>
        </w:r>
        <w:r>
          <w:rPr>
            <w:noProof/>
            <w:webHidden/>
          </w:rPr>
          <w:tab/>
        </w:r>
        <w:r>
          <w:rPr>
            <w:noProof/>
            <w:webHidden/>
          </w:rPr>
          <w:fldChar w:fldCharType="begin"/>
        </w:r>
        <w:r>
          <w:rPr>
            <w:noProof/>
            <w:webHidden/>
          </w:rPr>
          <w:instrText xml:space="preserve"> PAGEREF _Toc412390720 \h </w:instrText>
        </w:r>
        <w:r>
          <w:rPr>
            <w:noProof/>
            <w:webHidden/>
          </w:rPr>
        </w:r>
        <w:r>
          <w:rPr>
            <w:noProof/>
            <w:webHidden/>
          </w:rPr>
          <w:fldChar w:fldCharType="separate"/>
        </w:r>
        <w:r>
          <w:rPr>
            <w:noProof/>
            <w:webHidden/>
          </w:rPr>
          <w:t>59</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21" w:history="1">
        <w:r w:rsidRPr="00346F12">
          <w:rPr>
            <w:rStyle w:val="Hyperlink"/>
            <w:noProof/>
          </w:rPr>
          <w:t>3.4.1</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Скалируемост</w:t>
        </w:r>
        <w:r>
          <w:rPr>
            <w:noProof/>
            <w:webHidden/>
          </w:rPr>
          <w:tab/>
        </w:r>
        <w:r>
          <w:rPr>
            <w:noProof/>
            <w:webHidden/>
          </w:rPr>
          <w:fldChar w:fldCharType="begin"/>
        </w:r>
        <w:r>
          <w:rPr>
            <w:noProof/>
            <w:webHidden/>
          </w:rPr>
          <w:instrText xml:space="preserve"> PAGEREF _Toc412390721 \h </w:instrText>
        </w:r>
        <w:r>
          <w:rPr>
            <w:noProof/>
            <w:webHidden/>
          </w:rPr>
        </w:r>
        <w:r>
          <w:rPr>
            <w:noProof/>
            <w:webHidden/>
          </w:rPr>
          <w:fldChar w:fldCharType="separate"/>
        </w:r>
        <w:r>
          <w:rPr>
            <w:noProof/>
            <w:webHidden/>
          </w:rPr>
          <w:t>59</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22" w:history="1">
        <w:r w:rsidRPr="00346F12">
          <w:rPr>
            <w:rStyle w:val="Hyperlink"/>
            <w:noProof/>
          </w:rPr>
          <w:t>3.4.2</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Модифицируемост и документация</w:t>
        </w:r>
        <w:r>
          <w:rPr>
            <w:noProof/>
            <w:webHidden/>
          </w:rPr>
          <w:tab/>
        </w:r>
        <w:r>
          <w:rPr>
            <w:noProof/>
            <w:webHidden/>
          </w:rPr>
          <w:fldChar w:fldCharType="begin"/>
        </w:r>
        <w:r>
          <w:rPr>
            <w:noProof/>
            <w:webHidden/>
          </w:rPr>
          <w:instrText xml:space="preserve"> PAGEREF _Toc412390722 \h </w:instrText>
        </w:r>
        <w:r>
          <w:rPr>
            <w:noProof/>
            <w:webHidden/>
          </w:rPr>
        </w:r>
        <w:r>
          <w:rPr>
            <w:noProof/>
            <w:webHidden/>
          </w:rPr>
          <w:fldChar w:fldCharType="separate"/>
        </w:r>
        <w:r>
          <w:rPr>
            <w:noProof/>
            <w:webHidden/>
          </w:rPr>
          <w:t>59</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23" w:history="1">
        <w:r w:rsidRPr="00346F12">
          <w:rPr>
            <w:rStyle w:val="Hyperlink"/>
            <w:noProof/>
          </w:rPr>
          <w:t>3.4.3</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Поддръжка и възможност за разширение</w:t>
        </w:r>
        <w:r>
          <w:rPr>
            <w:noProof/>
            <w:webHidden/>
          </w:rPr>
          <w:tab/>
        </w:r>
        <w:r>
          <w:rPr>
            <w:noProof/>
            <w:webHidden/>
          </w:rPr>
          <w:fldChar w:fldCharType="begin"/>
        </w:r>
        <w:r>
          <w:rPr>
            <w:noProof/>
            <w:webHidden/>
          </w:rPr>
          <w:instrText xml:space="preserve"> PAGEREF _Toc412390723 \h </w:instrText>
        </w:r>
        <w:r>
          <w:rPr>
            <w:noProof/>
            <w:webHidden/>
          </w:rPr>
        </w:r>
        <w:r>
          <w:rPr>
            <w:noProof/>
            <w:webHidden/>
          </w:rPr>
          <w:fldChar w:fldCharType="separate"/>
        </w:r>
        <w:r>
          <w:rPr>
            <w:noProof/>
            <w:webHidden/>
          </w:rPr>
          <w:t>59</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24" w:history="1">
        <w:r w:rsidRPr="00346F12">
          <w:rPr>
            <w:rStyle w:val="Hyperlink"/>
            <w:noProof/>
          </w:rPr>
          <w:t>3.4.4</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Потребителски интерфейс</w:t>
        </w:r>
        <w:r>
          <w:rPr>
            <w:noProof/>
            <w:webHidden/>
          </w:rPr>
          <w:tab/>
        </w:r>
        <w:r>
          <w:rPr>
            <w:noProof/>
            <w:webHidden/>
          </w:rPr>
          <w:fldChar w:fldCharType="begin"/>
        </w:r>
        <w:r>
          <w:rPr>
            <w:noProof/>
            <w:webHidden/>
          </w:rPr>
          <w:instrText xml:space="preserve"> PAGEREF _Toc412390724 \h </w:instrText>
        </w:r>
        <w:r>
          <w:rPr>
            <w:noProof/>
            <w:webHidden/>
          </w:rPr>
        </w:r>
        <w:r>
          <w:rPr>
            <w:noProof/>
            <w:webHidden/>
          </w:rPr>
          <w:fldChar w:fldCharType="separate"/>
        </w:r>
        <w:r>
          <w:rPr>
            <w:noProof/>
            <w:webHidden/>
          </w:rPr>
          <w:t>59</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25" w:history="1">
        <w:r w:rsidRPr="00346F12">
          <w:rPr>
            <w:rStyle w:val="Hyperlink"/>
            <w:noProof/>
          </w:rPr>
          <w:t>3.4.5</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Тестваемост</w:t>
        </w:r>
        <w:r>
          <w:rPr>
            <w:noProof/>
            <w:webHidden/>
          </w:rPr>
          <w:tab/>
        </w:r>
        <w:r>
          <w:rPr>
            <w:noProof/>
            <w:webHidden/>
          </w:rPr>
          <w:fldChar w:fldCharType="begin"/>
        </w:r>
        <w:r>
          <w:rPr>
            <w:noProof/>
            <w:webHidden/>
          </w:rPr>
          <w:instrText xml:space="preserve"> PAGEREF _Toc412390725 \h </w:instrText>
        </w:r>
        <w:r>
          <w:rPr>
            <w:noProof/>
            <w:webHidden/>
          </w:rPr>
        </w:r>
        <w:r>
          <w:rPr>
            <w:noProof/>
            <w:webHidden/>
          </w:rPr>
          <w:fldChar w:fldCharType="separate"/>
        </w:r>
        <w:r>
          <w:rPr>
            <w:noProof/>
            <w:webHidden/>
          </w:rPr>
          <w:t>60</w:t>
        </w:r>
        <w:r>
          <w:rPr>
            <w:noProof/>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726" w:history="1">
        <w:r w:rsidRPr="00346F12">
          <w:rPr>
            <w:rStyle w:val="Hyperlink"/>
            <w:noProof/>
            <w:lang w:val="ru-RU"/>
          </w:rPr>
          <w:t>3.5</w:t>
        </w:r>
        <w:r>
          <w:rPr>
            <w:rFonts w:asciiTheme="minorHAnsi" w:eastAsiaTheme="minorEastAsia" w:hAnsiTheme="minorHAnsi" w:cstheme="minorBidi"/>
            <w:smallCaps w:val="0"/>
            <w:noProof/>
            <w:color w:val="auto"/>
            <w:sz w:val="22"/>
            <w:szCs w:val="22"/>
            <w:lang w:val="en-US" w:eastAsia="en-US"/>
          </w:rPr>
          <w:tab/>
        </w:r>
        <w:r w:rsidRPr="00346F12">
          <w:rPr>
            <w:rStyle w:val="Hyperlink"/>
            <w:noProof/>
            <w:lang w:val="ru-RU"/>
          </w:rPr>
          <w:t>Изводи</w:t>
        </w:r>
        <w:r>
          <w:rPr>
            <w:noProof/>
            <w:webHidden/>
          </w:rPr>
          <w:tab/>
        </w:r>
        <w:r>
          <w:rPr>
            <w:noProof/>
            <w:webHidden/>
          </w:rPr>
          <w:fldChar w:fldCharType="begin"/>
        </w:r>
        <w:r>
          <w:rPr>
            <w:noProof/>
            <w:webHidden/>
          </w:rPr>
          <w:instrText xml:space="preserve"> PAGEREF _Toc412390726 \h </w:instrText>
        </w:r>
        <w:r>
          <w:rPr>
            <w:noProof/>
            <w:webHidden/>
          </w:rPr>
        </w:r>
        <w:r>
          <w:rPr>
            <w:noProof/>
            <w:webHidden/>
          </w:rPr>
          <w:fldChar w:fldCharType="separate"/>
        </w:r>
        <w:r>
          <w:rPr>
            <w:noProof/>
            <w:webHidden/>
          </w:rPr>
          <w:t>60</w:t>
        </w:r>
        <w:r>
          <w:rPr>
            <w:noProof/>
            <w:webHidden/>
          </w:rPr>
          <w:fldChar w:fldCharType="end"/>
        </w:r>
      </w:hyperlink>
    </w:p>
    <w:p w:rsidR="00D05633" w:rsidRDefault="00D05633">
      <w:pPr>
        <w:pStyle w:val="TOC1"/>
        <w:rPr>
          <w:rFonts w:asciiTheme="minorHAnsi" w:eastAsiaTheme="minorEastAsia" w:hAnsiTheme="minorHAnsi" w:cstheme="minorBidi"/>
          <w:b w:val="0"/>
          <w:bCs w:val="0"/>
          <w:caps w:val="0"/>
          <w:color w:val="auto"/>
          <w:sz w:val="22"/>
          <w:szCs w:val="22"/>
          <w:lang w:val="en-US" w:eastAsia="en-US"/>
        </w:rPr>
      </w:pPr>
      <w:hyperlink w:anchor="_Toc412390727" w:history="1">
        <w:r w:rsidRPr="00346F12">
          <w:rPr>
            <w:rStyle w:val="Hyperlink"/>
          </w:rPr>
          <w:t>4.</w:t>
        </w:r>
        <w:r>
          <w:rPr>
            <w:rFonts w:asciiTheme="minorHAnsi" w:eastAsiaTheme="minorEastAsia" w:hAnsiTheme="minorHAnsi" w:cstheme="minorBidi"/>
            <w:b w:val="0"/>
            <w:bCs w:val="0"/>
            <w:caps w:val="0"/>
            <w:color w:val="auto"/>
            <w:sz w:val="22"/>
            <w:szCs w:val="22"/>
            <w:lang w:val="en-US" w:eastAsia="en-US"/>
          </w:rPr>
          <w:tab/>
        </w:r>
        <w:r w:rsidRPr="00346F12">
          <w:rPr>
            <w:rStyle w:val="Hyperlink"/>
          </w:rPr>
          <w:t>Използвани технологии, платформи и методологии</w:t>
        </w:r>
        <w:r>
          <w:rPr>
            <w:webHidden/>
          </w:rPr>
          <w:tab/>
        </w:r>
        <w:r>
          <w:rPr>
            <w:webHidden/>
          </w:rPr>
          <w:fldChar w:fldCharType="begin"/>
        </w:r>
        <w:r>
          <w:rPr>
            <w:webHidden/>
          </w:rPr>
          <w:instrText xml:space="preserve"> PAGEREF _Toc412390727 \h </w:instrText>
        </w:r>
        <w:r>
          <w:rPr>
            <w:webHidden/>
          </w:rPr>
        </w:r>
        <w:r>
          <w:rPr>
            <w:webHidden/>
          </w:rPr>
          <w:fldChar w:fldCharType="separate"/>
        </w:r>
        <w:r>
          <w:rPr>
            <w:webHidden/>
          </w:rPr>
          <w:t>61</w:t>
        </w:r>
        <w:r>
          <w:rPr>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728" w:history="1">
        <w:r w:rsidRPr="00346F12">
          <w:rPr>
            <w:rStyle w:val="Hyperlink"/>
            <w:noProof/>
          </w:rPr>
          <w:t>4.1</w:t>
        </w:r>
        <w:r>
          <w:rPr>
            <w:rFonts w:asciiTheme="minorHAnsi" w:eastAsiaTheme="minorEastAsia" w:hAnsiTheme="minorHAnsi" w:cstheme="minorBidi"/>
            <w:smallCaps w:val="0"/>
            <w:noProof/>
            <w:color w:val="auto"/>
            <w:sz w:val="22"/>
            <w:szCs w:val="22"/>
            <w:lang w:val="en-US" w:eastAsia="en-US"/>
          </w:rPr>
          <w:tab/>
        </w:r>
        <w:r w:rsidRPr="00346F12">
          <w:rPr>
            <w:rStyle w:val="Hyperlink"/>
            <w:noProof/>
          </w:rPr>
          <w:t>Изисквания към средствата</w:t>
        </w:r>
        <w:r>
          <w:rPr>
            <w:noProof/>
            <w:webHidden/>
          </w:rPr>
          <w:tab/>
        </w:r>
        <w:r>
          <w:rPr>
            <w:noProof/>
            <w:webHidden/>
          </w:rPr>
          <w:fldChar w:fldCharType="begin"/>
        </w:r>
        <w:r>
          <w:rPr>
            <w:noProof/>
            <w:webHidden/>
          </w:rPr>
          <w:instrText xml:space="preserve"> PAGEREF _Toc412390728 \h </w:instrText>
        </w:r>
        <w:r>
          <w:rPr>
            <w:noProof/>
            <w:webHidden/>
          </w:rPr>
        </w:r>
        <w:r>
          <w:rPr>
            <w:noProof/>
            <w:webHidden/>
          </w:rPr>
          <w:fldChar w:fldCharType="separate"/>
        </w:r>
        <w:r>
          <w:rPr>
            <w:noProof/>
            <w:webHidden/>
          </w:rPr>
          <w:t>61</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29" w:history="1">
        <w:r w:rsidRPr="00346F12">
          <w:rPr>
            <w:rStyle w:val="Hyperlink"/>
            <w:noProof/>
          </w:rPr>
          <w:t>4.1.1</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Език за програмиране</w:t>
        </w:r>
        <w:r>
          <w:rPr>
            <w:noProof/>
            <w:webHidden/>
          </w:rPr>
          <w:tab/>
        </w:r>
        <w:r>
          <w:rPr>
            <w:noProof/>
            <w:webHidden/>
          </w:rPr>
          <w:fldChar w:fldCharType="begin"/>
        </w:r>
        <w:r>
          <w:rPr>
            <w:noProof/>
            <w:webHidden/>
          </w:rPr>
          <w:instrText xml:space="preserve"> PAGEREF _Toc412390729 \h </w:instrText>
        </w:r>
        <w:r>
          <w:rPr>
            <w:noProof/>
            <w:webHidden/>
          </w:rPr>
        </w:r>
        <w:r>
          <w:rPr>
            <w:noProof/>
            <w:webHidden/>
          </w:rPr>
          <w:fldChar w:fldCharType="separate"/>
        </w:r>
        <w:r>
          <w:rPr>
            <w:noProof/>
            <w:webHidden/>
          </w:rPr>
          <w:t>61</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30" w:history="1">
        <w:r w:rsidRPr="00346F12">
          <w:rPr>
            <w:rStyle w:val="Hyperlink"/>
            <w:noProof/>
          </w:rPr>
          <w:t>4.1.2</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Модел на софтуерната система</w:t>
        </w:r>
        <w:r>
          <w:rPr>
            <w:noProof/>
            <w:webHidden/>
          </w:rPr>
          <w:tab/>
        </w:r>
        <w:r>
          <w:rPr>
            <w:noProof/>
            <w:webHidden/>
          </w:rPr>
          <w:fldChar w:fldCharType="begin"/>
        </w:r>
        <w:r>
          <w:rPr>
            <w:noProof/>
            <w:webHidden/>
          </w:rPr>
          <w:instrText xml:space="preserve"> PAGEREF _Toc412390730 \h </w:instrText>
        </w:r>
        <w:r>
          <w:rPr>
            <w:noProof/>
            <w:webHidden/>
          </w:rPr>
        </w:r>
        <w:r>
          <w:rPr>
            <w:noProof/>
            <w:webHidden/>
          </w:rPr>
          <w:fldChar w:fldCharType="separate"/>
        </w:r>
        <w:r>
          <w:rPr>
            <w:noProof/>
            <w:webHidden/>
          </w:rPr>
          <w:t>61</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31" w:history="1">
        <w:r w:rsidRPr="00346F12">
          <w:rPr>
            <w:rStyle w:val="Hyperlink"/>
            <w:noProof/>
          </w:rPr>
          <w:t>4.1.3</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Генератор на базовия код</w:t>
        </w:r>
        <w:r>
          <w:rPr>
            <w:noProof/>
            <w:webHidden/>
          </w:rPr>
          <w:tab/>
        </w:r>
        <w:r>
          <w:rPr>
            <w:noProof/>
            <w:webHidden/>
          </w:rPr>
          <w:fldChar w:fldCharType="begin"/>
        </w:r>
        <w:r>
          <w:rPr>
            <w:noProof/>
            <w:webHidden/>
          </w:rPr>
          <w:instrText xml:space="preserve"> PAGEREF _Toc412390731 \h </w:instrText>
        </w:r>
        <w:r>
          <w:rPr>
            <w:noProof/>
            <w:webHidden/>
          </w:rPr>
        </w:r>
        <w:r>
          <w:rPr>
            <w:noProof/>
            <w:webHidden/>
          </w:rPr>
          <w:fldChar w:fldCharType="separate"/>
        </w:r>
        <w:r>
          <w:rPr>
            <w:noProof/>
            <w:webHidden/>
          </w:rPr>
          <w:t>62</w:t>
        </w:r>
        <w:r>
          <w:rPr>
            <w:noProof/>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732" w:history="1">
        <w:r w:rsidRPr="00346F12">
          <w:rPr>
            <w:rStyle w:val="Hyperlink"/>
            <w:noProof/>
          </w:rPr>
          <w:t>4.2</w:t>
        </w:r>
        <w:r>
          <w:rPr>
            <w:rFonts w:asciiTheme="minorHAnsi" w:eastAsiaTheme="minorEastAsia" w:hAnsiTheme="minorHAnsi" w:cstheme="minorBidi"/>
            <w:smallCaps w:val="0"/>
            <w:noProof/>
            <w:color w:val="auto"/>
            <w:sz w:val="22"/>
            <w:szCs w:val="22"/>
            <w:lang w:val="en-US" w:eastAsia="en-US"/>
          </w:rPr>
          <w:tab/>
        </w:r>
        <w:r w:rsidRPr="00346F12">
          <w:rPr>
            <w:rStyle w:val="Hyperlink"/>
            <w:noProof/>
          </w:rPr>
          <w:t>Видове</w:t>
        </w:r>
        <w:r w:rsidRPr="00346F12">
          <w:rPr>
            <w:rStyle w:val="Hyperlink"/>
            <w:noProof/>
            <w:lang w:val="ru-RU"/>
          </w:rPr>
          <w:t xml:space="preserve"> средства </w:t>
        </w:r>
        <w:r w:rsidRPr="00346F12">
          <w:rPr>
            <w:rStyle w:val="Hyperlink"/>
            <w:noProof/>
          </w:rPr>
          <w:t>за разработване на решението</w:t>
        </w:r>
        <w:r>
          <w:rPr>
            <w:noProof/>
            <w:webHidden/>
          </w:rPr>
          <w:tab/>
        </w:r>
        <w:r>
          <w:rPr>
            <w:noProof/>
            <w:webHidden/>
          </w:rPr>
          <w:fldChar w:fldCharType="begin"/>
        </w:r>
        <w:r>
          <w:rPr>
            <w:noProof/>
            <w:webHidden/>
          </w:rPr>
          <w:instrText xml:space="preserve"> PAGEREF _Toc412390732 \h </w:instrText>
        </w:r>
        <w:r>
          <w:rPr>
            <w:noProof/>
            <w:webHidden/>
          </w:rPr>
        </w:r>
        <w:r>
          <w:rPr>
            <w:noProof/>
            <w:webHidden/>
          </w:rPr>
          <w:fldChar w:fldCharType="separate"/>
        </w:r>
        <w:r>
          <w:rPr>
            <w:noProof/>
            <w:webHidden/>
          </w:rPr>
          <w:t>62</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33" w:history="1">
        <w:r w:rsidRPr="00346F12">
          <w:rPr>
            <w:rStyle w:val="Hyperlink"/>
            <w:noProof/>
          </w:rPr>
          <w:t>4.2.1</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Език за програмиране:</w:t>
        </w:r>
        <w:r>
          <w:rPr>
            <w:noProof/>
            <w:webHidden/>
          </w:rPr>
          <w:tab/>
        </w:r>
        <w:r>
          <w:rPr>
            <w:noProof/>
            <w:webHidden/>
          </w:rPr>
          <w:fldChar w:fldCharType="begin"/>
        </w:r>
        <w:r>
          <w:rPr>
            <w:noProof/>
            <w:webHidden/>
          </w:rPr>
          <w:instrText xml:space="preserve"> PAGEREF _Toc412390733 \h </w:instrText>
        </w:r>
        <w:r>
          <w:rPr>
            <w:noProof/>
            <w:webHidden/>
          </w:rPr>
        </w:r>
        <w:r>
          <w:rPr>
            <w:noProof/>
            <w:webHidden/>
          </w:rPr>
          <w:fldChar w:fldCharType="separate"/>
        </w:r>
        <w:r>
          <w:rPr>
            <w:noProof/>
            <w:webHidden/>
          </w:rPr>
          <w:t>62</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34" w:history="1">
        <w:r w:rsidRPr="00346F12">
          <w:rPr>
            <w:rStyle w:val="Hyperlink"/>
            <w:noProof/>
          </w:rPr>
          <w:t>4.2.2</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UML и формати за представянето му</w:t>
        </w:r>
        <w:r>
          <w:rPr>
            <w:noProof/>
            <w:webHidden/>
          </w:rPr>
          <w:tab/>
        </w:r>
        <w:r>
          <w:rPr>
            <w:noProof/>
            <w:webHidden/>
          </w:rPr>
          <w:fldChar w:fldCharType="begin"/>
        </w:r>
        <w:r>
          <w:rPr>
            <w:noProof/>
            <w:webHidden/>
          </w:rPr>
          <w:instrText xml:space="preserve"> PAGEREF _Toc412390734 \h </w:instrText>
        </w:r>
        <w:r>
          <w:rPr>
            <w:noProof/>
            <w:webHidden/>
          </w:rPr>
        </w:r>
        <w:r>
          <w:rPr>
            <w:noProof/>
            <w:webHidden/>
          </w:rPr>
          <w:fldChar w:fldCharType="separate"/>
        </w:r>
        <w:r>
          <w:rPr>
            <w:noProof/>
            <w:webHidden/>
          </w:rPr>
          <w:t>63</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35" w:history="1">
        <w:r w:rsidRPr="00346F12">
          <w:rPr>
            <w:rStyle w:val="Hyperlink"/>
            <w:noProof/>
          </w:rPr>
          <w:t>4.2.3</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Среда за разработване на UML модел</w:t>
        </w:r>
        <w:r>
          <w:rPr>
            <w:noProof/>
            <w:webHidden/>
          </w:rPr>
          <w:tab/>
        </w:r>
        <w:r>
          <w:rPr>
            <w:noProof/>
            <w:webHidden/>
          </w:rPr>
          <w:fldChar w:fldCharType="begin"/>
        </w:r>
        <w:r>
          <w:rPr>
            <w:noProof/>
            <w:webHidden/>
          </w:rPr>
          <w:instrText xml:space="preserve"> PAGEREF _Toc412390735 \h </w:instrText>
        </w:r>
        <w:r>
          <w:rPr>
            <w:noProof/>
            <w:webHidden/>
          </w:rPr>
        </w:r>
        <w:r>
          <w:rPr>
            <w:noProof/>
            <w:webHidden/>
          </w:rPr>
          <w:fldChar w:fldCharType="separate"/>
        </w:r>
        <w:r>
          <w:rPr>
            <w:noProof/>
            <w:webHidden/>
          </w:rPr>
          <w:t>64</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36" w:history="1">
        <w:r w:rsidRPr="00346F12">
          <w:rPr>
            <w:rStyle w:val="Hyperlink"/>
            <w:noProof/>
          </w:rPr>
          <w:t>4.2.4</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Код генератор</w:t>
        </w:r>
        <w:r>
          <w:rPr>
            <w:noProof/>
            <w:webHidden/>
          </w:rPr>
          <w:tab/>
        </w:r>
        <w:r>
          <w:rPr>
            <w:noProof/>
            <w:webHidden/>
          </w:rPr>
          <w:fldChar w:fldCharType="begin"/>
        </w:r>
        <w:r>
          <w:rPr>
            <w:noProof/>
            <w:webHidden/>
          </w:rPr>
          <w:instrText xml:space="preserve"> PAGEREF _Toc412390736 \h </w:instrText>
        </w:r>
        <w:r>
          <w:rPr>
            <w:noProof/>
            <w:webHidden/>
          </w:rPr>
        </w:r>
        <w:r>
          <w:rPr>
            <w:noProof/>
            <w:webHidden/>
          </w:rPr>
          <w:fldChar w:fldCharType="separate"/>
        </w:r>
        <w:r>
          <w:rPr>
            <w:noProof/>
            <w:webHidden/>
          </w:rPr>
          <w:t>65</w:t>
        </w:r>
        <w:r>
          <w:rPr>
            <w:noProof/>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737" w:history="1">
        <w:r w:rsidRPr="00346F12">
          <w:rPr>
            <w:rStyle w:val="Hyperlink"/>
            <w:noProof/>
          </w:rPr>
          <w:t>4.3</w:t>
        </w:r>
        <w:r>
          <w:rPr>
            <w:rFonts w:asciiTheme="minorHAnsi" w:eastAsiaTheme="minorEastAsia" w:hAnsiTheme="minorHAnsi" w:cstheme="minorBidi"/>
            <w:smallCaps w:val="0"/>
            <w:noProof/>
            <w:color w:val="auto"/>
            <w:sz w:val="22"/>
            <w:szCs w:val="22"/>
            <w:lang w:val="en-US" w:eastAsia="en-US"/>
          </w:rPr>
          <w:tab/>
        </w:r>
        <w:r w:rsidRPr="00346F12">
          <w:rPr>
            <w:rStyle w:val="Hyperlink"/>
            <w:noProof/>
          </w:rPr>
          <w:t>Избор</w:t>
        </w:r>
        <w:r w:rsidRPr="00346F12">
          <w:rPr>
            <w:rStyle w:val="Hyperlink"/>
            <w:noProof/>
            <w:lang w:val="ru-RU"/>
          </w:rPr>
          <w:t xml:space="preserve"> на</w:t>
        </w:r>
        <w:r w:rsidRPr="00346F12">
          <w:rPr>
            <w:rStyle w:val="Hyperlink"/>
            <w:noProof/>
          </w:rPr>
          <w:t xml:space="preserve"> средствата</w:t>
        </w:r>
        <w:r>
          <w:rPr>
            <w:noProof/>
            <w:webHidden/>
          </w:rPr>
          <w:tab/>
        </w:r>
        <w:r>
          <w:rPr>
            <w:noProof/>
            <w:webHidden/>
          </w:rPr>
          <w:fldChar w:fldCharType="begin"/>
        </w:r>
        <w:r>
          <w:rPr>
            <w:noProof/>
            <w:webHidden/>
          </w:rPr>
          <w:instrText xml:space="preserve"> PAGEREF _Toc412390737 \h </w:instrText>
        </w:r>
        <w:r>
          <w:rPr>
            <w:noProof/>
            <w:webHidden/>
          </w:rPr>
        </w:r>
        <w:r>
          <w:rPr>
            <w:noProof/>
            <w:webHidden/>
          </w:rPr>
          <w:fldChar w:fldCharType="separate"/>
        </w:r>
        <w:r>
          <w:rPr>
            <w:noProof/>
            <w:webHidden/>
          </w:rPr>
          <w:t>66</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38" w:history="1">
        <w:r w:rsidRPr="00346F12">
          <w:rPr>
            <w:rStyle w:val="Hyperlink"/>
            <w:noProof/>
          </w:rPr>
          <w:t>4.3.1</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Език за програмиране</w:t>
        </w:r>
        <w:r>
          <w:rPr>
            <w:noProof/>
            <w:webHidden/>
          </w:rPr>
          <w:tab/>
        </w:r>
        <w:r>
          <w:rPr>
            <w:noProof/>
            <w:webHidden/>
          </w:rPr>
          <w:fldChar w:fldCharType="begin"/>
        </w:r>
        <w:r>
          <w:rPr>
            <w:noProof/>
            <w:webHidden/>
          </w:rPr>
          <w:instrText xml:space="preserve"> PAGEREF _Toc412390738 \h </w:instrText>
        </w:r>
        <w:r>
          <w:rPr>
            <w:noProof/>
            <w:webHidden/>
          </w:rPr>
        </w:r>
        <w:r>
          <w:rPr>
            <w:noProof/>
            <w:webHidden/>
          </w:rPr>
          <w:fldChar w:fldCharType="separate"/>
        </w:r>
        <w:r>
          <w:rPr>
            <w:noProof/>
            <w:webHidden/>
          </w:rPr>
          <w:t>66</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39" w:history="1">
        <w:r w:rsidRPr="00346F12">
          <w:rPr>
            <w:rStyle w:val="Hyperlink"/>
            <w:noProof/>
          </w:rPr>
          <w:t>4.3.2</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Формат за представяне на UML</w:t>
        </w:r>
        <w:r>
          <w:rPr>
            <w:noProof/>
            <w:webHidden/>
          </w:rPr>
          <w:tab/>
        </w:r>
        <w:r>
          <w:rPr>
            <w:noProof/>
            <w:webHidden/>
          </w:rPr>
          <w:fldChar w:fldCharType="begin"/>
        </w:r>
        <w:r>
          <w:rPr>
            <w:noProof/>
            <w:webHidden/>
          </w:rPr>
          <w:instrText xml:space="preserve"> PAGEREF _Toc412390739 \h </w:instrText>
        </w:r>
        <w:r>
          <w:rPr>
            <w:noProof/>
            <w:webHidden/>
          </w:rPr>
        </w:r>
        <w:r>
          <w:rPr>
            <w:noProof/>
            <w:webHidden/>
          </w:rPr>
          <w:fldChar w:fldCharType="separate"/>
        </w:r>
        <w:r>
          <w:rPr>
            <w:noProof/>
            <w:webHidden/>
          </w:rPr>
          <w:t>67</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40" w:history="1">
        <w:r w:rsidRPr="00346F12">
          <w:rPr>
            <w:rStyle w:val="Hyperlink"/>
            <w:noProof/>
          </w:rPr>
          <w:t>4.3.3</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Среда за разработване на UML модел</w:t>
        </w:r>
        <w:r>
          <w:rPr>
            <w:noProof/>
            <w:webHidden/>
          </w:rPr>
          <w:tab/>
        </w:r>
        <w:r>
          <w:rPr>
            <w:noProof/>
            <w:webHidden/>
          </w:rPr>
          <w:fldChar w:fldCharType="begin"/>
        </w:r>
        <w:r>
          <w:rPr>
            <w:noProof/>
            <w:webHidden/>
          </w:rPr>
          <w:instrText xml:space="preserve"> PAGEREF _Toc412390740 \h </w:instrText>
        </w:r>
        <w:r>
          <w:rPr>
            <w:noProof/>
            <w:webHidden/>
          </w:rPr>
        </w:r>
        <w:r>
          <w:rPr>
            <w:noProof/>
            <w:webHidden/>
          </w:rPr>
          <w:fldChar w:fldCharType="separate"/>
        </w:r>
        <w:r>
          <w:rPr>
            <w:noProof/>
            <w:webHidden/>
          </w:rPr>
          <w:t>68</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41" w:history="1">
        <w:r w:rsidRPr="00346F12">
          <w:rPr>
            <w:rStyle w:val="Hyperlink"/>
            <w:noProof/>
          </w:rPr>
          <w:t>4.3.4</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Генератор на базов код</w:t>
        </w:r>
        <w:r>
          <w:rPr>
            <w:noProof/>
            <w:webHidden/>
          </w:rPr>
          <w:tab/>
        </w:r>
        <w:r>
          <w:rPr>
            <w:noProof/>
            <w:webHidden/>
          </w:rPr>
          <w:fldChar w:fldCharType="begin"/>
        </w:r>
        <w:r>
          <w:rPr>
            <w:noProof/>
            <w:webHidden/>
          </w:rPr>
          <w:instrText xml:space="preserve"> PAGEREF _Toc412390741 \h </w:instrText>
        </w:r>
        <w:r>
          <w:rPr>
            <w:noProof/>
            <w:webHidden/>
          </w:rPr>
        </w:r>
        <w:r>
          <w:rPr>
            <w:noProof/>
            <w:webHidden/>
          </w:rPr>
          <w:fldChar w:fldCharType="separate"/>
        </w:r>
        <w:r>
          <w:rPr>
            <w:noProof/>
            <w:webHidden/>
          </w:rPr>
          <w:t>68</w:t>
        </w:r>
        <w:r>
          <w:rPr>
            <w:noProof/>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742" w:history="1">
        <w:r w:rsidRPr="00346F12">
          <w:rPr>
            <w:rStyle w:val="Hyperlink"/>
            <w:noProof/>
            <w:lang w:val="ru-RU"/>
          </w:rPr>
          <w:t>4.4</w:t>
        </w:r>
        <w:r>
          <w:rPr>
            <w:rFonts w:asciiTheme="minorHAnsi" w:eastAsiaTheme="minorEastAsia" w:hAnsiTheme="minorHAnsi" w:cstheme="minorBidi"/>
            <w:smallCaps w:val="0"/>
            <w:noProof/>
            <w:color w:val="auto"/>
            <w:sz w:val="22"/>
            <w:szCs w:val="22"/>
            <w:lang w:val="en-US" w:eastAsia="en-US"/>
          </w:rPr>
          <w:tab/>
        </w:r>
        <w:r w:rsidRPr="00346F12">
          <w:rPr>
            <w:rStyle w:val="Hyperlink"/>
            <w:noProof/>
            <w:lang w:val="ru-RU"/>
          </w:rPr>
          <w:t>Изводи</w:t>
        </w:r>
        <w:r>
          <w:rPr>
            <w:noProof/>
            <w:webHidden/>
          </w:rPr>
          <w:tab/>
        </w:r>
        <w:r>
          <w:rPr>
            <w:noProof/>
            <w:webHidden/>
          </w:rPr>
          <w:fldChar w:fldCharType="begin"/>
        </w:r>
        <w:r>
          <w:rPr>
            <w:noProof/>
            <w:webHidden/>
          </w:rPr>
          <w:instrText xml:space="preserve"> PAGEREF _Toc412390742 \h </w:instrText>
        </w:r>
        <w:r>
          <w:rPr>
            <w:noProof/>
            <w:webHidden/>
          </w:rPr>
        </w:r>
        <w:r>
          <w:rPr>
            <w:noProof/>
            <w:webHidden/>
          </w:rPr>
          <w:fldChar w:fldCharType="separate"/>
        </w:r>
        <w:r>
          <w:rPr>
            <w:noProof/>
            <w:webHidden/>
          </w:rPr>
          <w:t>69</w:t>
        </w:r>
        <w:r>
          <w:rPr>
            <w:noProof/>
            <w:webHidden/>
          </w:rPr>
          <w:fldChar w:fldCharType="end"/>
        </w:r>
      </w:hyperlink>
    </w:p>
    <w:p w:rsidR="00D05633" w:rsidRDefault="00D05633">
      <w:pPr>
        <w:pStyle w:val="TOC1"/>
        <w:rPr>
          <w:rFonts w:asciiTheme="minorHAnsi" w:eastAsiaTheme="minorEastAsia" w:hAnsiTheme="minorHAnsi" w:cstheme="minorBidi"/>
          <w:b w:val="0"/>
          <w:bCs w:val="0"/>
          <w:caps w:val="0"/>
          <w:color w:val="auto"/>
          <w:sz w:val="22"/>
          <w:szCs w:val="22"/>
          <w:lang w:val="en-US" w:eastAsia="en-US"/>
        </w:rPr>
      </w:pPr>
      <w:hyperlink w:anchor="_Toc412390743" w:history="1">
        <w:r w:rsidRPr="00346F12">
          <w:rPr>
            <w:rStyle w:val="Hyperlink"/>
          </w:rPr>
          <w:t>5.</w:t>
        </w:r>
        <w:r>
          <w:rPr>
            <w:rFonts w:asciiTheme="minorHAnsi" w:eastAsiaTheme="minorEastAsia" w:hAnsiTheme="minorHAnsi" w:cstheme="minorBidi"/>
            <w:b w:val="0"/>
            <w:bCs w:val="0"/>
            <w:caps w:val="0"/>
            <w:color w:val="auto"/>
            <w:sz w:val="22"/>
            <w:szCs w:val="22"/>
            <w:lang w:val="en-US" w:eastAsia="en-US"/>
          </w:rPr>
          <w:tab/>
        </w:r>
        <w:r w:rsidRPr="00346F12">
          <w:rPr>
            <w:rStyle w:val="Hyperlink"/>
          </w:rPr>
          <w:t>Проектиране</w:t>
        </w:r>
        <w:r>
          <w:rPr>
            <w:webHidden/>
          </w:rPr>
          <w:tab/>
        </w:r>
        <w:r>
          <w:rPr>
            <w:webHidden/>
          </w:rPr>
          <w:fldChar w:fldCharType="begin"/>
        </w:r>
        <w:r>
          <w:rPr>
            <w:webHidden/>
          </w:rPr>
          <w:instrText xml:space="preserve"> PAGEREF _Toc412390743 \h </w:instrText>
        </w:r>
        <w:r>
          <w:rPr>
            <w:webHidden/>
          </w:rPr>
        </w:r>
        <w:r>
          <w:rPr>
            <w:webHidden/>
          </w:rPr>
          <w:fldChar w:fldCharType="separate"/>
        </w:r>
        <w:r>
          <w:rPr>
            <w:webHidden/>
          </w:rPr>
          <w:t>70</w:t>
        </w:r>
        <w:r>
          <w:rPr>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744" w:history="1">
        <w:r w:rsidRPr="00346F12">
          <w:rPr>
            <w:rStyle w:val="Hyperlink"/>
            <w:noProof/>
          </w:rPr>
          <w:t>5.1</w:t>
        </w:r>
        <w:r>
          <w:rPr>
            <w:rFonts w:asciiTheme="minorHAnsi" w:eastAsiaTheme="minorEastAsia" w:hAnsiTheme="minorHAnsi" w:cstheme="minorBidi"/>
            <w:smallCaps w:val="0"/>
            <w:noProof/>
            <w:color w:val="auto"/>
            <w:sz w:val="22"/>
            <w:szCs w:val="22"/>
            <w:lang w:val="en-US" w:eastAsia="en-US"/>
          </w:rPr>
          <w:tab/>
        </w:r>
        <w:r w:rsidRPr="00346F12">
          <w:rPr>
            <w:rStyle w:val="Hyperlink"/>
            <w:noProof/>
            <w:lang w:val="ru-RU"/>
          </w:rPr>
          <w:t>Обща архитектура</w:t>
        </w:r>
        <w:r>
          <w:rPr>
            <w:noProof/>
            <w:webHidden/>
          </w:rPr>
          <w:tab/>
        </w:r>
        <w:r>
          <w:rPr>
            <w:noProof/>
            <w:webHidden/>
          </w:rPr>
          <w:fldChar w:fldCharType="begin"/>
        </w:r>
        <w:r>
          <w:rPr>
            <w:noProof/>
            <w:webHidden/>
          </w:rPr>
          <w:instrText xml:space="preserve"> PAGEREF _Toc412390744 \h </w:instrText>
        </w:r>
        <w:r>
          <w:rPr>
            <w:noProof/>
            <w:webHidden/>
          </w:rPr>
        </w:r>
        <w:r>
          <w:rPr>
            <w:noProof/>
            <w:webHidden/>
          </w:rPr>
          <w:fldChar w:fldCharType="separate"/>
        </w:r>
        <w:r>
          <w:rPr>
            <w:noProof/>
            <w:webHidden/>
          </w:rPr>
          <w:t>70</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45" w:history="1">
        <w:r w:rsidRPr="00346F12">
          <w:rPr>
            <w:rStyle w:val="Hyperlink"/>
            <w:noProof/>
          </w:rPr>
          <w:t>5.1.1</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Слоеве</w:t>
        </w:r>
        <w:r>
          <w:rPr>
            <w:noProof/>
            <w:webHidden/>
          </w:rPr>
          <w:tab/>
        </w:r>
        <w:r>
          <w:rPr>
            <w:noProof/>
            <w:webHidden/>
          </w:rPr>
          <w:fldChar w:fldCharType="begin"/>
        </w:r>
        <w:r>
          <w:rPr>
            <w:noProof/>
            <w:webHidden/>
          </w:rPr>
          <w:instrText xml:space="preserve"> PAGEREF _Toc412390745 \h </w:instrText>
        </w:r>
        <w:r>
          <w:rPr>
            <w:noProof/>
            <w:webHidden/>
          </w:rPr>
        </w:r>
        <w:r>
          <w:rPr>
            <w:noProof/>
            <w:webHidden/>
          </w:rPr>
          <w:fldChar w:fldCharType="separate"/>
        </w:r>
        <w:r>
          <w:rPr>
            <w:noProof/>
            <w:webHidden/>
          </w:rPr>
          <w:t>70</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46" w:history="1">
        <w:r w:rsidRPr="00346F12">
          <w:rPr>
            <w:rStyle w:val="Hyperlink"/>
            <w:noProof/>
          </w:rPr>
          <w:t>5.1.2</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Пакетна диаграма (основен изглед)</w:t>
        </w:r>
        <w:r>
          <w:rPr>
            <w:noProof/>
            <w:webHidden/>
          </w:rPr>
          <w:tab/>
        </w:r>
        <w:r>
          <w:rPr>
            <w:noProof/>
            <w:webHidden/>
          </w:rPr>
          <w:fldChar w:fldCharType="begin"/>
        </w:r>
        <w:r>
          <w:rPr>
            <w:noProof/>
            <w:webHidden/>
          </w:rPr>
          <w:instrText xml:space="preserve"> PAGEREF _Toc412390746 \h </w:instrText>
        </w:r>
        <w:r>
          <w:rPr>
            <w:noProof/>
            <w:webHidden/>
          </w:rPr>
        </w:r>
        <w:r>
          <w:rPr>
            <w:noProof/>
            <w:webHidden/>
          </w:rPr>
          <w:fldChar w:fldCharType="separate"/>
        </w:r>
        <w:r>
          <w:rPr>
            <w:noProof/>
            <w:webHidden/>
          </w:rPr>
          <w:t>71</w:t>
        </w:r>
        <w:r>
          <w:rPr>
            <w:noProof/>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747" w:history="1">
        <w:r w:rsidRPr="00346F12">
          <w:rPr>
            <w:rStyle w:val="Hyperlink"/>
            <w:noProof/>
          </w:rPr>
          <w:t>5.2</w:t>
        </w:r>
        <w:r>
          <w:rPr>
            <w:rFonts w:asciiTheme="minorHAnsi" w:eastAsiaTheme="minorEastAsia" w:hAnsiTheme="minorHAnsi" w:cstheme="minorBidi"/>
            <w:smallCaps w:val="0"/>
            <w:noProof/>
            <w:color w:val="auto"/>
            <w:sz w:val="22"/>
            <w:szCs w:val="22"/>
            <w:lang w:val="en-US" w:eastAsia="en-US"/>
          </w:rPr>
          <w:tab/>
        </w:r>
        <w:r w:rsidRPr="00346F12">
          <w:rPr>
            <w:rStyle w:val="Hyperlink"/>
            <w:noProof/>
          </w:rPr>
          <w:t>Модел</w:t>
        </w:r>
        <w:r w:rsidRPr="00346F12">
          <w:rPr>
            <w:rStyle w:val="Hyperlink"/>
            <w:noProof/>
            <w:lang w:val="ru-RU"/>
          </w:rPr>
          <w:t xml:space="preserve"> на</w:t>
        </w:r>
        <w:r w:rsidRPr="00346F12">
          <w:rPr>
            <w:rStyle w:val="Hyperlink"/>
            <w:noProof/>
          </w:rPr>
          <w:t xml:space="preserve"> данните</w:t>
        </w:r>
        <w:r w:rsidRPr="00346F12">
          <w:rPr>
            <w:rStyle w:val="Hyperlink"/>
            <w:noProof/>
            <w:lang w:val="ru-RU"/>
          </w:rPr>
          <w:t xml:space="preserve"> (</w:t>
        </w:r>
        <w:r w:rsidRPr="00346F12">
          <w:rPr>
            <w:rStyle w:val="Hyperlink"/>
            <w:noProof/>
          </w:rPr>
          <w:t>Мета-Модел</w:t>
        </w:r>
        <w:r w:rsidRPr="00346F12">
          <w:rPr>
            <w:rStyle w:val="Hyperlink"/>
            <w:noProof/>
            <w:lang w:val="ru-RU"/>
          </w:rPr>
          <w:t>)</w:t>
        </w:r>
        <w:r>
          <w:rPr>
            <w:noProof/>
            <w:webHidden/>
          </w:rPr>
          <w:tab/>
        </w:r>
        <w:r>
          <w:rPr>
            <w:noProof/>
            <w:webHidden/>
          </w:rPr>
          <w:fldChar w:fldCharType="begin"/>
        </w:r>
        <w:r>
          <w:rPr>
            <w:noProof/>
            <w:webHidden/>
          </w:rPr>
          <w:instrText xml:space="preserve"> PAGEREF _Toc412390747 \h </w:instrText>
        </w:r>
        <w:r>
          <w:rPr>
            <w:noProof/>
            <w:webHidden/>
          </w:rPr>
        </w:r>
        <w:r>
          <w:rPr>
            <w:noProof/>
            <w:webHidden/>
          </w:rPr>
          <w:fldChar w:fldCharType="separate"/>
        </w:r>
        <w:r>
          <w:rPr>
            <w:noProof/>
            <w:webHidden/>
          </w:rPr>
          <w:t>73</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48" w:history="1">
        <w:r w:rsidRPr="00346F12">
          <w:rPr>
            <w:rStyle w:val="Hyperlink"/>
            <w:noProof/>
          </w:rPr>
          <w:t>5.2.1</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Инфраструктурни</w:t>
        </w:r>
        <w:r>
          <w:rPr>
            <w:noProof/>
            <w:webHidden/>
          </w:rPr>
          <w:tab/>
        </w:r>
        <w:r>
          <w:rPr>
            <w:noProof/>
            <w:webHidden/>
          </w:rPr>
          <w:fldChar w:fldCharType="begin"/>
        </w:r>
        <w:r>
          <w:rPr>
            <w:noProof/>
            <w:webHidden/>
          </w:rPr>
          <w:instrText xml:space="preserve"> PAGEREF _Toc412390748 \h </w:instrText>
        </w:r>
        <w:r>
          <w:rPr>
            <w:noProof/>
            <w:webHidden/>
          </w:rPr>
        </w:r>
        <w:r>
          <w:rPr>
            <w:noProof/>
            <w:webHidden/>
          </w:rPr>
          <w:fldChar w:fldCharType="separate"/>
        </w:r>
        <w:r>
          <w:rPr>
            <w:noProof/>
            <w:webHidden/>
          </w:rPr>
          <w:t>73</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49" w:history="1">
        <w:r w:rsidRPr="00346F12">
          <w:rPr>
            <w:rStyle w:val="Hyperlink"/>
            <w:noProof/>
          </w:rPr>
          <w:t>5.2.2</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Софтуерен компонент</w:t>
        </w:r>
        <w:r>
          <w:rPr>
            <w:noProof/>
            <w:webHidden/>
          </w:rPr>
          <w:tab/>
        </w:r>
        <w:r>
          <w:rPr>
            <w:noProof/>
            <w:webHidden/>
          </w:rPr>
          <w:fldChar w:fldCharType="begin"/>
        </w:r>
        <w:r>
          <w:rPr>
            <w:noProof/>
            <w:webHidden/>
          </w:rPr>
          <w:instrText xml:space="preserve"> PAGEREF _Toc412390749 \h </w:instrText>
        </w:r>
        <w:r>
          <w:rPr>
            <w:noProof/>
            <w:webHidden/>
          </w:rPr>
        </w:r>
        <w:r>
          <w:rPr>
            <w:noProof/>
            <w:webHidden/>
          </w:rPr>
          <w:fldChar w:fldCharType="separate"/>
        </w:r>
        <w:r>
          <w:rPr>
            <w:noProof/>
            <w:webHidden/>
          </w:rPr>
          <w:t>75</w:t>
        </w:r>
        <w:r>
          <w:rPr>
            <w:noProof/>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750" w:history="1">
        <w:r w:rsidRPr="00346F12">
          <w:rPr>
            <w:rStyle w:val="Hyperlink"/>
            <w:noProof/>
          </w:rPr>
          <w:t>5.3</w:t>
        </w:r>
        <w:r>
          <w:rPr>
            <w:rFonts w:asciiTheme="minorHAnsi" w:eastAsiaTheme="minorEastAsia" w:hAnsiTheme="minorHAnsi" w:cstheme="minorBidi"/>
            <w:smallCaps w:val="0"/>
            <w:noProof/>
            <w:color w:val="auto"/>
            <w:sz w:val="22"/>
            <w:szCs w:val="22"/>
            <w:lang w:val="en-US" w:eastAsia="en-US"/>
          </w:rPr>
          <w:tab/>
        </w:r>
        <w:r w:rsidRPr="00346F12">
          <w:rPr>
            <w:rStyle w:val="Hyperlink"/>
            <w:noProof/>
          </w:rPr>
          <w:t>Диаграми</w:t>
        </w:r>
        <w:r w:rsidRPr="00346F12">
          <w:rPr>
            <w:rStyle w:val="Hyperlink"/>
            <w:noProof/>
            <w:lang w:val="ru-RU"/>
          </w:rPr>
          <w:t xml:space="preserve"> (на структура и поведение - по</w:t>
        </w:r>
        <w:r w:rsidRPr="00346F12">
          <w:rPr>
            <w:rStyle w:val="Hyperlink"/>
            <w:noProof/>
          </w:rPr>
          <w:t xml:space="preserve"> слоеве</w:t>
        </w:r>
        <w:r w:rsidRPr="00346F12">
          <w:rPr>
            <w:rStyle w:val="Hyperlink"/>
            <w:noProof/>
            <w:lang w:val="ru-RU"/>
          </w:rPr>
          <w:t>)</w:t>
        </w:r>
        <w:r>
          <w:rPr>
            <w:noProof/>
            <w:webHidden/>
          </w:rPr>
          <w:tab/>
        </w:r>
        <w:r>
          <w:rPr>
            <w:noProof/>
            <w:webHidden/>
          </w:rPr>
          <w:fldChar w:fldCharType="begin"/>
        </w:r>
        <w:r>
          <w:rPr>
            <w:noProof/>
            <w:webHidden/>
          </w:rPr>
          <w:instrText xml:space="preserve"> PAGEREF _Toc412390750 \h </w:instrText>
        </w:r>
        <w:r>
          <w:rPr>
            <w:noProof/>
            <w:webHidden/>
          </w:rPr>
        </w:r>
        <w:r>
          <w:rPr>
            <w:noProof/>
            <w:webHidden/>
          </w:rPr>
          <w:fldChar w:fldCharType="separate"/>
        </w:r>
        <w:r>
          <w:rPr>
            <w:noProof/>
            <w:webHidden/>
          </w:rPr>
          <w:t>78</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51" w:history="1">
        <w:r w:rsidRPr="00346F12">
          <w:rPr>
            <w:rStyle w:val="Hyperlink"/>
            <w:noProof/>
          </w:rPr>
          <w:t>5.3.1</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Слой Анализатор</w:t>
        </w:r>
        <w:r>
          <w:rPr>
            <w:noProof/>
            <w:webHidden/>
          </w:rPr>
          <w:tab/>
        </w:r>
        <w:r>
          <w:rPr>
            <w:noProof/>
            <w:webHidden/>
          </w:rPr>
          <w:fldChar w:fldCharType="begin"/>
        </w:r>
        <w:r>
          <w:rPr>
            <w:noProof/>
            <w:webHidden/>
          </w:rPr>
          <w:instrText xml:space="preserve"> PAGEREF _Toc412390751 \h </w:instrText>
        </w:r>
        <w:r>
          <w:rPr>
            <w:noProof/>
            <w:webHidden/>
          </w:rPr>
        </w:r>
        <w:r>
          <w:rPr>
            <w:noProof/>
            <w:webHidden/>
          </w:rPr>
          <w:fldChar w:fldCharType="separate"/>
        </w:r>
        <w:r>
          <w:rPr>
            <w:noProof/>
            <w:webHidden/>
          </w:rPr>
          <w:t>79</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52" w:history="1">
        <w:r w:rsidRPr="00346F12">
          <w:rPr>
            <w:rStyle w:val="Hyperlink"/>
            <w:noProof/>
          </w:rPr>
          <w:t>5.3.2</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Слой Скенер</w:t>
        </w:r>
        <w:r>
          <w:rPr>
            <w:noProof/>
            <w:webHidden/>
          </w:rPr>
          <w:tab/>
        </w:r>
        <w:r>
          <w:rPr>
            <w:noProof/>
            <w:webHidden/>
          </w:rPr>
          <w:fldChar w:fldCharType="begin"/>
        </w:r>
        <w:r>
          <w:rPr>
            <w:noProof/>
            <w:webHidden/>
          </w:rPr>
          <w:instrText xml:space="preserve"> PAGEREF _Toc412390752 \h </w:instrText>
        </w:r>
        <w:r>
          <w:rPr>
            <w:noProof/>
            <w:webHidden/>
          </w:rPr>
        </w:r>
        <w:r>
          <w:rPr>
            <w:noProof/>
            <w:webHidden/>
          </w:rPr>
          <w:fldChar w:fldCharType="separate"/>
        </w:r>
        <w:r>
          <w:rPr>
            <w:noProof/>
            <w:webHidden/>
          </w:rPr>
          <w:t>82</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53" w:history="1">
        <w:r w:rsidRPr="00346F12">
          <w:rPr>
            <w:rStyle w:val="Hyperlink"/>
            <w:noProof/>
          </w:rPr>
          <w:t>5.3.3</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Слой Мета-Модел</w:t>
        </w:r>
        <w:r>
          <w:rPr>
            <w:noProof/>
            <w:webHidden/>
          </w:rPr>
          <w:tab/>
        </w:r>
        <w:r>
          <w:rPr>
            <w:noProof/>
            <w:webHidden/>
          </w:rPr>
          <w:fldChar w:fldCharType="begin"/>
        </w:r>
        <w:r>
          <w:rPr>
            <w:noProof/>
            <w:webHidden/>
          </w:rPr>
          <w:instrText xml:space="preserve"> PAGEREF _Toc412390753 \h </w:instrText>
        </w:r>
        <w:r>
          <w:rPr>
            <w:noProof/>
            <w:webHidden/>
          </w:rPr>
        </w:r>
        <w:r>
          <w:rPr>
            <w:noProof/>
            <w:webHidden/>
          </w:rPr>
          <w:fldChar w:fldCharType="separate"/>
        </w:r>
        <w:r>
          <w:rPr>
            <w:noProof/>
            <w:webHidden/>
          </w:rPr>
          <w:t>85</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54" w:history="1">
        <w:r w:rsidRPr="00346F12">
          <w:rPr>
            <w:rStyle w:val="Hyperlink"/>
            <w:noProof/>
          </w:rPr>
          <w:t>5.3.4</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Слой Сериализатор</w:t>
        </w:r>
        <w:r>
          <w:rPr>
            <w:noProof/>
            <w:webHidden/>
          </w:rPr>
          <w:tab/>
        </w:r>
        <w:r>
          <w:rPr>
            <w:noProof/>
            <w:webHidden/>
          </w:rPr>
          <w:fldChar w:fldCharType="begin"/>
        </w:r>
        <w:r>
          <w:rPr>
            <w:noProof/>
            <w:webHidden/>
          </w:rPr>
          <w:instrText xml:space="preserve"> PAGEREF _Toc412390754 \h </w:instrText>
        </w:r>
        <w:r>
          <w:rPr>
            <w:noProof/>
            <w:webHidden/>
          </w:rPr>
        </w:r>
        <w:r>
          <w:rPr>
            <w:noProof/>
            <w:webHidden/>
          </w:rPr>
          <w:fldChar w:fldCharType="separate"/>
        </w:r>
        <w:r>
          <w:rPr>
            <w:noProof/>
            <w:webHidden/>
          </w:rPr>
          <w:t>85</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55" w:history="1">
        <w:r w:rsidRPr="00346F12">
          <w:rPr>
            <w:rStyle w:val="Hyperlink"/>
            <w:noProof/>
          </w:rPr>
          <w:t>5.3.5</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Слой Генерация на базов код</w:t>
        </w:r>
        <w:r>
          <w:rPr>
            <w:noProof/>
            <w:webHidden/>
          </w:rPr>
          <w:tab/>
        </w:r>
        <w:r>
          <w:rPr>
            <w:noProof/>
            <w:webHidden/>
          </w:rPr>
          <w:fldChar w:fldCharType="begin"/>
        </w:r>
        <w:r>
          <w:rPr>
            <w:noProof/>
            <w:webHidden/>
          </w:rPr>
          <w:instrText xml:space="preserve"> PAGEREF _Toc412390755 \h </w:instrText>
        </w:r>
        <w:r>
          <w:rPr>
            <w:noProof/>
            <w:webHidden/>
          </w:rPr>
        </w:r>
        <w:r>
          <w:rPr>
            <w:noProof/>
            <w:webHidden/>
          </w:rPr>
          <w:fldChar w:fldCharType="separate"/>
        </w:r>
        <w:r>
          <w:rPr>
            <w:noProof/>
            <w:webHidden/>
          </w:rPr>
          <w:t>87</w:t>
        </w:r>
        <w:r>
          <w:rPr>
            <w:noProof/>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756" w:history="1">
        <w:r w:rsidRPr="00346F12">
          <w:rPr>
            <w:rStyle w:val="Hyperlink"/>
            <w:noProof/>
          </w:rPr>
          <w:t>5.4</w:t>
        </w:r>
        <w:r>
          <w:rPr>
            <w:rFonts w:asciiTheme="minorHAnsi" w:eastAsiaTheme="minorEastAsia" w:hAnsiTheme="minorHAnsi" w:cstheme="minorBidi"/>
            <w:smallCaps w:val="0"/>
            <w:noProof/>
            <w:color w:val="auto"/>
            <w:sz w:val="22"/>
            <w:szCs w:val="22"/>
            <w:lang w:val="en-US" w:eastAsia="en-US"/>
          </w:rPr>
          <w:tab/>
        </w:r>
        <w:r w:rsidRPr="00346F12">
          <w:rPr>
            <w:rStyle w:val="Hyperlink"/>
            <w:noProof/>
          </w:rPr>
          <w:t>Ресурсни</w:t>
        </w:r>
        <w:r w:rsidRPr="00346F12">
          <w:rPr>
            <w:rStyle w:val="Hyperlink"/>
            <w:noProof/>
            <w:lang w:val="ru-RU"/>
          </w:rPr>
          <w:t xml:space="preserve"> и</w:t>
        </w:r>
        <w:r w:rsidRPr="00346F12">
          <w:rPr>
            <w:rStyle w:val="Hyperlink"/>
            <w:noProof/>
          </w:rPr>
          <w:t xml:space="preserve"> спомагателни</w:t>
        </w:r>
        <w:r w:rsidRPr="00346F12">
          <w:rPr>
            <w:rStyle w:val="Hyperlink"/>
            <w:noProof/>
            <w:lang w:val="ru-RU"/>
          </w:rPr>
          <w:t xml:space="preserve"> модули</w:t>
        </w:r>
        <w:r>
          <w:rPr>
            <w:noProof/>
            <w:webHidden/>
          </w:rPr>
          <w:tab/>
        </w:r>
        <w:r>
          <w:rPr>
            <w:noProof/>
            <w:webHidden/>
          </w:rPr>
          <w:fldChar w:fldCharType="begin"/>
        </w:r>
        <w:r>
          <w:rPr>
            <w:noProof/>
            <w:webHidden/>
          </w:rPr>
          <w:instrText xml:space="preserve"> PAGEREF _Toc412390756 \h </w:instrText>
        </w:r>
        <w:r>
          <w:rPr>
            <w:noProof/>
            <w:webHidden/>
          </w:rPr>
        </w:r>
        <w:r>
          <w:rPr>
            <w:noProof/>
            <w:webHidden/>
          </w:rPr>
          <w:fldChar w:fldCharType="separate"/>
        </w:r>
        <w:r>
          <w:rPr>
            <w:noProof/>
            <w:webHidden/>
          </w:rPr>
          <w:t>89</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57" w:history="1">
        <w:r w:rsidRPr="00346F12">
          <w:rPr>
            <w:rStyle w:val="Hyperlink"/>
            <w:noProof/>
          </w:rPr>
          <w:t>5.4.1</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Пакетна диаграма</w:t>
        </w:r>
        <w:r>
          <w:rPr>
            <w:noProof/>
            <w:webHidden/>
          </w:rPr>
          <w:tab/>
        </w:r>
        <w:r>
          <w:rPr>
            <w:noProof/>
            <w:webHidden/>
          </w:rPr>
          <w:fldChar w:fldCharType="begin"/>
        </w:r>
        <w:r>
          <w:rPr>
            <w:noProof/>
            <w:webHidden/>
          </w:rPr>
          <w:instrText xml:space="preserve"> PAGEREF _Toc412390757 \h </w:instrText>
        </w:r>
        <w:r>
          <w:rPr>
            <w:noProof/>
            <w:webHidden/>
          </w:rPr>
        </w:r>
        <w:r>
          <w:rPr>
            <w:noProof/>
            <w:webHidden/>
          </w:rPr>
          <w:fldChar w:fldCharType="separate"/>
        </w:r>
        <w:r>
          <w:rPr>
            <w:noProof/>
            <w:webHidden/>
          </w:rPr>
          <w:t>89</w:t>
        </w:r>
        <w:r>
          <w:rPr>
            <w:noProof/>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758" w:history="1">
        <w:r w:rsidRPr="00346F12">
          <w:rPr>
            <w:rStyle w:val="Hyperlink"/>
            <w:noProof/>
            <w:lang w:val="en-US"/>
          </w:rPr>
          <w:t>5.5</w:t>
        </w:r>
        <w:r>
          <w:rPr>
            <w:rFonts w:asciiTheme="minorHAnsi" w:eastAsiaTheme="minorEastAsia" w:hAnsiTheme="minorHAnsi" w:cstheme="minorBidi"/>
            <w:smallCaps w:val="0"/>
            <w:noProof/>
            <w:color w:val="auto"/>
            <w:sz w:val="22"/>
            <w:szCs w:val="22"/>
            <w:lang w:val="en-US" w:eastAsia="en-US"/>
          </w:rPr>
          <w:tab/>
        </w:r>
        <w:r w:rsidRPr="00346F12">
          <w:rPr>
            <w:rStyle w:val="Hyperlink"/>
            <w:noProof/>
            <w:lang w:val="en-US"/>
          </w:rPr>
          <w:t>Изводи</w:t>
        </w:r>
        <w:r>
          <w:rPr>
            <w:noProof/>
            <w:webHidden/>
          </w:rPr>
          <w:tab/>
        </w:r>
        <w:r>
          <w:rPr>
            <w:noProof/>
            <w:webHidden/>
          </w:rPr>
          <w:fldChar w:fldCharType="begin"/>
        </w:r>
        <w:r>
          <w:rPr>
            <w:noProof/>
            <w:webHidden/>
          </w:rPr>
          <w:instrText xml:space="preserve"> PAGEREF _Toc412390758 \h </w:instrText>
        </w:r>
        <w:r>
          <w:rPr>
            <w:noProof/>
            <w:webHidden/>
          </w:rPr>
        </w:r>
        <w:r>
          <w:rPr>
            <w:noProof/>
            <w:webHidden/>
          </w:rPr>
          <w:fldChar w:fldCharType="separate"/>
        </w:r>
        <w:r>
          <w:rPr>
            <w:noProof/>
            <w:webHidden/>
          </w:rPr>
          <w:t>90</w:t>
        </w:r>
        <w:r>
          <w:rPr>
            <w:noProof/>
            <w:webHidden/>
          </w:rPr>
          <w:fldChar w:fldCharType="end"/>
        </w:r>
      </w:hyperlink>
    </w:p>
    <w:p w:rsidR="00D05633" w:rsidRDefault="00D05633">
      <w:pPr>
        <w:pStyle w:val="TOC1"/>
        <w:rPr>
          <w:rFonts w:asciiTheme="minorHAnsi" w:eastAsiaTheme="minorEastAsia" w:hAnsiTheme="minorHAnsi" w:cstheme="minorBidi"/>
          <w:b w:val="0"/>
          <w:bCs w:val="0"/>
          <w:caps w:val="0"/>
          <w:color w:val="auto"/>
          <w:sz w:val="22"/>
          <w:szCs w:val="22"/>
          <w:lang w:val="en-US" w:eastAsia="en-US"/>
        </w:rPr>
      </w:pPr>
      <w:hyperlink w:anchor="_Toc412390759" w:history="1">
        <w:r w:rsidRPr="00346F12">
          <w:rPr>
            <w:rStyle w:val="Hyperlink"/>
          </w:rPr>
          <w:t>6.</w:t>
        </w:r>
        <w:r>
          <w:rPr>
            <w:rFonts w:asciiTheme="minorHAnsi" w:eastAsiaTheme="minorEastAsia" w:hAnsiTheme="minorHAnsi" w:cstheme="minorBidi"/>
            <w:b w:val="0"/>
            <w:bCs w:val="0"/>
            <w:caps w:val="0"/>
            <w:color w:val="auto"/>
            <w:sz w:val="22"/>
            <w:szCs w:val="22"/>
            <w:lang w:val="en-US" w:eastAsia="en-US"/>
          </w:rPr>
          <w:tab/>
        </w:r>
        <w:r w:rsidRPr="00346F12">
          <w:rPr>
            <w:rStyle w:val="Hyperlink"/>
          </w:rPr>
          <w:t>Реализация, тестване/експерименти</w:t>
        </w:r>
        <w:r>
          <w:rPr>
            <w:webHidden/>
          </w:rPr>
          <w:tab/>
        </w:r>
        <w:r>
          <w:rPr>
            <w:webHidden/>
          </w:rPr>
          <w:fldChar w:fldCharType="begin"/>
        </w:r>
        <w:r>
          <w:rPr>
            <w:webHidden/>
          </w:rPr>
          <w:instrText xml:space="preserve"> PAGEREF _Toc412390759 \h </w:instrText>
        </w:r>
        <w:r>
          <w:rPr>
            <w:webHidden/>
          </w:rPr>
        </w:r>
        <w:r>
          <w:rPr>
            <w:webHidden/>
          </w:rPr>
          <w:fldChar w:fldCharType="separate"/>
        </w:r>
        <w:r>
          <w:rPr>
            <w:webHidden/>
          </w:rPr>
          <w:t>91</w:t>
        </w:r>
        <w:r>
          <w:rPr>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760" w:history="1">
        <w:r w:rsidRPr="00346F12">
          <w:rPr>
            <w:rStyle w:val="Hyperlink"/>
            <w:noProof/>
          </w:rPr>
          <w:t>6.1</w:t>
        </w:r>
        <w:r>
          <w:rPr>
            <w:rFonts w:asciiTheme="minorHAnsi" w:eastAsiaTheme="minorEastAsia" w:hAnsiTheme="minorHAnsi" w:cstheme="minorBidi"/>
            <w:smallCaps w:val="0"/>
            <w:noProof/>
            <w:color w:val="auto"/>
            <w:sz w:val="22"/>
            <w:szCs w:val="22"/>
            <w:lang w:val="en-US" w:eastAsia="en-US"/>
          </w:rPr>
          <w:tab/>
        </w:r>
        <w:r w:rsidRPr="00346F12">
          <w:rPr>
            <w:rStyle w:val="Hyperlink"/>
            <w:noProof/>
            <w:lang w:val="ru-RU"/>
          </w:rPr>
          <w:t>Реализация на</w:t>
        </w:r>
        <w:r w:rsidRPr="00346F12">
          <w:rPr>
            <w:rStyle w:val="Hyperlink"/>
            <w:noProof/>
          </w:rPr>
          <w:t xml:space="preserve"> модулите</w:t>
        </w:r>
        <w:r>
          <w:rPr>
            <w:noProof/>
            <w:webHidden/>
          </w:rPr>
          <w:tab/>
        </w:r>
        <w:r>
          <w:rPr>
            <w:noProof/>
            <w:webHidden/>
          </w:rPr>
          <w:fldChar w:fldCharType="begin"/>
        </w:r>
        <w:r>
          <w:rPr>
            <w:noProof/>
            <w:webHidden/>
          </w:rPr>
          <w:instrText xml:space="preserve"> PAGEREF _Toc412390760 \h </w:instrText>
        </w:r>
        <w:r>
          <w:rPr>
            <w:noProof/>
            <w:webHidden/>
          </w:rPr>
        </w:r>
        <w:r>
          <w:rPr>
            <w:noProof/>
            <w:webHidden/>
          </w:rPr>
          <w:fldChar w:fldCharType="separate"/>
        </w:r>
        <w:r>
          <w:rPr>
            <w:noProof/>
            <w:webHidden/>
          </w:rPr>
          <w:t>91</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61" w:history="1">
        <w:r w:rsidRPr="00346F12">
          <w:rPr>
            <w:rStyle w:val="Hyperlink"/>
            <w:noProof/>
          </w:rPr>
          <w:t>6.1.1</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Анализатор (диаграма на внедряване)</w:t>
        </w:r>
        <w:r>
          <w:rPr>
            <w:noProof/>
            <w:webHidden/>
          </w:rPr>
          <w:tab/>
        </w:r>
        <w:r>
          <w:rPr>
            <w:noProof/>
            <w:webHidden/>
          </w:rPr>
          <w:fldChar w:fldCharType="begin"/>
        </w:r>
        <w:r>
          <w:rPr>
            <w:noProof/>
            <w:webHidden/>
          </w:rPr>
          <w:instrText xml:space="preserve"> PAGEREF _Toc412390761 \h </w:instrText>
        </w:r>
        <w:r>
          <w:rPr>
            <w:noProof/>
            <w:webHidden/>
          </w:rPr>
        </w:r>
        <w:r>
          <w:rPr>
            <w:noProof/>
            <w:webHidden/>
          </w:rPr>
          <w:fldChar w:fldCharType="separate"/>
        </w:r>
        <w:r>
          <w:rPr>
            <w:noProof/>
            <w:webHidden/>
          </w:rPr>
          <w:t>91</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62" w:history="1">
        <w:r w:rsidRPr="00346F12">
          <w:rPr>
            <w:rStyle w:val="Hyperlink"/>
            <w:noProof/>
          </w:rPr>
          <w:t>6.1.2</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Скенер</w:t>
        </w:r>
        <w:r>
          <w:rPr>
            <w:noProof/>
            <w:webHidden/>
          </w:rPr>
          <w:tab/>
        </w:r>
        <w:r>
          <w:rPr>
            <w:noProof/>
            <w:webHidden/>
          </w:rPr>
          <w:fldChar w:fldCharType="begin"/>
        </w:r>
        <w:r>
          <w:rPr>
            <w:noProof/>
            <w:webHidden/>
          </w:rPr>
          <w:instrText xml:space="preserve"> PAGEREF _Toc412390762 \h </w:instrText>
        </w:r>
        <w:r>
          <w:rPr>
            <w:noProof/>
            <w:webHidden/>
          </w:rPr>
        </w:r>
        <w:r>
          <w:rPr>
            <w:noProof/>
            <w:webHidden/>
          </w:rPr>
          <w:fldChar w:fldCharType="separate"/>
        </w:r>
        <w:r>
          <w:rPr>
            <w:noProof/>
            <w:webHidden/>
          </w:rPr>
          <w:t>92</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63" w:history="1">
        <w:r w:rsidRPr="00346F12">
          <w:rPr>
            <w:rStyle w:val="Hyperlink"/>
            <w:noProof/>
          </w:rPr>
          <w:t>6.1.3</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Мета-модел</w:t>
        </w:r>
        <w:r>
          <w:rPr>
            <w:noProof/>
            <w:webHidden/>
          </w:rPr>
          <w:tab/>
        </w:r>
        <w:r>
          <w:rPr>
            <w:noProof/>
            <w:webHidden/>
          </w:rPr>
          <w:fldChar w:fldCharType="begin"/>
        </w:r>
        <w:r>
          <w:rPr>
            <w:noProof/>
            <w:webHidden/>
          </w:rPr>
          <w:instrText xml:space="preserve"> PAGEREF _Toc412390763 \h </w:instrText>
        </w:r>
        <w:r>
          <w:rPr>
            <w:noProof/>
            <w:webHidden/>
          </w:rPr>
        </w:r>
        <w:r>
          <w:rPr>
            <w:noProof/>
            <w:webHidden/>
          </w:rPr>
          <w:fldChar w:fldCharType="separate"/>
        </w:r>
        <w:r>
          <w:rPr>
            <w:noProof/>
            <w:webHidden/>
          </w:rPr>
          <w:t>92</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64" w:history="1">
        <w:r w:rsidRPr="00346F12">
          <w:rPr>
            <w:rStyle w:val="Hyperlink"/>
            <w:noProof/>
          </w:rPr>
          <w:t>6.1.4</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Сериализатор (диаграма на внедряване)</w:t>
        </w:r>
        <w:r>
          <w:rPr>
            <w:noProof/>
            <w:webHidden/>
          </w:rPr>
          <w:tab/>
        </w:r>
        <w:r>
          <w:rPr>
            <w:noProof/>
            <w:webHidden/>
          </w:rPr>
          <w:fldChar w:fldCharType="begin"/>
        </w:r>
        <w:r>
          <w:rPr>
            <w:noProof/>
            <w:webHidden/>
          </w:rPr>
          <w:instrText xml:space="preserve"> PAGEREF _Toc412390764 \h </w:instrText>
        </w:r>
        <w:r>
          <w:rPr>
            <w:noProof/>
            <w:webHidden/>
          </w:rPr>
        </w:r>
        <w:r>
          <w:rPr>
            <w:noProof/>
            <w:webHidden/>
          </w:rPr>
          <w:fldChar w:fldCharType="separate"/>
        </w:r>
        <w:r>
          <w:rPr>
            <w:noProof/>
            <w:webHidden/>
          </w:rPr>
          <w:t>93</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65" w:history="1">
        <w:r w:rsidRPr="00346F12">
          <w:rPr>
            <w:rStyle w:val="Hyperlink"/>
            <w:noProof/>
          </w:rPr>
          <w:t>6.1.5</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Спомагателни модули (диаграма на внедряване)</w:t>
        </w:r>
        <w:r>
          <w:rPr>
            <w:noProof/>
            <w:webHidden/>
          </w:rPr>
          <w:tab/>
        </w:r>
        <w:r>
          <w:rPr>
            <w:noProof/>
            <w:webHidden/>
          </w:rPr>
          <w:fldChar w:fldCharType="begin"/>
        </w:r>
        <w:r>
          <w:rPr>
            <w:noProof/>
            <w:webHidden/>
          </w:rPr>
          <w:instrText xml:space="preserve"> PAGEREF _Toc412390765 \h </w:instrText>
        </w:r>
        <w:r>
          <w:rPr>
            <w:noProof/>
            <w:webHidden/>
          </w:rPr>
        </w:r>
        <w:r>
          <w:rPr>
            <w:noProof/>
            <w:webHidden/>
          </w:rPr>
          <w:fldChar w:fldCharType="separate"/>
        </w:r>
        <w:r>
          <w:rPr>
            <w:noProof/>
            <w:webHidden/>
          </w:rPr>
          <w:t>94</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66" w:history="1">
        <w:r w:rsidRPr="00346F12">
          <w:rPr>
            <w:rStyle w:val="Hyperlink"/>
            <w:noProof/>
          </w:rPr>
          <w:t>6.1.6</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Специфични критерии за стандартна архитектура (диаграма на внедряване)</w:t>
        </w:r>
        <w:r>
          <w:rPr>
            <w:noProof/>
            <w:webHidden/>
          </w:rPr>
          <w:tab/>
        </w:r>
        <w:r>
          <w:rPr>
            <w:noProof/>
            <w:webHidden/>
          </w:rPr>
          <w:fldChar w:fldCharType="begin"/>
        </w:r>
        <w:r>
          <w:rPr>
            <w:noProof/>
            <w:webHidden/>
          </w:rPr>
          <w:instrText xml:space="preserve"> PAGEREF _Toc412390766 \h </w:instrText>
        </w:r>
        <w:r>
          <w:rPr>
            <w:noProof/>
            <w:webHidden/>
          </w:rPr>
        </w:r>
        <w:r>
          <w:rPr>
            <w:noProof/>
            <w:webHidden/>
          </w:rPr>
          <w:fldChar w:fldCharType="separate"/>
        </w:r>
        <w:r>
          <w:rPr>
            <w:noProof/>
            <w:webHidden/>
          </w:rPr>
          <w:t>95</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67" w:history="1">
        <w:r w:rsidRPr="00346F12">
          <w:rPr>
            <w:rStyle w:val="Hyperlink"/>
            <w:noProof/>
          </w:rPr>
          <w:t>6.1.7</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Генерация на базов код (реализация)</w:t>
        </w:r>
        <w:r>
          <w:rPr>
            <w:noProof/>
            <w:webHidden/>
          </w:rPr>
          <w:tab/>
        </w:r>
        <w:r>
          <w:rPr>
            <w:noProof/>
            <w:webHidden/>
          </w:rPr>
          <w:fldChar w:fldCharType="begin"/>
        </w:r>
        <w:r>
          <w:rPr>
            <w:noProof/>
            <w:webHidden/>
          </w:rPr>
          <w:instrText xml:space="preserve"> PAGEREF _Toc412390767 \h </w:instrText>
        </w:r>
        <w:r>
          <w:rPr>
            <w:noProof/>
            <w:webHidden/>
          </w:rPr>
        </w:r>
        <w:r>
          <w:rPr>
            <w:noProof/>
            <w:webHidden/>
          </w:rPr>
          <w:fldChar w:fldCharType="separate"/>
        </w:r>
        <w:r>
          <w:rPr>
            <w:noProof/>
            <w:webHidden/>
          </w:rPr>
          <w:t>95</w:t>
        </w:r>
        <w:r>
          <w:rPr>
            <w:noProof/>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768" w:history="1">
        <w:r w:rsidRPr="00346F12">
          <w:rPr>
            <w:rStyle w:val="Hyperlink"/>
            <w:noProof/>
          </w:rPr>
          <w:t>6.2</w:t>
        </w:r>
        <w:r>
          <w:rPr>
            <w:rFonts w:asciiTheme="minorHAnsi" w:eastAsiaTheme="minorEastAsia" w:hAnsiTheme="minorHAnsi" w:cstheme="minorBidi"/>
            <w:smallCaps w:val="0"/>
            <w:noProof/>
            <w:color w:val="auto"/>
            <w:sz w:val="22"/>
            <w:szCs w:val="22"/>
            <w:lang w:val="en-US" w:eastAsia="en-US"/>
          </w:rPr>
          <w:tab/>
        </w:r>
        <w:r w:rsidRPr="00346F12">
          <w:rPr>
            <w:rStyle w:val="Hyperlink"/>
            <w:noProof/>
          </w:rPr>
          <w:t>Планиране</w:t>
        </w:r>
        <w:r w:rsidRPr="00346F12">
          <w:rPr>
            <w:rStyle w:val="Hyperlink"/>
            <w:noProof/>
            <w:lang w:val="ru-RU"/>
          </w:rPr>
          <w:t xml:space="preserve"> на</w:t>
        </w:r>
        <w:r w:rsidRPr="00346F12">
          <w:rPr>
            <w:rStyle w:val="Hyperlink"/>
            <w:noProof/>
          </w:rPr>
          <w:t xml:space="preserve"> тестването</w:t>
        </w:r>
        <w:r>
          <w:rPr>
            <w:noProof/>
            <w:webHidden/>
          </w:rPr>
          <w:tab/>
        </w:r>
        <w:r>
          <w:rPr>
            <w:noProof/>
            <w:webHidden/>
          </w:rPr>
          <w:fldChar w:fldCharType="begin"/>
        </w:r>
        <w:r>
          <w:rPr>
            <w:noProof/>
            <w:webHidden/>
          </w:rPr>
          <w:instrText xml:space="preserve"> PAGEREF _Toc412390768 \h </w:instrText>
        </w:r>
        <w:r>
          <w:rPr>
            <w:noProof/>
            <w:webHidden/>
          </w:rPr>
        </w:r>
        <w:r>
          <w:rPr>
            <w:noProof/>
            <w:webHidden/>
          </w:rPr>
          <w:fldChar w:fldCharType="separate"/>
        </w:r>
        <w:r>
          <w:rPr>
            <w:noProof/>
            <w:webHidden/>
          </w:rPr>
          <w:t>95</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69" w:history="1">
        <w:r w:rsidRPr="00346F12">
          <w:rPr>
            <w:rStyle w:val="Hyperlink"/>
            <w:noProof/>
          </w:rPr>
          <w:t>6.2.1</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Цели</w:t>
        </w:r>
        <w:r>
          <w:rPr>
            <w:noProof/>
            <w:webHidden/>
          </w:rPr>
          <w:tab/>
        </w:r>
        <w:r>
          <w:rPr>
            <w:noProof/>
            <w:webHidden/>
          </w:rPr>
          <w:fldChar w:fldCharType="begin"/>
        </w:r>
        <w:r>
          <w:rPr>
            <w:noProof/>
            <w:webHidden/>
          </w:rPr>
          <w:instrText xml:space="preserve"> PAGEREF _Toc412390769 \h </w:instrText>
        </w:r>
        <w:r>
          <w:rPr>
            <w:noProof/>
            <w:webHidden/>
          </w:rPr>
        </w:r>
        <w:r>
          <w:rPr>
            <w:noProof/>
            <w:webHidden/>
          </w:rPr>
          <w:fldChar w:fldCharType="separate"/>
        </w:r>
        <w:r>
          <w:rPr>
            <w:noProof/>
            <w:webHidden/>
          </w:rPr>
          <w:t>95</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70" w:history="1">
        <w:r w:rsidRPr="00346F12">
          <w:rPr>
            <w:rStyle w:val="Hyperlink"/>
            <w:noProof/>
          </w:rPr>
          <w:t>6.2.2</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Модулни тестове</w:t>
        </w:r>
        <w:r>
          <w:rPr>
            <w:noProof/>
            <w:webHidden/>
          </w:rPr>
          <w:tab/>
        </w:r>
        <w:r>
          <w:rPr>
            <w:noProof/>
            <w:webHidden/>
          </w:rPr>
          <w:fldChar w:fldCharType="begin"/>
        </w:r>
        <w:r>
          <w:rPr>
            <w:noProof/>
            <w:webHidden/>
          </w:rPr>
          <w:instrText xml:space="preserve"> PAGEREF _Toc412390770 \h </w:instrText>
        </w:r>
        <w:r>
          <w:rPr>
            <w:noProof/>
            <w:webHidden/>
          </w:rPr>
        </w:r>
        <w:r>
          <w:rPr>
            <w:noProof/>
            <w:webHidden/>
          </w:rPr>
          <w:fldChar w:fldCharType="separate"/>
        </w:r>
        <w:r>
          <w:rPr>
            <w:noProof/>
            <w:webHidden/>
          </w:rPr>
          <w:t>96</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71" w:history="1">
        <w:r w:rsidRPr="00346F12">
          <w:rPr>
            <w:rStyle w:val="Hyperlink"/>
            <w:noProof/>
          </w:rPr>
          <w:t>6.2.3</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Функционални тестове</w:t>
        </w:r>
        <w:r>
          <w:rPr>
            <w:noProof/>
            <w:webHidden/>
          </w:rPr>
          <w:tab/>
        </w:r>
        <w:r>
          <w:rPr>
            <w:noProof/>
            <w:webHidden/>
          </w:rPr>
          <w:fldChar w:fldCharType="begin"/>
        </w:r>
        <w:r>
          <w:rPr>
            <w:noProof/>
            <w:webHidden/>
          </w:rPr>
          <w:instrText xml:space="preserve"> PAGEREF _Toc412390771 \h </w:instrText>
        </w:r>
        <w:r>
          <w:rPr>
            <w:noProof/>
            <w:webHidden/>
          </w:rPr>
        </w:r>
        <w:r>
          <w:rPr>
            <w:noProof/>
            <w:webHidden/>
          </w:rPr>
          <w:fldChar w:fldCharType="separate"/>
        </w:r>
        <w:r>
          <w:rPr>
            <w:noProof/>
            <w:webHidden/>
          </w:rPr>
          <w:t>96</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72" w:history="1">
        <w:r w:rsidRPr="00346F12">
          <w:rPr>
            <w:rStyle w:val="Hyperlink"/>
            <w:noProof/>
          </w:rPr>
          <w:t>6.2.4</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Нефункционални тестове</w:t>
        </w:r>
        <w:r>
          <w:rPr>
            <w:noProof/>
            <w:webHidden/>
          </w:rPr>
          <w:tab/>
        </w:r>
        <w:r>
          <w:rPr>
            <w:noProof/>
            <w:webHidden/>
          </w:rPr>
          <w:fldChar w:fldCharType="begin"/>
        </w:r>
        <w:r>
          <w:rPr>
            <w:noProof/>
            <w:webHidden/>
          </w:rPr>
          <w:instrText xml:space="preserve"> PAGEREF _Toc412390772 \h </w:instrText>
        </w:r>
        <w:r>
          <w:rPr>
            <w:noProof/>
            <w:webHidden/>
          </w:rPr>
        </w:r>
        <w:r>
          <w:rPr>
            <w:noProof/>
            <w:webHidden/>
          </w:rPr>
          <w:fldChar w:fldCharType="separate"/>
        </w:r>
        <w:r>
          <w:rPr>
            <w:noProof/>
            <w:webHidden/>
          </w:rPr>
          <w:t>96</w:t>
        </w:r>
        <w:r>
          <w:rPr>
            <w:noProof/>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773" w:history="1">
        <w:r w:rsidRPr="00346F12">
          <w:rPr>
            <w:rStyle w:val="Hyperlink"/>
            <w:noProof/>
          </w:rPr>
          <w:t>6.3</w:t>
        </w:r>
        <w:r>
          <w:rPr>
            <w:rFonts w:asciiTheme="minorHAnsi" w:eastAsiaTheme="minorEastAsia" w:hAnsiTheme="minorHAnsi" w:cstheme="minorBidi"/>
            <w:smallCaps w:val="0"/>
            <w:noProof/>
            <w:color w:val="auto"/>
            <w:sz w:val="22"/>
            <w:szCs w:val="22"/>
            <w:lang w:val="en-US" w:eastAsia="en-US"/>
          </w:rPr>
          <w:tab/>
        </w:r>
        <w:r w:rsidRPr="00346F12">
          <w:rPr>
            <w:rStyle w:val="Hyperlink"/>
            <w:noProof/>
          </w:rPr>
          <w:t>Модулно</w:t>
        </w:r>
        <w:r w:rsidRPr="00346F12">
          <w:rPr>
            <w:rStyle w:val="Hyperlink"/>
            <w:noProof/>
            <w:lang w:val="ru-RU"/>
          </w:rPr>
          <w:t xml:space="preserve"> и системно</w:t>
        </w:r>
        <w:r w:rsidRPr="00346F12">
          <w:rPr>
            <w:rStyle w:val="Hyperlink"/>
            <w:noProof/>
          </w:rPr>
          <w:t xml:space="preserve"> тестване</w:t>
        </w:r>
        <w:r>
          <w:rPr>
            <w:noProof/>
            <w:webHidden/>
          </w:rPr>
          <w:tab/>
        </w:r>
        <w:r>
          <w:rPr>
            <w:noProof/>
            <w:webHidden/>
          </w:rPr>
          <w:fldChar w:fldCharType="begin"/>
        </w:r>
        <w:r>
          <w:rPr>
            <w:noProof/>
            <w:webHidden/>
          </w:rPr>
          <w:instrText xml:space="preserve"> PAGEREF _Toc412390773 \h </w:instrText>
        </w:r>
        <w:r>
          <w:rPr>
            <w:noProof/>
            <w:webHidden/>
          </w:rPr>
        </w:r>
        <w:r>
          <w:rPr>
            <w:noProof/>
            <w:webHidden/>
          </w:rPr>
          <w:fldChar w:fldCharType="separate"/>
        </w:r>
        <w:r>
          <w:rPr>
            <w:noProof/>
            <w:webHidden/>
          </w:rPr>
          <w:t>96</w:t>
        </w:r>
        <w:r>
          <w:rPr>
            <w:noProof/>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774" w:history="1">
        <w:r w:rsidRPr="00346F12">
          <w:rPr>
            <w:rStyle w:val="Hyperlink"/>
            <w:noProof/>
          </w:rPr>
          <w:t>6.4</w:t>
        </w:r>
        <w:r>
          <w:rPr>
            <w:rFonts w:asciiTheme="minorHAnsi" w:eastAsiaTheme="minorEastAsia" w:hAnsiTheme="minorHAnsi" w:cstheme="minorBidi"/>
            <w:smallCaps w:val="0"/>
            <w:noProof/>
            <w:color w:val="auto"/>
            <w:sz w:val="22"/>
            <w:szCs w:val="22"/>
            <w:lang w:val="en-US" w:eastAsia="en-US"/>
          </w:rPr>
          <w:tab/>
        </w:r>
        <w:r w:rsidRPr="00346F12">
          <w:rPr>
            <w:rStyle w:val="Hyperlink"/>
            <w:noProof/>
            <w:lang w:val="ru-RU"/>
          </w:rPr>
          <w:t>Анализ на</w:t>
        </w:r>
        <w:r w:rsidRPr="00346F12">
          <w:rPr>
            <w:rStyle w:val="Hyperlink"/>
            <w:noProof/>
          </w:rPr>
          <w:t xml:space="preserve"> резултатите</w:t>
        </w:r>
        <w:r w:rsidRPr="00346F12">
          <w:rPr>
            <w:rStyle w:val="Hyperlink"/>
            <w:noProof/>
            <w:lang w:val="ru-RU"/>
          </w:rPr>
          <w:t xml:space="preserve"> от</w:t>
        </w:r>
        <w:r w:rsidRPr="00346F12">
          <w:rPr>
            <w:rStyle w:val="Hyperlink"/>
            <w:noProof/>
          </w:rPr>
          <w:t xml:space="preserve"> тестването</w:t>
        </w:r>
        <w:r>
          <w:rPr>
            <w:noProof/>
            <w:webHidden/>
          </w:rPr>
          <w:tab/>
        </w:r>
        <w:r>
          <w:rPr>
            <w:noProof/>
            <w:webHidden/>
          </w:rPr>
          <w:fldChar w:fldCharType="begin"/>
        </w:r>
        <w:r>
          <w:rPr>
            <w:noProof/>
            <w:webHidden/>
          </w:rPr>
          <w:instrText xml:space="preserve"> PAGEREF _Toc412390774 \h </w:instrText>
        </w:r>
        <w:r>
          <w:rPr>
            <w:noProof/>
            <w:webHidden/>
          </w:rPr>
        </w:r>
        <w:r>
          <w:rPr>
            <w:noProof/>
            <w:webHidden/>
          </w:rPr>
          <w:fldChar w:fldCharType="separate"/>
        </w:r>
        <w:r>
          <w:rPr>
            <w:noProof/>
            <w:webHidden/>
          </w:rPr>
          <w:t>97</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75" w:history="1">
        <w:r w:rsidRPr="00346F12">
          <w:rPr>
            <w:rStyle w:val="Hyperlink"/>
            <w:noProof/>
          </w:rPr>
          <w:t>6.4.1</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Резултати от модулно тестване</w:t>
        </w:r>
        <w:r>
          <w:rPr>
            <w:noProof/>
            <w:webHidden/>
          </w:rPr>
          <w:tab/>
        </w:r>
        <w:r>
          <w:rPr>
            <w:noProof/>
            <w:webHidden/>
          </w:rPr>
          <w:fldChar w:fldCharType="begin"/>
        </w:r>
        <w:r>
          <w:rPr>
            <w:noProof/>
            <w:webHidden/>
          </w:rPr>
          <w:instrText xml:space="preserve"> PAGEREF _Toc412390775 \h </w:instrText>
        </w:r>
        <w:r>
          <w:rPr>
            <w:noProof/>
            <w:webHidden/>
          </w:rPr>
        </w:r>
        <w:r>
          <w:rPr>
            <w:noProof/>
            <w:webHidden/>
          </w:rPr>
          <w:fldChar w:fldCharType="separate"/>
        </w:r>
        <w:r>
          <w:rPr>
            <w:noProof/>
            <w:webHidden/>
          </w:rPr>
          <w:t>97</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76" w:history="1">
        <w:r w:rsidRPr="00346F12">
          <w:rPr>
            <w:rStyle w:val="Hyperlink"/>
            <w:noProof/>
          </w:rPr>
          <w:t>6.4.2</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Резултати от функционално тестване</w:t>
        </w:r>
        <w:r>
          <w:rPr>
            <w:noProof/>
            <w:webHidden/>
          </w:rPr>
          <w:tab/>
        </w:r>
        <w:r>
          <w:rPr>
            <w:noProof/>
            <w:webHidden/>
          </w:rPr>
          <w:fldChar w:fldCharType="begin"/>
        </w:r>
        <w:r>
          <w:rPr>
            <w:noProof/>
            <w:webHidden/>
          </w:rPr>
          <w:instrText xml:space="preserve"> PAGEREF _Toc412390776 \h </w:instrText>
        </w:r>
        <w:r>
          <w:rPr>
            <w:noProof/>
            <w:webHidden/>
          </w:rPr>
        </w:r>
        <w:r>
          <w:rPr>
            <w:noProof/>
            <w:webHidden/>
          </w:rPr>
          <w:fldChar w:fldCharType="separate"/>
        </w:r>
        <w:r>
          <w:rPr>
            <w:noProof/>
            <w:webHidden/>
          </w:rPr>
          <w:t>99</w:t>
        </w:r>
        <w:r>
          <w:rPr>
            <w:noProof/>
            <w:webHidden/>
          </w:rPr>
          <w:fldChar w:fldCharType="end"/>
        </w:r>
      </w:hyperlink>
    </w:p>
    <w:p w:rsidR="00D05633" w:rsidRDefault="00D05633">
      <w:pPr>
        <w:pStyle w:val="TOC3"/>
        <w:tabs>
          <w:tab w:val="left" w:pos="1200"/>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77" w:history="1">
        <w:r w:rsidRPr="00346F12">
          <w:rPr>
            <w:rStyle w:val="Hyperlink"/>
            <w:noProof/>
          </w:rPr>
          <w:t>6.4.3</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Спазване на нефункционалните изисквания</w:t>
        </w:r>
        <w:r>
          <w:rPr>
            <w:noProof/>
            <w:webHidden/>
          </w:rPr>
          <w:tab/>
        </w:r>
        <w:r>
          <w:rPr>
            <w:noProof/>
            <w:webHidden/>
          </w:rPr>
          <w:fldChar w:fldCharType="begin"/>
        </w:r>
        <w:r>
          <w:rPr>
            <w:noProof/>
            <w:webHidden/>
          </w:rPr>
          <w:instrText xml:space="preserve"> PAGEREF _Toc412390777 \h </w:instrText>
        </w:r>
        <w:r>
          <w:rPr>
            <w:noProof/>
            <w:webHidden/>
          </w:rPr>
        </w:r>
        <w:r>
          <w:rPr>
            <w:noProof/>
            <w:webHidden/>
          </w:rPr>
          <w:fldChar w:fldCharType="separate"/>
        </w:r>
        <w:r>
          <w:rPr>
            <w:noProof/>
            <w:webHidden/>
          </w:rPr>
          <w:t>104</w:t>
        </w:r>
        <w:r>
          <w:rPr>
            <w:noProof/>
            <w:webHidden/>
          </w:rPr>
          <w:fldChar w:fldCharType="end"/>
        </w:r>
      </w:hyperlink>
    </w:p>
    <w:p w:rsidR="00D05633" w:rsidRDefault="00D05633">
      <w:pPr>
        <w:pStyle w:val="TOC1"/>
        <w:rPr>
          <w:rFonts w:asciiTheme="minorHAnsi" w:eastAsiaTheme="minorEastAsia" w:hAnsiTheme="minorHAnsi" w:cstheme="minorBidi"/>
          <w:b w:val="0"/>
          <w:bCs w:val="0"/>
          <w:caps w:val="0"/>
          <w:color w:val="auto"/>
          <w:sz w:val="22"/>
          <w:szCs w:val="22"/>
          <w:lang w:val="en-US" w:eastAsia="en-US"/>
        </w:rPr>
      </w:pPr>
      <w:hyperlink w:anchor="_Toc412390778" w:history="1">
        <w:r w:rsidRPr="00346F12">
          <w:rPr>
            <w:rStyle w:val="Hyperlink"/>
          </w:rPr>
          <w:t>7.</w:t>
        </w:r>
        <w:r>
          <w:rPr>
            <w:rFonts w:asciiTheme="minorHAnsi" w:eastAsiaTheme="minorEastAsia" w:hAnsiTheme="minorHAnsi" w:cstheme="minorBidi"/>
            <w:b w:val="0"/>
            <w:bCs w:val="0"/>
            <w:caps w:val="0"/>
            <w:color w:val="auto"/>
            <w:sz w:val="22"/>
            <w:szCs w:val="22"/>
            <w:lang w:val="en-US" w:eastAsia="en-US"/>
          </w:rPr>
          <w:tab/>
        </w:r>
        <w:r w:rsidRPr="00346F12">
          <w:rPr>
            <w:rStyle w:val="Hyperlink"/>
          </w:rPr>
          <w:t>Заключение</w:t>
        </w:r>
        <w:r>
          <w:rPr>
            <w:webHidden/>
          </w:rPr>
          <w:tab/>
        </w:r>
        <w:r>
          <w:rPr>
            <w:webHidden/>
          </w:rPr>
          <w:fldChar w:fldCharType="begin"/>
        </w:r>
        <w:r>
          <w:rPr>
            <w:webHidden/>
          </w:rPr>
          <w:instrText xml:space="preserve"> PAGEREF _Toc412390778 \h </w:instrText>
        </w:r>
        <w:r>
          <w:rPr>
            <w:webHidden/>
          </w:rPr>
        </w:r>
        <w:r>
          <w:rPr>
            <w:webHidden/>
          </w:rPr>
          <w:fldChar w:fldCharType="separate"/>
        </w:r>
        <w:r>
          <w:rPr>
            <w:webHidden/>
          </w:rPr>
          <w:t>106</w:t>
        </w:r>
        <w:r>
          <w:rPr>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781" w:history="1">
        <w:r w:rsidRPr="00346F12">
          <w:rPr>
            <w:rStyle w:val="Hyperlink"/>
            <w:noProof/>
          </w:rPr>
          <w:t>7.1</w:t>
        </w:r>
        <w:r>
          <w:rPr>
            <w:rFonts w:asciiTheme="minorHAnsi" w:eastAsiaTheme="minorEastAsia" w:hAnsiTheme="minorHAnsi" w:cstheme="minorBidi"/>
            <w:smallCaps w:val="0"/>
            <w:noProof/>
            <w:color w:val="auto"/>
            <w:sz w:val="22"/>
            <w:szCs w:val="22"/>
            <w:lang w:val="en-US" w:eastAsia="en-US"/>
          </w:rPr>
          <w:tab/>
        </w:r>
        <w:r w:rsidRPr="00346F12">
          <w:rPr>
            <w:rStyle w:val="Hyperlink"/>
            <w:noProof/>
            <w:lang w:val="ru-RU"/>
          </w:rPr>
          <w:t>Обобщение на</w:t>
        </w:r>
        <w:r w:rsidRPr="00346F12">
          <w:rPr>
            <w:rStyle w:val="Hyperlink"/>
            <w:noProof/>
          </w:rPr>
          <w:t xml:space="preserve"> изпълнението</w:t>
        </w:r>
        <w:r w:rsidRPr="00346F12">
          <w:rPr>
            <w:rStyle w:val="Hyperlink"/>
            <w:noProof/>
            <w:lang w:val="ru-RU"/>
          </w:rPr>
          <w:t xml:space="preserve"> на</w:t>
        </w:r>
        <w:r w:rsidRPr="00346F12">
          <w:rPr>
            <w:rStyle w:val="Hyperlink"/>
            <w:noProof/>
          </w:rPr>
          <w:t xml:space="preserve"> началните</w:t>
        </w:r>
        <w:r w:rsidRPr="00346F12">
          <w:rPr>
            <w:rStyle w:val="Hyperlink"/>
            <w:noProof/>
            <w:lang w:val="ru-RU"/>
          </w:rPr>
          <w:t xml:space="preserve"> цели</w:t>
        </w:r>
        <w:r>
          <w:rPr>
            <w:noProof/>
            <w:webHidden/>
          </w:rPr>
          <w:tab/>
        </w:r>
        <w:r>
          <w:rPr>
            <w:noProof/>
            <w:webHidden/>
          </w:rPr>
          <w:fldChar w:fldCharType="begin"/>
        </w:r>
        <w:r>
          <w:rPr>
            <w:noProof/>
            <w:webHidden/>
          </w:rPr>
          <w:instrText xml:space="preserve"> PAGEREF _Toc412390781 \h </w:instrText>
        </w:r>
        <w:r>
          <w:rPr>
            <w:noProof/>
            <w:webHidden/>
          </w:rPr>
        </w:r>
        <w:r>
          <w:rPr>
            <w:noProof/>
            <w:webHidden/>
          </w:rPr>
          <w:fldChar w:fldCharType="separate"/>
        </w:r>
        <w:r>
          <w:rPr>
            <w:noProof/>
            <w:webHidden/>
          </w:rPr>
          <w:t>106</w:t>
        </w:r>
        <w:r>
          <w:rPr>
            <w:noProof/>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782" w:history="1">
        <w:r w:rsidRPr="00346F12">
          <w:rPr>
            <w:rStyle w:val="Hyperlink"/>
            <w:noProof/>
          </w:rPr>
          <w:t>7.2</w:t>
        </w:r>
        <w:r>
          <w:rPr>
            <w:rFonts w:asciiTheme="minorHAnsi" w:eastAsiaTheme="minorEastAsia" w:hAnsiTheme="minorHAnsi" w:cstheme="minorBidi"/>
            <w:smallCaps w:val="0"/>
            <w:noProof/>
            <w:color w:val="auto"/>
            <w:sz w:val="22"/>
            <w:szCs w:val="22"/>
            <w:lang w:val="en-US" w:eastAsia="en-US"/>
          </w:rPr>
          <w:tab/>
        </w:r>
        <w:r w:rsidRPr="00346F12">
          <w:rPr>
            <w:rStyle w:val="Hyperlink"/>
            <w:noProof/>
          </w:rPr>
          <w:t>Насоки</w:t>
        </w:r>
        <w:r w:rsidRPr="00346F12">
          <w:rPr>
            <w:rStyle w:val="Hyperlink"/>
            <w:noProof/>
            <w:lang w:val="ru-RU"/>
          </w:rPr>
          <w:t xml:space="preserve"> за</w:t>
        </w:r>
        <w:r w:rsidRPr="00346F12">
          <w:rPr>
            <w:rStyle w:val="Hyperlink"/>
            <w:noProof/>
          </w:rPr>
          <w:t xml:space="preserve"> бъдещо</w:t>
        </w:r>
        <w:r w:rsidRPr="00346F12">
          <w:rPr>
            <w:rStyle w:val="Hyperlink"/>
            <w:noProof/>
            <w:lang w:val="ru-RU"/>
          </w:rPr>
          <w:t xml:space="preserve"> развитие и</w:t>
        </w:r>
        <w:r w:rsidRPr="00346F12">
          <w:rPr>
            <w:rStyle w:val="Hyperlink"/>
            <w:noProof/>
          </w:rPr>
          <w:t xml:space="preserve"> усъвършенстване</w:t>
        </w:r>
        <w:r>
          <w:rPr>
            <w:noProof/>
            <w:webHidden/>
          </w:rPr>
          <w:tab/>
        </w:r>
        <w:r>
          <w:rPr>
            <w:noProof/>
            <w:webHidden/>
          </w:rPr>
          <w:fldChar w:fldCharType="begin"/>
        </w:r>
        <w:r>
          <w:rPr>
            <w:noProof/>
            <w:webHidden/>
          </w:rPr>
          <w:instrText xml:space="preserve"> PAGEREF _Toc412390782 \h </w:instrText>
        </w:r>
        <w:r>
          <w:rPr>
            <w:noProof/>
            <w:webHidden/>
          </w:rPr>
        </w:r>
        <w:r>
          <w:rPr>
            <w:noProof/>
            <w:webHidden/>
          </w:rPr>
          <w:fldChar w:fldCharType="separate"/>
        </w:r>
        <w:r>
          <w:rPr>
            <w:noProof/>
            <w:webHidden/>
          </w:rPr>
          <w:t>106</w:t>
        </w:r>
        <w:r>
          <w:rPr>
            <w:noProof/>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783" w:history="1">
        <w:r w:rsidRPr="00346F12">
          <w:rPr>
            <w:rStyle w:val="Hyperlink"/>
            <w:noProof/>
            <w:lang w:val="ru-RU"/>
          </w:rPr>
          <w:t>7.3</w:t>
        </w:r>
        <w:r>
          <w:rPr>
            <w:rFonts w:asciiTheme="minorHAnsi" w:eastAsiaTheme="minorEastAsia" w:hAnsiTheme="minorHAnsi" w:cstheme="minorBidi"/>
            <w:smallCaps w:val="0"/>
            <w:noProof/>
            <w:color w:val="auto"/>
            <w:sz w:val="22"/>
            <w:szCs w:val="22"/>
            <w:lang w:val="en-US" w:eastAsia="en-US"/>
          </w:rPr>
          <w:tab/>
        </w:r>
        <w:r w:rsidRPr="00346F12">
          <w:rPr>
            <w:rStyle w:val="Hyperlink"/>
            <w:noProof/>
          </w:rPr>
          <w:t>Отвъд вградения софтуер и езика “C”</w:t>
        </w:r>
        <w:r>
          <w:rPr>
            <w:noProof/>
            <w:webHidden/>
          </w:rPr>
          <w:tab/>
        </w:r>
        <w:r>
          <w:rPr>
            <w:noProof/>
            <w:webHidden/>
          </w:rPr>
          <w:fldChar w:fldCharType="begin"/>
        </w:r>
        <w:r>
          <w:rPr>
            <w:noProof/>
            <w:webHidden/>
          </w:rPr>
          <w:instrText xml:space="preserve"> PAGEREF _Toc412390783 \h </w:instrText>
        </w:r>
        <w:r>
          <w:rPr>
            <w:noProof/>
            <w:webHidden/>
          </w:rPr>
        </w:r>
        <w:r>
          <w:rPr>
            <w:noProof/>
            <w:webHidden/>
          </w:rPr>
          <w:fldChar w:fldCharType="separate"/>
        </w:r>
        <w:r>
          <w:rPr>
            <w:noProof/>
            <w:webHidden/>
          </w:rPr>
          <w:t>106</w:t>
        </w:r>
        <w:r>
          <w:rPr>
            <w:noProof/>
            <w:webHidden/>
          </w:rPr>
          <w:fldChar w:fldCharType="end"/>
        </w:r>
      </w:hyperlink>
    </w:p>
    <w:p w:rsidR="00D05633" w:rsidRDefault="00D05633">
      <w:pPr>
        <w:pStyle w:val="TOC2"/>
        <w:tabs>
          <w:tab w:val="left" w:pos="800"/>
          <w:tab w:val="right" w:leader="dot" w:pos="8296"/>
        </w:tabs>
        <w:rPr>
          <w:rFonts w:asciiTheme="minorHAnsi" w:eastAsiaTheme="minorEastAsia" w:hAnsiTheme="minorHAnsi" w:cstheme="minorBidi"/>
          <w:smallCaps w:val="0"/>
          <w:noProof/>
          <w:color w:val="auto"/>
          <w:sz w:val="22"/>
          <w:szCs w:val="22"/>
          <w:lang w:val="en-US" w:eastAsia="en-US"/>
        </w:rPr>
      </w:pPr>
      <w:hyperlink w:anchor="_Toc412390784" w:history="1">
        <w:r w:rsidRPr="00346F12">
          <w:rPr>
            <w:rStyle w:val="Hyperlink"/>
            <w:noProof/>
          </w:rPr>
          <w:t>7.4</w:t>
        </w:r>
        <w:r>
          <w:rPr>
            <w:rFonts w:asciiTheme="minorHAnsi" w:eastAsiaTheme="minorEastAsia" w:hAnsiTheme="minorHAnsi" w:cstheme="minorBidi"/>
            <w:smallCaps w:val="0"/>
            <w:noProof/>
            <w:color w:val="auto"/>
            <w:sz w:val="22"/>
            <w:szCs w:val="22"/>
            <w:lang w:val="en-US" w:eastAsia="en-US"/>
          </w:rPr>
          <w:tab/>
        </w:r>
        <w:r w:rsidRPr="00346F12">
          <w:rPr>
            <w:rStyle w:val="Hyperlink"/>
            <w:noProof/>
          </w:rPr>
          <w:t>Използвана</w:t>
        </w:r>
        <w:r w:rsidRPr="00346F12">
          <w:rPr>
            <w:rStyle w:val="Hyperlink"/>
            <w:noProof/>
            <w:lang w:val="ru-RU"/>
          </w:rPr>
          <w:t xml:space="preserve"> литература</w:t>
        </w:r>
        <w:r>
          <w:rPr>
            <w:noProof/>
            <w:webHidden/>
          </w:rPr>
          <w:tab/>
        </w:r>
        <w:r>
          <w:rPr>
            <w:noProof/>
            <w:webHidden/>
          </w:rPr>
          <w:fldChar w:fldCharType="begin"/>
        </w:r>
        <w:r>
          <w:rPr>
            <w:noProof/>
            <w:webHidden/>
          </w:rPr>
          <w:instrText xml:space="preserve"> PAGEREF _Toc412390784 \h </w:instrText>
        </w:r>
        <w:r>
          <w:rPr>
            <w:noProof/>
            <w:webHidden/>
          </w:rPr>
        </w:r>
        <w:r>
          <w:rPr>
            <w:noProof/>
            <w:webHidden/>
          </w:rPr>
          <w:fldChar w:fldCharType="separate"/>
        </w:r>
        <w:r>
          <w:rPr>
            <w:noProof/>
            <w:webHidden/>
          </w:rPr>
          <w:t>107</w:t>
        </w:r>
        <w:r>
          <w:rPr>
            <w:noProof/>
            <w:webHidden/>
          </w:rPr>
          <w:fldChar w:fldCharType="end"/>
        </w:r>
      </w:hyperlink>
    </w:p>
    <w:p w:rsidR="00D05633" w:rsidRDefault="00D05633">
      <w:pPr>
        <w:pStyle w:val="TOC1"/>
        <w:rPr>
          <w:rFonts w:asciiTheme="minorHAnsi" w:eastAsiaTheme="minorEastAsia" w:hAnsiTheme="minorHAnsi" w:cstheme="minorBidi"/>
          <w:b w:val="0"/>
          <w:bCs w:val="0"/>
          <w:caps w:val="0"/>
          <w:color w:val="auto"/>
          <w:sz w:val="22"/>
          <w:szCs w:val="22"/>
          <w:lang w:val="en-US" w:eastAsia="en-US"/>
        </w:rPr>
      </w:pPr>
      <w:hyperlink w:anchor="_Toc412390785" w:history="1">
        <w:r w:rsidRPr="00346F12">
          <w:rPr>
            <w:rStyle w:val="Hyperlink"/>
          </w:rPr>
          <w:t>8.</w:t>
        </w:r>
        <w:r>
          <w:rPr>
            <w:rFonts w:asciiTheme="minorHAnsi" w:eastAsiaTheme="minorEastAsia" w:hAnsiTheme="minorHAnsi" w:cstheme="minorBidi"/>
            <w:b w:val="0"/>
            <w:bCs w:val="0"/>
            <w:caps w:val="0"/>
            <w:color w:val="auto"/>
            <w:sz w:val="22"/>
            <w:szCs w:val="22"/>
            <w:lang w:val="en-US" w:eastAsia="en-US"/>
          </w:rPr>
          <w:tab/>
        </w:r>
        <w:r w:rsidRPr="00346F12">
          <w:rPr>
            <w:rStyle w:val="Hyperlink"/>
            <w:lang w:val="ru-RU"/>
          </w:rPr>
          <w:t>Приложения</w:t>
        </w:r>
        <w:r>
          <w:rPr>
            <w:webHidden/>
          </w:rPr>
          <w:tab/>
        </w:r>
        <w:r>
          <w:rPr>
            <w:webHidden/>
          </w:rPr>
          <w:fldChar w:fldCharType="begin"/>
        </w:r>
        <w:r>
          <w:rPr>
            <w:webHidden/>
          </w:rPr>
          <w:instrText xml:space="preserve"> PAGEREF _Toc412390785 \h </w:instrText>
        </w:r>
        <w:r>
          <w:rPr>
            <w:webHidden/>
          </w:rPr>
        </w:r>
        <w:r>
          <w:rPr>
            <w:webHidden/>
          </w:rPr>
          <w:fldChar w:fldCharType="separate"/>
        </w:r>
        <w:r>
          <w:rPr>
            <w:webHidden/>
          </w:rPr>
          <w:t>110</w:t>
        </w:r>
        <w:r>
          <w:rPr>
            <w:webHidden/>
          </w:rPr>
          <w:fldChar w:fldCharType="end"/>
        </w:r>
      </w:hyperlink>
    </w:p>
    <w:p w:rsidR="00D05633" w:rsidRDefault="00D05633">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86" w:history="1">
        <w:r w:rsidRPr="00346F12">
          <w:rPr>
            <w:rStyle w:val="Hyperlink"/>
            <w:noProof/>
          </w:rPr>
          <w:t>Приложение 1</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Терминологичен речник</w:t>
        </w:r>
        <w:r>
          <w:rPr>
            <w:noProof/>
            <w:webHidden/>
          </w:rPr>
          <w:tab/>
        </w:r>
        <w:r>
          <w:rPr>
            <w:noProof/>
            <w:webHidden/>
          </w:rPr>
          <w:fldChar w:fldCharType="begin"/>
        </w:r>
        <w:r>
          <w:rPr>
            <w:noProof/>
            <w:webHidden/>
          </w:rPr>
          <w:instrText xml:space="preserve"> PAGEREF _Toc412390786 \h </w:instrText>
        </w:r>
        <w:r>
          <w:rPr>
            <w:noProof/>
            <w:webHidden/>
          </w:rPr>
        </w:r>
        <w:r>
          <w:rPr>
            <w:noProof/>
            <w:webHidden/>
          </w:rPr>
          <w:fldChar w:fldCharType="separate"/>
        </w:r>
        <w:r>
          <w:rPr>
            <w:noProof/>
            <w:webHidden/>
          </w:rPr>
          <w:t>110</w:t>
        </w:r>
        <w:r>
          <w:rPr>
            <w:noProof/>
            <w:webHidden/>
          </w:rPr>
          <w:fldChar w:fldCharType="end"/>
        </w:r>
      </w:hyperlink>
    </w:p>
    <w:p w:rsidR="00D05633" w:rsidRDefault="00D05633">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87" w:history="1">
        <w:r w:rsidRPr="00346F12">
          <w:rPr>
            <w:rStyle w:val="Hyperlink"/>
            <w:noProof/>
          </w:rPr>
          <w:t>Приложение 2</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Реализирани документи</w:t>
        </w:r>
        <w:r>
          <w:rPr>
            <w:noProof/>
            <w:webHidden/>
          </w:rPr>
          <w:tab/>
        </w:r>
        <w:r>
          <w:rPr>
            <w:noProof/>
            <w:webHidden/>
          </w:rPr>
          <w:fldChar w:fldCharType="begin"/>
        </w:r>
        <w:r>
          <w:rPr>
            <w:noProof/>
            <w:webHidden/>
          </w:rPr>
          <w:instrText xml:space="preserve"> PAGEREF _Toc412390787 \h </w:instrText>
        </w:r>
        <w:r>
          <w:rPr>
            <w:noProof/>
            <w:webHidden/>
          </w:rPr>
        </w:r>
        <w:r>
          <w:rPr>
            <w:noProof/>
            <w:webHidden/>
          </w:rPr>
          <w:fldChar w:fldCharType="separate"/>
        </w:r>
        <w:r>
          <w:rPr>
            <w:noProof/>
            <w:webHidden/>
          </w:rPr>
          <w:t>111</w:t>
        </w:r>
        <w:r>
          <w:rPr>
            <w:noProof/>
            <w:webHidden/>
          </w:rPr>
          <w:fldChar w:fldCharType="end"/>
        </w:r>
      </w:hyperlink>
    </w:p>
    <w:p w:rsidR="00D05633" w:rsidRDefault="00D05633">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88" w:history="1">
        <w:r w:rsidRPr="00346F12">
          <w:rPr>
            <w:rStyle w:val="Hyperlink"/>
            <w:noProof/>
          </w:rPr>
          <w:t>Приложение 3</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Степен на изразителност на езиците за програмиране</w:t>
        </w:r>
        <w:r>
          <w:rPr>
            <w:noProof/>
            <w:webHidden/>
          </w:rPr>
          <w:tab/>
        </w:r>
        <w:r>
          <w:rPr>
            <w:noProof/>
            <w:webHidden/>
          </w:rPr>
          <w:fldChar w:fldCharType="begin"/>
        </w:r>
        <w:r>
          <w:rPr>
            <w:noProof/>
            <w:webHidden/>
          </w:rPr>
          <w:instrText xml:space="preserve"> PAGEREF _Toc412390788 \h </w:instrText>
        </w:r>
        <w:r>
          <w:rPr>
            <w:noProof/>
            <w:webHidden/>
          </w:rPr>
        </w:r>
        <w:r>
          <w:rPr>
            <w:noProof/>
            <w:webHidden/>
          </w:rPr>
          <w:fldChar w:fldCharType="separate"/>
        </w:r>
        <w:r>
          <w:rPr>
            <w:noProof/>
            <w:webHidden/>
          </w:rPr>
          <w:t>112</w:t>
        </w:r>
        <w:r>
          <w:rPr>
            <w:noProof/>
            <w:webHidden/>
          </w:rPr>
          <w:fldChar w:fldCharType="end"/>
        </w:r>
      </w:hyperlink>
    </w:p>
    <w:p w:rsidR="00D05633" w:rsidRDefault="00D05633">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89" w:history="1">
        <w:r w:rsidRPr="00346F12">
          <w:rPr>
            <w:rStyle w:val="Hyperlink"/>
            <w:noProof/>
          </w:rPr>
          <w:t>Приложение 4</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Шаблони за генериране на базов код</w:t>
        </w:r>
        <w:r>
          <w:rPr>
            <w:noProof/>
            <w:webHidden/>
          </w:rPr>
          <w:tab/>
        </w:r>
        <w:r>
          <w:rPr>
            <w:noProof/>
            <w:webHidden/>
          </w:rPr>
          <w:fldChar w:fldCharType="begin"/>
        </w:r>
        <w:r>
          <w:rPr>
            <w:noProof/>
            <w:webHidden/>
          </w:rPr>
          <w:instrText xml:space="preserve"> PAGEREF _Toc412390789 \h </w:instrText>
        </w:r>
        <w:r>
          <w:rPr>
            <w:noProof/>
            <w:webHidden/>
          </w:rPr>
        </w:r>
        <w:r>
          <w:rPr>
            <w:noProof/>
            <w:webHidden/>
          </w:rPr>
          <w:fldChar w:fldCharType="separate"/>
        </w:r>
        <w:r>
          <w:rPr>
            <w:noProof/>
            <w:webHidden/>
          </w:rPr>
          <w:t>112</w:t>
        </w:r>
        <w:r>
          <w:rPr>
            <w:noProof/>
            <w:webHidden/>
          </w:rPr>
          <w:fldChar w:fldCharType="end"/>
        </w:r>
      </w:hyperlink>
    </w:p>
    <w:p w:rsidR="00D05633" w:rsidRDefault="00D05633">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90" w:history="1">
        <w:r w:rsidRPr="00346F12">
          <w:rPr>
            <w:rStyle w:val="Hyperlink"/>
            <w:noProof/>
          </w:rPr>
          <w:t>Приложение 5</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Легенда на диаграмите за работни процеси</w:t>
        </w:r>
        <w:r>
          <w:rPr>
            <w:noProof/>
            <w:webHidden/>
          </w:rPr>
          <w:tab/>
        </w:r>
        <w:r>
          <w:rPr>
            <w:noProof/>
            <w:webHidden/>
          </w:rPr>
          <w:fldChar w:fldCharType="begin"/>
        </w:r>
        <w:r>
          <w:rPr>
            <w:noProof/>
            <w:webHidden/>
          </w:rPr>
          <w:instrText xml:space="preserve"> PAGEREF _Toc412390790 \h </w:instrText>
        </w:r>
        <w:r>
          <w:rPr>
            <w:noProof/>
            <w:webHidden/>
          </w:rPr>
        </w:r>
        <w:r>
          <w:rPr>
            <w:noProof/>
            <w:webHidden/>
          </w:rPr>
          <w:fldChar w:fldCharType="separate"/>
        </w:r>
        <w:r>
          <w:rPr>
            <w:noProof/>
            <w:webHidden/>
          </w:rPr>
          <w:t>116</w:t>
        </w:r>
        <w:r>
          <w:rPr>
            <w:noProof/>
            <w:webHidden/>
          </w:rPr>
          <w:fldChar w:fldCharType="end"/>
        </w:r>
      </w:hyperlink>
    </w:p>
    <w:p w:rsidR="00D05633" w:rsidRDefault="00D05633">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91" w:history="1">
        <w:r w:rsidRPr="00346F12">
          <w:rPr>
            <w:rStyle w:val="Hyperlink"/>
            <w:noProof/>
          </w:rPr>
          <w:t>Приложение 6</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Карта на работните процеси</w:t>
        </w:r>
        <w:r>
          <w:rPr>
            <w:noProof/>
            <w:webHidden/>
          </w:rPr>
          <w:tab/>
        </w:r>
        <w:r>
          <w:rPr>
            <w:noProof/>
            <w:webHidden/>
          </w:rPr>
          <w:fldChar w:fldCharType="begin"/>
        </w:r>
        <w:r>
          <w:rPr>
            <w:noProof/>
            <w:webHidden/>
          </w:rPr>
          <w:instrText xml:space="preserve"> PAGEREF _Toc412390791 \h </w:instrText>
        </w:r>
        <w:r>
          <w:rPr>
            <w:noProof/>
            <w:webHidden/>
          </w:rPr>
        </w:r>
        <w:r>
          <w:rPr>
            <w:noProof/>
            <w:webHidden/>
          </w:rPr>
          <w:fldChar w:fldCharType="separate"/>
        </w:r>
        <w:r>
          <w:rPr>
            <w:noProof/>
            <w:webHidden/>
          </w:rPr>
          <w:t>117</w:t>
        </w:r>
        <w:r>
          <w:rPr>
            <w:noProof/>
            <w:webHidden/>
          </w:rPr>
          <w:fldChar w:fldCharType="end"/>
        </w:r>
      </w:hyperlink>
    </w:p>
    <w:p w:rsidR="00D05633" w:rsidRDefault="00D05633">
      <w:pPr>
        <w:pStyle w:val="TOC3"/>
        <w:tabs>
          <w:tab w:val="left" w:pos="2113"/>
          <w:tab w:val="right" w:leader="dot" w:pos="8296"/>
        </w:tabs>
        <w:rPr>
          <w:rFonts w:asciiTheme="minorHAnsi" w:eastAsiaTheme="minorEastAsia" w:hAnsiTheme="minorHAnsi" w:cstheme="minorBidi"/>
          <w:i w:val="0"/>
          <w:iCs w:val="0"/>
          <w:noProof/>
          <w:color w:val="auto"/>
          <w:sz w:val="22"/>
          <w:szCs w:val="22"/>
          <w:lang w:val="en-US" w:eastAsia="en-US"/>
        </w:rPr>
      </w:pPr>
      <w:hyperlink w:anchor="_Toc412390792" w:history="1">
        <w:r w:rsidRPr="00346F12">
          <w:rPr>
            <w:rStyle w:val="Hyperlink"/>
            <w:noProof/>
          </w:rPr>
          <w:t>Приложение 7</w:t>
        </w:r>
        <w:r>
          <w:rPr>
            <w:rFonts w:asciiTheme="minorHAnsi" w:eastAsiaTheme="minorEastAsia" w:hAnsiTheme="minorHAnsi" w:cstheme="minorBidi"/>
            <w:i w:val="0"/>
            <w:iCs w:val="0"/>
            <w:noProof/>
            <w:color w:val="auto"/>
            <w:sz w:val="22"/>
            <w:szCs w:val="22"/>
            <w:lang w:val="en-US" w:eastAsia="en-US"/>
          </w:rPr>
          <w:tab/>
        </w:r>
        <w:r w:rsidRPr="00346F12">
          <w:rPr>
            <w:rStyle w:val="Hyperlink"/>
            <w:noProof/>
          </w:rPr>
          <w:t>Резултати от изпълнението на модулните тестове</w:t>
        </w:r>
        <w:r>
          <w:rPr>
            <w:noProof/>
            <w:webHidden/>
          </w:rPr>
          <w:tab/>
        </w:r>
        <w:r>
          <w:rPr>
            <w:noProof/>
            <w:webHidden/>
          </w:rPr>
          <w:fldChar w:fldCharType="begin"/>
        </w:r>
        <w:r>
          <w:rPr>
            <w:noProof/>
            <w:webHidden/>
          </w:rPr>
          <w:instrText xml:space="preserve"> PAGEREF _Toc412390792 \h </w:instrText>
        </w:r>
        <w:r>
          <w:rPr>
            <w:noProof/>
            <w:webHidden/>
          </w:rPr>
        </w:r>
        <w:r>
          <w:rPr>
            <w:noProof/>
            <w:webHidden/>
          </w:rPr>
          <w:fldChar w:fldCharType="separate"/>
        </w:r>
        <w:r>
          <w:rPr>
            <w:noProof/>
            <w:webHidden/>
          </w:rPr>
          <w:t>118</w:t>
        </w:r>
        <w:r>
          <w:rPr>
            <w:noProof/>
            <w:webHidden/>
          </w:rPr>
          <w:fldChar w:fldCharType="end"/>
        </w:r>
      </w:hyperlink>
    </w:p>
    <w:p w:rsidR="00726BC6" w:rsidRDefault="00C1729F" w:rsidP="00726BC6">
      <w:pPr>
        <w:pStyle w:val="Heading1"/>
        <w:rPr>
          <w:color w:val="auto"/>
          <w:lang w:val="en-US"/>
        </w:rPr>
      </w:pPr>
      <w:r w:rsidRPr="00726BC6">
        <w:rPr>
          <w:szCs w:val="40"/>
        </w:rPr>
        <w:lastRenderedPageBreak/>
        <w:fldChar w:fldCharType="end"/>
      </w:r>
      <w:bookmarkStart w:id="3" w:name="_Toc397092983"/>
      <w:bookmarkStart w:id="4" w:name="_Toc412390687"/>
      <w:r w:rsidR="00B65B9D" w:rsidRPr="00726BC6">
        <w:rPr>
          <w:color w:val="auto"/>
        </w:rPr>
        <w:t>Увод</w:t>
      </w:r>
      <w:bookmarkStart w:id="5" w:name="_Toc397092984"/>
      <w:bookmarkEnd w:id="3"/>
      <w:bookmarkEnd w:id="4"/>
    </w:p>
    <w:p w:rsidR="00405D1F" w:rsidRPr="00405D1F" w:rsidRDefault="00405D1F" w:rsidP="00405D1F">
      <w:pPr>
        <w:rPr>
          <w:lang w:val="en-US"/>
        </w:rPr>
      </w:pPr>
    </w:p>
    <w:p w:rsidR="001A2210" w:rsidRPr="002D3879" w:rsidRDefault="001A2210" w:rsidP="001A2210">
      <w:pPr>
        <w:pStyle w:val="ListParagraph"/>
        <w:ind w:left="2340"/>
        <w:jc w:val="left"/>
        <w:rPr>
          <w:sz w:val="20"/>
        </w:rPr>
      </w:pPr>
      <w:r w:rsidRPr="002D3879">
        <w:rPr>
          <w:b/>
          <w:sz w:val="20"/>
        </w:rPr>
        <w:t>“(1) Закон за непрекъснатост на промяната:</w:t>
      </w:r>
      <w:r w:rsidRPr="002D3879">
        <w:rPr>
          <w:sz w:val="20"/>
        </w:rPr>
        <w:t xml:space="preserve"> Програма, която се използва в естествена среда задължително трябва да се променя или прогресивно ще става все повече и повече неизползваема.</w:t>
      </w:r>
    </w:p>
    <w:p w:rsidR="001A2210" w:rsidRPr="002D3879" w:rsidRDefault="001A2210" w:rsidP="001A2210">
      <w:pPr>
        <w:pStyle w:val="ListParagraph"/>
        <w:ind w:left="2340"/>
        <w:jc w:val="left"/>
        <w:rPr>
          <w:sz w:val="20"/>
        </w:rPr>
      </w:pPr>
      <w:r w:rsidRPr="002D3879">
        <w:rPr>
          <w:b/>
          <w:sz w:val="20"/>
        </w:rPr>
        <w:t>(2) Закон за нарастващата сложност:</w:t>
      </w:r>
      <w:r w:rsidRPr="002D3879">
        <w:rPr>
          <w:sz w:val="20"/>
        </w:rPr>
        <w:t xml:space="preserve"> С развитието на една програма нейната структура става все по-сложна. Все повече ресурси са необходими за да се спазва и опростява нейната структура.”</w:t>
      </w:r>
    </w:p>
    <w:p w:rsidR="001A2210" w:rsidRDefault="00C420F1" w:rsidP="001A2210">
      <w:pPr>
        <w:pStyle w:val="ListParagraph"/>
        <w:jc w:val="right"/>
        <w:rPr>
          <w:sz w:val="20"/>
        </w:rPr>
      </w:pPr>
      <w:r w:rsidRPr="00C420F1">
        <w:rPr>
          <w:sz w:val="20"/>
        </w:rPr>
        <w:t>Първите два от осемте закона на Лехман</w:t>
      </w:r>
      <w:r w:rsidR="001A2210" w:rsidRPr="00C420F1">
        <w:rPr>
          <w:sz w:val="20"/>
        </w:rPr>
        <w:t xml:space="preserve"> и </w:t>
      </w:r>
      <w:r w:rsidRPr="00C420F1">
        <w:rPr>
          <w:sz w:val="20"/>
        </w:rPr>
        <w:t>Белади</w:t>
      </w:r>
      <w:r w:rsidR="001A2210" w:rsidRPr="00C420F1">
        <w:rPr>
          <w:sz w:val="20"/>
        </w:rPr>
        <w:t>, 1985</w:t>
      </w:r>
    </w:p>
    <w:p w:rsidR="00BD7AD0" w:rsidRDefault="00BD7AD0" w:rsidP="001A2210">
      <w:pPr>
        <w:pStyle w:val="ListParagraph"/>
        <w:jc w:val="right"/>
        <w:rPr>
          <w:sz w:val="20"/>
        </w:rPr>
      </w:pPr>
    </w:p>
    <w:p w:rsidR="00BD7AD0" w:rsidRPr="004D1E35" w:rsidRDefault="00BD7AD0" w:rsidP="00BD7AD0">
      <w:pPr>
        <w:pStyle w:val="ListParagraph"/>
        <w:ind w:left="0"/>
        <w:jc w:val="left"/>
        <w:rPr>
          <w:b/>
        </w:rPr>
      </w:pPr>
      <w:r w:rsidRPr="004D1E35">
        <w:rPr>
          <w:b/>
        </w:rPr>
        <w:t>Абстракт:</w:t>
      </w:r>
    </w:p>
    <w:p w:rsidR="00BD7AD0" w:rsidRPr="004D1E35" w:rsidRDefault="00B85EBF" w:rsidP="00355CC5">
      <w:pPr>
        <w:pStyle w:val="ListParagraph"/>
        <w:ind w:left="0"/>
      </w:pPr>
      <w:r w:rsidRPr="004D1E35">
        <w:t>Разработката</w:t>
      </w:r>
      <w:r w:rsidRPr="004D1E35">
        <w:rPr>
          <w:rFonts w:ascii="Cambria Math" w:hAnsi="Cambria Math"/>
        </w:rPr>
        <w:t xml:space="preserve"> </w:t>
      </w:r>
      <w:r w:rsidR="00F82411" w:rsidRPr="004D1E35">
        <w:t xml:space="preserve">на софтуер заема все по-голям дял във </w:t>
      </w:r>
      <w:r w:rsidR="00727156" w:rsidRPr="004D1E35">
        <w:t xml:space="preserve">все повече и повече индустрии. </w:t>
      </w:r>
      <w:r w:rsidR="00162688" w:rsidRPr="004D1E35">
        <w:t>Съответно</w:t>
      </w:r>
      <w:r w:rsidR="00727156" w:rsidRPr="004D1E35">
        <w:t xml:space="preserve"> </w:t>
      </w:r>
      <w:r w:rsidR="00162688" w:rsidRPr="004D1E35">
        <w:t>софтуерът за вградени системи навлиза все повече и повече в живота ни, като растежа на разпространението му е огромен. Тъй като най-често езика за разр</w:t>
      </w:r>
      <w:r w:rsidR="00DF360C">
        <w:t>аботка на такива системи е “C”,</w:t>
      </w:r>
      <w:r w:rsidR="00162688" w:rsidRPr="004D1E35">
        <w:t xml:space="preserve"> възможностите да се използват готови инструменти за моделиране и компонент</w:t>
      </w:r>
      <w:ins w:id="6" w:author="aldi" w:date="2015-02-16T14:52:00Z">
        <w:r w:rsidR="00ED2C69">
          <w:t>н</w:t>
        </w:r>
      </w:ins>
      <w:r w:rsidR="00162688" w:rsidRPr="004D1E35">
        <w:t>и модели са минимални</w:t>
      </w:r>
      <w:r w:rsidR="00355CC5" w:rsidRPr="004D1E35">
        <w:t>. Използвайки основни дефиниции от софтуерната архитектура, предложеното решение се фокусира върху</w:t>
      </w:r>
      <w:r w:rsidR="002E7BB8" w:rsidRPr="004D1E35">
        <w:t>: 1)</w:t>
      </w:r>
      <w:r w:rsidR="00355CC5" w:rsidRPr="004D1E35">
        <w:t xml:space="preserve"> възможността да се извлича архитектурна </w:t>
      </w:r>
      <w:r w:rsidR="005345B6" w:rsidRPr="004D1E35">
        <w:t>информация</w:t>
      </w:r>
      <w:r w:rsidR="00355CC5" w:rsidRPr="004D1E35">
        <w:t xml:space="preserve"> в стандартен унифициран модел (UML) от вече съществуваща вградена система писана на езика “C”</w:t>
      </w:r>
      <w:r w:rsidR="002E7BB8" w:rsidRPr="004D1E35">
        <w:t xml:space="preserve"> и</w:t>
      </w:r>
      <w:r w:rsidR="00355CC5" w:rsidRPr="004D1E35">
        <w:t xml:space="preserve"> </w:t>
      </w:r>
      <w:r w:rsidR="002E7BB8" w:rsidRPr="004D1E35">
        <w:t xml:space="preserve">2) </w:t>
      </w:r>
      <w:r w:rsidR="00355CC5" w:rsidRPr="004D1E35">
        <w:t>възможност</w:t>
      </w:r>
      <w:r w:rsidR="002E7BB8" w:rsidRPr="004D1E35">
        <w:t>та</w:t>
      </w:r>
      <w:r w:rsidR="00355CC5" w:rsidRPr="004D1E35">
        <w:t xml:space="preserve"> от вече извлечения модел да се генерира базов код за разработване на подобна система. Описани са основните цели на решението както и очакваните ползи от него.</w:t>
      </w:r>
    </w:p>
    <w:p w:rsidR="00040D81" w:rsidRPr="00A2033E" w:rsidRDefault="00040D81" w:rsidP="00EF7B41">
      <w:pPr>
        <w:pStyle w:val="Heading2"/>
      </w:pPr>
      <w:bookmarkStart w:id="7" w:name="_Toc397092987"/>
      <w:bookmarkStart w:id="8" w:name="_Toc412390688"/>
      <w:bookmarkEnd w:id="5"/>
      <w:r w:rsidRPr="00A2033E">
        <w:t>Състояние на индустрията</w:t>
      </w:r>
      <w:bookmarkEnd w:id="7"/>
      <w:bookmarkEnd w:id="8"/>
    </w:p>
    <w:p w:rsidR="00DD6762" w:rsidRPr="00405D1F" w:rsidRDefault="00040D81" w:rsidP="00040D81">
      <w:pPr>
        <w:rPr>
          <w:lang w:val="en-US"/>
        </w:rPr>
      </w:pPr>
      <w:r w:rsidRPr="00D90D1B">
        <w:t>Софтуер</w:t>
      </w:r>
      <w:ins w:id="9" w:author="aldi" w:date="2015-02-16T14:54:00Z">
        <w:r w:rsidR="00ED2C69">
          <w:t>ът</w:t>
        </w:r>
      </w:ins>
      <w:del w:id="10" w:author="aldi" w:date="2015-02-16T14:54:00Z">
        <w:r w:rsidRPr="00D90D1B" w:rsidDel="00ED2C69">
          <w:delText>а</w:delText>
        </w:r>
      </w:del>
      <w:r w:rsidRPr="00D90D1B">
        <w:t xml:space="preserve"> е фактор с нарастваща важност за разходите и печалбите на пазарните продукти, не само в рамките на традиционните „софтуерно доминирани” домейни като телекомуникации и информационни системи, но също така и в други технологично ориентирани отрасли като механика, авиация, астронавтика или развлекателна индустрия, чиито дял на разходи за разработка </w:t>
      </w:r>
      <w:r w:rsidR="00405D1F">
        <w:t>на софтуер е от 30-50 процента.</w:t>
      </w:r>
    </w:p>
    <w:p w:rsidR="00405D1F" w:rsidRDefault="00040D81" w:rsidP="00040D81">
      <w:r w:rsidRPr="00D90D1B">
        <w:t xml:space="preserve">Изучаването на различни случаи показва, че 60-80% разходите по софтуерен продукт произлизат от еволюции на програмите </w:t>
      </w:r>
      <w:r w:rsidR="00F37512">
        <w:t>[R20, стр</w:t>
      </w:r>
      <w:r w:rsidR="006B50BD">
        <w:t>.</w:t>
      </w:r>
      <w:r w:rsidR="00F37512">
        <w:t xml:space="preserve"> 157-174]</w:t>
      </w:r>
      <w:r w:rsidRPr="00D90D1B">
        <w:t xml:space="preserve">. Повече от 50% от времето за еволюция на програма се изкарва в разучаване на програмата, преди въпросната промяна да бъде проектирана и реализирана, което е показано в няколко различни случая </w:t>
      </w:r>
      <w:r w:rsidR="00384769" w:rsidRPr="007A708F">
        <w:t xml:space="preserve">[R21, </w:t>
      </w:r>
      <w:r w:rsidR="00E43046">
        <w:t>ръководство</w:t>
      </w:r>
      <w:r w:rsidR="00384769" w:rsidRPr="007A708F">
        <w:t xml:space="preserve"> 48]</w:t>
      </w:r>
      <w:r w:rsidRPr="007A708F">
        <w:t>.</w:t>
      </w:r>
      <w:r w:rsidRPr="00D90D1B">
        <w:t xml:space="preserve"> Това се налага тъй като необходимата информация за задачата е често непълна и некоректно документирана и за това трябва да се извлече от изходния код. Отговорните за поддръжката, зле информирани и притиснати от сроковете на проекта, често коригират проблема локално, предимно в под-системите, с които са запознати най-добре. Тези локални промени често пренебрегват оригиналния дизайн и тъй като не са истински решения, а само третират проблема симптоматично, предизвикват проблеми в други части на системата и усложняват бъдещата работа по системата. Това е един порочен кръг, който завършва с докарването на една система до състояние, в което тя вече не може да се поддържа освен ако не се взимат превантивни мерки.</w:t>
      </w:r>
    </w:p>
    <w:p w:rsidR="00405D1F" w:rsidRDefault="00405D1F">
      <w:pPr>
        <w:spacing w:after="0"/>
        <w:jc w:val="left"/>
      </w:pPr>
      <w:r>
        <w:br w:type="page"/>
      </w:r>
    </w:p>
    <w:p w:rsidR="00040D81" w:rsidRDefault="00A32908" w:rsidP="00EF7B41">
      <w:pPr>
        <w:pStyle w:val="Heading2"/>
      </w:pPr>
      <w:bookmarkStart w:id="11" w:name="_Toc412390689"/>
      <w:r>
        <w:lastRenderedPageBreak/>
        <w:t>Софтуер за в</w:t>
      </w:r>
      <w:r w:rsidR="00A2033E" w:rsidRPr="00A2033E">
        <w:t>градени системи</w:t>
      </w:r>
      <w:bookmarkEnd w:id="11"/>
    </w:p>
    <w:p w:rsidR="00042C96" w:rsidRPr="00042C96" w:rsidRDefault="00042C96" w:rsidP="00042C96">
      <w:r w:rsidRPr="00042C96">
        <w:rPr>
          <w:i/>
        </w:rPr>
        <w:t>Софтуерът за вградени системи</w:t>
      </w:r>
      <w:r>
        <w:t xml:space="preserve"> или накратко казано </w:t>
      </w:r>
      <w:r w:rsidRPr="00042C96">
        <w:rPr>
          <w:i/>
        </w:rPr>
        <w:t>вграден софтуер</w:t>
      </w:r>
      <w:r>
        <w:t xml:space="preserve">, е компютърен софтуер, който управлява машини или устройства, които </w:t>
      </w:r>
      <w:r w:rsidR="005345B6">
        <w:t>обикновено</w:t>
      </w:r>
      <w:r>
        <w:t xml:space="preserve"> не се считат за компютри. Специализиран е за конкретен хардуер, върху който се изпълнява.</w:t>
      </w:r>
      <w:r w:rsidR="00EF7B41">
        <w:t xml:space="preserve"> Въведение за вградения софтуер може да се намери в [R22].</w:t>
      </w:r>
    </w:p>
    <w:p w:rsidR="00726BC6" w:rsidRDefault="00726BC6" w:rsidP="00653306">
      <w:r>
        <w:t xml:space="preserve">Вградените системи продължават да навлизат все повече и повече в нашия живот, като растежа на разпространението им е огромен. Тези системи трябва да отговарят на нарастващ брой изисквания за функционалност, време за реагиране, ограничения към процесорно време и памет, консумация на енергия, цена и т.н. Същевременно стандартните подходи за компонентно базирана разработка на софтуерното инженерство като </w:t>
      </w:r>
      <w:ins w:id="12" w:author="aldi" w:date="2015-02-16T14:55:00Z">
        <w:r w:rsidR="00ED2C69">
          <w:rPr>
            <w:lang w:val="en-US"/>
          </w:rPr>
          <w:t xml:space="preserve">SOA, </w:t>
        </w:r>
      </w:ins>
      <w:r>
        <w:t>CORBA, DCOM/COM, Enterprise JavaBeans и т.н. не са подходящи за вградените системи, тъй като компонентите създадени от тях, не отговарят на голяма част от гореспоменатите изисквания</w:t>
      </w:r>
      <w:r w:rsidR="003967C5">
        <w:t>.</w:t>
      </w:r>
      <w:r>
        <w:t xml:space="preserve"> </w:t>
      </w:r>
      <w:r w:rsidR="005345B6">
        <w:t>Освен</w:t>
      </w:r>
      <w:r>
        <w:t xml:space="preserve"> това тъй като най-често езика за разработка е „C” става почти невъзможно да се прилагат и </w:t>
      </w:r>
      <w:r w:rsidR="00EF7B41">
        <w:t>способностите</w:t>
      </w:r>
      <w:r>
        <w:t xml:space="preserve"> на инструментите за моделиране, особено </w:t>
      </w:r>
      <w:r w:rsidRPr="00E46303">
        <w:rPr>
          <w:b/>
        </w:rPr>
        <w:t>извличане на моделна информация</w:t>
      </w:r>
      <w:r>
        <w:t xml:space="preserve"> и </w:t>
      </w:r>
      <w:r w:rsidRPr="00E46303">
        <w:rPr>
          <w:b/>
        </w:rPr>
        <w:t>генериране на код</w:t>
      </w:r>
      <w:r w:rsidR="00CD610D">
        <w:t>, тъй като езика не разполага със силни механизми за изграждане на значими абстракции</w:t>
      </w:r>
      <w:r>
        <w:t>.</w:t>
      </w:r>
      <w:r w:rsidR="00CD610D">
        <w:t xml:space="preserve"> </w:t>
      </w:r>
      <w:r>
        <w:t>За да могат да бъдат конкурентно</w:t>
      </w:r>
      <w:del w:id="13" w:author="aldi" w:date="2015-02-16T14:56:00Z">
        <w:r w:rsidDel="00ED2C69">
          <w:delText xml:space="preserve"> </w:delText>
        </w:r>
      </w:del>
      <w:r>
        <w:t xml:space="preserve">способни тези системи трябва да могат лесно да се </w:t>
      </w:r>
      <w:r w:rsidR="00BB128C">
        <w:t>променят</w:t>
      </w:r>
      <w:r>
        <w:t>. Това налага разширяване на средата за дизайн</w:t>
      </w:r>
      <w:r w:rsidR="0018579A">
        <w:t xml:space="preserve"> и имплементация</w:t>
      </w:r>
      <w:r>
        <w:t xml:space="preserve"> на </w:t>
      </w:r>
      <w:r w:rsidR="00EF7B41">
        <w:t>тези</w:t>
      </w:r>
      <w:r w:rsidR="00CC0FEB">
        <w:t xml:space="preserve"> системи</w:t>
      </w:r>
      <w:r>
        <w:t xml:space="preserve"> с нови автоматизирани инструменти даващи възможност голям брой от изискванията към системата да бъдат проверени в ранен етап на разработката. Решение за това е използването на специфични компоненти за областта на приложение в съчетание със специфичен модел на разработваната система. </w:t>
      </w:r>
    </w:p>
    <w:p w:rsidR="00F84CF3" w:rsidRDefault="00F957BA" w:rsidP="00F84CF3">
      <w:pPr>
        <w:pStyle w:val="Heading2"/>
      </w:pPr>
      <w:bookmarkStart w:id="14" w:name="_Ref411201272"/>
      <w:bookmarkStart w:id="15" w:name="_Toc412390690"/>
      <w:r>
        <w:t>С</w:t>
      </w:r>
      <w:r w:rsidR="00F84CF3">
        <w:t>офтуерна архитектура</w:t>
      </w:r>
      <w:bookmarkEnd w:id="14"/>
      <w:bookmarkEnd w:id="15"/>
    </w:p>
    <w:p w:rsidR="00F957BA" w:rsidRDefault="00F957BA" w:rsidP="00F957BA">
      <w:r>
        <w:t>В този документ ще се придържаме към дефиницията</w:t>
      </w:r>
      <w:r w:rsidR="0072387E">
        <w:t xml:space="preserve"> на Бас, Клементс и Казман [R23</w:t>
      </w:r>
      <w:r w:rsidR="003C5E4B">
        <w:t>, глава “</w:t>
      </w:r>
      <w:r w:rsidR="003C5E4B" w:rsidRPr="003C5E4B">
        <w:rPr>
          <w:i/>
        </w:rPr>
        <w:t>Архитектурни структури и изгледи</w:t>
      </w:r>
      <w:r w:rsidR="003C5E4B">
        <w:t>”</w:t>
      </w:r>
      <w:r w:rsidR="0072387E">
        <w:t>]</w:t>
      </w:r>
      <w:r>
        <w:t xml:space="preserve"> </w:t>
      </w:r>
      <w:r w:rsidR="006A0008">
        <w:t xml:space="preserve">за архитектурни структури описващи софтуерна система </w:t>
      </w:r>
      <w:r w:rsidR="0072387E">
        <w:t xml:space="preserve">със </w:t>
      </w:r>
      <w:r>
        <w:t>следните 3 групи</w:t>
      </w:r>
      <w:r w:rsidR="0072387E">
        <w:t xml:space="preserve">, зависещи от </w:t>
      </w:r>
      <w:r w:rsidR="00A5453C">
        <w:t>типа</w:t>
      </w:r>
      <w:r w:rsidR="0072387E">
        <w:t xml:space="preserve"> на елементите, които </w:t>
      </w:r>
      <w:r w:rsidR="00332004">
        <w:t>представят</w:t>
      </w:r>
      <w:r>
        <w:t>:</w:t>
      </w:r>
    </w:p>
    <w:p w:rsidR="003C5E4B" w:rsidRDefault="003C5E4B" w:rsidP="00A930EA">
      <w:pPr>
        <w:pStyle w:val="ListParagraph"/>
        <w:numPr>
          <w:ilvl w:val="0"/>
          <w:numId w:val="29"/>
        </w:numPr>
      </w:pPr>
      <w:r w:rsidRPr="003C5E4B">
        <w:rPr>
          <w:i/>
        </w:rPr>
        <w:t>Модулни структури</w:t>
      </w:r>
      <w:r>
        <w:t xml:space="preserve"> – Тук елементите са модули, които представляват единици за имплементация. Те разглеждат системата от гледна точка на формиране на изходния код. Отговарят за различни функционалности. С по-малко описание за това как въпросния код се държи по време на изпълнение.</w:t>
      </w:r>
    </w:p>
    <w:p w:rsidR="003C5E4B" w:rsidRDefault="003C5E4B" w:rsidP="00A930EA">
      <w:pPr>
        <w:pStyle w:val="ListParagraph"/>
        <w:numPr>
          <w:ilvl w:val="0"/>
          <w:numId w:val="29"/>
        </w:numPr>
      </w:pPr>
      <w:r>
        <w:rPr>
          <w:i/>
        </w:rPr>
        <w:t>Структури от компоненти</w:t>
      </w:r>
      <w:r w:rsidRPr="003C5E4B">
        <w:rPr>
          <w:i/>
        </w:rPr>
        <w:t>-и-конектори</w:t>
      </w:r>
      <w:r>
        <w:t xml:space="preserve"> – Тук елементите са компоненти </w:t>
      </w:r>
      <w:r w:rsidR="00CD2C95">
        <w:t xml:space="preserve">действащи в реално време (единици за изчисление) и конектори (средствата за комуникация между компонентите). </w:t>
      </w:r>
    </w:p>
    <w:p w:rsidR="001A77ED" w:rsidRDefault="001A77ED" w:rsidP="00A930EA">
      <w:pPr>
        <w:pStyle w:val="ListParagraph"/>
        <w:numPr>
          <w:ilvl w:val="0"/>
          <w:numId w:val="29"/>
        </w:numPr>
      </w:pPr>
      <w:r>
        <w:rPr>
          <w:i/>
        </w:rPr>
        <w:t>Структури на разпределение</w:t>
      </w:r>
      <w:r>
        <w:t xml:space="preserve"> – Показват връзката между софтуерните елементи и елементи в една или повече вън</w:t>
      </w:r>
      <w:r w:rsidR="006B66F5">
        <w:t>ш</w:t>
      </w:r>
      <w:r>
        <w:t>ни среди, върху които софтуера се създава и изпълнява.</w:t>
      </w:r>
      <w:r w:rsidR="006B66F5">
        <w:t xml:space="preserve"> </w:t>
      </w:r>
      <w:r w:rsidR="0024019B">
        <w:t>Т.е. дава отговор на въпроси като: На кой процесор се изпълнява даден софтуерен елемент</w:t>
      </w:r>
      <w:r w:rsidR="007633FB">
        <w:t>?</w:t>
      </w:r>
      <w:r w:rsidR="0024019B">
        <w:t xml:space="preserve"> Къде се съхранява даден</w:t>
      </w:r>
      <w:r w:rsidR="007633FB">
        <w:t xml:space="preserve"> елемент по време на разработка, тестване и изграждане на системата? Какво е разпределението на софтуерните компоненти по различните екипи.</w:t>
      </w:r>
    </w:p>
    <w:p w:rsidR="00CB259C" w:rsidRDefault="001A2210" w:rsidP="00CB259C">
      <w:r>
        <w:lastRenderedPageBreak/>
        <w:t>П</w:t>
      </w:r>
      <w:r w:rsidR="00CB259C">
        <w:t xml:space="preserve">редложеното решение </w:t>
      </w:r>
      <w:r>
        <w:t xml:space="preserve">в този документ </w:t>
      </w:r>
      <w:r w:rsidR="00CB259C">
        <w:t xml:space="preserve">се концентрира в </w:t>
      </w:r>
      <w:r w:rsidR="00B5568E">
        <w:t>автоматизирано извличане</w:t>
      </w:r>
      <w:r w:rsidR="00CB259C">
        <w:t xml:space="preserve"> на изглед, който предлага </w:t>
      </w:r>
      <w:r w:rsidR="00CB259C" w:rsidRPr="00CB259C">
        <w:rPr>
          <w:i/>
        </w:rPr>
        <w:t>структура от компоненти-и-конектори</w:t>
      </w:r>
      <w:r w:rsidR="00CB259C">
        <w:t xml:space="preserve"> отговарящи на горното описание.</w:t>
      </w:r>
    </w:p>
    <w:p w:rsidR="00EF7B41" w:rsidRPr="00EF7B41" w:rsidRDefault="00EF7B41" w:rsidP="00EF7B41">
      <w:pPr>
        <w:pStyle w:val="Heading2"/>
      </w:pPr>
      <w:bookmarkStart w:id="16" w:name="_Toc412390691"/>
      <w:r>
        <w:t>Мотивация за решението</w:t>
      </w:r>
      <w:bookmarkEnd w:id="16"/>
      <w:r w:rsidR="009F1856">
        <w:t xml:space="preserve"> </w:t>
      </w:r>
    </w:p>
    <w:p w:rsidR="00405D1F" w:rsidRDefault="00726BC6" w:rsidP="00CB259C">
      <w:pPr>
        <w:rPr>
          <w:lang w:val="en-US"/>
        </w:rPr>
      </w:pPr>
      <w:r>
        <w:t>Възможността за извличането на архитектурна информация от изходния код на вградени системи ще даде възможност за автоматизиран анализ на свойствата на тази система, нещо което най-често се прави на ръка и дава възможност за пропуски, съответно и до дефекти на самата система. От друга страна реконструирането на архитектура от модел извлечен от вече валидирана и успешно посрещнала качествените си изисквания система, допринася до значително намаляване на</w:t>
      </w:r>
      <w:r w:rsidR="00405D1F">
        <w:t xml:space="preserve"> дефектите на бъдещата система.</w:t>
      </w:r>
    </w:p>
    <w:p w:rsidR="006B7D48" w:rsidRDefault="00726BC6" w:rsidP="00CB259C">
      <w:r>
        <w:t xml:space="preserve">Удобно би било да се създаде приложение за анализиране на вече съществуващи системи, което изготвя модел отговарящ на компонентите и интерфейса, по който си комуникират един с друг както и информация за системата в динамичен вид. По този начин се извлича информация за архитектурата на вече създадени системи, което значително улеснява дизайна на нови системи с подобни изисквания. Тъй като в момента  UML (Unified Modeling Language) е стандартния за индустрията език за моделиране, за който съществуват множество инструменти и формати за представяне, удачно е той да бъде избран за представяне на архитектурните модели. Както и възползвайки се от предимствата на UML, ще се ускори разработката на нови системи и ще се подобри документацията и поддръжката както на системите в разработка, така и на тези, които са вече в продукция. Предизвикателството на създаването на такъв инструмент, е че повечето вградени приложения са разработени и продължават да се разработват на </w:t>
      </w:r>
      <w:r w:rsidR="005345B6">
        <w:t>езика</w:t>
      </w:r>
      <w:r>
        <w:t xml:space="preserve"> за програмиране „C”. </w:t>
      </w:r>
      <w:commentRangeStart w:id="17"/>
      <w:r>
        <w:t>Това налага нестандартен подход към анализа на тези системи, тъй като за разлика от съвременните обектни езици за програмиране</w:t>
      </w:r>
      <w:r w:rsidR="009F1856">
        <w:t xml:space="preserve"> </w:t>
      </w:r>
      <w:r>
        <w:t xml:space="preserve">(като C++, C#, JAVA и т.н), </w:t>
      </w:r>
      <w:del w:id="18" w:author="aldi" w:date="2015-02-16T15:16:00Z">
        <w:r w:rsidDel="005A7174">
          <w:delText xml:space="preserve">езика </w:delText>
        </w:r>
      </w:del>
      <w:ins w:id="19" w:author="aldi" w:date="2015-02-16T15:16:00Z">
        <w:r w:rsidR="005A7174">
          <w:t xml:space="preserve">езикът </w:t>
        </w:r>
      </w:ins>
      <w:r>
        <w:t xml:space="preserve">„C” е слабо поддържан от </w:t>
      </w:r>
      <w:r w:rsidR="009F1856">
        <w:t>инструментите</w:t>
      </w:r>
      <w:r>
        <w:t xml:space="preserve"> за UML обработка и дизайн.</w:t>
      </w:r>
      <w:commentRangeEnd w:id="17"/>
      <w:r w:rsidR="005A7174">
        <w:rPr>
          <w:rStyle w:val="CommentReference"/>
        </w:rPr>
        <w:commentReference w:id="17"/>
      </w:r>
    </w:p>
    <w:p w:rsidR="00726BC6" w:rsidRPr="00653306" w:rsidRDefault="00C3793A" w:rsidP="00653306">
      <w:pPr>
        <w:pStyle w:val="Heading2"/>
        <w:rPr>
          <w:szCs w:val="24"/>
        </w:rPr>
      </w:pPr>
      <w:bookmarkStart w:id="20" w:name="_Toc397092985"/>
      <w:bookmarkStart w:id="21" w:name="_Ref397600358"/>
      <w:bookmarkStart w:id="22" w:name="_Ref409644656"/>
      <w:bookmarkStart w:id="23" w:name="_Ref410247405"/>
      <w:bookmarkStart w:id="24" w:name="_Ref412314653"/>
      <w:bookmarkStart w:id="25" w:name="_Toc412390692"/>
      <w:r w:rsidRPr="00AC428D">
        <w:t>Цел и задачи на дипломната работа</w:t>
      </w:r>
      <w:bookmarkEnd w:id="20"/>
      <w:bookmarkEnd w:id="21"/>
      <w:bookmarkEnd w:id="22"/>
      <w:bookmarkEnd w:id="23"/>
      <w:bookmarkEnd w:id="24"/>
      <w:bookmarkEnd w:id="25"/>
    </w:p>
    <w:p w:rsidR="00726BC6" w:rsidRPr="007C536F" w:rsidRDefault="00726BC6" w:rsidP="00726BC6">
      <w:pPr>
        <w:pStyle w:val="Abstract"/>
        <w:rPr>
          <w:b/>
          <w:sz w:val="24"/>
        </w:rPr>
      </w:pPr>
      <w:r w:rsidRPr="007C536F">
        <w:rPr>
          <w:b/>
          <w:sz w:val="24"/>
        </w:rPr>
        <w:t>Цел на дипломната работа:</w:t>
      </w:r>
    </w:p>
    <w:p w:rsidR="00726BC6" w:rsidRDefault="00726BC6" w:rsidP="008E5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Да се разработи архитектурен инструмент, който извлича информация за интерфейсите на компонентите от техния  код и представя еквивалентен UML модел със следните артефакти: класове, компоненти(зависимости м/у компоненти). Инструментът трябва да може да генерира базов код за нова система по даден модел.</w:t>
      </w:r>
    </w:p>
    <w:p w:rsidR="00726BC6" w:rsidRDefault="00726BC6" w:rsidP="00726BC6">
      <w:pPr>
        <w:pStyle w:val="BodyText"/>
      </w:pPr>
    </w:p>
    <w:p w:rsidR="00726BC6" w:rsidRDefault="00726BC6" w:rsidP="00726BC6">
      <w:pPr>
        <w:rPr>
          <w:b/>
        </w:rPr>
      </w:pPr>
      <w:r>
        <w:rPr>
          <w:b/>
        </w:rPr>
        <w:t>Задачи, произтичащи от целта:</w:t>
      </w:r>
    </w:p>
    <w:p w:rsidR="00726BC6" w:rsidRDefault="00726BC6" w:rsidP="00A930EA">
      <w:pPr>
        <w:numPr>
          <w:ilvl w:val="0"/>
          <w:numId w:val="28"/>
        </w:numPr>
        <w:tabs>
          <w:tab w:val="left" w:pos="720"/>
        </w:tabs>
        <w:suppressAutoHyphens/>
        <w:spacing w:after="0"/>
        <w:jc w:val="left"/>
        <w:rPr>
          <w:bCs/>
        </w:rPr>
      </w:pPr>
      <w:bookmarkStart w:id="26" w:name="_Ref412314696"/>
      <w:r>
        <w:t>Да се направи проучване и анализ на други подобни инструменти и подходи</w:t>
      </w:r>
      <w:bookmarkEnd w:id="26"/>
      <w:r>
        <w:t xml:space="preserve"> </w:t>
      </w:r>
    </w:p>
    <w:p w:rsidR="00726BC6" w:rsidRDefault="00726BC6" w:rsidP="00A930EA">
      <w:pPr>
        <w:numPr>
          <w:ilvl w:val="0"/>
          <w:numId w:val="28"/>
        </w:numPr>
        <w:tabs>
          <w:tab w:val="left" w:pos="720"/>
        </w:tabs>
        <w:suppressAutoHyphens/>
        <w:spacing w:after="0"/>
        <w:jc w:val="left"/>
        <w:rPr>
          <w:bCs/>
        </w:rPr>
      </w:pPr>
      <w:r>
        <w:rPr>
          <w:bCs/>
        </w:rPr>
        <w:t>Да се изследват отворени формати за представяне на UML модели и да се избере най-подходящия за извършване на задачата.</w:t>
      </w:r>
    </w:p>
    <w:p w:rsidR="00726BC6" w:rsidRDefault="00726BC6" w:rsidP="00A930EA">
      <w:pPr>
        <w:numPr>
          <w:ilvl w:val="0"/>
          <w:numId w:val="28"/>
        </w:numPr>
        <w:tabs>
          <w:tab w:val="left" w:pos="720"/>
        </w:tabs>
        <w:suppressAutoHyphens/>
        <w:spacing w:after="0"/>
        <w:jc w:val="left"/>
        <w:rPr>
          <w:bCs/>
        </w:rPr>
      </w:pPr>
      <w:r>
        <w:rPr>
          <w:bCs/>
        </w:rPr>
        <w:t>Да се създаде проект на софтуерния инструмент за генерация на базов код на системата, които съдържа три основни модула: модул за генериране на UML, анализатор на софтуерен код, генератор на код.</w:t>
      </w:r>
    </w:p>
    <w:p w:rsidR="00726BC6" w:rsidRDefault="00726BC6" w:rsidP="00A930EA">
      <w:pPr>
        <w:numPr>
          <w:ilvl w:val="0"/>
          <w:numId w:val="28"/>
        </w:numPr>
        <w:tabs>
          <w:tab w:val="left" w:pos="720"/>
        </w:tabs>
        <w:suppressAutoHyphens/>
        <w:spacing w:after="0"/>
        <w:jc w:val="left"/>
        <w:rPr>
          <w:bCs/>
        </w:rPr>
      </w:pPr>
      <w:r>
        <w:rPr>
          <w:bCs/>
        </w:rPr>
        <w:lastRenderedPageBreak/>
        <w:t>Да се разработи модул за генериране на UML модели.</w:t>
      </w:r>
    </w:p>
    <w:p w:rsidR="00726BC6" w:rsidRDefault="00726BC6" w:rsidP="00A930EA">
      <w:pPr>
        <w:numPr>
          <w:ilvl w:val="0"/>
          <w:numId w:val="28"/>
        </w:numPr>
        <w:tabs>
          <w:tab w:val="left" w:pos="720"/>
        </w:tabs>
        <w:suppressAutoHyphens/>
        <w:spacing w:after="0"/>
        <w:jc w:val="left"/>
        <w:rPr>
          <w:bCs/>
        </w:rPr>
      </w:pPr>
      <w:r>
        <w:rPr>
          <w:bCs/>
        </w:rPr>
        <w:t>Да се разработи анализатор на софтуерен код.</w:t>
      </w:r>
    </w:p>
    <w:p w:rsidR="00726BC6" w:rsidRDefault="00726BC6" w:rsidP="00A930EA">
      <w:pPr>
        <w:numPr>
          <w:ilvl w:val="0"/>
          <w:numId w:val="28"/>
        </w:numPr>
        <w:tabs>
          <w:tab w:val="left" w:pos="720"/>
        </w:tabs>
        <w:suppressAutoHyphens/>
        <w:spacing w:after="0"/>
        <w:jc w:val="left"/>
        <w:rPr>
          <w:bCs/>
        </w:rPr>
      </w:pPr>
      <w:r>
        <w:rPr>
          <w:bCs/>
        </w:rPr>
        <w:t>Да се разработи генератор на базов код на системата по даден модел.</w:t>
      </w:r>
    </w:p>
    <w:p w:rsidR="00393D78" w:rsidRDefault="00393D78" w:rsidP="00393D78">
      <w:pPr>
        <w:suppressAutoHyphens/>
        <w:spacing w:after="0"/>
        <w:jc w:val="left"/>
        <w:rPr>
          <w:bCs/>
        </w:rPr>
      </w:pPr>
    </w:p>
    <w:p w:rsidR="00393D78" w:rsidRDefault="00393D78" w:rsidP="00393D78">
      <w:pPr>
        <w:suppressAutoHyphens/>
        <w:spacing w:after="0"/>
        <w:jc w:val="left"/>
        <w:rPr>
          <w:bCs/>
        </w:rPr>
      </w:pPr>
      <w:r>
        <w:rPr>
          <w:bCs/>
        </w:rPr>
        <w:t>Горе</w:t>
      </w:r>
      <w:r w:rsidR="00061EEA">
        <w:rPr>
          <w:bCs/>
        </w:rPr>
        <w:t>-</w:t>
      </w:r>
      <w:r>
        <w:rPr>
          <w:bCs/>
        </w:rPr>
        <w:t xml:space="preserve">описаните задачи са развити посредством концептуален модел в точка </w:t>
      </w:r>
      <w:r w:rsidRPr="00393D78">
        <w:rPr>
          <w:bCs/>
          <w:i/>
        </w:rPr>
        <w:fldChar w:fldCharType="begin"/>
      </w:r>
      <w:r w:rsidRPr="00393D78">
        <w:rPr>
          <w:bCs/>
          <w:i/>
        </w:rPr>
        <w:instrText xml:space="preserve"> REF _Ref408855430 \r \h </w:instrText>
      </w:r>
      <w:r>
        <w:rPr>
          <w:bCs/>
          <w:i/>
        </w:rPr>
        <w:instrText xml:space="preserve"> \* MERGEFORMAT </w:instrText>
      </w:r>
      <w:r w:rsidRPr="00393D78">
        <w:rPr>
          <w:bCs/>
          <w:i/>
        </w:rPr>
      </w:r>
      <w:r w:rsidRPr="00393D78">
        <w:rPr>
          <w:bCs/>
          <w:i/>
        </w:rPr>
        <w:fldChar w:fldCharType="separate"/>
      </w:r>
      <w:r w:rsidR="00D05633">
        <w:rPr>
          <w:bCs/>
          <w:i/>
        </w:rPr>
        <w:t>3.1</w:t>
      </w:r>
      <w:r w:rsidRPr="00393D78">
        <w:rPr>
          <w:bCs/>
          <w:i/>
        </w:rPr>
        <w:fldChar w:fldCharType="end"/>
      </w:r>
      <w:r>
        <w:rPr>
          <w:bCs/>
        </w:rPr>
        <w:t xml:space="preserve"> и в последствие са декомпозирани на потребителски изисквания в точка </w:t>
      </w:r>
      <w:r w:rsidRPr="00393D78">
        <w:rPr>
          <w:bCs/>
          <w:i/>
        </w:rPr>
        <w:fldChar w:fldCharType="begin"/>
      </w:r>
      <w:r w:rsidRPr="00393D78">
        <w:rPr>
          <w:bCs/>
          <w:i/>
        </w:rPr>
        <w:instrText xml:space="preserve"> REF _Ref408855494 \r \h </w:instrText>
      </w:r>
      <w:r>
        <w:rPr>
          <w:bCs/>
          <w:i/>
        </w:rPr>
        <w:instrText xml:space="preserve"> \* MERGEFORMAT </w:instrText>
      </w:r>
      <w:r w:rsidRPr="00393D78">
        <w:rPr>
          <w:bCs/>
          <w:i/>
        </w:rPr>
      </w:r>
      <w:r w:rsidRPr="00393D78">
        <w:rPr>
          <w:bCs/>
          <w:i/>
        </w:rPr>
        <w:fldChar w:fldCharType="separate"/>
      </w:r>
      <w:r w:rsidR="00D05633">
        <w:rPr>
          <w:bCs/>
          <w:i/>
        </w:rPr>
        <w:t>3.3</w:t>
      </w:r>
      <w:r w:rsidRPr="00393D78">
        <w:rPr>
          <w:bCs/>
          <w:i/>
        </w:rPr>
        <w:fldChar w:fldCharType="end"/>
      </w:r>
      <w:r>
        <w:rPr>
          <w:bCs/>
        </w:rPr>
        <w:t>.</w:t>
      </w:r>
    </w:p>
    <w:p w:rsidR="00C3793A" w:rsidRPr="00C42DFD" w:rsidRDefault="00ED1159" w:rsidP="00AC428D">
      <w:pPr>
        <w:pStyle w:val="Heading2"/>
      </w:pPr>
      <w:bookmarkStart w:id="27" w:name="_Toc397092986"/>
      <w:bookmarkStart w:id="28" w:name="_Ref410250726"/>
      <w:bookmarkStart w:id="29" w:name="_Toc412390693"/>
      <w:r w:rsidRPr="00AC428D">
        <w:t>О</w:t>
      </w:r>
      <w:r w:rsidR="00C3793A" w:rsidRPr="00AC428D">
        <w:t>чаквани ползи от реализацията</w:t>
      </w:r>
      <w:bookmarkEnd w:id="27"/>
      <w:bookmarkEnd w:id="28"/>
      <w:bookmarkEnd w:id="29"/>
    </w:p>
    <w:p w:rsidR="00C420F1" w:rsidRDefault="00D90D1B" w:rsidP="00C420F1">
      <w:r w:rsidRPr="00D90D1B">
        <w:t xml:space="preserve">Целта на този документ е да предостави метод и решение за придържане към оригиналната структура на дадена система и опростяването </w:t>
      </w:r>
      <w:r w:rsidR="00F34106" w:rsidRPr="00F34106">
        <w:rPr>
          <w:rFonts w:ascii="Cambria Math" w:hAnsi="Cambria Math"/>
          <w:b/>
        </w:rPr>
        <w:t>ѝ</w:t>
      </w:r>
      <w:r w:rsidRPr="00D90D1B">
        <w:t xml:space="preserve">, което допринася възможността за </w:t>
      </w:r>
      <w:r w:rsidRPr="00E3202A">
        <w:rPr>
          <w:b/>
        </w:rPr>
        <w:t xml:space="preserve">еволюирането на </w:t>
      </w:r>
      <w:commentRangeStart w:id="30"/>
      <w:r w:rsidRPr="00E3202A">
        <w:rPr>
          <w:b/>
        </w:rPr>
        <w:t>програмата</w:t>
      </w:r>
      <w:r w:rsidR="001E0720">
        <w:rPr>
          <w:b/>
        </w:rPr>
        <w:t xml:space="preserve"> </w:t>
      </w:r>
      <w:commentRangeEnd w:id="30"/>
      <w:r w:rsidR="00007962">
        <w:rPr>
          <w:rStyle w:val="CommentReference"/>
        </w:rPr>
        <w:commentReference w:id="30"/>
      </w:r>
      <w:r w:rsidR="001E0720">
        <w:t>с помощта на по-малко ресурси</w:t>
      </w:r>
      <w:r w:rsidRPr="00D90D1B">
        <w:t xml:space="preserve">. Еволюция на програмата може да бъде корекция на грешки, подобряване на производителността или други атрибути, адаптиране на продукта към </w:t>
      </w:r>
      <w:r w:rsidR="00C420F1">
        <w:t>нова</w:t>
      </w:r>
      <w:r w:rsidRPr="00D90D1B">
        <w:t xml:space="preserve"> среда или добавяне на функционалност.</w:t>
      </w:r>
      <w:r w:rsidR="00C420F1">
        <w:t xml:space="preserve"> </w:t>
      </w:r>
    </w:p>
    <w:p w:rsidR="001E0720" w:rsidRDefault="001E0720" w:rsidP="00C420F1"/>
    <w:p w:rsidR="007A3B09" w:rsidRDefault="00567D56" w:rsidP="00C420F1">
      <w:commentRangeStart w:id="31"/>
      <w:r>
        <w:t>Предложеното решение</w:t>
      </w:r>
      <w:r w:rsidR="007A3B09">
        <w:t xml:space="preserve"> </w:t>
      </w:r>
      <w:r>
        <w:t>д</w:t>
      </w:r>
      <w:r w:rsidR="007A3B09">
        <w:t>ава възможност</w:t>
      </w:r>
      <w:r w:rsidR="000E2B4B">
        <w:t>и</w:t>
      </w:r>
      <w:r w:rsidR="007A3B09">
        <w:t xml:space="preserve"> за:</w:t>
      </w:r>
    </w:p>
    <w:p w:rsidR="001B312B" w:rsidRDefault="001B312B" w:rsidP="00A930EA">
      <w:pPr>
        <w:pStyle w:val="ListParagraph"/>
        <w:numPr>
          <w:ilvl w:val="0"/>
          <w:numId w:val="29"/>
        </w:numPr>
      </w:pPr>
      <w:r>
        <w:t>Поддържане на компонентен модел на софтуерна система (вкл. Вграден софтуер) писана на езика за програмиране “C”</w:t>
      </w:r>
      <w:r w:rsidR="00357DC9">
        <w:t>. Т.е. позволява внедряването на готови инструменти за моделиране и същевременно:</w:t>
      </w:r>
    </w:p>
    <w:p w:rsidR="008F531D" w:rsidRDefault="008F531D" w:rsidP="00A930EA">
      <w:pPr>
        <w:pStyle w:val="ListParagraph"/>
        <w:numPr>
          <w:ilvl w:val="1"/>
          <w:numId w:val="29"/>
        </w:numPr>
      </w:pPr>
      <w:r>
        <w:t xml:space="preserve">създава условия за </w:t>
      </w:r>
      <w:r w:rsidR="00433F70">
        <w:rPr>
          <w:lang w:val="en-US"/>
        </w:rPr>
        <w:t>интегриране</w:t>
      </w:r>
      <w:r>
        <w:t xml:space="preserve"> на верига от стандартни инструменти работещи с </w:t>
      </w:r>
      <w:r w:rsidR="005345B6">
        <w:t>компонентния</w:t>
      </w:r>
      <w:r>
        <w:t xml:space="preserve"> модел като например: </w:t>
      </w:r>
      <w:r w:rsidRPr="008F531D">
        <w:rPr>
          <w:i/>
        </w:rPr>
        <w:t>код генерация</w:t>
      </w:r>
      <w:r>
        <w:rPr>
          <w:i/>
        </w:rPr>
        <w:t xml:space="preserve"> </w:t>
      </w:r>
      <w:r w:rsidRPr="008F531D">
        <w:t>(</w:t>
      </w:r>
      <w:r>
        <w:t>част от заданието</w:t>
      </w:r>
      <w:r w:rsidRPr="008F531D">
        <w:t>)</w:t>
      </w:r>
      <w:r>
        <w:t xml:space="preserve">, </w:t>
      </w:r>
      <w:r>
        <w:rPr>
          <w:i/>
        </w:rPr>
        <w:t xml:space="preserve">инструменти за анализ </w:t>
      </w:r>
      <w:r w:rsidRPr="008F531D">
        <w:t>(</w:t>
      </w:r>
      <w:r w:rsidR="00892172">
        <w:t xml:space="preserve">спазване на </w:t>
      </w:r>
      <w:r>
        <w:t>времеви</w:t>
      </w:r>
      <w:r w:rsidR="00892172">
        <w:t xml:space="preserve"> изисквания</w:t>
      </w:r>
      <w:r>
        <w:t>, използвана памет</w:t>
      </w:r>
      <w:r w:rsidRPr="008F531D">
        <w:t>)</w:t>
      </w:r>
      <w:r>
        <w:t xml:space="preserve">, </w:t>
      </w:r>
      <w:r w:rsidRPr="008F531D">
        <w:rPr>
          <w:i/>
        </w:rPr>
        <w:t>инструменти за преструктуриран</w:t>
      </w:r>
      <w:r w:rsidR="00892172">
        <w:rPr>
          <w:i/>
        </w:rPr>
        <w:t>е, инструменти за симулация (стимулиране на входовете на системата с</w:t>
      </w:r>
      <w:r w:rsidR="0071172E">
        <w:rPr>
          <w:i/>
        </w:rPr>
        <w:t xml:space="preserve"> тестова платформа, както и </w:t>
      </w:r>
      <w:r w:rsidR="00790485">
        <w:rPr>
          <w:i/>
        </w:rPr>
        <w:t xml:space="preserve">софтуерна </w:t>
      </w:r>
      <w:r w:rsidR="0071172E">
        <w:rPr>
          <w:i/>
        </w:rPr>
        <w:t>симулация на средата</w:t>
      </w:r>
      <w:r w:rsidR="00892172">
        <w:rPr>
          <w:i/>
        </w:rPr>
        <w:t>)</w:t>
      </w:r>
    </w:p>
    <w:p w:rsidR="007A3B09" w:rsidRDefault="007A3B09" w:rsidP="00A930EA">
      <w:pPr>
        <w:pStyle w:val="ListParagraph"/>
        <w:numPr>
          <w:ilvl w:val="0"/>
          <w:numId w:val="29"/>
        </w:numPr>
      </w:pPr>
      <w:r>
        <w:t xml:space="preserve">Бързо навлизане в </w:t>
      </w:r>
      <w:r w:rsidR="006829C1">
        <w:t>софтуерната система</w:t>
      </w:r>
      <w:r>
        <w:t xml:space="preserve"> посредством модел представящ </w:t>
      </w:r>
      <w:r w:rsidR="006829C1">
        <w:t>я с високо ниво на абстракция</w:t>
      </w:r>
    </w:p>
    <w:p w:rsidR="00892172" w:rsidRDefault="00892172" w:rsidP="00A930EA">
      <w:pPr>
        <w:pStyle w:val="ListParagraph"/>
        <w:numPr>
          <w:ilvl w:val="1"/>
          <w:numId w:val="29"/>
        </w:numPr>
      </w:pPr>
      <w:r>
        <w:t>Чрез визуализация на модела разработчикът може лесно да проследи веригата на възникване на проблема и да се насочи към проблемния компонент и интерфейс.</w:t>
      </w:r>
    </w:p>
    <w:p w:rsidR="00357DC9" w:rsidRDefault="00357DC9" w:rsidP="00A930EA">
      <w:pPr>
        <w:pStyle w:val="ListParagraph"/>
        <w:numPr>
          <w:ilvl w:val="1"/>
          <w:numId w:val="29"/>
        </w:numPr>
      </w:pPr>
      <w:r>
        <w:t xml:space="preserve">Дава възможност за </w:t>
      </w:r>
      <w:r w:rsidR="00061EEA">
        <w:t xml:space="preserve">автоматизирано, </w:t>
      </w:r>
      <w:r>
        <w:t>бързо и структурирано търсене в модела</w:t>
      </w:r>
      <w:r w:rsidR="00061EEA">
        <w:t>.</w:t>
      </w:r>
    </w:p>
    <w:p w:rsidR="006829C1" w:rsidRDefault="006829C1" w:rsidP="00A930EA">
      <w:pPr>
        <w:pStyle w:val="ListParagraph"/>
        <w:numPr>
          <w:ilvl w:val="0"/>
          <w:numId w:val="29"/>
        </w:numPr>
      </w:pPr>
      <w:r>
        <w:t xml:space="preserve">Възможност за модификация в самия модел и отразяване на промяната директно в кода чрез генерация </w:t>
      </w:r>
      <w:r w:rsidR="00D722CB">
        <w:t xml:space="preserve">на </w:t>
      </w:r>
      <w:r>
        <w:t>изходен код</w:t>
      </w:r>
      <w:r w:rsidR="00E56144">
        <w:t>. Като както модификацията може да бъде отстраняване на даден дефект, така тя може да бъде добавяне или премахване на дадена функционалност.</w:t>
      </w:r>
    </w:p>
    <w:p w:rsidR="00D722CB" w:rsidRDefault="00D722CB" w:rsidP="00A930EA">
      <w:pPr>
        <w:pStyle w:val="ListParagraph"/>
        <w:numPr>
          <w:ilvl w:val="0"/>
          <w:numId w:val="29"/>
        </w:numPr>
      </w:pPr>
      <w:r>
        <w:t>В комбинация горните 2 точки дават възможност за бърза, точна и сигурна промяна на софтуерната система с минимален риск.</w:t>
      </w:r>
    </w:p>
    <w:p w:rsidR="008F531D" w:rsidRDefault="008F531D" w:rsidP="00A930EA">
      <w:pPr>
        <w:pStyle w:val="ListParagraph"/>
        <w:numPr>
          <w:ilvl w:val="0"/>
          <w:numId w:val="29"/>
        </w:numPr>
      </w:pPr>
      <w:r>
        <w:t>Възможност за лесна миграция на бизнес логиката, чрез трансформация на модела и код генерация към по съвременна (или различна) платформа.</w:t>
      </w:r>
      <w:commentRangeEnd w:id="31"/>
      <w:r w:rsidR="00007962">
        <w:rPr>
          <w:rStyle w:val="CommentReference"/>
        </w:rPr>
        <w:commentReference w:id="31"/>
      </w:r>
    </w:p>
    <w:p w:rsidR="00C3793A" w:rsidRPr="00F93A5D" w:rsidRDefault="00C3793A" w:rsidP="00791698">
      <w:pPr>
        <w:pStyle w:val="Heading2"/>
      </w:pPr>
      <w:bookmarkStart w:id="32" w:name="_Toc397092990"/>
      <w:bookmarkStart w:id="33" w:name="_Toc412390694"/>
      <w:r w:rsidRPr="00F93A5D">
        <w:t>Структура на дипломната работа</w:t>
      </w:r>
      <w:bookmarkEnd w:id="32"/>
      <w:bookmarkEnd w:id="33"/>
    </w:p>
    <w:p w:rsidR="00294382" w:rsidRPr="00BF4A9A" w:rsidRDefault="00B52624" w:rsidP="00294382">
      <w:r>
        <w:t xml:space="preserve">Тази дипломна </w:t>
      </w:r>
      <w:r w:rsidR="00405D1F">
        <w:rPr>
          <w:lang w:val="en-US"/>
        </w:rPr>
        <w:t xml:space="preserve">се състои </w:t>
      </w:r>
      <w:r>
        <w:t xml:space="preserve">основно от </w:t>
      </w:r>
      <w:r w:rsidR="002206CA">
        <w:t>три</w:t>
      </w:r>
      <w:r>
        <w:t xml:space="preserve"> части</w:t>
      </w:r>
      <w:r w:rsidR="002206CA">
        <w:t>.</w:t>
      </w:r>
      <w:r>
        <w:t xml:space="preserve"> </w:t>
      </w:r>
      <w:r w:rsidR="002206CA">
        <w:t>П</w:t>
      </w:r>
      <w:r>
        <w:t xml:space="preserve">ървата част дава теоретичната </w:t>
      </w:r>
      <w:r w:rsidR="002206CA">
        <w:t>основа на разглежданата тема, следвана от концептуално решение и изисквания към реализацията, в последната част е представено решението на проблема.</w:t>
      </w:r>
      <w:r w:rsidR="004652D0">
        <w:t xml:space="preserve"> В </w:t>
      </w:r>
      <w:r w:rsidR="00A277D2">
        <w:rPr>
          <w:i/>
        </w:rPr>
        <w:lastRenderedPageBreak/>
        <w:t>г</w:t>
      </w:r>
      <w:r w:rsidR="004652D0" w:rsidRPr="004652D0">
        <w:rPr>
          <w:i/>
        </w:rPr>
        <w:t xml:space="preserve">лава </w:t>
      </w:r>
      <w:r w:rsidR="004652D0" w:rsidRPr="004652D0">
        <w:rPr>
          <w:i/>
        </w:rPr>
        <w:fldChar w:fldCharType="begin"/>
      </w:r>
      <w:r w:rsidR="004652D0" w:rsidRPr="004652D0">
        <w:rPr>
          <w:i/>
        </w:rPr>
        <w:instrText xml:space="preserve"> REF _Ref411171126 \r \h </w:instrText>
      </w:r>
      <w:r w:rsidR="004652D0">
        <w:rPr>
          <w:i/>
        </w:rPr>
        <w:instrText xml:space="preserve"> \* MERGEFORMAT </w:instrText>
      </w:r>
      <w:r w:rsidR="004652D0" w:rsidRPr="004652D0">
        <w:rPr>
          <w:i/>
        </w:rPr>
      </w:r>
      <w:r w:rsidR="004652D0" w:rsidRPr="004652D0">
        <w:rPr>
          <w:i/>
        </w:rPr>
        <w:fldChar w:fldCharType="separate"/>
      </w:r>
      <w:r w:rsidR="00D05633">
        <w:rPr>
          <w:i/>
        </w:rPr>
        <w:t>2</w:t>
      </w:r>
      <w:r w:rsidR="004652D0" w:rsidRPr="004652D0">
        <w:rPr>
          <w:i/>
        </w:rPr>
        <w:fldChar w:fldCharType="end"/>
      </w:r>
      <w:r w:rsidR="004652D0">
        <w:t xml:space="preserve"> даваме основна терминология и </w:t>
      </w:r>
      <w:r w:rsidR="004E5110">
        <w:t>сравняваме</w:t>
      </w:r>
      <w:r w:rsidR="004652D0">
        <w:t xml:space="preserve"> подобни решения на </w:t>
      </w:r>
      <w:r w:rsidR="004E5110">
        <w:t>разглеждания проблем</w:t>
      </w:r>
      <w:r w:rsidR="004652D0">
        <w:t>.</w:t>
      </w:r>
      <w:r w:rsidR="00BF4A9A">
        <w:t xml:space="preserve"> </w:t>
      </w:r>
      <w:r w:rsidR="00BF4A9A" w:rsidRPr="00BF4A9A">
        <w:rPr>
          <w:i/>
        </w:rPr>
        <w:t xml:space="preserve">Глава </w:t>
      </w:r>
      <w:r w:rsidR="00BF4A9A" w:rsidRPr="00BF4A9A">
        <w:rPr>
          <w:i/>
        </w:rPr>
        <w:fldChar w:fldCharType="begin"/>
      </w:r>
      <w:r w:rsidR="00BF4A9A" w:rsidRPr="00BF4A9A">
        <w:rPr>
          <w:i/>
        </w:rPr>
        <w:instrText xml:space="preserve"> REF _Ref411171407 \r \h </w:instrText>
      </w:r>
      <w:r w:rsidR="00BF4A9A">
        <w:rPr>
          <w:i/>
        </w:rPr>
        <w:instrText xml:space="preserve"> \* MERGEFORMAT </w:instrText>
      </w:r>
      <w:r w:rsidR="00BF4A9A" w:rsidRPr="00BF4A9A">
        <w:rPr>
          <w:i/>
        </w:rPr>
      </w:r>
      <w:r w:rsidR="00BF4A9A" w:rsidRPr="00BF4A9A">
        <w:rPr>
          <w:i/>
        </w:rPr>
        <w:fldChar w:fldCharType="separate"/>
      </w:r>
      <w:r w:rsidR="00D05633">
        <w:rPr>
          <w:i/>
        </w:rPr>
        <w:t>3</w:t>
      </w:r>
      <w:r w:rsidR="00BF4A9A" w:rsidRPr="00BF4A9A">
        <w:rPr>
          <w:i/>
        </w:rPr>
        <w:fldChar w:fldCharType="end"/>
      </w:r>
      <w:r w:rsidR="00BF4A9A">
        <w:t xml:space="preserve"> излага </w:t>
      </w:r>
      <w:r w:rsidR="0025272A">
        <w:t>концептуален модел на решението, също така</w:t>
      </w:r>
      <w:r w:rsidR="00BF4A9A">
        <w:t xml:space="preserve"> функционални и нефункционални изисквания. </w:t>
      </w:r>
      <w:r w:rsidR="00BF4A9A" w:rsidRPr="00BF4A9A">
        <w:rPr>
          <w:i/>
        </w:rPr>
        <w:t xml:space="preserve">Глава </w:t>
      </w:r>
      <w:r w:rsidR="00BF4A9A" w:rsidRPr="00BF4A9A">
        <w:rPr>
          <w:i/>
        </w:rPr>
        <w:fldChar w:fldCharType="begin"/>
      </w:r>
      <w:r w:rsidR="00BF4A9A" w:rsidRPr="00BF4A9A">
        <w:rPr>
          <w:i/>
        </w:rPr>
        <w:instrText xml:space="preserve"> REF _Ref411171600 \r \h </w:instrText>
      </w:r>
      <w:r w:rsidR="00BF4A9A">
        <w:rPr>
          <w:i/>
        </w:rPr>
        <w:instrText xml:space="preserve"> \* MERGEFORMAT </w:instrText>
      </w:r>
      <w:r w:rsidR="00BF4A9A" w:rsidRPr="00BF4A9A">
        <w:rPr>
          <w:i/>
        </w:rPr>
      </w:r>
      <w:r w:rsidR="00BF4A9A" w:rsidRPr="00BF4A9A">
        <w:rPr>
          <w:i/>
        </w:rPr>
        <w:fldChar w:fldCharType="separate"/>
      </w:r>
      <w:r w:rsidR="00D05633">
        <w:rPr>
          <w:i/>
        </w:rPr>
        <w:t>4</w:t>
      </w:r>
      <w:r w:rsidR="00BF4A9A" w:rsidRPr="00BF4A9A">
        <w:rPr>
          <w:i/>
        </w:rPr>
        <w:fldChar w:fldCharType="end"/>
      </w:r>
      <w:r w:rsidR="00BF4A9A">
        <w:t xml:space="preserve"> представя варианти и избор на използ</w:t>
      </w:r>
      <w:r w:rsidR="004150BB">
        <w:t>ваните технологии при решението</w:t>
      </w:r>
      <w:r w:rsidR="004150BB">
        <w:rPr>
          <w:lang w:val="en-US"/>
        </w:rPr>
        <w:t>,</w:t>
      </w:r>
      <w:r w:rsidR="00BF4A9A">
        <w:t xml:space="preserve"> </w:t>
      </w:r>
      <w:r w:rsidR="004150BB">
        <w:rPr>
          <w:lang w:val="en-US"/>
        </w:rPr>
        <w:t>п</w:t>
      </w:r>
      <w:r w:rsidR="00BF4A9A">
        <w:t xml:space="preserve">роектирането, реализацията и тестването, на което са представени в </w:t>
      </w:r>
      <w:r w:rsidR="00BF4A9A" w:rsidRPr="00BF4A9A">
        <w:rPr>
          <w:i/>
        </w:rPr>
        <w:t xml:space="preserve">глава </w:t>
      </w:r>
      <w:r w:rsidR="00BF4A9A" w:rsidRPr="00BF4A9A">
        <w:rPr>
          <w:i/>
        </w:rPr>
        <w:fldChar w:fldCharType="begin"/>
      </w:r>
      <w:r w:rsidR="00BF4A9A" w:rsidRPr="00BF4A9A">
        <w:rPr>
          <w:i/>
        </w:rPr>
        <w:instrText xml:space="preserve"> REF _Ref411171799 \r \h </w:instrText>
      </w:r>
      <w:r w:rsidR="00BF4A9A">
        <w:rPr>
          <w:i/>
        </w:rPr>
        <w:instrText xml:space="preserve"> \* MERGEFORMAT </w:instrText>
      </w:r>
      <w:r w:rsidR="00BF4A9A" w:rsidRPr="00BF4A9A">
        <w:rPr>
          <w:i/>
        </w:rPr>
      </w:r>
      <w:r w:rsidR="00BF4A9A" w:rsidRPr="00BF4A9A">
        <w:rPr>
          <w:i/>
        </w:rPr>
        <w:fldChar w:fldCharType="separate"/>
      </w:r>
      <w:r w:rsidR="00D05633">
        <w:rPr>
          <w:i/>
        </w:rPr>
        <w:t>5</w:t>
      </w:r>
      <w:r w:rsidR="00BF4A9A" w:rsidRPr="00BF4A9A">
        <w:rPr>
          <w:i/>
        </w:rPr>
        <w:fldChar w:fldCharType="end"/>
      </w:r>
      <w:r w:rsidR="00BF4A9A">
        <w:t xml:space="preserve"> и </w:t>
      </w:r>
      <w:r w:rsidR="00BF4A9A" w:rsidRPr="00BF4A9A">
        <w:rPr>
          <w:i/>
        </w:rPr>
        <w:fldChar w:fldCharType="begin"/>
      </w:r>
      <w:r w:rsidR="00BF4A9A" w:rsidRPr="00BF4A9A">
        <w:rPr>
          <w:i/>
        </w:rPr>
        <w:instrText xml:space="preserve"> REF _Ref411171807 \r \h </w:instrText>
      </w:r>
      <w:r w:rsidR="00BF4A9A">
        <w:rPr>
          <w:i/>
        </w:rPr>
        <w:instrText xml:space="preserve"> \* MERGEFORMAT </w:instrText>
      </w:r>
      <w:r w:rsidR="00BF4A9A" w:rsidRPr="00BF4A9A">
        <w:rPr>
          <w:i/>
        </w:rPr>
      </w:r>
      <w:r w:rsidR="00BF4A9A" w:rsidRPr="00BF4A9A">
        <w:rPr>
          <w:i/>
        </w:rPr>
        <w:fldChar w:fldCharType="separate"/>
      </w:r>
      <w:r w:rsidR="00D05633">
        <w:rPr>
          <w:i/>
        </w:rPr>
        <w:t>6</w:t>
      </w:r>
      <w:r w:rsidR="00BF4A9A" w:rsidRPr="00BF4A9A">
        <w:rPr>
          <w:i/>
        </w:rPr>
        <w:fldChar w:fldCharType="end"/>
      </w:r>
      <w:r w:rsidR="00BF4A9A">
        <w:rPr>
          <w:i/>
        </w:rPr>
        <w:t>.</w:t>
      </w:r>
      <w:r w:rsidR="00BF4A9A">
        <w:t xml:space="preserve"> Обобщение и бъдещи насоки </w:t>
      </w:r>
      <w:r w:rsidR="00F93A5D">
        <w:t xml:space="preserve">за развитие и усъвършенстване се намират в </w:t>
      </w:r>
      <w:r w:rsidR="00F93A5D" w:rsidRPr="00F93A5D">
        <w:rPr>
          <w:i/>
        </w:rPr>
        <w:t xml:space="preserve">глава </w:t>
      </w:r>
      <w:r w:rsidR="00F93A5D" w:rsidRPr="00F93A5D">
        <w:rPr>
          <w:i/>
        </w:rPr>
        <w:fldChar w:fldCharType="begin"/>
      </w:r>
      <w:r w:rsidR="00F93A5D" w:rsidRPr="00F93A5D">
        <w:rPr>
          <w:i/>
        </w:rPr>
        <w:instrText xml:space="preserve"> REF _Ref411171955 \r \h </w:instrText>
      </w:r>
      <w:r w:rsidR="00F93A5D">
        <w:rPr>
          <w:i/>
        </w:rPr>
        <w:instrText xml:space="preserve"> \* MERGEFORMAT </w:instrText>
      </w:r>
      <w:r w:rsidR="00F93A5D" w:rsidRPr="00F93A5D">
        <w:rPr>
          <w:i/>
        </w:rPr>
      </w:r>
      <w:r w:rsidR="00F93A5D" w:rsidRPr="00F93A5D">
        <w:rPr>
          <w:i/>
        </w:rPr>
        <w:fldChar w:fldCharType="separate"/>
      </w:r>
      <w:r w:rsidR="00D05633">
        <w:rPr>
          <w:i/>
        </w:rPr>
        <w:t>7</w:t>
      </w:r>
      <w:r w:rsidR="00F93A5D" w:rsidRPr="00F93A5D">
        <w:rPr>
          <w:i/>
        </w:rPr>
        <w:fldChar w:fldCharType="end"/>
      </w:r>
      <w:r w:rsidR="00F93A5D">
        <w:t>.</w:t>
      </w:r>
    </w:p>
    <w:p w:rsidR="00152C5E" w:rsidRDefault="006F375A" w:rsidP="003A5D66">
      <w:pPr>
        <w:pStyle w:val="Heading1"/>
      </w:pPr>
      <w:bookmarkStart w:id="34" w:name="_Ref411171126"/>
      <w:bookmarkStart w:id="35" w:name="_Ref411178609"/>
      <w:bookmarkStart w:id="36" w:name="_Toc412390695"/>
      <w:r>
        <w:lastRenderedPageBreak/>
        <w:t>Реверсивен инж</w:t>
      </w:r>
      <w:r w:rsidR="00803DE5">
        <w:rPr>
          <w:lang w:val="en-US"/>
        </w:rPr>
        <w:t>е</w:t>
      </w:r>
      <w:r>
        <w:t>неринг</w:t>
      </w:r>
      <w:bookmarkEnd w:id="34"/>
      <w:bookmarkEnd w:id="35"/>
      <w:bookmarkEnd w:id="36"/>
    </w:p>
    <w:p w:rsidR="00041C56" w:rsidRPr="004D1E35" w:rsidRDefault="00041C56" w:rsidP="00041C56">
      <w:pPr>
        <w:rPr>
          <w:b/>
        </w:rPr>
      </w:pPr>
      <w:bookmarkStart w:id="37" w:name="_Toc397092992"/>
      <w:r w:rsidRPr="004D1E35">
        <w:rPr>
          <w:b/>
        </w:rPr>
        <w:t>Абстракт:</w:t>
      </w:r>
    </w:p>
    <w:p w:rsidR="00041C56" w:rsidRPr="007176A5" w:rsidRDefault="0051264E" w:rsidP="00041C56">
      <w:r w:rsidRPr="007176A5">
        <w:t xml:space="preserve">В тази глава задаваме основните предпоставки за възникване и дефиниция на реверсивния </w:t>
      </w:r>
      <w:r w:rsidR="005345B6" w:rsidRPr="007176A5">
        <w:t>инженеринг</w:t>
      </w:r>
      <w:r w:rsidRPr="007176A5">
        <w:t>. След</w:t>
      </w:r>
      <w:r w:rsidR="00001EDC" w:rsidRPr="007176A5">
        <w:t>ва</w:t>
      </w:r>
      <w:r w:rsidRPr="007176A5">
        <w:t xml:space="preserve"> </w:t>
      </w:r>
      <w:r w:rsidR="00001EDC" w:rsidRPr="007176A5">
        <w:t xml:space="preserve">представяне на </w:t>
      </w:r>
      <w:r w:rsidRPr="007176A5">
        <w:t xml:space="preserve">терминология </w:t>
      </w:r>
      <w:r w:rsidR="00001EDC" w:rsidRPr="007176A5">
        <w:t>от</w:t>
      </w:r>
      <w:r w:rsidRPr="007176A5">
        <w:t xml:space="preserve"> софтуерната архитектура </w:t>
      </w:r>
      <w:r w:rsidR="00001EDC" w:rsidRPr="007176A5">
        <w:t>във връзка с</w:t>
      </w:r>
      <w:r w:rsidRPr="007176A5">
        <w:t xml:space="preserve"> въз</w:t>
      </w:r>
      <w:r w:rsidR="00001EDC" w:rsidRPr="007176A5">
        <w:t>с</w:t>
      </w:r>
      <w:r w:rsidRPr="007176A5">
        <w:t xml:space="preserve">тановяването </w:t>
      </w:r>
      <w:r w:rsidR="00001EDC" w:rsidRPr="007176A5">
        <w:rPr>
          <w:rFonts w:ascii="Cambria Math" w:hAnsi="Cambria Math"/>
          <w:b/>
        </w:rPr>
        <w:t>ѝ</w:t>
      </w:r>
      <w:r w:rsidRPr="007176A5">
        <w:t>.</w:t>
      </w:r>
      <w:r w:rsidR="00001EDC" w:rsidRPr="007176A5">
        <w:t xml:space="preserve"> След като сме изложили предходните две можем да продължим с комбиниран</w:t>
      </w:r>
      <w:r w:rsidR="005C362D">
        <w:t>ето им и прилагането им в реинже</w:t>
      </w:r>
      <w:r w:rsidR="00001EDC" w:rsidRPr="007176A5">
        <w:t xml:space="preserve">неринг на компонентно-базиран софтуер, който се крие в основата на заданието на дипломната работа, и как този подход подпомага съзряването и еволюцията на разработваните </w:t>
      </w:r>
      <w:r w:rsidR="004D1E35" w:rsidRPr="007176A5">
        <w:t xml:space="preserve">софтуерни </w:t>
      </w:r>
      <w:r w:rsidR="007103C4">
        <w:t>системи. За да прилагаме то</w:t>
      </w:r>
      <w:r w:rsidR="00001EDC" w:rsidRPr="007176A5">
        <w:t xml:space="preserve">зи подход обаче ни е необходима среда, която да спомага извършването му, затова </w:t>
      </w:r>
      <w:r w:rsidR="004D1E35" w:rsidRPr="007176A5">
        <w:t xml:space="preserve">формализираме вече изложената теория във изграждащи блокове на система, която извършва архитектурна реконструкция. Всички горе-описани са изграждащи блокове </w:t>
      </w:r>
      <w:r w:rsidRPr="007176A5">
        <w:t>за обособяване концепция</w:t>
      </w:r>
      <w:r w:rsidR="004D1E35" w:rsidRPr="007176A5">
        <w:t>та (</w:t>
      </w:r>
      <w:r w:rsidR="004D1E35" w:rsidRPr="007176A5">
        <w:rPr>
          <w:i/>
        </w:rPr>
        <w:fldChar w:fldCharType="begin"/>
      </w:r>
      <w:r w:rsidR="004D1E35" w:rsidRPr="007176A5">
        <w:rPr>
          <w:i/>
        </w:rPr>
        <w:instrText xml:space="preserve"> REF _Ref409559519 \r \h  \* MERGEFORMAT </w:instrText>
      </w:r>
      <w:r w:rsidR="004D1E35" w:rsidRPr="007176A5">
        <w:rPr>
          <w:i/>
        </w:rPr>
      </w:r>
      <w:r w:rsidR="004D1E35" w:rsidRPr="007176A5">
        <w:rPr>
          <w:i/>
        </w:rPr>
        <w:fldChar w:fldCharType="separate"/>
      </w:r>
      <w:r w:rsidR="00D05633">
        <w:rPr>
          <w:i/>
        </w:rPr>
        <w:t>3.1</w:t>
      </w:r>
      <w:r w:rsidR="004D1E35" w:rsidRPr="007176A5">
        <w:rPr>
          <w:i/>
        </w:rPr>
        <w:fldChar w:fldCharType="end"/>
      </w:r>
      <w:r w:rsidR="004D1E35" w:rsidRPr="007176A5">
        <w:t>)</w:t>
      </w:r>
      <w:r w:rsidRPr="007176A5">
        <w:t xml:space="preserve"> на решението</w:t>
      </w:r>
      <w:r w:rsidR="004D1E35" w:rsidRPr="007176A5">
        <w:t xml:space="preserve"> в тази дипломна работа, като допълнително съм използвал насоки от вече съществуващи подобни решения, които също са описани и анализирани в тази глава.</w:t>
      </w:r>
    </w:p>
    <w:p w:rsidR="007F13AB" w:rsidRDefault="00505D85" w:rsidP="00E64EF4">
      <w:pPr>
        <w:pStyle w:val="Heading2"/>
      </w:pPr>
      <w:bookmarkStart w:id="38" w:name="_Toc412390696"/>
      <w:r w:rsidRPr="00E64EF4">
        <w:t>Основни д</w:t>
      </w:r>
      <w:r w:rsidR="005C02D5" w:rsidRPr="00E64EF4">
        <w:t>ефиниции</w:t>
      </w:r>
      <w:bookmarkEnd w:id="37"/>
      <w:bookmarkEnd w:id="38"/>
    </w:p>
    <w:p w:rsidR="007176A5" w:rsidRPr="007176A5" w:rsidRDefault="007176A5" w:rsidP="007176A5">
      <w:r>
        <w:t xml:space="preserve">Секцията дава дефиниция на </w:t>
      </w:r>
      <w:r w:rsidR="005C362D">
        <w:t>реинже</w:t>
      </w:r>
      <w:r>
        <w:t xml:space="preserve">неринга и дава връзката му с традиционното софтуерно инженерство. Излага също необходима терминология от софтуерните </w:t>
      </w:r>
      <w:r w:rsidR="005345B6">
        <w:t>архитектури</w:t>
      </w:r>
      <w:r>
        <w:t xml:space="preserve">, която е необходима за прилагането </w:t>
      </w:r>
      <w:r w:rsidR="005C362D">
        <w:t>реинже</w:t>
      </w:r>
      <w:r>
        <w:t>неринга.</w:t>
      </w:r>
    </w:p>
    <w:p w:rsidR="00295372" w:rsidRPr="00E64EF4" w:rsidRDefault="005C362D" w:rsidP="00E64EF4">
      <w:pPr>
        <w:pStyle w:val="Heading3"/>
      </w:pPr>
      <w:bookmarkStart w:id="39" w:name="_Toc412390697"/>
      <w:r>
        <w:t>Терминология на реинже</w:t>
      </w:r>
      <w:r w:rsidR="003F7598">
        <w:t xml:space="preserve">неринга и софтуерната </w:t>
      </w:r>
      <w:r w:rsidR="005345B6">
        <w:t>поддръжка</w:t>
      </w:r>
      <w:bookmarkEnd w:id="39"/>
    </w:p>
    <w:p w:rsidR="00295372" w:rsidRDefault="00295372" w:rsidP="00295372">
      <w:pPr>
        <w:tabs>
          <w:tab w:val="left" w:pos="8102"/>
        </w:tabs>
      </w:pPr>
      <w:r>
        <w:t>Следващите</w:t>
      </w:r>
      <w:r w:rsidR="00803B8E">
        <w:t xml:space="preserve"> </w:t>
      </w:r>
      <w:r w:rsidR="005345B6">
        <w:t>четири</w:t>
      </w:r>
      <w:r>
        <w:t xml:space="preserve"> раздела съдържат стандартна терминология на реинженеринга. Определенията за реверсивен инженеринг, преструктуриране и реинженеринг са предложени от </w:t>
      </w:r>
      <w:r w:rsidR="00E27749">
        <w:t>[R19]</w:t>
      </w:r>
      <w:r>
        <w:t xml:space="preserve">. </w:t>
      </w:r>
      <w:r w:rsidR="00D06916" w:rsidRPr="00310CEE">
        <w:rPr>
          <w:i/>
        </w:rPr>
        <w:fldChar w:fldCharType="begin"/>
      </w:r>
      <w:r w:rsidR="00D06916" w:rsidRPr="00310CEE">
        <w:rPr>
          <w:i/>
        </w:rPr>
        <w:instrText xml:space="preserve"> REF _Ref397536025 \h </w:instrText>
      </w:r>
      <w:r w:rsidR="00310CEE">
        <w:rPr>
          <w:i/>
        </w:rPr>
        <w:instrText xml:space="preserve"> \* MERGEFORMAT </w:instrText>
      </w:r>
      <w:r w:rsidR="00D06916" w:rsidRPr="00310CEE">
        <w:rPr>
          <w:i/>
        </w:rPr>
      </w:r>
      <w:r w:rsidR="00D06916" w:rsidRPr="00310CEE">
        <w:rPr>
          <w:i/>
        </w:rPr>
        <w:fldChar w:fldCharType="separate"/>
      </w:r>
      <w:r w:rsidR="00D05633" w:rsidRPr="00D05633">
        <w:rPr>
          <w:i/>
        </w:rPr>
        <w:t xml:space="preserve">Фигура </w:t>
      </w:r>
      <w:r w:rsidR="00D05633" w:rsidRPr="00D05633">
        <w:rPr>
          <w:i/>
          <w:noProof/>
        </w:rPr>
        <w:t>1</w:t>
      </w:r>
      <w:r w:rsidR="00D06916" w:rsidRPr="00310CEE">
        <w:rPr>
          <w:i/>
        </w:rPr>
        <w:fldChar w:fldCharType="end"/>
      </w:r>
      <w:r w:rsidR="00F5698C">
        <w:t xml:space="preserve"> </w:t>
      </w:r>
      <w:r>
        <w:t xml:space="preserve">изобразява връзките между тези термини. </w:t>
      </w:r>
    </w:p>
    <w:p w:rsidR="007176A5" w:rsidRDefault="007176A5" w:rsidP="00295372">
      <w:pPr>
        <w:tabs>
          <w:tab w:val="left" w:pos="8102"/>
        </w:tabs>
      </w:pPr>
      <w:r w:rsidRPr="007176A5">
        <w:rPr>
          <w:noProof/>
          <w:lang w:val="en-US" w:eastAsia="en-US"/>
        </w:rPr>
        <w:drawing>
          <wp:inline distT="0" distB="0" distL="0" distR="0" wp14:anchorId="0201AA83" wp14:editId="14F7162B">
            <wp:extent cx="5274310" cy="1736127"/>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1736127"/>
                    </a:xfrm>
                    <a:prstGeom prst="rect">
                      <a:avLst/>
                    </a:prstGeom>
                  </pic:spPr>
                </pic:pic>
              </a:graphicData>
            </a:graphic>
          </wp:inline>
        </w:drawing>
      </w:r>
    </w:p>
    <w:p w:rsidR="00295372" w:rsidRDefault="00295372" w:rsidP="00295372">
      <w:pPr>
        <w:tabs>
          <w:tab w:val="left" w:pos="8102"/>
        </w:tabs>
      </w:pPr>
    </w:p>
    <w:p w:rsidR="009B40BB" w:rsidRDefault="00F5698C" w:rsidP="00F5698C">
      <w:pPr>
        <w:pStyle w:val="Caption"/>
        <w:jc w:val="center"/>
      </w:pPr>
      <w:bookmarkStart w:id="40" w:name="_Ref397536025"/>
      <w:bookmarkStart w:id="41" w:name="_Ref397097887"/>
      <w:r>
        <w:t xml:space="preserve">Фигура </w:t>
      </w:r>
      <w:r w:rsidR="00E73236">
        <w:fldChar w:fldCharType="begin"/>
      </w:r>
      <w:r w:rsidR="00E73236">
        <w:instrText xml:space="preserve"> SEQ Фигура \* ARABIC </w:instrText>
      </w:r>
      <w:r w:rsidR="00E73236">
        <w:fldChar w:fldCharType="separate"/>
      </w:r>
      <w:r w:rsidR="00D05633">
        <w:rPr>
          <w:noProof/>
        </w:rPr>
        <w:t>1</w:t>
      </w:r>
      <w:r w:rsidR="00E73236">
        <w:rPr>
          <w:noProof/>
        </w:rPr>
        <w:fldChar w:fldCharType="end"/>
      </w:r>
      <w:bookmarkEnd w:id="40"/>
      <w:r>
        <w:t xml:space="preserve"> (Връзка между термините)</w:t>
      </w:r>
      <w:bookmarkEnd w:id="41"/>
    </w:p>
    <w:p w:rsidR="009B40BB" w:rsidRDefault="009B40BB">
      <w:pPr>
        <w:spacing w:after="0"/>
        <w:jc w:val="left"/>
        <w:rPr>
          <w:rFonts w:ascii="Cambria" w:hAnsi="Cambria"/>
          <w:i/>
          <w:iCs/>
          <w:lang w:eastAsia="en-US"/>
        </w:rPr>
      </w:pPr>
      <w:r>
        <w:br w:type="page"/>
      </w:r>
    </w:p>
    <w:p w:rsidR="00295372" w:rsidRPr="00E64EF4" w:rsidRDefault="00295372" w:rsidP="00E64EF4">
      <w:pPr>
        <w:pStyle w:val="Heading4"/>
      </w:pPr>
      <w:r w:rsidRPr="00E64EF4">
        <w:lastRenderedPageBreak/>
        <w:t>Традиционен инженеринг (forward engineering)</w:t>
      </w:r>
    </w:p>
    <w:p w:rsidR="00295372" w:rsidRDefault="00295372" w:rsidP="00295372">
      <w:pPr>
        <w:tabs>
          <w:tab w:val="left" w:pos="8102"/>
        </w:tabs>
      </w:pPr>
      <w:r>
        <w:t xml:space="preserve">Софтуерното инженерство първоначално е смятано за стремящо се към развиването на нови системи, въпреки че включва </w:t>
      </w:r>
      <w:r w:rsidR="005345B6">
        <w:t>реверсивния</w:t>
      </w:r>
      <w:r>
        <w:t xml:space="preserve"> инженеринг и реинженеринга. За да се избегнат </w:t>
      </w:r>
      <w:r w:rsidR="005345B6">
        <w:t>под</w:t>
      </w:r>
      <w:r w:rsidR="005345B6">
        <w:rPr>
          <w:lang w:val="en-US"/>
        </w:rPr>
        <w:t>-</w:t>
      </w:r>
      <w:r w:rsidR="005345B6">
        <w:t>значенията</w:t>
      </w:r>
      <w:r>
        <w:t xml:space="preserve"> на термина софтуерен инженеринг, се въвежда терминът </w:t>
      </w:r>
      <w:r>
        <w:rPr>
          <w:i/>
        </w:rPr>
        <w:t>традиционен инженеринг</w:t>
      </w:r>
      <w:r>
        <w:t>. Това е процесът на преминаване от абстракции на високо ниво и логически, неимплементирани проекти към физическата имплементация на една система.</w:t>
      </w:r>
    </w:p>
    <w:p w:rsidR="00295372" w:rsidRPr="00E64EF4" w:rsidRDefault="00295372" w:rsidP="00E64EF4">
      <w:pPr>
        <w:pStyle w:val="Heading4"/>
      </w:pPr>
      <w:bookmarkStart w:id="42" w:name="_Ref411178814"/>
      <w:r w:rsidRPr="00E64EF4">
        <w:t>Реверсивен инженеринг</w:t>
      </w:r>
      <w:bookmarkEnd w:id="42"/>
    </w:p>
    <w:p w:rsidR="00295372" w:rsidRDefault="00295372" w:rsidP="00295372">
      <w:pPr>
        <w:tabs>
          <w:tab w:val="left" w:pos="8102"/>
        </w:tabs>
      </w:pPr>
      <w:r>
        <w:t xml:space="preserve">Реверсивният инженеринг има точно обратната цел на традиционния инженеринг. </w:t>
      </w:r>
      <w:r>
        <w:rPr>
          <w:i/>
        </w:rPr>
        <w:t>Реверсивният инженеринг</w:t>
      </w:r>
      <w:r>
        <w:t xml:space="preserve"> е процес на анализ на една субектна система за</w:t>
      </w:r>
    </w:p>
    <w:p w:rsidR="00295372" w:rsidRDefault="00295372" w:rsidP="006D285E">
      <w:pPr>
        <w:numPr>
          <w:ilvl w:val="0"/>
          <w:numId w:val="2"/>
        </w:numPr>
        <w:tabs>
          <w:tab w:val="left" w:pos="720"/>
          <w:tab w:val="left" w:pos="8102"/>
        </w:tabs>
        <w:autoSpaceDE w:val="0"/>
        <w:autoSpaceDN w:val="0"/>
        <w:adjustRightInd w:val="0"/>
        <w:spacing w:after="200" w:line="276" w:lineRule="auto"/>
      </w:pPr>
      <w:r>
        <w:t>идентификация на системните компоненти и техните взаимовръзки и</w:t>
      </w:r>
    </w:p>
    <w:p w:rsidR="00295372" w:rsidRDefault="00295372" w:rsidP="006D285E">
      <w:pPr>
        <w:numPr>
          <w:ilvl w:val="0"/>
          <w:numId w:val="2"/>
        </w:numPr>
        <w:tabs>
          <w:tab w:val="left" w:pos="720"/>
          <w:tab w:val="left" w:pos="8102"/>
        </w:tabs>
        <w:autoSpaceDE w:val="0"/>
        <w:autoSpaceDN w:val="0"/>
        <w:adjustRightInd w:val="0"/>
        <w:spacing w:after="200" w:line="276" w:lineRule="auto"/>
      </w:pPr>
      <w:r>
        <w:t>създаване на репрезентации на системата под друга форма или на по-високо ниво на абстракция.</w:t>
      </w:r>
    </w:p>
    <w:p w:rsidR="00295372" w:rsidRDefault="00295372" w:rsidP="00295372">
      <w:pPr>
        <w:tabs>
          <w:tab w:val="left" w:pos="8102"/>
        </w:tabs>
      </w:pPr>
      <w:r>
        <w:t xml:space="preserve">Важно е да се отбележи, че </w:t>
      </w:r>
      <w:r w:rsidR="005345B6">
        <w:t>реверсивния</w:t>
      </w:r>
      <w:r>
        <w:t xml:space="preserve"> инженеринг не включва промяна на субектната система, или създаване на нова, базирана на реверсивно-инженерната система. Това е процес на изследване, а не на промяна или копиране.</w:t>
      </w:r>
    </w:p>
    <w:p w:rsidR="00295372" w:rsidRPr="00E64EF4" w:rsidRDefault="00295372" w:rsidP="00E64EF4">
      <w:pPr>
        <w:pStyle w:val="Heading4"/>
      </w:pPr>
      <w:bookmarkStart w:id="43" w:name="_Ref409385520"/>
      <w:r w:rsidRPr="00E64EF4">
        <w:t>Преструктуриране</w:t>
      </w:r>
      <w:r w:rsidR="004E5075">
        <w:t xml:space="preserve"> (моделна трансформация)</w:t>
      </w:r>
      <w:bookmarkEnd w:id="43"/>
    </w:p>
    <w:p w:rsidR="00295372" w:rsidRDefault="00295372" w:rsidP="00295372">
      <w:pPr>
        <w:tabs>
          <w:tab w:val="left" w:pos="8102"/>
        </w:tabs>
      </w:pPr>
      <w:r>
        <w:t>Това е трансформацията от една репрезентативна форма към друга на същото ниво на абстракция, запазвайки външното поведение на системата (</w:t>
      </w:r>
      <w:r w:rsidR="005345B6">
        <w:t>функционалност</w:t>
      </w:r>
      <w:r>
        <w:t xml:space="preserve"> и семантика). </w:t>
      </w:r>
      <w:r>
        <w:rPr>
          <w:i/>
        </w:rPr>
        <w:t>Преструктурирането</w:t>
      </w:r>
      <w:r>
        <w:t xml:space="preserve"> често се използва като форма на прев</w:t>
      </w:r>
      <w:r w:rsidR="00A07E06">
        <w:t xml:space="preserve">антивна мярка за подобряване </w:t>
      </w:r>
      <w:r>
        <w:t>състояние</w:t>
      </w:r>
      <w:r w:rsidR="004E5075">
        <w:t>то</w:t>
      </w:r>
      <w:r>
        <w:t xml:space="preserve"> на системата </w:t>
      </w:r>
      <w:r w:rsidR="004E5075">
        <w:t>следвайки</w:t>
      </w:r>
      <w:r>
        <w:t xml:space="preserve"> даден предпочитан стандарт.</w:t>
      </w:r>
    </w:p>
    <w:p w:rsidR="00295372" w:rsidRPr="00E64EF4" w:rsidRDefault="00295372" w:rsidP="00E64EF4">
      <w:pPr>
        <w:pStyle w:val="Heading4"/>
      </w:pPr>
      <w:r w:rsidRPr="00E64EF4">
        <w:t>Реинженеринг</w:t>
      </w:r>
    </w:p>
    <w:p w:rsidR="00295372" w:rsidRDefault="00295372" w:rsidP="00295372">
      <w:pPr>
        <w:tabs>
          <w:tab w:val="left" w:pos="8102"/>
        </w:tabs>
      </w:pPr>
      <w:r>
        <w:rPr>
          <w:i/>
        </w:rPr>
        <w:t>Реинженеринг</w:t>
      </w:r>
      <w:r>
        <w:t xml:space="preserve">, познат още като реновация и регенериране, е изследването и промяната на една система, за да се реконструира в нова форма и в следващата имплементация на новата форма. Реинженерингът по принцип включва някаква форма на реверсивен инженеринг (за да постигне по-абстрактно описание), следвана от форма на традиционен инженеринг или преструктуриране. </w:t>
      </w:r>
    </w:p>
    <w:p w:rsidR="00295372" w:rsidRPr="0078094B" w:rsidRDefault="00295372" w:rsidP="00107728">
      <w:pPr>
        <w:pStyle w:val="Heading3"/>
      </w:pPr>
      <w:bookmarkStart w:id="44" w:name="__RefHeading__1581_2042850511"/>
      <w:bookmarkStart w:id="45" w:name="_Toc397092994"/>
      <w:bookmarkStart w:id="46" w:name="_Toc412390698"/>
      <w:bookmarkEnd w:id="44"/>
      <w:r w:rsidRPr="00107728">
        <w:t>Терминология</w:t>
      </w:r>
      <w:r w:rsidRPr="00E64EF4">
        <w:t xml:space="preserve"> в софтуерната архитектура</w:t>
      </w:r>
      <w:bookmarkEnd w:id="45"/>
      <w:bookmarkEnd w:id="46"/>
    </w:p>
    <w:p w:rsidR="00295372" w:rsidRDefault="00295372" w:rsidP="00295372">
      <w:pPr>
        <w:tabs>
          <w:tab w:val="left" w:pos="8102"/>
        </w:tabs>
      </w:pPr>
      <w:r>
        <w:t xml:space="preserve">Все още има спорове относно определението за софтуерна архитектура, но повечето специалисти са на едно мнение, че тя трябва да включва поне </w:t>
      </w:r>
      <w:r>
        <w:rPr>
          <w:i/>
        </w:rPr>
        <w:t>компоненти</w:t>
      </w:r>
      <w:r>
        <w:t xml:space="preserve"> и </w:t>
      </w:r>
      <w:r>
        <w:rPr>
          <w:i/>
        </w:rPr>
        <w:t>съединителни звена</w:t>
      </w:r>
      <w:r>
        <w:t>, както и тяхната йерархична декомпозиция</w:t>
      </w:r>
      <w:r w:rsidR="00874E58">
        <w:t xml:space="preserve"> [R24]</w:t>
      </w:r>
      <w:r>
        <w:t>. Компонентите са изчислителните части и съединители, които описват връзките между тези компоненти (</w:t>
      </w:r>
      <w:r w:rsidR="00523020">
        <w:t>[R17] стр. 5</w:t>
      </w:r>
      <w:r>
        <w:t xml:space="preserve">; </w:t>
      </w:r>
      <w:r w:rsidR="00C241A0">
        <w:t>[R18] стр. 5</w:t>
      </w:r>
      <w:r>
        <w:t>). Основни примери за компоненти са абстрактни типове данни</w:t>
      </w:r>
      <w:r w:rsidR="005073B6">
        <w:t>,</w:t>
      </w:r>
      <w:r>
        <w:t xml:space="preserve"> задачи за „</w:t>
      </w:r>
      <w:r w:rsidR="005073B6">
        <w:t>клиент</w:t>
      </w:r>
      <w:r>
        <w:t>-</w:t>
      </w:r>
      <w:r w:rsidR="005073B6">
        <w:t>сървър</w:t>
      </w:r>
      <w:r>
        <w:t xml:space="preserve">“ или </w:t>
      </w:r>
      <w:r w:rsidR="00A307D4">
        <w:lastRenderedPageBreak/>
        <w:t>интерфейси</w:t>
      </w:r>
      <w:r w:rsidR="005073B6">
        <w:t xml:space="preserve"> и </w:t>
      </w:r>
      <w:r w:rsidR="00A307D4">
        <w:t>услуги</w:t>
      </w:r>
      <w:r>
        <w:t xml:space="preserve">; примери за конектори са </w:t>
      </w:r>
      <w:r w:rsidR="00C70D92" w:rsidRPr="00C70D92">
        <w:rPr>
          <w:color w:val="auto"/>
        </w:rPr>
        <w:t>процедурните извиквания</w:t>
      </w:r>
      <w:r>
        <w:t>, споделени глобални променливи, канали или Unix контакти</w:t>
      </w:r>
      <w:r w:rsidR="005D38C0">
        <w:t xml:space="preserve"> (sockets)</w:t>
      </w:r>
      <w:r>
        <w:t>.</w:t>
      </w:r>
    </w:p>
    <w:p w:rsidR="00295372" w:rsidRPr="00E64EF4" w:rsidRDefault="00295372" w:rsidP="00E64EF4">
      <w:pPr>
        <w:pStyle w:val="Heading4"/>
      </w:pPr>
      <w:r w:rsidRPr="00E64EF4">
        <w:t>Възстановяване (recovery) на архитектурата</w:t>
      </w:r>
    </w:p>
    <w:p w:rsidR="00295372" w:rsidRDefault="00295372" w:rsidP="00295372">
      <w:pPr>
        <w:tabs>
          <w:tab w:val="left" w:pos="8102"/>
        </w:tabs>
      </w:pPr>
      <w:r>
        <w:t xml:space="preserve">Това е дисциплина от реверсивния инженеринг, която има за цел възстановяване на софтуерната архитектура на дадена система. </w:t>
      </w:r>
    </w:p>
    <w:p w:rsidR="00295372" w:rsidRDefault="00295372" w:rsidP="00295372">
      <w:pPr>
        <w:pStyle w:val="Heading4"/>
        <w:tabs>
          <w:tab w:val="left" w:pos="8102"/>
        </w:tabs>
      </w:pPr>
      <w:r w:rsidRPr="00E64EF4">
        <w:t>Компоненти</w:t>
      </w:r>
      <w:r w:rsidR="003941ED">
        <w:t xml:space="preserve"> и модули</w:t>
      </w:r>
    </w:p>
    <w:p w:rsidR="00295372" w:rsidRDefault="00295372" w:rsidP="00295372">
      <w:pPr>
        <w:tabs>
          <w:tab w:val="left" w:pos="8102"/>
        </w:tabs>
      </w:pPr>
      <w:r>
        <w:t xml:space="preserve">Големите системи са съставени от подсистеми, които могат да се управляват поотделно. Тези подсистеми от своя страна са разделени на по-малки подсистеми. Най-малката декомпозиция е </w:t>
      </w:r>
      <w:r>
        <w:rPr>
          <w:b/>
        </w:rPr>
        <w:t>модул</w:t>
      </w:r>
      <w:r w:rsidR="00664042">
        <w:rPr>
          <w:lang w:val="en-US"/>
        </w:rPr>
        <w:t xml:space="preserve"> (или </w:t>
      </w:r>
      <w:r w:rsidR="00664042" w:rsidRPr="00664042">
        <w:rPr>
          <w:i/>
          <w:lang w:val="en-US"/>
        </w:rPr>
        <w:t>модулна структура</w:t>
      </w:r>
      <w:r w:rsidR="00664042">
        <w:rPr>
          <w:lang w:val="en-US"/>
        </w:rPr>
        <w:t xml:space="preserve">, виж точка </w:t>
      </w:r>
      <w:r w:rsidR="00664042" w:rsidRPr="00664042">
        <w:rPr>
          <w:i/>
          <w:lang w:val="en-US"/>
        </w:rPr>
        <w:fldChar w:fldCharType="begin"/>
      </w:r>
      <w:r w:rsidR="00664042" w:rsidRPr="00664042">
        <w:rPr>
          <w:i/>
          <w:lang w:val="en-US"/>
        </w:rPr>
        <w:instrText xml:space="preserve"> REF _Ref411201272 \r \h </w:instrText>
      </w:r>
      <w:r w:rsidR="00664042">
        <w:rPr>
          <w:i/>
          <w:lang w:val="en-US"/>
        </w:rPr>
        <w:instrText xml:space="preserve"> \* MERGEFORMAT </w:instrText>
      </w:r>
      <w:r w:rsidR="00664042" w:rsidRPr="00664042">
        <w:rPr>
          <w:i/>
          <w:lang w:val="en-US"/>
        </w:rPr>
      </w:r>
      <w:r w:rsidR="00664042" w:rsidRPr="00664042">
        <w:rPr>
          <w:i/>
          <w:lang w:val="en-US"/>
        </w:rPr>
        <w:fldChar w:fldCharType="separate"/>
      </w:r>
      <w:r w:rsidR="00D05633">
        <w:rPr>
          <w:i/>
          <w:lang w:val="en-US"/>
        </w:rPr>
        <w:t>1.3</w:t>
      </w:r>
      <w:r w:rsidR="00664042" w:rsidRPr="00664042">
        <w:rPr>
          <w:i/>
          <w:lang w:val="en-US"/>
        </w:rPr>
        <w:fldChar w:fldCharType="end"/>
      </w:r>
      <w:r w:rsidR="00664042">
        <w:rPr>
          <w:lang w:val="en-US"/>
        </w:rPr>
        <w:t>)</w:t>
      </w:r>
      <w:r>
        <w:t xml:space="preserve">, който може да съдържа само функции, подпрограми и типови декларации, докато една </w:t>
      </w:r>
      <w:r>
        <w:rPr>
          <w:b/>
        </w:rPr>
        <w:t>подсистема</w:t>
      </w:r>
      <w:r>
        <w:t xml:space="preserve"> е груп</w:t>
      </w:r>
      <w:r w:rsidR="00027097">
        <w:t>ир</w:t>
      </w:r>
      <w:r>
        <w:t xml:space="preserve">ане на модули или подсистеми на по-ниско ниво. Подсистемите и модулите са </w:t>
      </w:r>
      <w:r>
        <w:rPr>
          <w:b/>
        </w:rPr>
        <w:t>статични архитектурни компоненти</w:t>
      </w:r>
      <w:r>
        <w:t xml:space="preserve">, които се различават по състав. </w:t>
      </w:r>
      <w:r>
        <w:rPr>
          <w:b/>
        </w:rPr>
        <w:t>Динамичните архитектурни компоненти</w:t>
      </w:r>
      <w:r>
        <w:t xml:space="preserve"> са примери за изчислителни единици, създадени по време на работа; напр. съгласуващи се задачи или опашки. Тази теза се отнася единствено за статичните компоненти. И все пак разпознаването на статични компоненти често е предпоставка за откриване на динамични, тъй като последните често са само примери на статичните компоненти, като опашка Х, създадена в работен режим, която е пример за абстрактна </w:t>
      </w:r>
      <w:r>
        <w:rPr>
          <w:i/>
        </w:rPr>
        <w:t>Опашка</w:t>
      </w:r>
      <w:r>
        <w:t>, имплементирана от статичен компонент.</w:t>
      </w:r>
    </w:p>
    <w:p w:rsidR="00295372" w:rsidRDefault="00295372" w:rsidP="00295372">
      <w:pPr>
        <w:tabs>
          <w:tab w:val="left" w:pos="8102"/>
        </w:tabs>
      </w:pPr>
      <w:r>
        <w:t>Добрият дизайн стига до декомпозиция, в която модулите, както и подсистемите получават висока свързаност на отговорностите (</w:t>
      </w:r>
      <w:r w:rsidRPr="00F3069F">
        <w:rPr>
          <w:i/>
        </w:rPr>
        <w:t>cohesion</w:t>
      </w:r>
      <w:r>
        <w:t>) и ниско функционално обвързване (</w:t>
      </w:r>
      <w:r w:rsidRPr="00F3069F">
        <w:rPr>
          <w:i/>
        </w:rPr>
        <w:t>coupling</w:t>
      </w:r>
      <w:r>
        <w:t xml:space="preserve">). </w:t>
      </w:r>
      <w:r>
        <w:rPr>
          <w:b/>
        </w:rPr>
        <w:t xml:space="preserve">Свързаността на отговорностите </w:t>
      </w:r>
      <w:r>
        <w:t xml:space="preserve">на модул е степента, която трябва да достигнат индивидуалните му компоненти, за да извършат </w:t>
      </w:r>
      <w:r w:rsidR="00141AEB">
        <w:t>дадена</w:t>
      </w:r>
      <w:r>
        <w:t xml:space="preserve"> задача </w:t>
      </w:r>
      <w:r w:rsidR="002C0F18">
        <w:t>(</w:t>
      </w:r>
      <w:r w:rsidR="00580887" w:rsidRPr="00580887">
        <w:rPr>
          <w:i/>
        </w:rPr>
        <w:fldChar w:fldCharType="begin"/>
      </w:r>
      <w:r w:rsidR="00580887" w:rsidRPr="00580887">
        <w:rPr>
          <w:i/>
        </w:rPr>
        <w:instrText xml:space="preserve"> REF _Ref409386999 \r \h </w:instrText>
      </w:r>
      <w:r w:rsidR="00580887">
        <w:rPr>
          <w:i/>
        </w:rPr>
        <w:instrText xml:space="preserve"> \* MERGEFORMAT </w:instrText>
      </w:r>
      <w:r w:rsidR="00580887" w:rsidRPr="00580887">
        <w:rPr>
          <w:i/>
        </w:rPr>
      </w:r>
      <w:r w:rsidR="00580887" w:rsidRPr="00580887">
        <w:rPr>
          <w:i/>
        </w:rPr>
        <w:fldChar w:fldCharType="separate"/>
      </w:r>
      <w:r w:rsidR="00D05633">
        <w:rPr>
          <w:i/>
        </w:rPr>
        <w:t>2.1.2.3</w:t>
      </w:r>
      <w:r w:rsidR="00580887" w:rsidRPr="00580887">
        <w:rPr>
          <w:i/>
        </w:rPr>
        <w:fldChar w:fldCharType="end"/>
      </w:r>
      <w:r w:rsidR="00580887">
        <w:t xml:space="preserve"> и </w:t>
      </w:r>
      <w:r w:rsidR="002E4C85">
        <w:t>[R15</w:t>
      </w:r>
      <w:r w:rsidR="002C0F18">
        <w:t>]</w:t>
      </w:r>
      <w:r w:rsidR="0002040C">
        <w:t>, стр.</w:t>
      </w:r>
      <w:r w:rsidR="002E4C85">
        <w:t>325</w:t>
      </w:r>
      <w:r w:rsidR="002C0F18">
        <w:t>)</w:t>
      </w:r>
      <w:r>
        <w:t xml:space="preserve">. </w:t>
      </w:r>
      <w:r>
        <w:rPr>
          <w:b/>
        </w:rPr>
        <w:t>Функционалното обвързване</w:t>
      </w:r>
      <w:r>
        <w:t xml:space="preserve"> (</w:t>
      </w:r>
      <w:r>
        <w:rPr>
          <w:b/>
          <w:i/>
        </w:rPr>
        <w:t>coupling</w:t>
      </w:r>
      <w:r>
        <w:t>)</w:t>
      </w:r>
      <w:r>
        <w:rPr>
          <w:b/>
        </w:rPr>
        <w:t xml:space="preserve"> </w:t>
      </w:r>
      <w:r>
        <w:t>е степента на взаимна зависимост между модулите (</w:t>
      </w:r>
      <w:r w:rsidR="0008438F">
        <w:t>[R16]</w:t>
      </w:r>
      <w:r w:rsidR="00D81613">
        <w:t>, стр.85</w:t>
      </w:r>
      <w:r>
        <w:t>).</w:t>
      </w:r>
    </w:p>
    <w:p w:rsidR="00295372" w:rsidRDefault="00297722" w:rsidP="00295372">
      <w:pPr>
        <w:tabs>
          <w:tab w:val="left" w:pos="8102"/>
        </w:tabs>
      </w:pPr>
      <w:commentRangeStart w:id="47"/>
      <w:r>
        <w:t xml:space="preserve">Сзиперски </w:t>
      </w:r>
      <w:r w:rsidR="00D9633E">
        <w:t>([R</w:t>
      </w:r>
      <w:r>
        <w:t>25</w:t>
      </w:r>
      <w:r w:rsidR="00D9633E">
        <w:t>], стр.</w:t>
      </w:r>
      <w:r>
        <w:t>548</w:t>
      </w:r>
      <w:r w:rsidR="00BE6144">
        <w:t>)</w:t>
      </w:r>
      <w:r w:rsidR="00295372">
        <w:t xml:space="preserve"> например, предлага следната дефиниция</w:t>
      </w:r>
      <w:r w:rsidR="00AF1D7C">
        <w:t xml:space="preserve"> за компонент</w:t>
      </w:r>
      <w:r w:rsidR="00295372">
        <w:t>:</w:t>
      </w:r>
      <w:r w:rsidR="00BE6144">
        <w:t xml:space="preserve"> </w:t>
      </w:r>
    </w:p>
    <w:p w:rsidR="00295372" w:rsidRPr="00BE6144" w:rsidRDefault="00BE6144" w:rsidP="00295372">
      <w:pPr>
        <w:tabs>
          <w:tab w:val="left" w:pos="8102"/>
        </w:tabs>
      </w:pPr>
      <w:r w:rsidRPr="00BE6144">
        <w:rPr>
          <w:b/>
          <w:i/>
        </w:rPr>
        <w:t>Софтуер</w:t>
      </w:r>
      <w:r w:rsidR="00722B45">
        <w:rPr>
          <w:b/>
          <w:i/>
        </w:rPr>
        <w:t>ен</w:t>
      </w:r>
      <w:r w:rsidRPr="00BE6144">
        <w:rPr>
          <w:b/>
          <w:i/>
        </w:rPr>
        <w:t xml:space="preserve"> компонент</w:t>
      </w:r>
      <w:r>
        <w:rPr>
          <w:i/>
        </w:rPr>
        <w:t xml:space="preserve"> </w:t>
      </w:r>
      <w:r w:rsidR="00722B45">
        <w:rPr>
          <w:i/>
        </w:rPr>
        <w:t xml:space="preserve">е </w:t>
      </w:r>
      <w:r>
        <w:rPr>
          <w:i/>
        </w:rPr>
        <w:t xml:space="preserve">композираща се единица </w:t>
      </w:r>
      <w:r w:rsidR="00722B45">
        <w:rPr>
          <w:i/>
        </w:rPr>
        <w:t xml:space="preserve">договорено специфичен интерфейс и експлицитни зависимости към средата. Софтуерен компонент може да се разположи независимо и би могъл да </w:t>
      </w:r>
      <w:r w:rsidR="005345B6">
        <w:rPr>
          <w:i/>
        </w:rPr>
        <w:t>участва</w:t>
      </w:r>
      <w:r w:rsidR="00722B45">
        <w:rPr>
          <w:i/>
        </w:rPr>
        <w:t xml:space="preserve"> в композиция по инициатива от трета страна</w:t>
      </w:r>
      <w:r w:rsidR="00295372">
        <w:rPr>
          <w:i/>
        </w:rPr>
        <w:t>.</w:t>
      </w:r>
      <w:commentRangeEnd w:id="47"/>
      <w:r w:rsidR="00722B45">
        <w:rPr>
          <w:i/>
        </w:rPr>
        <w:t xml:space="preserve">  </w:t>
      </w:r>
      <w:r w:rsidR="0056453D">
        <w:rPr>
          <w:rStyle w:val="CommentReference"/>
        </w:rPr>
        <w:commentReference w:id="47"/>
      </w:r>
    </w:p>
    <w:p w:rsidR="00295372" w:rsidRDefault="00295372" w:rsidP="00295372">
      <w:pPr>
        <w:tabs>
          <w:tab w:val="left" w:pos="8102"/>
        </w:tabs>
      </w:pPr>
      <w:r>
        <w:t xml:space="preserve">Модулът в съвременните програмни езици е синтактична единица, която поддържа капсулирането. Съставена е от интерфейс на </w:t>
      </w:r>
      <w:r w:rsidR="006A055F">
        <w:t>предоставените</w:t>
      </w:r>
      <w:r>
        <w:t xml:space="preserve"> части и незадължителна скрита имплементация. </w:t>
      </w:r>
      <w:r w:rsidR="001F3212">
        <w:t>Предоставените</w:t>
      </w:r>
      <w:r>
        <w:t xml:space="preserve"> елементи са общи константи, променливи, подпрограми, потребителски типове и понякога – вложени модули.</w:t>
      </w:r>
    </w:p>
    <w:p w:rsidR="00295372" w:rsidRDefault="00295372" w:rsidP="00295372">
      <w:pPr>
        <w:tabs>
          <w:tab w:val="left" w:pos="8102"/>
        </w:tabs>
      </w:pPr>
      <w:r>
        <w:t xml:space="preserve">При първия си дизайн е възможно модулите на една системна декомпозиция да покажат ниско ниво на свързване и висока кохезия, но по време на продължителна поддръжка, първоначалната декомпозиция може да се влоши. Например, функция F, която може да принадлежи на модул А, се слага в модул В. Така кохезията на модул В намалява, а свързването между A и В се повишава, тъй като F има нужда от подробности за имплементацията на А. </w:t>
      </w:r>
      <w:r>
        <w:lastRenderedPageBreak/>
        <w:t>Също така концепцията на А е делокализирана, защото отчасти е реализирана от В. Високото свързване и ниската кохезия затрудняват осъществяването на промени. Реинженерингът трябва да преструктурира системата така че съществената концепция на А да се имплементира единствено от модул А, за да се улесни бъдещата поддръжка.</w:t>
      </w:r>
    </w:p>
    <w:p w:rsidR="00295372" w:rsidRDefault="00295372" w:rsidP="00295372">
      <w:pPr>
        <w:tabs>
          <w:tab w:val="left" w:pos="8102"/>
        </w:tabs>
      </w:pPr>
      <w:r>
        <w:t xml:space="preserve">Дискусията показва, че един реален модул невинаги съвпада с основната си концепция. Съществува отклонение между синтактичната и логическата единица. За да разграничим тези два типа единици, ще наречем последната </w:t>
      </w:r>
      <w:r>
        <w:rPr>
          <w:b/>
        </w:rPr>
        <w:t>атом</w:t>
      </w:r>
      <w:r w:rsidR="00E22C6F">
        <w:rPr>
          <w:b/>
        </w:rPr>
        <w:t>арен</w:t>
      </w:r>
      <w:r>
        <w:rPr>
          <w:b/>
        </w:rPr>
        <w:t xml:space="preserve"> компонент</w:t>
      </w:r>
      <w:r>
        <w:t>. Под „модул“ разбираме единствено синтактичната единица и така следваме типичната терминология на програмния език.</w:t>
      </w:r>
    </w:p>
    <w:p w:rsidR="00295372" w:rsidRDefault="00295372" w:rsidP="00295372">
      <w:pPr>
        <w:tabs>
          <w:tab w:val="left" w:pos="8102"/>
        </w:tabs>
      </w:pPr>
      <w:r>
        <w:rPr>
          <w:b/>
        </w:rPr>
        <w:t>Модулът</w:t>
      </w:r>
      <w:r>
        <w:t xml:space="preserve"> е синтактична единица, която се използва за групиране на обекти. Той е съставен от интерфейс и незадължителна имплементация. Обектите в интерфейса са достъпни за други модули; имплементацията е тайната на модула.</w:t>
      </w:r>
    </w:p>
    <w:p w:rsidR="00295372" w:rsidRDefault="00295372" w:rsidP="00295372">
      <w:pPr>
        <w:tabs>
          <w:tab w:val="left" w:pos="8102"/>
        </w:tabs>
      </w:pPr>
      <w:r>
        <w:rPr>
          <w:b/>
        </w:rPr>
        <w:t>Компонентът</w:t>
      </w:r>
      <w:r>
        <w:t xml:space="preserve"> е група свързани елементи с една обща цел, или концепция, важащи на архитектурно ниво. </w:t>
      </w:r>
      <w:r>
        <w:rPr>
          <w:b/>
        </w:rPr>
        <w:t>А</w:t>
      </w:r>
      <w:r w:rsidR="00E22C6F">
        <w:rPr>
          <w:b/>
        </w:rPr>
        <w:t>томарен</w:t>
      </w:r>
      <w:r>
        <w:rPr>
          <w:b/>
        </w:rPr>
        <w:t xml:space="preserve"> компонент</w:t>
      </w:r>
      <w:r>
        <w:t xml:space="preserve"> наричаме не-йерархически компонент, съставен от свързани общи константи, променливи, подпрограми и/или потребителски типове. За разлика от атом</w:t>
      </w:r>
      <w:r w:rsidR="0062526A">
        <w:t>арн</w:t>
      </w:r>
      <w:r>
        <w:t xml:space="preserve">ия компонент, една </w:t>
      </w:r>
      <w:r>
        <w:rPr>
          <w:b/>
        </w:rPr>
        <w:t xml:space="preserve">подсистема </w:t>
      </w:r>
      <w:r>
        <w:t xml:space="preserve">е йерархичен компонент, съставен от свързани </w:t>
      </w:r>
      <w:r w:rsidR="0062526A">
        <w:t>атомарни</w:t>
      </w:r>
      <w:r>
        <w:t xml:space="preserve"> компоненти и/или подсистеми от по-ниско ниво.</w:t>
      </w:r>
    </w:p>
    <w:p w:rsidR="00295372" w:rsidRDefault="00A55972" w:rsidP="00295372">
      <w:pPr>
        <w:tabs>
          <w:tab w:val="left" w:pos="8102"/>
        </w:tabs>
      </w:pPr>
      <w:r>
        <w:t>Идеята</w:t>
      </w:r>
      <w:r w:rsidR="00295372">
        <w:t xml:space="preserve"> </w:t>
      </w:r>
      <w:r>
        <w:t>за</w:t>
      </w:r>
      <w:r w:rsidR="00295372">
        <w:t xml:space="preserve"> преструктуриране</w:t>
      </w:r>
      <w:r w:rsidR="00827F3B">
        <w:rPr>
          <w:lang w:val="en-US"/>
        </w:rPr>
        <w:t xml:space="preserve"> </w:t>
      </w:r>
      <w:r>
        <w:t>(</w:t>
      </w:r>
      <w:ins w:id="48" w:author="aldi" w:date="2015-02-16T15:29:00Z">
        <w:r w:rsidR="00E1563C">
          <w:t xml:space="preserve">виж секция </w:t>
        </w:r>
      </w:ins>
      <w:r w:rsidRPr="00A55972">
        <w:rPr>
          <w:i/>
        </w:rPr>
        <w:fldChar w:fldCharType="begin"/>
      </w:r>
      <w:r w:rsidRPr="00A55972">
        <w:rPr>
          <w:i/>
        </w:rPr>
        <w:instrText xml:space="preserve"> REF _Ref409385520 \r \h </w:instrText>
      </w:r>
      <w:r>
        <w:rPr>
          <w:i/>
        </w:rPr>
        <w:instrText xml:space="preserve"> \* MERGEFORMAT </w:instrText>
      </w:r>
      <w:r w:rsidRPr="00A55972">
        <w:rPr>
          <w:i/>
        </w:rPr>
      </w:r>
      <w:r w:rsidRPr="00A55972">
        <w:rPr>
          <w:i/>
        </w:rPr>
        <w:fldChar w:fldCharType="separate"/>
      </w:r>
      <w:r w:rsidR="00D05633">
        <w:rPr>
          <w:i/>
        </w:rPr>
        <w:t>2.1.1.3</w:t>
      </w:r>
      <w:r w:rsidRPr="00A55972">
        <w:rPr>
          <w:i/>
        </w:rPr>
        <w:fldChar w:fldCharType="end"/>
      </w:r>
      <w:r>
        <w:t>)</w:t>
      </w:r>
      <w:r w:rsidR="00295372">
        <w:t xml:space="preserve"> на една система е да се реализира атом</w:t>
      </w:r>
      <w:r w:rsidR="00BE13DD">
        <w:t>арен</w:t>
      </w:r>
      <w:r w:rsidR="00295372">
        <w:t xml:space="preserve"> компонент от един модул. Един модул имплементира само един атом</w:t>
      </w:r>
      <w:r w:rsidR="00BE13DD">
        <w:t>арен</w:t>
      </w:r>
      <w:r w:rsidR="00295372">
        <w:t xml:space="preserve"> компонент за постигане на максимална кохезия и минимално функционално обвързване. На практика, степента на свързаност на отговорностите в един модул е различна. Следващият раздел описва това с подробности.</w:t>
      </w:r>
    </w:p>
    <w:p w:rsidR="00295372" w:rsidRPr="00E64EF4" w:rsidRDefault="00295372" w:rsidP="00E64EF4">
      <w:pPr>
        <w:pStyle w:val="Heading4"/>
      </w:pPr>
      <w:bookmarkStart w:id="49" w:name="_Ref409386999"/>
      <w:r w:rsidRPr="00E64EF4">
        <w:t>Свързаност на отговорностите</w:t>
      </w:r>
      <w:r w:rsidR="006E73A2">
        <w:t xml:space="preserve"> </w:t>
      </w:r>
      <w:r w:rsidR="00AB7F3A">
        <w:t>(Кохезия)</w:t>
      </w:r>
      <w:r w:rsidRPr="00E64EF4">
        <w:t xml:space="preserve"> на модули</w:t>
      </w:r>
      <w:bookmarkEnd w:id="49"/>
    </w:p>
    <w:p w:rsidR="00295372" w:rsidRDefault="00295372" w:rsidP="00295372">
      <w:pPr>
        <w:tabs>
          <w:tab w:val="left" w:pos="8102"/>
        </w:tabs>
      </w:pPr>
      <w:r w:rsidRPr="00855324">
        <w:rPr>
          <w:color w:val="auto"/>
        </w:rPr>
        <w:t>Йордън и Константин (</w:t>
      </w:r>
      <w:r w:rsidR="002A2123" w:rsidRPr="00855324">
        <w:rPr>
          <w:color w:val="auto"/>
        </w:rPr>
        <w:t>[R16], стр. 108</w:t>
      </w:r>
      <w:r w:rsidRPr="00855324">
        <w:rPr>
          <w:color w:val="auto"/>
        </w:rPr>
        <w:t>)</w:t>
      </w:r>
      <w:r w:rsidRPr="00260A5E">
        <w:rPr>
          <w:color w:val="FF0000"/>
        </w:rPr>
        <w:t xml:space="preserve"> </w:t>
      </w:r>
      <w:r>
        <w:t>изброяват следните степени на свързаност на отговорностите:</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 xml:space="preserve">Функционални: </w:t>
      </w:r>
      <w:r>
        <w:t>модулът извършва само една определена функция.</w:t>
      </w:r>
    </w:p>
    <w:p w:rsidR="00295372" w:rsidRDefault="006C604A" w:rsidP="006D285E">
      <w:pPr>
        <w:numPr>
          <w:ilvl w:val="0"/>
          <w:numId w:val="3"/>
        </w:numPr>
        <w:tabs>
          <w:tab w:val="left" w:pos="2160"/>
          <w:tab w:val="left" w:pos="9182"/>
        </w:tabs>
        <w:autoSpaceDE w:val="0"/>
        <w:autoSpaceDN w:val="0"/>
        <w:adjustRightInd w:val="0"/>
        <w:spacing w:after="200" w:line="276" w:lineRule="auto"/>
        <w:ind w:hanging="360"/>
      </w:pPr>
      <w:r>
        <w:rPr>
          <w:b/>
        </w:rPr>
        <w:t>Последователни</w:t>
      </w:r>
      <w:r w:rsidR="00295372">
        <w:rPr>
          <w:b/>
        </w:rPr>
        <w:t>:</w:t>
      </w:r>
      <w:r w:rsidR="00295372">
        <w:t xml:space="preserve"> модулът извършва повече от една функция, но те се появяват в ред, определен от спецификацията.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Комуникационни:</w:t>
      </w:r>
      <w:r>
        <w:t xml:space="preserve"> модулът извършва няколко функции, но върху едно изложение на данни (неорганизирано като един тип или структура).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Процедурни:</w:t>
      </w:r>
      <w:r>
        <w:t xml:space="preserve"> модулът извършва няколко функции и те са свързани само с основна процедура, засегната от софтуера.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Време</w:t>
      </w:r>
      <w:r w:rsidR="006C604A">
        <w:rPr>
          <w:b/>
        </w:rPr>
        <w:t>в</w:t>
      </w:r>
      <w:r>
        <w:rPr>
          <w:b/>
        </w:rPr>
        <w:t>и:</w:t>
      </w:r>
      <w:r>
        <w:t xml:space="preserve"> модулът извършва повече от една функции и те са свързани само от факта, че трябва да се извършат в един период от време.</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lastRenderedPageBreak/>
        <w:t>Логически:</w:t>
      </w:r>
      <w:r>
        <w:t xml:space="preserve"> модулът извършва повече от една функции и те са свързани само логически.</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Случайни:</w:t>
      </w:r>
      <w:r>
        <w:t xml:space="preserve"> модулът извършва няколко функции, които не са свързани помежду си.</w:t>
      </w:r>
    </w:p>
    <w:p w:rsidR="00295372" w:rsidRPr="00295372" w:rsidRDefault="00295372" w:rsidP="002736C5">
      <w:pPr>
        <w:tabs>
          <w:tab w:val="left" w:pos="8102"/>
        </w:tabs>
      </w:pPr>
      <w:r>
        <w:t>Тези категории са изброени от най-желателни (функционални) до най-малко желателни. Класификацията е установена в края на 70-те, когато преобладава функционалната парадигма, а структурният дизайн е най-честият такъв метод. Скорошните тенденции към обектно-ориентираната парадигма – и оттук към езиците и методите, които подкрепят абстрактни данни от модули – на пръв поглед сякаш си противоречи с традиционните представи. Един модул, базиран на абстрактни данни може да има няколко различни функции; но всички те са свързани в смисъла, че характеризират типа абстрактни данни, или по-общо казано: атом</w:t>
      </w:r>
      <w:r w:rsidR="00FF3B0F">
        <w:t>ар</w:t>
      </w:r>
      <w:r>
        <w:t>ният компонент.</w:t>
      </w:r>
    </w:p>
    <w:p w:rsidR="00C3793A" w:rsidRDefault="00133CC4" w:rsidP="00272928">
      <w:pPr>
        <w:pStyle w:val="Heading2"/>
      </w:pPr>
      <w:bookmarkStart w:id="50" w:name="_Toc412390699"/>
      <w:r>
        <w:t>Реинж</w:t>
      </w:r>
      <w:r w:rsidR="005C362D">
        <w:t>е</w:t>
      </w:r>
      <w:r>
        <w:t xml:space="preserve">неринг на компонентно-базиран софтуер и среда за </w:t>
      </w:r>
      <w:r w:rsidR="0029350F">
        <w:t>изпълнението му</w:t>
      </w:r>
      <w:bookmarkEnd w:id="50"/>
    </w:p>
    <w:p w:rsidR="007176A5" w:rsidRPr="007176A5" w:rsidRDefault="007176A5" w:rsidP="007176A5">
      <w:r>
        <w:t xml:space="preserve">След </w:t>
      </w:r>
      <w:r w:rsidR="005C362D">
        <w:t>изложените</w:t>
      </w:r>
      <w:r>
        <w:t xml:space="preserve"> </w:t>
      </w:r>
      <w:r w:rsidR="005C362D">
        <w:t>терминология на реинженеринга и софтуерните архитектури е време да съчетаем двете и да разгледаме възможността на прилагането на реинженеринг в компонентно-базиран софтуер. Също така представяме ползите от съчетанието на двата подхода, както и възможността за прилагане на реинженеринг за трансформиране (миграция) на традиционно разработен софтуер към копмонентно-базиран такъв.</w:t>
      </w:r>
      <w:r w:rsidR="007103C4">
        <w:t xml:space="preserve"> </w:t>
      </w:r>
      <w:r w:rsidR="003764E2">
        <w:t>Съчетаването на всички тези подходи</w:t>
      </w:r>
      <w:r w:rsidR="007103C4" w:rsidRPr="007176A5">
        <w:t xml:space="preserve"> обаче </w:t>
      </w:r>
      <w:r w:rsidR="003764E2">
        <w:t xml:space="preserve">е най-добре да стане в </w:t>
      </w:r>
      <w:r w:rsidR="007103C4" w:rsidRPr="007176A5">
        <w:t>среда, която да спомага</w:t>
      </w:r>
      <w:r w:rsidR="003764E2">
        <w:t xml:space="preserve"> (автоматизира в голяма степен)</w:t>
      </w:r>
      <w:r w:rsidR="007103C4" w:rsidRPr="007176A5">
        <w:t xml:space="preserve"> извършването му, затова </w:t>
      </w:r>
      <w:r w:rsidR="003764E2">
        <w:t>предлагаме необходимите</w:t>
      </w:r>
      <w:r w:rsidR="007103C4" w:rsidRPr="007176A5">
        <w:t xml:space="preserve"> изграждащи блокове на система, която извършва архитектурна реконструкция.</w:t>
      </w:r>
    </w:p>
    <w:p w:rsidR="008702DB" w:rsidRDefault="008702DB" w:rsidP="008702DB">
      <w:pPr>
        <w:pStyle w:val="Heading3"/>
      </w:pPr>
      <w:bookmarkStart w:id="51" w:name="_Toc412390700"/>
      <w:r>
        <w:t>Реинженеринг и компонентно-базиран софтуер</w:t>
      </w:r>
      <w:bookmarkEnd w:id="51"/>
    </w:p>
    <w:p w:rsidR="008A6B99" w:rsidRPr="008A6B99" w:rsidRDefault="00453E37" w:rsidP="008A6B99">
      <w:pPr>
        <w:rPr>
          <w:rFonts w:ascii="Cambria" w:hAnsi="WenQuanYi Micro Hei"/>
          <w:sz w:val="22"/>
          <w:szCs w:val="22"/>
          <w:lang w:eastAsia="en-US"/>
        </w:rPr>
      </w:pPr>
      <w:r w:rsidRPr="008A6B99">
        <w:rPr>
          <w:lang w:eastAsia="en-US"/>
        </w:rPr>
        <w:t>Компонентната технология</w:t>
      </w:r>
      <w:r w:rsidR="008A6B99" w:rsidRPr="008A6B99">
        <w:rPr>
          <w:lang w:eastAsia="en-US"/>
        </w:rPr>
        <w:t xml:space="preserve"> осигурява известна гъвкавост, която не може да бъде постигната от която и да е друга традиционна технология. Някои големи компании вече са разработили големи и успешни компонентно-базирани софтуерни продукти. Много други са в процес на усвояване на тази технология.</w:t>
      </w:r>
    </w:p>
    <w:p w:rsidR="00B8746E" w:rsidRDefault="00B8746E" w:rsidP="00B8746E">
      <w:pPr>
        <w:pStyle w:val="Heading4"/>
      </w:pPr>
      <w:r>
        <w:t>RE като помощник в съзряването и еволюцията на CB софтуера</w:t>
      </w:r>
    </w:p>
    <w:p w:rsidR="00B8746E" w:rsidRPr="00B8746E" w:rsidRDefault="00B8746E" w:rsidP="00B8746E">
      <w:pPr>
        <w:rPr>
          <w:rFonts w:ascii="Cambria" w:hAnsi="WenQuanYi Micro Hei"/>
          <w:sz w:val="22"/>
          <w:szCs w:val="22"/>
          <w:lang w:eastAsia="en-US"/>
        </w:rPr>
      </w:pPr>
      <w:r w:rsidRPr="00B8746E">
        <w:rPr>
          <w:lang w:eastAsia="en-US"/>
        </w:rPr>
        <w:t xml:space="preserve">Приемаме, че вече е достъпно едно прилично количество компонентно-базиран (CB) софтуер. Съответните RE трансформации са вътрешни за CB вълната. Например, </w:t>
      </w:r>
      <w:r w:rsidR="005345B6" w:rsidRPr="00B8746E">
        <w:rPr>
          <w:lang w:eastAsia="en-US"/>
        </w:rPr>
        <w:t>реверсивния</w:t>
      </w:r>
      <w:r w:rsidRPr="00B8746E">
        <w:rPr>
          <w:lang w:eastAsia="en-US"/>
        </w:rPr>
        <w:t xml:space="preserve"> инженеринг започва с имплементацията на компонентно-базиран софтуерен продукт и опитва да възстанови компонентно-базираните концепции. Приложимостта и сложността на всички реверсивно-инженерни </w:t>
      </w:r>
      <w:r w:rsidR="005345B6" w:rsidRPr="00B8746E">
        <w:rPr>
          <w:lang w:eastAsia="en-US"/>
        </w:rPr>
        <w:t>трансформации</w:t>
      </w:r>
      <w:r w:rsidRPr="00B8746E">
        <w:rPr>
          <w:lang w:eastAsia="en-US"/>
        </w:rPr>
        <w:t xml:space="preserve"> до голяма степен зависят от (1) въпросния компонентен модел и (2) информацията, която ще бъде извлечена.</w:t>
      </w:r>
    </w:p>
    <w:p w:rsidR="00B8746E" w:rsidRPr="00B8746E" w:rsidRDefault="00B8746E" w:rsidP="00B8746E">
      <w:pPr>
        <w:rPr>
          <w:rFonts w:ascii="Cambria" w:hAnsi="WenQuanYi Micro Hei" w:cs="Times New Roman"/>
          <w:sz w:val="22"/>
          <w:lang w:eastAsia="en-US"/>
        </w:rPr>
      </w:pPr>
      <w:r w:rsidRPr="00B8746E">
        <w:rPr>
          <w:rFonts w:cs="Times New Roman"/>
          <w:lang w:eastAsia="en-US"/>
        </w:rPr>
        <w:t>Някои факти са тривиални за извличане, когато компонентната инфраструктура осигурява съоръжения за самонаблюдение. Други факти са много по-сложни и изискват RE техники. Нашият опит говори, че възстановяването на информация за компонентната вътрешна структура обикновено е възможно.</w:t>
      </w:r>
    </w:p>
    <w:p w:rsidR="00B8746E" w:rsidRPr="00B8746E" w:rsidRDefault="00B8746E" w:rsidP="00B8746E">
      <w:pPr>
        <w:rPr>
          <w:rFonts w:ascii="Cambria" w:hAnsi="WenQuanYi Micro Hei" w:cs="Times New Roman"/>
          <w:sz w:val="22"/>
          <w:lang w:eastAsia="en-US"/>
        </w:rPr>
      </w:pPr>
      <w:r w:rsidRPr="00B8746E">
        <w:rPr>
          <w:rFonts w:cs="Times New Roman"/>
          <w:lang w:eastAsia="en-US"/>
        </w:rPr>
        <w:lastRenderedPageBreak/>
        <w:t>Възстановяването на връзки и следователно на цялостната топология, би могло да бъде тривиална задача, ако връзките се материализират (externalized), или сложна задача, ако връзките се поставят дълбоко в кода (напр. COM, JavaBeans, EJB). Заради полиморфизма и други късн</w:t>
      </w:r>
      <w:r w:rsidR="00827F3B">
        <w:rPr>
          <w:rFonts w:cs="Times New Roman"/>
          <w:lang w:val="en-US" w:eastAsia="en-US"/>
        </w:rPr>
        <w:t>о</w:t>
      </w:r>
      <w:r w:rsidRPr="00B8746E">
        <w:rPr>
          <w:rFonts w:cs="Times New Roman"/>
          <w:lang w:eastAsia="en-US"/>
        </w:rPr>
        <w:t xml:space="preserve"> свързващи механизми, това не може да бъде постигнато само с анализ на изходния код. Често архитектурата става известна едва след като се зареди. Още повече, че архитектурата може да се развие динамично по време на изпълнението. Във всички случаи е ясно, че за да са полезни RE техниките за CB софтуера, трябва да се базират и на статична, и на динамична информация. Статичната информация трябва да бъде извлечена от широк кръг източници, включително изходен код, но и конфигурационни файлове, дескриптори и т.н. Добрата новина е, че получаването на информация по време на работа на компонентно ниво може да е лесна задача, когато се осигурят съоръжения за наблюдение на компонентната активност.</w:t>
      </w:r>
    </w:p>
    <w:p w:rsidR="00B8746E" w:rsidRPr="00B8746E" w:rsidRDefault="00B8746E" w:rsidP="00B8746E">
      <w:pPr>
        <w:rPr>
          <w:rFonts w:ascii="Cambria" w:hAnsi="WenQuanYi Micro Hei" w:cs="Times New Roman"/>
          <w:sz w:val="22"/>
          <w:lang w:eastAsia="en-US"/>
        </w:rPr>
      </w:pPr>
      <w:r w:rsidRPr="00B8746E">
        <w:rPr>
          <w:rFonts w:cs="Times New Roman"/>
          <w:lang w:eastAsia="en-US"/>
        </w:rPr>
        <w:t>Когато проблемът с извличането на информация се реши, почти всички техники в RE могат да бъдат разгледани и адаптирани към контекста на компонентно-базирания софтуер. Преструктурираните компоненти скоро ще се превърнат в проблем, тъй като днес няма ясна представа за това какво е „добър“ компонент. Компонентно-базираните метрики трябва да бъдат определени, оценени и т.н.</w:t>
      </w:r>
    </w:p>
    <w:p w:rsidR="00B8746E" w:rsidRPr="00B8746E" w:rsidRDefault="00B8746E" w:rsidP="00B8746E">
      <w:pPr>
        <w:rPr>
          <w:rFonts w:ascii="Cambria" w:hAnsi="WenQuanYi Micro Hei" w:cs="Times New Roman"/>
          <w:sz w:val="22"/>
          <w:lang w:eastAsia="en-US"/>
        </w:rPr>
      </w:pPr>
      <w:r w:rsidRPr="00B8746E">
        <w:rPr>
          <w:rFonts w:cs="Times New Roman"/>
          <w:lang w:eastAsia="en-US"/>
        </w:rPr>
        <w:t xml:space="preserve">Друга интересна гледна точка е, че не е нужен само заради еволюцията на софтуера, но и за еволюцията на „езика“ (компонентния модел), използван за написването му. След известно време един голям компонентно-базиран софтуер може да съдържа части от код, написан с различни версии на компонентния модел. </w:t>
      </w:r>
      <w:r w:rsidR="005345B6">
        <w:rPr>
          <w:rFonts w:cs="Times New Roman"/>
          <w:lang w:eastAsia="en-US"/>
        </w:rPr>
        <w:t>Поддръжката</w:t>
      </w:r>
      <w:r w:rsidRPr="00B8746E">
        <w:rPr>
          <w:rFonts w:cs="Times New Roman"/>
          <w:lang w:eastAsia="en-US"/>
        </w:rPr>
        <w:t xml:space="preserve"> </w:t>
      </w:r>
      <w:r w:rsidR="00F72D18">
        <w:rPr>
          <w:rFonts w:cs="Times New Roman"/>
          <w:lang w:eastAsia="en-US"/>
        </w:rPr>
        <w:t>и</w:t>
      </w:r>
      <w:r w:rsidRPr="00B8746E">
        <w:rPr>
          <w:rFonts w:cs="Times New Roman"/>
          <w:lang w:eastAsia="en-US"/>
        </w:rPr>
        <w:t xml:space="preserve"> локализацията на </w:t>
      </w:r>
      <w:r w:rsidR="005345B6" w:rsidRPr="00B8746E">
        <w:rPr>
          <w:rFonts w:cs="Times New Roman"/>
          <w:lang w:eastAsia="en-US"/>
        </w:rPr>
        <w:t>остарелите</w:t>
      </w:r>
      <w:r w:rsidRPr="00B8746E">
        <w:rPr>
          <w:rFonts w:cs="Times New Roman"/>
          <w:lang w:eastAsia="en-US"/>
        </w:rPr>
        <w:t xml:space="preserve"> конструкции и смяната им с по-нови, може да се окаже много </w:t>
      </w:r>
      <w:del w:id="52" w:author="mitko" w:date="2015-02-16T21:24:00Z">
        <w:r w:rsidRPr="00B8746E" w:rsidDel="000500EB">
          <w:rPr>
            <w:rFonts w:cs="Times New Roman"/>
            <w:lang w:eastAsia="en-US"/>
          </w:rPr>
          <w:delText>важно</w:delText>
        </w:r>
      </w:del>
      <w:ins w:id="53" w:author="mitko" w:date="2015-02-16T21:24:00Z">
        <w:r w:rsidR="000500EB" w:rsidRPr="00B8746E">
          <w:rPr>
            <w:rFonts w:cs="Times New Roman"/>
            <w:lang w:eastAsia="en-US"/>
          </w:rPr>
          <w:t>важн</w:t>
        </w:r>
        <w:r w:rsidR="000500EB">
          <w:rPr>
            <w:rFonts w:cs="Times New Roman"/>
            <w:lang w:val="en-US" w:eastAsia="en-US"/>
          </w:rPr>
          <w:t>а</w:t>
        </w:r>
      </w:ins>
      <w:del w:id="54" w:author="mitko" w:date="2015-02-16T21:31:00Z">
        <w:r w:rsidRPr="00B8746E" w:rsidDel="000500EB">
          <w:rPr>
            <w:rFonts w:cs="Times New Roman"/>
            <w:lang w:eastAsia="en-US"/>
          </w:rPr>
          <w:delText xml:space="preserve">, особено когато големите </w:delText>
        </w:r>
        <w:commentRangeStart w:id="55"/>
        <w:r w:rsidRPr="00B8746E" w:rsidDel="000500EB">
          <w:rPr>
            <w:rFonts w:cs="Times New Roman"/>
            <w:lang w:eastAsia="en-US"/>
          </w:rPr>
          <w:delText xml:space="preserve">издания </w:delText>
        </w:r>
        <w:commentRangeEnd w:id="55"/>
        <w:r w:rsidR="00E1563C" w:rsidDel="000500EB">
          <w:rPr>
            <w:rStyle w:val="CommentReference"/>
          </w:rPr>
          <w:commentReference w:id="55"/>
        </w:r>
        <w:r w:rsidRPr="00B8746E" w:rsidDel="000500EB">
          <w:rPr>
            <w:rFonts w:cs="Times New Roman"/>
            <w:lang w:eastAsia="en-US"/>
          </w:rPr>
          <w:delText>покажат несъвместимост</w:delText>
        </w:r>
      </w:del>
      <w:r w:rsidRPr="00B8746E">
        <w:rPr>
          <w:rFonts w:cs="Times New Roman"/>
          <w:lang w:eastAsia="en-US"/>
        </w:rPr>
        <w:t>.</w:t>
      </w:r>
    </w:p>
    <w:p w:rsidR="005F3D92" w:rsidRDefault="005F3D92" w:rsidP="005F3D92">
      <w:pPr>
        <w:pStyle w:val="Heading4"/>
      </w:pPr>
      <w:r>
        <w:t>RE като помощник за миграцията към компонентно-базирана технология и интеграция с традиционните технологии</w:t>
      </w:r>
    </w:p>
    <w:p w:rsidR="00FC0A1B" w:rsidRPr="00FC0A1B" w:rsidRDefault="00FC0A1B" w:rsidP="00FC0A1B">
      <w:pPr>
        <w:rPr>
          <w:rFonts w:ascii="Cambria" w:hAnsi="WenQuanYi Micro Hei"/>
          <w:sz w:val="22"/>
          <w:szCs w:val="22"/>
          <w:lang w:eastAsia="en-US"/>
        </w:rPr>
      </w:pPr>
      <w:r w:rsidRPr="00FC0A1B">
        <w:rPr>
          <w:lang w:eastAsia="en-US"/>
        </w:rPr>
        <w:t>Трансформациите, описани по-горе, имат смисъл само за компании, които вече разполагат с компонентно-базиран софтуер. Други възможни RE трансформации започват от традиционен софтуер и създават компонентно-базиран</w:t>
      </w:r>
      <w:del w:id="56" w:author="aldi" w:date="2015-02-16T15:32:00Z">
        <w:r w:rsidRPr="00FC0A1B" w:rsidDel="00E1563C">
          <w:rPr>
            <w:lang w:eastAsia="en-US"/>
          </w:rPr>
          <w:delText>и</w:delText>
        </w:r>
      </w:del>
      <w:r w:rsidRPr="00FC0A1B">
        <w:rPr>
          <w:lang w:eastAsia="en-US"/>
        </w:rPr>
        <w:t xml:space="preserve"> </w:t>
      </w:r>
      <w:r w:rsidR="00A64958">
        <w:rPr>
          <w:lang w:eastAsia="en-US"/>
        </w:rPr>
        <w:t>такъв</w:t>
      </w:r>
      <w:r w:rsidRPr="00FC0A1B">
        <w:rPr>
          <w:lang w:eastAsia="en-US"/>
        </w:rPr>
        <w:t xml:space="preserve">. В този случай, голяма част от извършената работа по традиционния софтуер може да бъде използвана отново след известни настройки, тъй като се променя единствено целта на трансформацията. Например в последните години се работи много усилено в посока откриване/възстановяване на „компоненти“. Терминът „компонент“ тук се използва в широкия си смисъл, но тези функционални единици могат да се застъпят от компоненти, както е определено от компонентните модели.  </w:t>
      </w:r>
    </w:p>
    <w:p w:rsidR="00FC0A1B" w:rsidRDefault="00FC0A1B" w:rsidP="00FC0A1B">
      <w:pPr>
        <w:rPr>
          <w:rFonts w:cs="Times New Roman"/>
          <w:lang w:eastAsia="en-US"/>
        </w:rPr>
      </w:pPr>
      <w:r w:rsidRPr="00FC0A1B">
        <w:rPr>
          <w:rFonts w:cs="Times New Roman"/>
          <w:lang w:eastAsia="en-US"/>
        </w:rPr>
        <w:t>Добрата новина е, че някои компонентни технологии като CCM</w:t>
      </w:r>
      <w:r w:rsidR="00C343A9">
        <w:rPr>
          <w:rFonts w:cs="Times New Roman"/>
          <w:lang w:val="en-US" w:eastAsia="en-US"/>
        </w:rPr>
        <w:t xml:space="preserve"> (CORBA Component Model, виж [R3])</w:t>
      </w:r>
      <w:r w:rsidRPr="00FC0A1B">
        <w:rPr>
          <w:rFonts w:cs="Times New Roman"/>
          <w:lang w:eastAsia="en-US"/>
        </w:rPr>
        <w:t xml:space="preserve"> директно осигурява съоръжения за обвиване на наследен код. Например един CCM компонент може да бъде разделен на много различни „сегменти“ и „изпълнители“, които могат да бъдат приложени в използваните езици. Всъщност не става ясно дали компонентът, открит по този начин ще съставлява „добър“ компонент от гледна точка на компонентно базирания модел. Във всеки случай, ще бъдат нужни допълнителни усилия, за да се оползотвори пълния потенциал на компонентната технология. От една страна, компонентният модел осигурява по-богати комуникационни протоколи, например събитийна комуникация. От друга страна, подобни компонентни </w:t>
      </w:r>
      <w:r w:rsidRPr="00FC0A1B">
        <w:rPr>
          <w:rFonts w:cs="Times New Roman"/>
          <w:lang w:eastAsia="en-US"/>
        </w:rPr>
        <w:lastRenderedPageBreak/>
        <w:t>инфраструктури от EJB</w:t>
      </w:r>
      <w:r w:rsidR="00750085">
        <w:rPr>
          <w:rFonts w:cs="Times New Roman"/>
          <w:lang w:val="en-US" w:eastAsia="en-US"/>
        </w:rPr>
        <w:t xml:space="preserve"> (Enterprise Java Beans</w:t>
      </w:r>
      <w:r w:rsidR="003E4724">
        <w:rPr>
          <w:rFonts w:cs="Times New Roman"/>
          <w:lang w:val="en-US" w:eastAsia="en-US"/>
        </w:rPr>
        <w:t>,</w:t>
      </w:r>
      <w:r w:rsidR="00750085">
        <w:rPr>
          <w:rFonts w:cs="Times New Roman"/>
          <w:lang w:val="en-US" w:eastAsia="en-US"/>
        </w:rPr>
        <w:t xml:space="preserve"> [R6])</w:t>
      </w:r>
      <w:r w:rsidRPr="00FC0A1B">
        <w:rPr>
          <w:rFonts w:cs="Times New Roman"/>
          <w:lang w:eastAsia="en-US"/>
        </w:rPr>
        <w:t xml:space="preserve"> и CCM осигуряват услуги като управление на транзакции, </w:t>
      </w:r>
      <w:r w:rsidR="00B35257">
        <w:rPr>
          <w:rFonts w:cs="Times New Roman"/>
          <w:lang w:val="en-US" w:eastAsia="en-US"/>
        </w:rPr>
        <w:t>запазване на състоянието (persistence)</w:t>
      </w:r>
      <w:r w:rsidRPr="00FC0A1B">
        <w:rPr>
          <w:rFonts w:cs="Times New Roman"/>
          <w:lang w:eastAsia="en-US"/>
        </w:rPr>
        <w:t xml:space="preserve"> и др.</w:t>
      </w:r>
    </w:p>
    <w:p w:rsidR="00A11FB5" w:rsidRDefault="00A11FB5" w:rsidP="00A11FB5">
      <w:pPr>
        <w:pStyle w:val="Heading3"/>
      </w:pPr>
      <w:bookmarkStart w:id="57" w:name="_Ref411179218"/>
      <w:bookmarkStart w:id="58" w:name="_Toc412390701"/>
      <w:r>
        <w:t>Среда за архитектурна реконструкция</w:t>
      </w:r>
      <w:bookmarkEnd w:id="57"/>
      <w:bookmarkEnd w:id="58"/>
    </w:p>
    <w:p w:rsidR="00E11AA0" w:rsidRPr="00E11AA0" w:rsidRDefault="00E11AA0" w:rsidP="00E11AA0">
      <w:pPr>
        <w:rPr>
          <w:lang w:eastAsia="en-US"/>
        </w:rPr>
      </w:pPr>
      <w:r w:rsidRPr="00E11AA0">
        <w:rPr>
          <w:lang w:eastAsia="en-US"/>
        </w:rPr>
        <w:t xml:space="preserve">Описанието на софтуерна архитектура трябва да предаде основни решения, взети по време на разработването на дизайна на системата. </w:t>
      </w:r>
      <w:r w:rsidR="005345B6" w:rsidRPr="00E11AA0">
        <w:rPr>
          <w:lang w:eastAsia="en-US"/>
        </w:rPr>
        <w:t xml:space="preserve">Ран </w:t>
      </w:r>
      <w:r w:rsidR="005345B6" w:rsidRPr="00E11AA0">
        <w:rPr>
          <w:b/>
          <w:lang w:eastAsia="en-US"/>
        </w:rPr>
        <w:t>[R9]</w:t>
      </w:r>
      <w:r w:rsidR="005345B6" w:rsidRPr="00E11AA0">
        <w:rPr>
          <w:lang w:eastAsia="en-US"/>
        </w:rPr>
        <w:t xml:space="preserve"> ни насочва че основните решения</w:t>
      </w:r>
      <w:r w:rsidR="005345B6">
        <w:rPr>
          <w:lang w:eastAsia="en-US"/>
        </w:rPr>
        <w:t xml:space="preserve"> за дизайна са тези, които</w:t>
      </w:r>
      <w:r w:rsidR="005345B6" w:rsidRPr="00E11AA0">
        <w:rPr>
          <w:lang w:eastAsia="en-US"/>
        </w:rPr>
        <w:t xml:space="preserve"> ще е скъпо да променим, следователно </w:t>
      </w:r>
      <w:ins w:id="59" w:author="aldi" w:date="2015-02-16T15:33:00Z">
        <w:r w:rsidR="00E1563C">
          <w:rPr>
            <w:lang w:eastAsia="en-US"/>
          </w:rPr>
          <w:t xml:space="preserve">са </w:t>
        </w:r>
      </w:ins>
      <w:r w:rsidR="005345B6" w:rsidRPr="00E11AA0">
        <w:rPr>
          <w:lang w:eastAsia="en-US"/>
        </w:rPr>
        <w:t xml:space="preserve">и най-критични за разработката и поддръжката на системата. </w:t>
      </w:r>
      <w:r w:rsidRPr="00E11AA0">
        <w:rPr>
          <w:lang w:eastAsia="en-US"/>
        </w:rPr>
        <w:t xml:space="preserve">Има </w:t>
      </w:r>
      <w:r w:rsidR="005345B6" w:rsidRPr="00E11AA0">
        <w:rPr>
          <w:lang w:eastAsia="en-US"/>
        </w:rPr>
        <w:t>четири</w:t>
      </w:r>
      <w:r w:rsidRPr="00E11AA0">
        <w:rPr>
          <w:lang w:eastAsia="en-US"/>
        </w:rPr>
        <w:t xml:space="preserve"> категории дизайнерски решения: </w:t>
      </w:r>
      <w:r w:rsidRPr="00E11AA0">
        <w:rPr>
          <w:i/>
          <w:lang w:eastAsia="en-US"/>
        </w:rPr>
        <w:t>концепции, архитектурно значими изисквания, структура и текстура</w:t>
      </w:r>
      <w:r w:rsidRPr="00E11AA0">
        <w:rPr>
          <w:lang w:eastAsia="en-US"/>
        </w:rPr>
        <w:t xml:space="preserve">. Концепциите се отнасят до начина, по който мислим за системата (напр. </w:t>
      </w:r>
      <w:r w:rsidR="008B517D">
        <w:rPr>
          <w:lang w:eastAsia="en-US"/>
        </w:rPr>
        <w:t>в</w:t>
      </w:r>
      <w:r w:rsidRPr="00E11AA0">
        <w:rPr>
          <w:lang w:eastAsia="en-US"/>
        </w:rPr>
        <w:t xml:space="preserve"> операционна система могат да се </w:t>
      </w:r>
      <w:r w:rsidR="00627822">
        <w:rPr>
          <w:lang w:eastAsia="en-US"/>
        </w:rPr>
        <w:t>използват концепции като задачи</w:t>
      </w:r>
      <w:r w:rsidRPr="00E11AA0">
        <w:rPr>
          <w:lang w:eastAsia="en-US"/>
        </w:rPr>
        <w:t xml:space="preserve">, процеси, опашки и т.н.). Решенията за </w:t>
      </w:r>
      <w:r w:rsidR="005345B6" w:rsidRPr="00E11AA0">
        <w:rPr>
          <w:lang w:eastAsia="en-US"/>
        </w:rPr>
        <w:t>системните</w:t>
      </w:r>
      <w:r w:rsidRPr="00E11AA0">
        <w:rPr>
          <w:lang w:eastAsia="en-US"/>
        </w:rPr>
        <w:t xml:space="preserve"> концепции са вероятно най-важните и трудно могат да се променят в следващите стадии на разработка. Архитектурно важни изисквания са основните проблеми, които трябва да се адресират с подходяща софтуерната архитектура. Те трябва да се фокусират върху критичните характеристики, които искаме да постигнем със системата. Структурата описва декомпозицията на системата в взаимозависими компоненти и техните зависимости на правилно ниво на абстракция. Текстурата се отнася до дизайнерските решения, които </w:t>
      </w:r>
      <w:r w:rsidR="005345B6" w:rsidRPr="00E11AA0">
        <w:rPr>
          <w:lang w:eastAsia="en-US"/>
        </w:rPr>
        <w:t>влияят</w:t>
      </w:r>
      <w:r w:rsidRPr="00E11AA0">
        <w:rPr>
          <w:lang w:eastAsia="en-US"/>
        </w:rPr>
        <w:t xml:space="preserve"> </w:t>
      </w:r>
      <w:r w:rsidR="00D12B51">
        <w:rPr>
          <w:lang w:val="en-US" w:eastAsia="en-US"/>
        </w:rPr>
        <w:t xml:space="preserve">на </w:t>
      </w:r>
      <w:r w:rsidRPr="00E11AA0">
        <w:rPr>
          <w:lang w:eastAsia="en-US"/>
        </w:rPr>
        <w:t xml:space="preserve">имплементационно ниво и са архитектурно зависими (дизайнерски шаблони, политики). Според </w:t>
      </w:r>
      <w:r w:rsidRPr="00E11AA0">
        <w:rPr>
          <w:b/>
          <w:lang w:eastAsia="en-US"/>
        </w:rPr>
        <w:t>[R9]</w:t>
      </w:r>
      <w:r w:rsidRPr="00E11AA0">
        <w:rPr>
          <w:lang w:eastAsia="en-US"/>
        </w:rPr>
        <w:t xml:space="preserve"> дефинираме софтуерната архитектура като </w:t>
      </w:r>
      <w:r w:rsidRPr="00E11AA0">
        <w:rPr>
          <w:i/>
          <w:lang w:eastAsia="en-US"/>
        </w:rPr>
        <w:t xml:space="preserve">„множество от концепции и </w:t>
      </w:r>
      <w:r w:rsidR="005345B6" w:rsidRPr="00E11AA0">
        <w:rPr>
          <w:i/>
          <w:lang w:eastAsia="en-US"/>
        </w:rPr>
        <w:t>дизайнерски</w:t>
      </w:r>
      <w:r w:rsidRPr="00E11AA0">
        <w:rPr>
          <w:i/>
          <w:lang w:eastAsia="en-US"/>
        </w:rPr>
        <w:t xml:space="preserve"> решения за структурата и текстурата на софтуера, които трябва да направим преди съответната разработка за да позволим ефективно задоволяване на архитектурно значими, експлицитни функционални и качествени изисквания, както и имплицитни такива на даден проблем и конкретните домейни на приложение“.</w:t>
      </w:r>
    </w:p>
    <w:p w:rsidR="006A50B4" w:rsidRDefault="00E11AA0" w:rsidP="00C13967">
      <w:pPr>
        <w:rPr>
          <w:lang w:eastAsia="en-US"/>
        </w:rPr>
      </w:pPr>
      <w:r w:rsidRPr="00E11AA0">
        <w:rPr>
          <w:lang w:eastAsia="en-US"/>
        </w:rPr>
        <w:t xml:space="preserve">Архитектурната реконструкция (или реверсивна архитектура) засяга задачата за възстановяване на дизайнерски решения, които са били взети по време на разработване на системата. Те се състоят от решения, които са били изгубени (тъй като не са били документирани или разработчика е напуснал) или са непознати (например, допускания, които не са били взети в предвид първоначално). Целта е да се хвърли светлина във всички категории на дизайнерските решения, които са свързани с описанието на софтуерната архитектура. Реконструкцията се изпълнява на базата на изучаване на наличните артефакти (документация, изходен код, експерти) и посредством извличане нова архитектурна информация, която не е била очевидна първоначално. Подхода може да се обобщи със следния четери-стъпков итеративен процес </w:t>
      </w:r>
      <w:r w:rsidRPr="00E11AA0">
        <w:rPr>
          <w:b/>
          <w:lang w:eastAsia="en-US"/>
        </w:rPr>
        <w:t>[R10]</w:t>
      </w:r>
      <w:r w:rsidRPr="00E11AA0">
        <w:rPr>
          <w:lang w:eastAsia="en-US"/>
        </w:rPr>
        <w:t>:</w:t>
      </w:r>
    </w:p>
    <w:p w:rsidR="003E34D9" w:rsidRDefault="003E34D9" w:rsidP="003E34D9">
      <w:pPr>
        <w:pStyle w:val="Heading4"/>
      </w:pPr>
      <w:r>
        <w:t>Дефиниране на архитектурните концепции:</w:t>
      </w:r>
    </w:p>
    <w:p w:rsidR="0024043A" w:rsidRDefault="0024043A" w:rsidP="0024043A">
      <w:pPr>
        <w:rPr>
          <w:lang w:eastAsia="en-US"/>
        </w:rPr>
      </w:pPr>
      <w:r w:rsidRPr="0024043A">
        <w:rPr>
          <w:lang w:eastAsia="en-US"/>
        </w:rPr>
        <w:t>Целта на тази фаза е да се възстанови и изясни</w:t>
      </w:r>
      <w:r w:rsidR="00881597">
        <w:rPr>
          <w:lang w:eastAsia="en-US"/>
        </w:rPr>
        <w:t xml:space="preserve"> </w:t>
      </w:r>
      <w:r w:rsidRPr="0024043A">
        <w:rPr>
          <w:lang w:eastAsia="en-US"/>
        </w:rPr>
        <w:t xml:space="preserve">архитектурно значимите концепции, които изграждат системата. Тези </w:t>
      </w:r>
      <w:r w:rsidR="005345B6" w:rsidRPr="0024043A">
        <w:rPr>
          <w:lang w:eastAsia="en-US"/>
        </w:rPr>
        <w:t>концепции</w:t>
      </w:r>
      <w:r w:rsidRPr="0024043A">
        <w:rPr>
          <w:lang w:eastAsia="en-US"/>
        </w:rPr>
        <w:t xml:space="preserve"> представят начина, по който разработчиците мислят за системата и те трябва да станат терминология на процеса по реконструкция. Те представляват изграждащите блокове на системата и комуникационната инфраструктура, която позволява на компонентите да комуникират по време на изпълнение. Тези концепции би трябвало да са видими в </w:t>
      </w:r>
      <w:r w:rsidR="005345B6" w:rsidRPr="0024043A">
        <w:rPr>
          <w:lang w:eastAsia="en-US"/>
        </w:rPr>
        <w:t>референтния</w:t>
      </w:r>
      <w:r w:rsidRPr="0024043A">
        <w:rPr>
          <w:lang w:eastAsia="en-US"/>
        </w:rPr>
        <w:t xml:space="preserve"> архитектурен документ в противен случай трябва да се извлекат посредством реверсивен инженеринг. Стъпката също </w:t>
      </w:r>
      <w:r w:rsidRPr="0024043A">
        <w:rPr>
          <w:lang w:eastAsia="en-US"/>
        </w:rPr>
        <w:lastRenderedPageBreak/>
        <w:t>трябва да идентифицира начина, по който архитектурните концепции са свързани с имплементацията. В разпределените системи, архитектурните концепции могат да бъдат апликации, сървъри, софтуерни транспортни среди, докато в операционните системи могат да бъдат задачи, процеси, опашки, споделени памети и т.н. Текстурите също биха могли да се причислят към тази фаза. Например дизайнерски шаблон може да крие модел на взаимодействие, който е архитектурно значим.</w:t>
      </w:r>
    </w:p>
    <w:p w:rsidR="00444B11" w:rsidRPr="00052462" w:rsidRDefault="003E3D23" w:rsidP="00444B11">
      <w:pPr>
        <w:pStyle w:val="Heading4"/>
      </w:pPr>
      <w:r w:rsidRPr="00052462">
        <w:t>Събиране на данни</w:t>
      </w:r>
    </w:p>
    <w:p w:rsidR="003E3D23" w:rsidRPr="00444B11" w:rsidRDefault="003E3D23" w:rsidP="00444B11">
      <w:pPr>
        <w:shd w:val="clear" w:color="auto" w:fill="FFFFFF" w:themeFill="background1"/>
        <w:rPr>
          <w:lang w:eastAsia="en-US"/>
        </w:rPr>
      </w:pPr>
      <w:r w:rsidRPr="00444B11">
        <w:rPr>
          <w:lang w:eastAsia="en-US"/>
        </w:rPr>
        <w:t>Тази фаза събира информация описваща софтуерната архитектура на системата. Създаваме мо</w:t>
      </w:r>
      <w:r w:rsidR="00D852A0" w:rsidRPr="00444B11">
        <w:rPr>
          <w:lang w:eastAsia="en-US"/>
        </w:rPr>
        <w:t>д</w:t>
      </w:r>
      <w:r w:rsidRPr="00444B11">
        <w:rPr>
          <w:lang w:eastAsia="en-US"/>
        </w:rPr>
        <w:t xml:space="preserve">ел на системата, чиито части са инстанции на концепциите идентифицирани във фаза 1. Правилен избор на концепции ще подсигури, че моделът e съставен от единици на правилното ниво на абстракция. Тази фаза основно се грижи за събирането на информация от колкото за обосноваване на архитектурата. Така, че тази задача може лесно да се автоматизира с подходящи </w:t>
      </w:r>
      <w:r w:rsidR="005345B6" w:rsidRPr="00444B11">
        <w:rPr>
          <w:lang w:eastAsia="en-US"/>
        </w:rPr>
        <w:t>инструменти</w:t>
      </w:r>
    </w:p>
    <w:p w:rsidR="003E3D23" w:rsidRPr="003E3D23" w:rsidRDefault="003E3D23" w:rsidP="002B78F9">
      <w:pPr>
        <w:rPr>
          <w:lang w:eastAsia="en-US"/>
        </w:rPr>
      </w:pPr>
      <w:r w:rsidRPr="003E3D23">
        <w:rPr>
          <w:lang w:eastAsia="en-US"/>
        </w:rPr>
        <w:t>Различни източници на информация са въвлечени в този процес. Изходния код от една страна за статичен анализ и симулация за динамичен анализ</w:t>
      </w:r>
      <w:ins w:id="60" w:author="aldi" w:date="2015-02-16T15:35:00Z">
        <w:r w:rsidR="00E1563C">
          <w:rPr>
            <w:lang w:eastAsia="en-US"/>
          </w:rPr>
          <w:t xml:space="preserve"> – от друга</w:t>
        </w:r>
      </w:ins>
      <w:r w:rsidRPr="003E3D23">
        <w:rPr>
          <w:lang w:eastAsia="en-US"/>
        </w:rPr>
        <w:t xml:space="preserve">. Освен </w:t>
      </w:r>
      <w:r w:rsidR="005345B6" w:rsidRPr="003E3D23">
        <w:rPr>
          <w:lang w:eastAsia="en-US"/>
        </w:rPr>
        <w:t>това</w:t>
      </w:r>
      <w:r w:rsidRPr="003E3D23">
        <w:rPr>
          <w:lang w:eastAsia="en-US"/>
        </w:rPr>
        <w:t xml:space="preserve"> документация, софтуерни диаграми (например съхранени в CASE инструменти), експерти също могат да допринесат за създаване и допълване на модела.</w:t>
      </w:r>
    </w:p>
    <w:p w:rsidR="00FD199E" w:rsidRDefault="00FD199E" w:rsidP="00FD199E">
      <w:pPr>
        <w:pStyle w:val="Heading4"/>
      </w:pPr>
      <w:r>
        <w:t>Абстракция</w:t>
      </w:r>
    </w:p>
    <w:p w:rsidR="00834E3F" w:rsidRDefault="009E7B9D" w:rsidP="00B14F51">
      <w:pPr>
        <w:rPr>
          <w:lang w:eastAsia="en-US"/>
        </w:rPr>
      </w:pPr>
      <w:r w:rsidRPr="009E7B9D">
        <w:rPr>
          <w:lang w:eastAsia="en-US"/>
        </w:rPr>
        <w:t>Модел</w:t>
      </w:r>
      <w:ins w:id="61" w:author="aldi" w:date="2015-02-16T15:35:00Z">
        <w:r w:rsidR="00E1563C">
          <w:rPr>
            <w:lang w:eastAsia="en-US"/>
          </w:rPr>
          <w:t>ът</w:t>
        </w:r>
      </w:ins>
      <w:del w:id="62" w:author="aldi" w:date="2015-02-16T15:35:00Z">
        <w:r w:rsidRPr="009E7B9D" w:rsidDel="00E1563C">
          <w:rPr>
            <w:lang w:eastAsia="en-US"/>
          </w:rPr>
          <w:delText>а</w:delText>
        </w:r>
      </w:del>
      <w:r w:rsidRPr="009E7B9D">
        <w:rPr>
          <w:lang w:eastAsia="en-US"/>
        </w:rPr>
        <w:t xml:space="preserve"> от предходната фаза е </w:t>
      </w:r>
      <w:r w:rsidR="005345B6" w:rsidRPr="009E7B9D">
        <w:rPr>
          <w:lang w:eastAsia="en-US"/>
        </w:rPr>
        <w:t>обикновено</w:t>
      </w:r>
      <w:r w:rsidRPr="009E7B9D">
        <w:rPr>
          <w:lang w:eastAsia="en-US"/>
        </w:rPr>
        <w:t xml:space="preserve"> с много ниско ниво на абстракция. Целта на тази фаза е да обогати модела с абстракция подхождаща на дадения домейн, което ще допринесе за по високо ниво на изглед на системата. Познати абстракции могат лесно да се добавят към системата. Непознатите абстракции трябва да  бъдат идентифицирани от архитект, категоризирани, </w:t>
      </w:r>
      <w:r w:rsidR="005345B6" w:rsidRPr="009E7B9D">
        <w:rPr>
          <w:lang w:eastAsia="en-US"/>
        </w:rPr>
        <w:t>наименувани</w:t>
      </w:r>
      <w:r w:rsidRPr="009E7B9D">
        <w:rPr>
          <w:lang w:eastAsia="en-US"/>
        </w:rPr>
        <w:t xml:space="preserve"> и след това нанесени в модела. Тази дейност се извършва ръчно от архитект и след това се фиксира в правила за абстракция. Процеса на абстракция трябва също така да произведе архитектурни изгледи, които ще се представят в последната фаза.</w:t>
      </w:r>
    </w:p>
    <w:p w:rsidR="00C77613" w:rsidRDefault="00C77613" w:rsidP="00834E3F">
      <w:pPr>
        <w:pStyle w:val="Heading4"/>
      </w:pPr>
      <w:r>
        <w:t>Презентация</w:t>
      </w:r>
    </w:p>
    <w:p w:rsidR="008702DB" w:rsidRPr="008702DB" w:rsidRDefault="00834E3F" w:rsidP="008702DB">
      <w:r w:rsidRPr="00834E3F">
        <w:rPr>
          <w:lang w:eastAsia="en-US"/>
        </w:rPr>
        <w:t xml:space="preserve">Архитектите трябва да </w:t>
      </w:r>
      <w:r w:rsidR="005345B6">
        <w:rPr>
          <w:lang w:eastAsia="en-US"/>
        </w:rPr>
        <w:t>представят</w:t>
      </w:r>
      <w:r w:rsidRPr="00834E3F">
        <w:rPr>
          <w:lang w:eastAsia="en-US"/>
        </w:rPr>
        <w:t xml:space="preserve"> реконструираната архитектура в различни изгледи. Тези  изгледи </w:t>
      </w:r>
      <w:r w:rsidR="005345B6" w:rsidRPr="00834E3F">
        <w:rPr>
          <w:lang w:eastAsia="en-US"/>
        </w:rPr>
        <w:t>могат</w:t>
      </w:r>
      <w:r w:rsidR="005345B6">
        <w:rPr>
          <w:lang w:eastAsia="en-US"/>
        </w:rPr>
        <w:t xml:space="preserve"> </w:t>
      </w:r>
      <w:r w:rsidR="005345B6" w:rsidRPr="00834E3F">
        <w:rPr>
          <w:lang w:eastAsia="en-US"/>
        </w:rPr>
        <w:t>да</w:t>
      </w:r>
      <w:r w:rsidRPr="00834E3F">
        <w:rPr>
          <w:lang w:eastAsia="en-US"/>
        </w:rPr>
        <w:t xml:space="preserve"> бъдат: логически, процесни, физически и свързани с разработката, като форматите могат да бъдат различни.</w:t>
      </w:r>
    </w:p>
    <w:p w:rsidR="00C3793A" w:rsidRDefault="0060013E" w:rsidP="007F13AB">
      <w:pPr>
        <w:pStyle w:val="Heading2"/>
      </w:pPr>
      <w:bookmarkStart w:id="63" w:name="_Ref412314800"/>
      <w:bookmarkStart w:id="64" w:name="_Toc412390702"/>
      <w:r>
        <w:t>Съществуващи</w:t>
      </w:r>
      <w:r w:rsidR="00595A85">
        <w:t xml:space="preserve"> инструменти за </w:t>
      </w:r>
      <w:commentRangeStart w:id="65"/>
      <w:r w:rsidR="005C362D">
        <w:t>реинже</w:t>
      </w:r>
      <w:r w:rsidR="00595A85">
        <w:t>неринг</w:t>
      </w:r>
      <w:commentRangeEnd w:id="65"/>
      <w:r w:rsidR="00E1563C">
        <w:rPr>
          <w:rStyle w:val="CommentReference"/>
          <w:b w:val="0"/>
          <w:bCs w:val="0"/>
        </w:rPr>
        <w:commentReference w:id="65"/>
      </w:r>
      <w:bookmarkEnd w:id="63"/>
      <w:bookmarkEnd w:id="64"/>
    </w:p>
    <w:p w:rsidR="001F0C40" w:rsidRPr="001F0C40" w:rsidRDefault="001F0C40" w:rsidP="001F0C40">
      <w:r>
        <w:t xml:space="preserve">Следват две предложения за инструменти, които изпълняват повечето от изискванията на заданието на тази дипломна работа. Първото предложение си поставя за цел да </w:t>
      </w:r>
      <w:r w:rsidR="005345B6">
        <w:t>извлече</w:t>
      </w:r>
      <w:r>
        <w:t xml:space="preserve"> архитектурна информация за анализираното приложение на базата на домейна на употреба и съществуваща документация, включително тестови сценарии. Докато втория инструмент е базиран на използването на мета-модел, описва</w:t>
      </w:r>
      <w:r w:rsidR="001244EA">
        <w:t>щ</w:t>
      </w:r>
      <w:r>
        <w:t xml:space="preserve"> компонентен модел за разработка </w:t>
      </w:r>
      <w:r w:rsidR="001244EA">
        <w:t xml:space="preserve">на </w:t>
      </w:r>
      <w:r w:rsidR="001244EA">
        <w:lastRenderedPageBreak/>
        <w:t>софтуер. Въпросният инструмент може реверсивно да анализира единствено и само софтуер създаден с въпросния компонентен модел, но пък с много голяма точност, освен това използването на мета-модела дава възможност за лесно и евтино разработване редица инструменти за визуализация, анализ и преструктуриране.</w:t>
      </w:r>
    </w:p>
    <w:p w:rsidR="005A6A79" w:rsidRDefault="002C73F3" w:rsidP="005A6A79">
      <w:pPr>
        <w:pStyle w:val="Heading3"/>
      </w:pPr>
      <w:bookmarkStart w:id="66" w:name="_Ref399593490"/>
      <w:bookmarkStart w:id="67" w:name="_Ref399773104"/>
      <w:bookmarkStart w:id="68" w:name="_Ref412057216"/>
      <w:bookmarkStart w:id="69" w:name="_Toc412390703"/>
      <w:r>
        <w:t>Оркестрирана много-изгледна среда за софтуерно архитектурна реконструкция</w:t>
      </w:r>
      <w:bookmarkEnd w:id="66"/>
      <w:bookmarkEnd w:id="67"/>
      <w:r w:rsidR="00250AC5">
        <w:t xml:space="preserve"> [R14]</w:t>
      </w:r>
      <w:bookmarkEnd w:id="68"/>
      <w:bookmarkEnd w:id="69"/>
    </w:p>
    <w:p w:rsidR="009B5E69" w:rsidRDefault="009B5E69" w:rsidP="009B5E69">
      <w:pPr>
        <w:pStyle w:val="Heading4"/>
      </w:pPr>
      <w:bookmarkStart w:id="70" w:name="_Ref399442792"/>
      <w:r>
        <w:t xml:space="preserve">Предложения за </w:t>
      </w:r>
      <w:r w:rsidR="00975EF7">
        <w:t>много-изгледен</w:t>
      </w:r>
      <w:r>
        <w:t xml:space="preserve"> </w:t>
      </w:r>
      <w:r w:rsidR="006D43F5">
        <w:t>анализ</w:t>
      </w:r>
      <w:bookmarkEnd w:id="70"/>
    </w:p>
    <w:p w:rsidR="0035776A" w:rsidRDefault="00FF7CB3" w:rsidP="005A6A79">
      <w:pPr>
        <w:sectPr w:rsidR="0035776A">
          <w:footerReference w:type="default" r:id="rId15"/>
          <w:pgSz w:w="11906" w:h="16838"/>
          <w:pgMar w:top="1440" w:right="1800" w:bottom="1440" w:left="1800" w:header="708" w:footer="708" w:gutter="0"/>
          <w:cols w:space="708"/>
          <w:docGrid w:linePitch="360"/>
        </w:sectPr>
      </w:pPr>
      <w:r w:rsidRPr="00FF7CB3">
        <w:rPr>
          <w:lang w:eastAsia="en-US"/>
        </w:rPr>
        <w:t>Предложен</w:t>
      </w:r>
      <w:r w:rsidR="002A1683">
        <w:rPr>
          <w:lang w:eastAsia="en-US"/>
        </w:rPr>
        <w:t>ото решение</w:t>
      </w:r>
      <w:r w:rsidRPr="00FF7CB3">
        <w:rPr>
          <w:lang w:eastAsia="en-US"/>
        </w:rPr>
        <w:t xml:space="preserve"> се състои от </w:t>
      </w:r>
      <w:r w:rsidR="00975EF7">
        <w:t>много-изгледен</w:t>
      </w:r>
      <w:r w:rsidRPr="00FF7CB3">
        <w:rPr>
          <w:lang w:eastAsia="en-US"/>
        </w:rPr>
        <w:t xml:space="preserve"> модел и </w:t>
      </w:r>
      <w:r w:rsidR="00975EF7">
        <w:t>много-изгледен</w:t>
      </w:r>
      <w:r w:rsidRPr="00FF7CB3">
        <w:rPr>
          <w:lang w:eastAsia="en-US"/>
        </w:rPr>
        <w:t xml:space="preserve"> процес (</w:t>
      </w:r>
      <w:r w:rsidR="00803F9D" w:rsidRPr="00803F9D">
        <w:rPr>
          <w:i/>
          <w:lang w:eastAsia="en-US"/>
        </w:rPr>
        <w:fldChar w:fldCharType="begin"/>
      </w:r>
      <w:r w:rsidR="00803F9D" w:rsidRPr="00803F9D">
        <w:rPr>
          <w:i/>
          <w:lang w:eastAsia="en-US"/>
        </w:rPr>
        <w:instrText xml:space="preserve"> REF _Ref397535919 \h  \* MERGEFORMAT </w:instrText>
      </w:r>
      <w:r w:rsidR="00803F9D" w:rsidRPr="00803F9D">
        <w:rPr>
          <w:i/>
          <w:lang w:eastAsia="en-US"/>
        </w:rPr>
      </w:r>
      <w:r w:rsidR="00803F9D" w:rsidRPr="00803F9D">
        <w:rPr>
          <w:i/>
          <w:lang w:eastAsia="en-US"/>
        </w:rPr>
        <w:fldChar w:fldCharType="separate"/>
      </w:r>
      <w:r w:rsidR="00D05633" w:rsidRPr="00D05633">
        <w:rPr>
          <w:rFonts w:cs="Times New Roman"/>
          <w:i/>
        </w:rPr>
        <w:t xml:space="preserve">Фигура </w:t>
      </w:r>
      <w:r w:rsidR="00D05633" w:rsidRPr="00D05633">
        <w:rPr>
          <w:rFonts w:cs="Times New Roman"/>
          <w:i/>
          <w:noProof/>
        </w:rPr>
        <w:t>2</w:t>
      </w:r>
      <w:r w:rsidR="00803F9D" w:rsidRPr="00803F9D">
        <w:rPr>
          <w:i/>
          <w:lang w:eastAsia="en-US"/>
        </w:rPr>
        <w:fldChar w:fldCharType="end"/>
      </w:r>
      <w:r w:rsidR="00803F9D">
        <w:rPr>
          <w:lang w:eastAsia="en-US"/>
        </w:rPr>
        <w:t xml:space="preserve"> </w:t>
      </w:r>
      <w:r w:rsidRPr="00FF7CB3">
        <w:rPr>
          <w:lang w:eastAsia="en-US"/>
        </w:rPr>
        <w:t>и съответно</w:t>
      </w:r>
      <w:r w:rsidR="00803F9D">
        <w:rPr>
          <w:lang w:eastAsia="en-US"/>
        </w:rPr>
        <w:t xml:space="preserve"> </w:t>
      </w:r>
      <w:r w:rsidR="00803F9D">
        <w:rPr>
          <w:lang w:eastAsia="en-US"/>
        </w:rPr>
        <w:fldChar w:fldCharType="begin"/>
      </w:r>
      <w:r w:rsidR="00803F9D">
        <w:rPr>
          <w:lang w:eastAsia="en-US"/>
        </w:rPr>
        <w:instrText xml:space="preserve"> REF _Ref397535997 \h </w:instrText>
      </w:r>
      <w:r w:rsidR="00803F9D">
        <w:rPr>
          <w:lang w:eastAsia="en-US"/>
        </w:rPr>
      </w:r>
      <w:r w:rsidR="00803F9D">
        <w:rPr>
          <w:lang w:eastAsia="en-US"/>
        </w:rPr>
        <w:fldChar w:fldCharType="separate"/>
      </w:r>
      <w:r w:rsidR="00D05633" w:rsidRPr="00607A43">
        <w:rPr>
          <w:i/>
        </w:rPr>
        <w:t xml:space="preserve">Фигура </w:t>
      </w:r>
      <w:r w:rsidR="00D05633">
        <w:rPr>
          <w:i/>
          <w:noProof/>
        </w:rPr>
        <w:t>3</w:t>
      </w:r>
      <w:r w:rsidR="00803F9D">
        <w:rPr>
          <w:lang w:eastAsia="en-US"/>
        </w:rPr>
        <w:fldChar w:fldCharType="end"/>
      </w:r>
      <w:r w:rsidRPr="00FF7CB3">
        <w:rPr>
          <w:lang w:eastAsia="en-US"/>
        </w:rPr>
        <w:t xml:space="preserve">). </w:t>
      </w:r>
      <w:r w:rsidR="00D24019">
        <w:t>М</w:t>
      </w:r>
      <w:r w:rsidR="00397CE6">
        <w:t>ного-изглед</w:t>
      </w:r>
      <w:r w:rsidR="00D24019">
        <w:t>ният</w:t>
      </w:r>
      <w:r w:rsidRPr="00FF7CB3">
        <w:rPr>
          <w:lang w:eastAsia="en-US"/>
        </w:rPr>
        <w:t xml:space="preserve"> модел пред</w:t>
      </w:r>
      <w:r w:rsidR="00AC4AD0">
        <w:rPr>
          <w:lang w:eastAsia="en-US"/>
        </w:rPr>
        <w:t>с</w:t>
      </w:r>
      <w:r w:rsidRPr="00FF7CB3">
        <w:rPr>
          <w:lang w:eastAsia="en-US"/>
        </w:rPr>
        <w:t>тав</w:t>
      </w:r>
      <w:r w:rsidR="00973CB9">
        <w:rPr>
          <w:lang w:eastAsia="en-US"/>
        </w:rPr>
        <w:t>я</w:t>
      </w:r>
      <w:r w:rsidRPr="00FF7CB3">
        <w:rPr>
          <w:lang w:eastAsia="en-US"/>
        </w:rPr>
        <w:t xml:space="preserve"> връзките между трите изгледа </w:t>
      </w:r>
      <w:r w:rsidRPr="00FF7CB3">
        <w:rPr>
          <w:i/>
          <w:szCs w:val="22"/>
          <w:lang w:eastAsia="en-US"/>
        </w:rPr>
        <w:t xml:space="preserve">дизайн, поведение </w:t>
      </w:r>
      <w:r w:rsidRPr="001846F9">
        <w:rPr>
          <w:szCs w:val="22"/>
          <w:lang w:eastAsia="en-US"/>
        </w:rPr>
        <w:t>и</w:t>
      </w:r>
      <w:r w:rsidRPr="00FF7CB3">
        <w:rPr>
          <w:i/>
          <w:szCs w:val="22"/>
          <w:lang w:eastAsia="en-US"/>
        </w:rPr>
        <w:t xml:space="preserve"> структура</w:t>
      </w:r>
      <w:r w:rsidR="009928B5">
        <w:rPr>
          <w:i/>
          <w:szCs w:val="22"/>
          <w:lang w:eastAsia="en-US"/>
        </w:rPr>
        <w:t xml:space="preserve"> (Design view, Behavior view, Structure View: </w:t>
      </w:r>
      <w:r w:rsidR="009928B5">
        <w:rPr>
          <w:i/>
          <w:szCs w:val="22"/>
          <w:lang w:eastAsia="en-US"/>
        </w:rPr>
        <w:fldChar w:fldCharType="begin"/>
      </w:r>
      <w:r w:rsidR="009928B5">
        <w:rPr>
          <w:i/>
          <w:szCs w:val="22"/>
          <w:lang w:eastAsia="en-US"/>
        </w:rPr>
        <w:instrText xml:space="preserve"> REF _Ref397535919 \h </w:instrText>
      </w:r>
      <w:r w:rsidR="009928B5">
        <w:rPr>
          <w:i/>
          <w:szCs w:val="22"/>
          <w:lang w:eastAsia="en-US"/>
        </w:rPr>
      </w:r>
      <w:r w:rsidR="009928B5">
        <w:rPr>
          <w:i/>
          <w:szCs w:val="22"/>
          <w:lang w:eastAsia="en-US"/>
        </w:rPr>
        <w:fldChar w:fldCharType="separate"/>
      </w:r>
      <w:r w:rsidR="00D05633" w:rsidRPr="0035776A">
        <w:rPr>
          <w:rFonts w:cs="Times New Roman"/>
        </w:rPr>
        <w:t xml:space="preserve">Фигура </w:t>
      </w:r>
      <w:r w:rsidR="00D05633">
        <w:rPr>
          <w:rFonts w:cs="Times New Roman"/>
          <w:noProof/>
        </w:rPr>
        <w:t>2</w:t>
      </w:r>
      <w:r w:rsidR="009928B5">
        <w:rPr>
          <w:i/>
          <w:szCs w:val="22"/>
          <w:lang w:eastAsia="en-US"/>
        </w:rPr>
        <w:fldChar w:fldCharType="end"/>
      </w:r>
      <w:r w:rsidR="009928B5">
        <w:rPr>
          <w:i/>
          <w:szCs w:val="22"/>
          <w:lang w:eastAsia="en-US"/>
        </w:rPr>
        <w:t>)</w:t>
      </w:r>
      <w:r w:rsidRPr="00FF7CB3">
        <w:rPr>
          <w:szCs w:val="22"/>
          <w:lang w:eastAsia="en-US"/>
        </w:rPr>
        <w:t xml:space="preserve"> в една диаграма на класовете, където сценариите са основните елементи за извличане и съвместна работа на трите изгледа. </w:t>
      </w:r>
      <w:r w:rsidR="007401E7">
        <w:rPr>
          <w:szCs w:val="22"/>
          <w:lang w:eastAsia="en-US"/>
        </w:rPr>
        <w:t>Много-изгледният</w:t>
      </w:r>
      <w:r w:rsidRPr="00FF7CB3">
        <w:rPr>
          <w:szCs w:val="22"/>
          <w:lang w:eastAsia="en-US"/>
        </w:rPr>
        <w:t xml:space="preserve"> процес </w:t>
      </w:r>
      <w:r w:rsidR="007401E7">
        <w:rPr>
          <w:szCs w:val="22"/>
          <w:lang w:eastAsia="en-US"/>
        </w:rPr>
        <w:t>на</w:t>
      </w:r>
      <w:r w:rsidRPr="00FF7CB3">
        <w:rPr>
          <w:szCs w:val="22"/>
          <w:lang w:eastAsia="en-US"/>
        </w:rPr>
        <w:t xml:space="preserve"> </w:t>
      </w:r>
      <w:r w:rsidR="004A30FC">
        <w:rPr>
          <w:szCs w:val="22"/>
          <w:lang w:eastAsia="en-US"/>
        </w:rPr>
        <w:fldChar w:fldCharType="begin"/>
      </w:r>
      <w:r w:rsidR="004A30FC">
        <w:rPr>
          <w:szCs w:val="22"/>
          <w:lang w:eastAsia="en-US"/>
        </w:rPr>
        <w:instrText xml:space="preserve"> REF _Ref397535997 \h </w:instrText>
      </w:r>
      <w:r w:rsidR="004A30FC">
        <w:rPr>
          <w:szCs w:val="22"/>
          <w:lang w:eastAsia="en-US"/>
        </w:rPr>
      </w:r>
      <w:r w:rsidR="004A30FC">
        <w:rPr>
          <w:szCs w:val="22"/>
          <w:lang w:eastAsia="en-US"/>
        </w:rPr>
        <w:fldChar w:fldCharType="separate"/>
      </w:r>
      <w:r w:rsidR="00D05633" w:rsidRPr="00607A43">
        <w:rPr>
          <w:i/>
        </w:rPr>
        <w:t xml:space="preserve">Фигура </w:t>
      </w:r>
      <w:r w:rsidR="00D05633">
        <w:rPr>
          <w:i/>
          <w:noProof/>
        </w:rPr>
        <w:t>3</w:t>
      </w:r>
      <w:r w:rsidR="004A30FC">
        <w:rPr>
          <w:szCs w:val="22"/>
          <w:lang w:eastAsia="en-US"/>
        </w:rPr>
        <w:fldChar w:fldCharType="end"/>
      </w:r>
      <w:r w:rsidRPr="00FF7CB3">
        <w:rPr>
          <w:szCs w:val="22"/>
          <w:lang w:eastAsia="en-US"/>
        </w:rPr>
        <w:t xml:space="preserve"> показва цялостния механизъм за извличане на три изгледа на софтуерната система. По време на процеса се генерират сценарии с помощта на доказателства, изведени от знанията на потребителя относно домейна на приложението, взаимодействието между система и потребител, системните документи от високо ниво (които са налице) и потребителските ръководства. Структурата на сценариите трябва да съответства на обикновен синтаксис на израз. Структурираните сценарии се анализират, за да се генерира изглед за проектиране на софтуерната система, представлявана от 2 типа диаграми: </w:t>
      </w:r>
      <w:r w:rsidRPr="00FF7CB3">
        <w:rPr>
          <w:i/>
          <w:szCs w:val="22"/>
          <w:lang w:eastAsia="en-US"/>
        </w:rPr>
        <w:t>диаграма на същ</w:t>
      </w:r>
      <w:r w:rsidR="00E035AF">
        <w:rPr>
          <w:i/>
          <w:szCs w:val="22"/>
          <w:lang w:eastAsia="en-US"/>
        </w:rPr>
        <w:t>н</w:t>
      </w:r>
      <w:r w:rsidRPr="00FF7CB3">
        <w:rPr>
          <w:i/>
          <w:szCs w:val="22"/>
          <w:lang w:eastAsia="en-US"/>
        </w:rPr>
        <w:t>ост-връзка</w:t>
      </w:r>
      <w:r w:rsidRPr="00FF7CB3">
        <w:rPr>
          <w:szCs w:val="22"/>
          <w:lang w:eastAsia="en-US"/>
        </w:rPr>
        <w:t xml:space="preserve"> (E-R) и </w:t>
      </w:r>
      <w:r w:rsidRPr="00FF7CB3">
        <w:rPr>
          <w:i/>
          <w:szCs w:val="22"/>
          <w:lang w:eastAsia="en-US"/>
        </w:rPr>
        <w:t>диаграма на дейностите</w:t>
      </w:r>
      <w:r w:rsidRPr="00FF7CB3">
        <w:rPr>
          <w:szCs w:val="22"/>
          <w:lang w:eastAsia="en-US"/>
        </w:rPr>
        <w:t xml:space="preserve">. Тези диаграми представляват имплементираната функционалност и главната системна информация, които се манипулират от дейностите. За възстановяване на изглед на режима на работа, потребителят изследва изгледа за проектиране и избира определени свойства, които да се използват от възстановителния процес. За всяко специфично свойство се определят сценарии, всеки от които притежава въпросното свойство. Изпълнението на тези сценарии на </w:t>
      </w:r>
      <w:r w:rsidR="00011155">
        <w:rPr>
          <w:szCs w:val="22"/>
          <w:lang w:eastAsia="en-US"/>
        </w:rPr>
        <w:t>инструментирана</w:t>
      </w:r>
      <w:r w:rsidRPr="00FF7CB3">
        <w:rPr>
          <w:szCs w:val="22"/>
          <w:lang w:eastAsia="en-US"/>
        </w:rPr>
        <w:t xml:space="preserve"> софтуерна система </w:t>
      </w:r>
      <w:r w:rsidR="005A27E9">
        <w:rPr>
          <w:szCs w:val="22"/>
          <w:lang w:eastAsia="en-US"/>
        </w:rPr>
        <w:t>генерира отпечатъци</w:t>
      </w:r>
      <w:r w:rsidRPr="00FF7CB3">
        <w:rPr>
          <w:szCs w:val="22"/>
          <w:lang w:eastAsia="en-US"/>
        </w:rPr>
        <w:t xml:space="preserve">, които </w:t>
      </w:r>
      <w:r w:rsidR="00C77A28">
        <w:rPr>
          <w:szCs w:val="22"/>
          <w:lang w:eastAsia="en-US"/>
        </w:rPr>
        <w:t>след обработка ще</w:t>
      </w:r>
      <w:r w:rsidRPr="00FF7CB3">
        <w:rPr>
          <w:szCs w:val="22"/>
          <w:lang w:eastAsia="en-US"/>
        </w:rPr>
        <w:t xml:space="preserve"> </w:t>
      </w:r>
      <w:r w:rsidR="00AC4AD0">
        <w:rPr>
          <w:szCs w:val="22"/>
          <w:lang w:eastAsia="en-US"/>
        </w:rPr>
        <w:t xml:space="preserve">представляват </w:t>
      </w:r>
      <w:r w:rsidRPr="00FF7CB3">
        <w:rPr>
          <w:i/>
          <w:szCs w:val="22"/>
          <w:lang w:eastAsia="en-US"/>
        </w:rPr>
        <w:t>шаблони</w:t>
      </w:r>
      <w:r w:rsidR="00B234DD">
        <w:rPr>
          <w:i/>
          <w:szCs w:val="22"/>
          <w:lang w:eastAsia="en-US"/>
        </w:rPr>
        <w:t xml:space="preserve"> на изпълнение</w:t>
      </w:r>
      <w:r w:rsidRPr="00FF7CB3">
        <w:rPr>
          <w:szCs w:val="22"/>
          <w:lang w:eastAsia="en-US"/>
        </w:rPr>
        <w:t xml:space="preserve">. Всеки такъв шаблон е поредица от </w:t>
      </w:r>
      <w:r w:rsidR="000B29EA">
        <w:rPr>
          <w:szCs w:val="22"/>
          <w:lang w:eastAsia="en-US"/>
        </w:rPr>
        <w:t>изходен код</w:t>
      </w:r>
      <w:r w:rsidRPr="00FF7CB3">
        <w:rPr>
          <w:szCs w:val="22"/>
          <w:lang w:eastAsia="en-US"/>
        </w:rPr>
        <w:t xml:space="preserve"> </w:t>
      </w:r>
      <w:r w:rsidR="000B29EA">
        <w:rPr>
          <w:szCs w:val="22"/>
          <w:lang w:eastAsia="en-US"/>
        </w:rPr>
        <w:t xml:space="preserve">извиквания на </w:t>
      </w:r>
      <w:r w:rsidRPr="00FF7CB3">
        <w:rPr>
          <w:szCs w:val="22"/>
          <w:lang w:eastAsia="en-US"/>
        </w:rPr>
        <w:t>функци</w:t>
      </w:r>
      <w:r w:rsidR="000B29EA">
        <w:rPr>
          <w:szCs w:val="22"/>
          <w:lang w:eastAsia="en-US"/>
        </w:rPr>
        <w:t>и</w:t>
      </w:r>
      <w:r w:rsidRPr="00FF7CB3">
        <w:rPr>
          <w:szCs w:val="22"/>
          <w:lang w:eastAsia="en-US"/>
        </w:rPr>
        <w:t>, които са често срещани във всички сценарии.</w:t>
      </w:r>
    </w:p>
    <w:p w:rsidR="0035776A" w:rsidRDefault="0035776A" w:rsidP="0035776A">
      <w:pPr>
        <w:keepNext/>
      </w:pPr>
      <w:r w:rsidRPr="0035776A">
        <w:rPr>
          <w:noProof/>
          <w:lang w:val="en-US" w:eastAsia="en-US"/>
        </w:rPr>
        <w:lastRenderedPageBreak/>
        <w:drawing>
          <wp:inline distT="0" distB="0" distL="0" distR="0" wp14:anchorId="16A90CC4" wp14:editId="6E5B89A7">
            <wp:extent cx="2399639" cy="2220445"/>
            <wp:effectExtent l="0" t="0" r="127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02417" cy="2223016"/>
                    </a:xfrm>
                    <a:prstGeom prst="rect">
                      <a:avLst/>
                    </a:prstGeom>
                  </pic:spPr>
                </pic:pic>
              </a:graphicData>
            </a:graphic>
          </wp:inline>
        </w:drawing>
      </w:r>
    </w:p>
    <w:p w:rsidR="0035776A" w:rsidRDefault="0035776A" w:rsidP="0035776A">
      <w:pPr>
        <w:pStyle w:val="Caption"/>
        <w:jc w:val="left"/>
        <w:rPr>
          <w:rFonts w:ascii="Times New Roman" w:hAnsi="Times New Roman" w:cs="Times New Roman"/>
        </w:rPr>
      </w:pPr>
      <w:bookmarkStart w:id="71" w:name="_Ref397535919"/>
      <w:bookmarkStart w:id="72" w:name="_Ref397098452"/>
      <w:r w:rsidRPr="0035776A">
        <w:rPr>
          <w:rFonts w:ascii="Times New Roman" w:hAnsi="Times New Roman" w:cs="Times New Roman"/>
        </w:rPr>
        <w:t xml:space="preserve">Фигура </w:t>
      </w:r>
      <w:r w:rsidRPr="0035776A">
        <w:rPr>
          <w:rFonts w:ascii="Times New Roman" w:hAnsi="Times New Roman" w:cs="Times New Roman"/>
        </w:rPr>
        <w:fldChar w:fldCharType="begin"/>
      </w:r>
      <w:r w:rsidRPr="0035776A">
        <w:rPr>
          <w:rFonts w:ascii="Times New Roman" w:hAnsi="Times New Roman" w:cs="Times New Roman"/>
        </w:rPr>
        <w:instrText xml:space="preserve"> SEQ Фигура \* ARABIC </w:instrText>
      </w:r>
      <w:r w:rsidRPr="0035776A">
        <w:rPr>
          <w:rFonts w:ascii="Times New Roman" w:hAnsi="Times New Roman" w:cs="Times New Roman"/>
        </w:rPr>
        <w:fldChar w:fldCharType="separate"/>
      </w:r>
      <w:r w:rsidR="00D05633">
        <w:rPr>
          <w:rFonts w:ascii="Times New Roman" w:hAnsi="Times New Roman" w:cs="Times New Roman"/>
          <w:noProof/>
        </w:rPr>
        <w:t>2</w:t>
      </w:r>
      <w:r w:rsidRPr="0035776A">
        <w:rPr>
          <w:rFonts w:ascii="Times New Roman" w:hAnsi="Times New Roman" w:cs="Times New Roman"/>
        </w:rPr>
        <w:fldChar w:fldCharType="end"/>
      </w:r>
      <w:bookmarkEnd w:id="71"/>
      <w:r w:rsidRPr="0035776A">
        <w:rPr>
          <w:rFonts w:ascii="Times New Roman" w:hAnsi="Times New Roman" w:cs="Times New Roman"/>
        </w:rPr>
        <w:t xml:space="preserve"> </w:t>
      </w:r>
      <w:r>
        <w:t>(</w:t>
      </w:r>
      <w:r w:rsidRPr="0035776A">
        <w:rPr>
          <w:rFonts w:ascii="Times New Roman" w:hAnsi="Times New Roman" w:cs="Times New Roman"/>
        </w:rPr>
        <w:t xml:space="preserve">Примерен </w:t>
      </w:r>
      <w:r w:rsidR="00DE0B11">
        <w:rPr>
          <w:rFonts w:ascii="Times New Roman" w:hAnsi="Times New Roman" w:cs="Times New Roman"/>
        </w:rPr>
        <w:t>много-изгледен</w:t>
      </w:r>
      <w:r w:rsidRPr="0035776A">
        <w:rPr>
          <w:rFonts w:ascii="Times New Roman" w:hAnsi="Times New Roman" w:cs="Times New Roman"/>
        </w:rPr>
        <w:t xml:space="preserve"> модел</w:t>
      </w:r>
      <w:r w:rsidR="00C764C8">
        <w:rPr>
          <w:rFonts w:ascii="Times New Roman" w:hAnsi="Times New Roman" w:cs="Times New Roman"/>
        </w:rPr>
        <w:t xml:space="preserve"> [диаграма на к</w:t>
      </w:r>
      <w:r w:rsidRPr="0035776A">
        <w:rPr>
          <w:rFonts w:ascii="Times New Roman" w:hAnsi="Times New Roman" w:cs="Times New Roman"/>
        </w:rPr>
        <w:t>ласовете],</w:t>
      </w:r>
      <w:r w:rsidR="00C764C8">
        <w:rPr>
          <w:rFonts w:ascii="Times New Roman" w:hAnsi="Times New Roman" w:cs="Times New Roman"/>
        </w:rPr>
        <w:t xml:space="preserve"> </w:t>
      </w:r>
      <w:r w:rsidRPr="0035776A">
        <w:rPr>
          <w:rFonts w:ascii="Times New Roman" w:hAnsi="Times New Roman" w:cs="Times New Roman"/>
        </w:rPr>
        <w:t>представящ връзките между три изгледа</w:t>
      </w:r>
      <w:r w:rsidR="00250AC5">
        <w:rPr>
          <w:rFonts w:ascii="Times New Roman" w:hAnsi="Times New Roman" w:cs="Times New Roman"/>
        </w:rPr>
        <w:t xml:space="preserve"> [R14, стр. 3]</w:t>
      </w:r>
      <w:r w:rsidRPr="0035776A">
        <w:rPr>
          <w:rFonts w:ascii="Times New Roman" w:hAnsi="Times New Roman" w:cs="Times New Roman"/>
        </w:rPr>
        <w:t>)</w:t>
      </w:r>
      <w:bookmarkEnd w:id="72"/>
    </w:p>
    <w:p w:rsidR="00DE0B11" w:rsidRPr="0035776A" w:rsidRDefault="00DE0B11" w:rsidP="0035776A">
      <w:pPr>
        <w:pStyle w:val="Caption"/>
        <w:jc w:val="left"/>
        <w:rPr>
          <w:rFonts w:ascii="Times New Roman" w:hAnsi="Times New Roman" w:cs="Times New Roman"/>
        </w:rPr>
      </w:pPr>
    </w:p>
    <w:p w:rsidR="0035776A" w:rsidRDefault="0035776A" w:rsidP="0035776A">
      <w:pPr>
        <w:keepNext/>
      </w:pPr>
      <w:r w:rsidRPr="0035776A">
        <w:rPr>
          <w:noProof/>
          <w:lang w:val="en-US" w:eastAsia="en-US"/>
        </w:rPr>
        <w:lastRenderedPageBreak/>
        <w:drawing>
          <wp:inline distT="0" distB="0" distL="0" distR="0" wp14:anchorId="48BCAC53" wp14:editId="092BD249">
            <wp:extent cx="2707186" cy="1485239"/>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07186" cy="1485239"/>
                    </a:xfrm>
                    <a:prstGeom prst="rect">
                      <a:avLst/>
                    </a:prstGeom>
                  </pic:spPr>
                </pic:pic>
              </a:graphicData>
            </a:graphic>
          </wp:inline>
        </w:drawing>
      </w:r>
    </w:p>
    <w:p w:rsidR="0035776A" w:rsidRPr="00607A43" w:rsidRDefault="0035776A" w:rsidP="0035776A">
      <w:pPr>
        <w:jc w:val="left"/>
        <w:rPr>
          <w:i/>
        </w:rPr>
        <w:sectPr w:rsidR="0035776A" w:rsidRPr="00607A43" w:rsidSect="00DE0B11">
          <w:type w:val="continuous"/>
          <w:pgSz w:w="11906" w:h="16838"/>
          <w:pgMar w:top="1440" w:right="1800" w:bottom="1440" w:left="1800" w:header="708" w:footer="708" w:gutter="0"/>
          <w:cols w:num="2" w:space="26"/>
          <w:docGrid w:linePitch="360"/>
        </w:sectPr>
      </w:pPr>
      <w:bookmarkStart w:id="73" w:name="_Ref397535997"/>
      <w:bookmarkStart w:id="74" w:name="_Ref397098503"/>
      <w:r w:rsidRPr="00607A43">
        <w:rPr>
          <w:i/>
        </w:rPr>
        <w:t xml:space="preserve">Фигура </w:t>
      </w:r>
      <w:r w:rsidRPr="00607A43">
        <w:rPr>
          <w:i/>
        </w:rPr>
        <w:fldChar w:fldCharType="begin"/>
      </w:r>
      <w:r w:rsidRPr="00607A43">
        <w:rPr>
          <w:i/>
        </w:rPr>
        <w:instrText xml:space="preserve"> SEQ Фигура \* ARABIC </w:instrText>
      </w:r>
      <w:r w:rsidRPr="00607A43">
        <w:rPr>
          <w:i/>
        </w:rPr>
        <w:fldChar w:fldCharType="separate"/>
      </w:r>
      <w:r w:rsidR="00D05633">
        <w:rPr>
          <w:i/>
          <w:noProof/>
        </w:rPr>
        <w:t>3</w:t>
      </w:r>
      <w:r w:rsidRPr="00607A43">
        <w:rPr>
          <w:i/>
        </w:rPr>
        <w:fldChar w:fldCharType="end"/>
      </w:r>
      <w:bookmarkEnd w:id="73"/>
      <w:r w:rsidRPr="00607A43">
        <w:rPr>
          <w:i/>
        </w:rPr>
        <w:t xml:space="preserve"> (Примерен </w:t>
      </w:r>
      <w:r w:rsidR="00DE0B11">
        <w:rPr>
          <w:i/>
        </w:rPr>
        <w:t>много-изгледен</w:t>
      </w:r>
      <w:r w:rsidRPr="00607A43">
        <w:rPr>
          <w:i/>
        </w:rPr>
        <w:t xml:space="preserve"> процес за извличане на 3 изгледа от една софтуерна система</w:t>
      </w:r>
      <w:r w:rsidR="00250AC5">
        <w:rPr>
          <w:i/>
        </w:rPr>
        <w:t xml:space="preserve"> </w:t>
      </w:r>
      <w:r w:rsidR="00250AC5" w:rsidRPr="00250AC5">
        <w:rPr>
          <w:rFonts w:cs="Times New Roman"/>
          <w:i/>
        </w:rPr>
        <w:t>[R14, стр. 3]</w:t>
      </w:r>
      <w:r w:rsidRPr="00607A43">
        <w:rPr>
          <w:i/>
        </w:rPr>
        <w:t>)</w:t>
      </w:r>
      <w:bookmarkEnd w:id="74"/>
    </w:p>
    <w:p w:rsidR="00D57BA4" w:rsidRPr="00D57BA4" w:rsidRDefault="00F3075C" w:rsidP="00FD0D24">
      <w:pPr>
        <w:rPr>
          <w:rFonts w:ascii="Cambria" w:hAnsi="WenQuanYi Micro Hei"/>
          <w:sz w:val="22"/>
          <w:szCs w:val="22"/>
          <w:lang w:eastAsia="en-US"/>
        </w:rPr>
      </w:pPr>
      <w:r>
        <w:rPr>
          <w:lang w:eastAsia="en-US"/>
        </w:rPr>
        <w:lastRenderedPageBreak/>
        <w:t>Повтарянето</w:t>
      </w:r>
      <w:r w:rsidR="00D57BA4" w:rsidRPr="00D57BA4">
        <w:rPr>
          <w:lang w:eastAsia="en-US"/>
        </w:rPr>
        <w:t xml:space="preserve"> на този процес за колекция от свойства ни позволява да определим реализацията на софтуерните свойства в изходния код, а именно </w:t>
      </w:r>
      <w:r w:rsidR="00B5425F">
        <w:rPr>
          <w:lang w:eastAsia="en-US"/>
        </w:rPr>
        <w:t>основните</w:t>
      </w:r>
      <w:r w:rsidR="00D57BA4" w:rsidRPr="00D57BA4">
        <w:rPr>
          <w:lang w:eastAsia="en-US"/>
        </w:rPr>
        <w:t xml:space="preserve"> функции. Накрая всяка група </w:t>
      </w:r>
      <w:r w:rsidR="00A946B0">
        <w:rPr>
          <w:lang w:eastAsia="en-US"/>
        </w:rPr>
        <w:t>основни</w:t>
      </w:r>
      <w:r w:rsidR="00D57BA4" w:rsidRPr="00D57BA4">
        <w:rPr>
          <w:lang w:eastAsia="en-US"/>
        </w:rPr>
        <w:t xml:space="preserve"> функции, имплементиращи дадено свойство ще бъдат използвани като ядро на </w:t>
      </w:r>
      <w:r w:rsidR="00A946B0">
        <w:rPr>
          <w:lang w:eastAsia="en-US"/>
        </w:rPr>
        <w:t>клъстер при</w:t>
      </w:r>
      <w:r w:rsidR="00D57BA4" w:rsidRPr="00D57BA4">
        <w:rPr>
          <w:lang w:eastAsia="en-US"/>
        </w:rPr>
        <w:t xml:space="preserve"> възстановяването на структурния изглед, за да </w:t>
      </w:r>
      <w:r w:rsidR="00A946B0">
        <w:rPr>
          <w:lang w:eastAsia="en-US"/>
        </w:rPr>
        <w:t xml:space="preserve">може да </w:t>
      </w:r>
      <w:r w:rsidR="00D57BA4" w:rsidRPr="00D57BA4">
        <w:rPr>
          <w:lang w:eastAsia="en-US"/>
        </w:rPr>
        <w:t xml:space="preserve">се създаде по-голяма група свързани функции. Структурният изглед </w:t>
      </w:r>
      <w:r w:rsidR="008C019E">
        <w:rPr>
          <w:lang w:eastAsia="en-US"/>
        </w:rPr>
        <w:t>използва</w:t>
      </w:r>
      <w:r w:rsidR="00D57BA4" w:rsidRPr="00D57BA4">
        <w:rPr>
          <w:lang w:eastAsia="en-US"/>
        </w:rPr>
        <w:t xml:space="preserve"> връзките между функциите, за да определи близостта </w:t>
      </w:r>
      <w:r w:rsidR="009928B5">
        <w:rPr>
          <w:lang w:eastAsia="en-US"/>
        </w:rPr>
        <w:t xml:space="preserve">на други функции с ядрото на </w:t>
      </w:r>
      <w:r w:rsidR="005345B6">
        <w:rPr>
          <w:lang w:eastAsia="en-US"/>
        </w:rPr>
        <w:t>все</w:t>
      </w:r>
      <w:r w:rsidR="005345B6" w:rsidRPr="00D57BA4">
        <w:rPr>
          <w:lang w:eastAsia="en-US"/>
        </w:rPr>
        <w:t>к</w:t>
      </w:r>
      <w:r w:rsidR="005345B6">
        <w:rPr>
          <w:lang w:eastAsia="en-US"/>
        </w:rPr>
        <w:t>и</w:t>
      </w:r>
      <w:r w:rsidR="00D57BA4" w:rsidRPr="00D57BA4">
        <w:rPr>
          <w:lang w:eastAsia="en-US"/>
        </w:rPr>
        <w:t xml:space="preserve"> </w:t>
      </w:r>
      <w:r w:rsidR="00AF28D2">
        <w:rPr>
          <w:lang w:eastAsia="en-US"/>
        </w:rPr>
        <w:t>клъстер</w:t>
      </w:r>
      <w:r w:rsidR="00D57BA4" w:rsidRPr="00D57BA4">
        <w:rPr>
          <w:lang w:eastAsia="en-US"/>
        </w:rPr>
        <w:t xml:space="preserve">, което в последствие генерира групи, представляващи софтуерните компоненти. </w:t>
      </w:r>
    </w:p>
    <w:p w:rsidR="00D57BA4" w:rsidRPr="009F143D" w:rsidRDefault="00D57BA4" w:rsidP="00D67FFE">
      <w:pPr>
        <w:rPr>
          <w:rFonts w:ascii="Cambria" w:hAnsi="WenQuanYi Micro Hei"/>
          <w:sz w:val="22"/>
          <w:lang w:eastAsia="en-US"/>
        </w:rPr>
      </w:pPr>
      <w:r w:rsidRPr="00D57BA4">
        <w:rPr>
          <w:lang w:eastAsia="en-US"/>
        </w:rPr>
        <w:t xml:space="preserve">Цялостният процес в </w:t>
      </w:r>
      <w:r w:rsidR="00CE603E">
        <w:rPr>
          <w:lang w:eastAsia="en-US"/>
        </w:rPr>
        <w:t>много-изгледна</w:t>
      </w:r>
      <w:ins w:id="75" w:author="aldi" w:date="2015-02-16T15:48:00Z">
        <w:r w:rsidR="008A4223">
          <w:rPr>
            <w:lang w:eastAsia="en-US"/>
          </w:rPr>
          <w:t>та</w:t>
        </w:r>
      </w:ins>
      <w:r w:rsidRPr="00D57BA4">
        <w:rPr>
          <w:lang w:eastAsia="en-US"/>
        </w:rPr>
        <w:t xml:space="preserve"> рамка</w:t>
      </w:r>
      <w:del w:id="76" w:author="aldi" w:date="2015-02-16T15:48:00Z">
        <w:r w:rsidRPr="00D57BA4" w:rsidDel="008A4223">
          <w:rPr>
            <w:lang w:eastAsia="en-US"/>
          </w:rPr>
          <w:delText>та</w:delText>
        </w:r>
      </w:del>
      <w:r w:rsidRPr="00D57BA4">
        <w:rPr>
          <w:lang w:eastAsia="en-US"/>
        </w:rPr>
        <w:t xml:space="preserve"> ни позволява да свързваме диаграми с абстрактен дизайн към конкретната имплементация на функционалните елем</w:t>
      </w:r>
      <w:r w:rsidR="009F143D">
        <w:rPr>
          <w:lang w:eastAsia="en-US"/>
        </w:rPr>
        <w:t>енти на изгледа за проектиране.</w:t>
      </w:r>
    </w:p>
    <w:p w:rsidR="00D57BA4" w:rsidRDefault="00D57BA4" w:rsidP="00D57BA4">
      <w:pPr>
        <w:pStyle w:val="Heading4"/>
      </w:pPr>
      <w:commentRangeStart w:id="77"/>
      <w:r>
        <w:t>Генериране на изглед за проектиран</w:t>
      </w:r>
      <w:r w:rsidR="00CA5B07">
        <w:t>е (Design view</w:t>
      </w:r>
      <w:del w:id="78" w:author="mitko" w:date="2015-02-16T21:50:00Z">
        <w:r w:rsidR="00CA5B07" w:rsidDel="00C80A3B">
          <w:delText xml:space="preserve">, </w:delText>
        </w:r>
        <w:r w:rsidR="00CA5B07" w:rsidRPr="00CA5B07" w:rsidDel="00C80A3B">
          <w:rPr>
            <w:i/>
          </w:rPr>
          <w:fldChar w:fldCharType="begin"/>
        </w:r>
        <w:r w:rsidR="00CA5B07" w:rsidRPr="00CA5B07" w:rsidDel="00C80A3B">
          <w:rPr>
            <w:i/>
          </w:rPr>
          <w:delInstrText xml:space="preserve"> REF _Ref397535919 \h </w:delInstrText>
        </w:r>
        <w:r w:rsidR="00CA5B07" w:rsidDel="00C80A3B">
          <w:rPr>
            <w:i/>
          </w:rPr>
          <w:delInstrText xml:space="preserve"> \* MERGEFORMAT </w:delInstrText>
        </w:r>
        <w:r w:rsidR="00CA5B07" w:rsidRPr="00CA5B07" w:rsidDel="00C80A3B">
          <w:rPr>
            <w:i/>
          </w:rPr>
        </w:r>
        <w:r w:rsidR="00CA5B07" w:rsidRPr="00CA5B07" w:rsidDel="00C80A3B">
          <w:rPr>
            <w:i/>
          </w:rPr>
          <w:fldChar w:fldCharType="separate"/>
        </w:r>
        <w:r w:rsidR="00A34B04" w:rsidRPr="00A34B04" w:rsidDel="00C80A3B">
          <w:rPr>
            <w:rFonts w:cs="Times New Roman"/>
            <w:i/>
          </w:rPr>
          <w:delText xml:space="preserve">Фигура </w:delText>
        </w:r>
        <w:r w:rsidR="00A34B04" w:rsidRPr="00A34B04" w:rsidDel="00C80A3B">
          <w:rPr>
            <w:rFonts w:cs="Times New Roman"/>
            <w:i/>
            <w:noProof/>
          </w:rPr>
          <w:delText>2</w:delText>
        </w:r>
        <w:r w:rsidR="00CA5B07" w:rsidRPr="00CA5B07" w:rsidDel="00C80A3B">
          <w:rPr>
            <w:i/>
          </w:rPr>
          <w:fldChar w:fldCharType="end"/>
        </w:r>
      </w:del>
      <w:r w:rsidR="00CA5B07">
        <w:t>)</w:t>
      </w:r>
      <w:commentRangeEnd w:id="77"/>
      <w:r w:rsidR="001058F0">
        <w:rPr>
          <w:rStyle w:val="CommentReference"/>
          <w:b w:val="0"/>
          <w:bCs w:val="0"/>
        </w:rPr>
        <w:commentReference w:id="77"/>
      </w:r>
    </w:p>
    <w:p w:rsidR="00BF4C6F" w:rsidRDefault="00A731B6" w:rsidP="00525980">
      <w:pPr>
        <w:rPr>
          <w:lang w:eastAsia="en-US"/>
        </w:rPr>
      </w:pPr>
      <w:r w:rsidRPr="00A731B6">
        <w:rPr>
          <w:lang w:eastAsia="en-US"/>
        </w:rPr>
        <w:t xml:space="preserve">В този раздел </w:t>
      </w:r>
      <w:r w:rsidR="009303E3">
        <w:rPr>
          <w:lang w:eastAsia="en-US"/>
        </w:rPr>
        <w:t>се</w:t>
      </w:r>
      <w:r w:rsidRPr="00A731B6">
        <w:rPr>
          <w:lang w:eastAsia="en-US"/>
        </w:rPr>
        <w:t xml:space="preserve"> обсъ</w:t>
      </w:r>
      <w:r w:rsidR="009303E3">
        <w:rPr>
          <w:lang w:eastAsia="en-US"/>
        </w:rPr>
        <w:t>ждат</w:t>
      </w:r>
      <w:r w:rsidRPr="00A731B6">
        <w:rPr>
          <w:lang w:eastAsia="en-US"/>
        </w:rPr>
        <w:t xml:space="preserve"> стъпките за трансформиране на знанията</w:t>
      </w:r>
      <w:ins w:id="79" w:author="mitko" w:date="2015-02-16T21:51:00Z">
        <w:r w:rsidR="00C80A3B">
          <w:rPr>
            <w:lang w:val="en-US" w:eastAsia="en-US"/>
          </w:rPr>
          <w:t xml:space="preserve"> (</w:t>
        </w:r>
        <w:r w:rsidR="00C80A3B" w:rsidRPr="00CA5B07">
          <w:rPr>
            <w:i/>
          </w:rPr>
          <w:fldChar w:fldCharType="begin"/>
        </w:r>
        <w:r w:rsidR="00C80A3B" w:rsidRPr="00CA5B07">
          <w:rPr>
            <w:i/>
          </w:rPr>
          <w:instrText xml:space="preserve"> REF _Ref397535919 \h </w:instrText>
        </w:r>
        <w:r w:rsidR="00C80A3B">
          <w:rPr>
            <w:i/>
          </w:rPr>
          <w:instrText xml:space="preserve"> \* MERGEFORMAT </w:instrText>
        </w:r>
      </w:ins>
      <w:r w:rsidR="00C80A3B" w:rsidRPr="00CA5B07">
        <w:rPr>
          <w:i/>
        </w:rPr>
      </w:r>
      <w:ins w:id="80" w:author="mitko" w:date="2015-02-16T21:51:00Z">
        <w:r w:rsidR="00C80A3B" w:rsidRPr="00CA5B07">
          <w:rPr>
            <w:i/>
          </w:rPr>
          <w:fldChar w:fldCharType="separate"/>
        </w:r>
      </w:ins>
      <w:r w:rsidR="00D05633" w:rsidRPr="00D05633">
        <w:rPr>
          <w:rFonts w:cs="Times New Roman"/>
          <w:i/>
        </w:rPr>
        <w:t xml:space="preserve">Фигура </w:t>
      </w:r>
      <w:r w:rsidR="00D05633" w:rsidRPr="00D05633">
        <w:rPr>
          <w:rFonts w:cs="Times New Roman"/>
          <w:i/>
          <w:noProof/>
        </w:rPr>
        <w:t>2</w:t>
      </w:r>
      <w:ins w:id="81" w:author="mitko" w:date="2015-02-16T21:51:00Z">
        <w:r w:rsidR="00C80A3B" w:rsidRPr="00CA5B07">
          <w:rPr>
            <w:i/>
          </w:rPr>
          <w:fldChar w:fldCharType="end"/>
        </w:r>
        <w:r w:rsidR="00C80A3B">
          <w:rPr>
            <w:lang w:val="en-US" w:eastAsia="en-US"/>
          </w:rPr>
          <w:t>)</w:t>
        </w:r>
      </w:ins>
      <w:r w:rsidRPr="00A731B6">
        <w:rPr>
          <w:lang w:eastAsia="en-US"/>
        </w:rPr>
        <w:t xml:space="preserve"> в текст</w:t>
      </w:r>
      <w:r w:rsidR="004C2F16">
        <w:rPr>
          <w:lang w:eastAsia="en-US"/>
        </w:rPr>
        <w:t>а</w:t>
      </w:r>
      <w:r w:rsidRPr="00A731B6">
        <w:rPr>
          <w:lang w:eastAsia="en-US"/>
        </w:rPr>
        <w:t xml:space="preserve"> на сценариите в информация, свързана с проектирането и представлявана от </w:t>
      </w:r>
      <w:r w:rsidR="00395C22">
        <w:rPr>
          <w:lang w:eastAsia="en-US"/>
        </w:rPr>
        <w:t>два</w:t>
      </w:r>
      <w:r w:rsidRPr="00A731B6">
        <w:rPr>
          <w:lang w:eastAsia="en-US"/>
        </w:rPr>
        <w:t xml:space="preserve"> типа диаграми: </w:t>
      </w:r>
      <w:r w:rsidRPr="007024B8">
        <w:rPr>
          <w:i/>
          <w:lang w:eastAsia="en-US"/>
        </w:rPr>
        <w:t>диаграма „същност-връзка</w:t>
      </w:r>
      <w:r w:rsidRPr="00A731B6">
        <w:rPr>
          <w:lang w:eastAsia="en-US"/>
        </w:rPr>
        <w:t xml:space="preserve">“ и </w:t>
      </w:r>
      <w:r w:rsidRPr="007024B8">
        <w:rPr>
          <w:i/>
          <w:lang w:eastAsia="en-US"/>
        </w:rPr>
        <w:t>диаграма на дейностите</w:t>
      </w:r>
      <w:r w:rsidRPr="00A731B6">
        <w:rPr>
          <w:lang w:eastAsia="en-US"/>
        </w:rPr>
        <w:t>, използвайки процеса, изобразен на</w:t>
      </w:r>
      <w:r w:rsidR="00B1365B">
        <w:rPr>
          <w:lang w:eastAsia="en-US"/>
        </w:rPr>
        <w:t xml:space="preserve"> </w:t>
      </w:r>
      <w:commentRangeStart w:id="82"/>
      <w:r w:rsidR="004A30FC" w:rsidRPr="004A30FC">
        <w:rPr>
          <w:i/>
          <w:lang w:eastAsia="en-US"/>
        </w:rPr>
        <w:fldChar w:fldCharType="begin"/>
      </w:r>
      <w:r w:rsidR="004A30FC" w:rsidRPr="004A30FC">
        <w:rPr>
          <w:i/>
          <w:lang w:eastAsia="en-US"/>
        </w:rPr>
        <w:instrText xml:space="preserve"> REF _Ref397536093 \h </w:instrText>
      </w:r>
      <w:r w:rsidR="004A30FC">
        <w:rPr>
          <w:i/>
          <w:lang w:eastAsia="en-US"/>
        </w:rPr>
        <w:instrText xml:space="preserve"> \* MERGEFORMAT </w:instrText>
      </w:r>
      <w:r w:rsidR="004A30FC" w:rsidRPr="004A30FC">
        <w:rPr>
          <w:i/>
          <w:lang w:eastAsia="en-US"/>
        </w:rPr>
      </w:r>
      <w:r w:rsidR="004A30FC" w:rsidRPr="004A30FC">
        <w:rPr>
          <w:i/>
          <w:lang w:eastAsia="en-US"/>
        </w:rPr>
        <w:fldChar w:fldCharType="separate"/>
      </w:r>
      <w:r w:rsidR="00D05633" w:rsidRPr="00D05633">
        <w:rPr>
          <w:i/>
        </w:rPr>
        <w:t xml:space="preserve">Фигура </w:t>
      </w:r>
      <w:r w:rsidR="00D05633" w:rsidRPr="00D05633">
        <w:rPr>
          <w:i/>
          <w:noProof/>
        </w:rPr>
        <w:t>5</w:t>
      </w:r>
      <w:r w:rsidR="004A30FC" w:rsidRPr="004A30FC">
        <w:rPr>
          <w:i/>
          <w:lang w:eastAsia="en-US"/>
        </w:rPr>
        <w:fldChar w:fldCharType="end"/>
      </w:r>
      <w:commentRangeEnd w:id="82"/>
      <w:r w:rsidR="008A4223">
        <w:rPr>
          <w:rStyle w:val="CommentReference"/>
        </w:rPr>
        <w:commentReference w:id="82"/>
      </w:r>
      <w:r w:rsidRPr="00A731B6">
        <w:rPr>
          <w:lang w:eastAsia="en-US"/>
        </w:rPr>
        <w:t>. Този подход генерира и структурира редица сценарии, след което използва сценариен домейн модел, за да пр</w:t>
      </w:r>
      <w:r w:rsidR="006F6A22">
        <w:rPr>
          <w:lang w:eastAsia="en-US"/>
        </w:rPr>
        <w:t>е</w:t>
      </w:r>
      <w:r w:rsidRPr="00A731B6">
        <w:rPr>
          <w:lang w:eastAsia="en-US"/>
        </w:rPr>
        <w:t xml:space="preserve">върне изградените сценарии в съставки на усвоените проектни диаграми. Този процес се състои от </w:t>
      </w:r>
      <w:r w:rsidR="00C231E1">
        <w:rPr>
          <w:lang w:eastAsia="en-US"/>
        </w:rPr>
        <w:t>три</w:t>
      </w:r>
      <w:r w:rsidRPr="00A731B6">
        <w:rPr>
          <w:lang w:eastAsia="en-US"/>
        </w:rPr>
        <w:t xml:space="preserve"> стъпки: </w:t>
      </w:r>
    </w:p>
    <w:p w:rsidR="00A731B6" w:rsidRPr="00A731B6" w:rsidRDefault="00A731B6" w:rsidP="00A731B6">
      <w:pPr>
        <w:tabs>
          <w:tab w:val="left" w:pos="8102"/>
        </w:tabs>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A731B6">
        <w:rPr>
          <w:rFonts w:cs="Times New Roman"/>
          <w:b/>
          <w:color w:val="auto"/>
          <w:kern w:val="1"/>
          <w:szCs w:val="24"/>
          <w:lang w:eastAsia="en-US"/>
        </w:rPr>
        <w:t>Стъпка 1 (генериране на сценарий)</w:t>
      </w:r>
    </w:p>
    <w:p w:rsidR="00A731B6" w:rsidRPr="00A731B6" w:rsidRDefault="00A731B6" w:rsidP="000562E5">
      <w:pPr>
        <w:rPr>
          <w:rFonts w:ascii="Cambria" w:hAnsi="WenQuanYi Micro Hei"/>
          <w:sz w:val="22"/>
          <w:lang w:eastAsia="en-US"/>
        </w:rPr>
      </w:pPr>
      <w:r w:rsidRPr="00A731B6">
        <w:rPr>
          <w:lang w:eastAsia="en-US"/>
        </w:rPr>
        <w:t>Сценариите са основните елементи, които о</w:t>
      </w:r>
      <w:r w:rsidR="003D6141">
        <w:rPr>
          <w:lang w:eastAsia="en-US"/>
        </w:rPr>
        <w:t>рг</w:t>
      </w:r>
      <w:r w:rsidRPr="00A731B6">
        <w:rPr>
          <w:lang w:eastAsia="en-US"/>
        </w:rPr>
        <w:t xml:space="preserve">анизират предложената </w:t>
      </w:r>
      <w:r w:rsidR="008103A2">
        <w:rPr>
          <w:lang w:eastAsia="en-US"/>
        </w:rPr>
        <w:t>много-изгледна</w:t>
      </w:r>
      <w:r w:rsidRPr="00A731B6">
        <w:rPr>
          <w:lang w:eastAsia="en-US"/>
        </w:rPr>
        <w:t xml:space="preserve"> възстановителна рамка на архитектурата. </w:t>
      </w:r>
      <w:r w:rsidR="00960ED1">
        <w:rPr>
          <w:lang w:eastAsia="en-US"/>
        </w:rPr>
        <w:t>П</w:t>
      </w:r>
      <w:r w:rsidRPr="00A731B6">
        <w:rPr>
          <w:lang w:eastAsia="en-US"/>
        </w:rPr>
        <w:t>риемаме структурирана текстова репрезентация на сценарии, която съответства с обикновения синтаксис на</w:t>
      </w:r>
      <w:r w:rsidR="00F736BD">
        <w:rPr>
          <w:lang w:eastAsia="en-US"/>
        </w:rPr>
        <w:t xml:space="preserve"> </w:t>
      </w:r>
      <w:r w:rsidR="00F2061D" w:rsidRPr="00C07953">
        <w:rPr>
          <w:i/>
          <w:lang w:eastAsia="en-US"/>
        </w:rPr>
        <w:fldChar w:fldCharType="begin"/>
      </w:r>
      <w:r w:rsidR="00F2061D" w:rsidRPr="00C07953">
        <w:rPr>
          <w:i/>
          <w:lang w:eastAsia="en-US"/>
        </w:rPr>
        <w:instrText xml:space="preserve"> REF _Ref397536118 \h </w:instrText>
      </w:r>
      <w:r w:rsidR="00C07953" w:rsidRPr="00C07953">
        <w:rPr>
          <w:i/>
          <w:lang w:eastAsia="en-US"/>
        </w:rPr>
        <w:instrText xml:space="preserve"> \* MERGEFORMAT </w:instrText>
      </w:r>
      <w:r w:rsidR="00F2061D" w:rsidRPr="00C07953">
        <w:rPr>
          <w:i/>
          <w:lang w:eastAsia="en-US"/>
        </w:rPr>
      </w:r>
      <w:r w:rsidR="00F2061D" w:rsidRPr="00C07953">
        <w:rPr>
          <w:i/>
          <w:lang w:eastAsia="en-US"/>
        </w:rPr>
        <w:fldChar w:fldCharType="separate"/>
      </w:r>
      <w:r w:rsidR="00D05633" w:rsidRPr="00D05633">
        <w:rPr>
          <w:i/>
        </w:rPr>
        <w:t xml:space="preserve">Фигура </w:t>
      </w:r>
      <w:r w:rsidR="00D05633" w:rsidRPr="00D05633">
        <w:rPr>
          <w:i/>
          <w:noProof/>
        </w:rPr>
        <w:t>4</w:t>
      </w:r>
      <w:r w:rsidR="00F2061D" w:rsidRPr="00C07953">
        <w:rPr>
          <w:i/>
          <w:lang w:eastAsia="en-US"/>
        </w:rPr>
        <w:fldChar w:fldCharType="end"/>
      </w:r>
      <w:r w:rsidRPr="00A731B6">
        <w:rPr>
          <w:lang w:eastAsia="en-US"/>
        </w:rPr>
        <w:t xml:space="preserve">. В този синтаксис всеки сценарий се състои от поредица от един или повече </w:t>
      </w:r>
      <w:r w:rsidRPr="00A731B6">
        <w:rPr>
          <w:i/>
          <w:lang w:eastAsia="en-US"/>
        </w:rPr>
        <w:t xml:space="preserve">участници (actors), действия </w:t>
      </w:r>
      <w:r w:rsidRPr="00A731B6">
        <w:rPr>
          <w:lang w:eastAsia="en-US"/>
        </w:rPr>
        <w:t xml:space="preserve">и </w:t>
      </w:r>
      <w:r w:rsidRPr="00A731B6">
        <w:rPr>
          <w:i/>
          <w:lang w:eastAsia="en-US"/>
        </w:rPr>
        <w:t>работна информация</w:t>
      </w:r>
      <w:r w:rsidRPr="00A731B6">
        <w:rPr>
          <w:lang w:eastAsia="en-US"/>
        </w:rPr>
        <w:t xml:space="preserve">, всеки от които могат да имат нула или повече ограничения, които ще бъдат определени в </w:t>
      </w:r>
      <w:r w:rsidRPr="00960ED1">
        <w:rPr>
          <w:i/>
          <w:lang w:eastAsia="en-US"/>
        </w:rPr>
        <w:t>стъпка 2</w:t>
      </w:r>
      <w:r w:rsidRPr="00A731B6">
        <w:rPr>
          <w:lang w:eastAsia="en-US"/>
        </w:rPr>
        <w:t xml:space="preserve">. Можем да генерираме синтактично правилни сценарии, </w:t>
      </w:r>
      <w:r w:rsidRPr="00A731B6">
        <w:rPr>
          <w:lang w:eastAsia="en-US"/>
        </w:rPr>
        <w:lastRenderedPageBreak/>
        <w:t>които ще бъдат декомпозирани, с помощта на домейн моделът, за да се запълни базата знания на сценарийни шаблони и да се използват отново бизнес правилата в подобен случай. Източниците за генериране на сценарий са доказателства като: потребителски интерфейс, ръководство за потребители и знанията на потребител-специалист за системата.</w:t>
      </w:r>
    </w:p>
    <w:p w:rsidR="00A731B6" w:rsidRPr="00A731B6" w:rsidRDefault="00A731B6" w:rsidP="000562E5">
      <w:pPr>
        <w:rPr>
          <w:rFonts w:ascii="Cambria" w:hAnsi="WenQuanYi Micro Hei" w:cs="Times New Roman"/>
          <w:color w:val="auto"/>
          <w:kern w:val="1"/>
          <w:sz w:val="22"/>
          <w:szCs w:val="24"/>
          <w:lang w:eastAsia="en-US"/>
        </w:rPr>
      </w:pPr>
      <w:r w:rsidRPr="00A731B6">
        <w:rPr>
          <w:rFonts w:cs="Times New Roman"/>
          <w:b/>
          <w:color w:val="auto"/>
          <w:kern w:val="1"/>
          <w:szCs w:val="24"/>
          <w:lang w:eastAsia="en-US"/>
        </w:rPr>
        <w:t>Стъпка 2 (декомпозиция на сценарий)</w:t>
      </w:r>
      <w:r w:rsidRPr="00A731B6">
        <w:rPr>
          <w:rFonts w:cs="Times New Roman"/>
          <w:color w:val="auto"/>
          <w:kern w:val="1"/>
          <w:szCs w:val="24"/>
          <w:lang w:eastAsia="en-US"/>
        </w:rPr>
        <w:t xml:space="preserve"> </w:t>
      </w:r>
      <w:r w:rsidRPr="000562E5">
        <w:rPr>
          <w:lang w:eastAsia="en-US"/>
        </w:rPr>
        <w:t>Диаграмата на класовете на предложения сценариен модел е представена на</w:t>
      </w:r>
      <w:r w:rsidR="000B4118">
        <w:rPr>
          <w:lang w:eastAsia="en-US"/>
        </w:rPr>
        <w:t xml:space="preserve"> </w:t>
      </w:r>
      <w:r w:rsidR="00F2061D" w:rsidRPr="00F2061D">
        <w:rPr>
          <w:i/>
          <w:lang w:eastAsia="en-US"/>
        </w:rPr>
        <w:fldChar w:fldCharType="begin"/>
      </w:r>
      <w:r w:rsidR="00F2061D" w:rsidRPr="00F2061D">
        <w:rPr>
          <w:i/>
          <w:lang w:eastAsia="en-US"/>
        </w:rPr>
        <w:instrText xml:space="preserve"> REF _Ref397536153 \h </w:instrText>
      </w:r>
      <w:r w:rsidR="00F2061D">
        <w:rPr>
          <w:i/>
          <w:lang w:eastAsia="en-US"/>
        </w:rPr>
        <w:instrText xml:space="preserve"> \* MERGEFORMAT </w:instrText>
      </w:r>
      <w:r w:rsidR="00F2061D" w:rsidRPr="00F2061D">
        <w:rPr>
          <w:i/>
          <w:lang w:eastAsia="en-US"/>
        </w:rPr>
      </w:r>
      <w:r w:rsidR="00F2061D" w:rsidRPr="00F2061D">
        <w:rPr>
          <w:i/>
          <w:lang w:eastAsia="en-US"/>
        </w:rPr>
        <w:fldChar w:fldCharType="separate"/>
      </w:r>
      <w:r w:rsidR="00D05633" w:rsidRPr="00D05633">
        <w:rPr>
          <w:i/>
        </w:rPr>
        <w:t xml:space="preserve">Фигура </w:t>
      </w:r>
      <w:r w:rsidR="00D05633" w:rsidRPr="00D05633">
        <w:rPr>
          <w:i/>
          <w:noProof/>
        </w:rPr>
        <w:t>6</w:t>
      </w:r>
      <w:r w:rsidR="00F2061D" w:rsidRPr="00F2061D">
        <w:rPr>
          <w:i/>
          <w:lang w:eastAsia="en-US"/>
        </w:rPr>
        <w:fldChar w:fldCharType="end"/>
      </w:r>
      <w:r w:rsidRPr="000562E5">
        <w:rPr>
          <w:lang w:eastAsia="en-US"/>
        </w:rPr>
        <w:t>. Този модел трябва да осигури класов</w:t>
      </w:r>
      <w:r w:rsidR="005179E3">
        <w:rPr>
          <w:lang w:eastAsia="en-US"/>
        </w:rPr>
        <w:t>а</w:t>
      </w:r>
      <w:r w:rsidRPr="000562E5">
        <w:rPr>
          <w:lang w:eastAsia="en-US"/>
        </w:rPr>
        <w:t xml:space="preserve"> информация в сценарии от различни области на приложение. </w:t>
      </w:r>
      <w:r w:rsidR="00B5143D">
        <w:rPr>
          <w:lang w:eastAsia="en-US"/>
        </w:rPr>
        <w:t xml:space="preserve">След </w:t>
      </w:r>
      <w:r w:rsidR="00B5143D" w:rsidRPr="00CB24C8">
        <w:rPr>
          <w:color w:val="auto"/>
          <w:lang w:eastAsia="en-US"/>
        </w:rPr>
        <w:t>п</w:t>
      </w:r>
      <w:r w:rsidRPr="00CB24C8">
        <w:rPr>
          <w:color w:val="auto"/>
          <w:lang w:eastAsia="en-US"/>
        </w:rPr>
        <w:t>рил</w:t>
      </w:r>
      <w:r w:rsidR="00B5143D" w:rsidRPr="00CB24C8">
        <w:rPr>
          <w:color w:val="auto"/>
          <w:lang w:eastAsia="en-US"/>
        </w:rPr>
        <w:t>агане</w:t>
      </w:r>
      <w:r w:rsidRPr="00CB24C8">
        <w:rPr>
          <w:color w:val="auto"/>
          <w:lang w:eastAsia="en-US"/>
        </w:rPr>
        <w:t xml:space="preserve"> този модел на</w:t>
      </w:r>
      <w:r w:rsidR="00B5143D" w:rsidRPr="00CB24C8">
        <w:rPr>
          <w:color w:val="auto"/>
          <w:lang w:eastAsia="en-US"/>
        </w:rPr>
        <w:t>д</w:t>
      </w:r>
      <w:r w:rsidRPr="00CB24C8">
        <w:rPr>
          <w:color w:val="auto"/>
          <w:lang w:eastAsia="en-US"/>
        </w:rPr>
        <w:t xml:space="preserve"> </w:t>
      </w:r>
      <w:r w:rsidR="00B5143D" w:rsidRPr="00CB24C8">
        <w:rPr>
          <w:color w:val="auto"/>
          <w:lang w:eastAsia="en-US"/>
        </w:rPr>
        <w:t>три</w:t>
      </w:r>
      <w:r w:rsidRPr="00CB24C8">
        <w:rPr>
          <w:color w:val="auto"/>
          <w:lang w:eastAsia="en-US"/>
        </w:rPr>
        <w:t xml:space="preserve"> системи, включително система </w:t>
      </w:r>
      <w:r w:rsidR="00D63C93" w:rsidRPr="00CB24C8">
        <w:rPr>
          <w:color w:val="auto"/>
          <w:lang w:eastAsia="en-US"/>
        </w:rPr>
        <w:t>обслужваща</w:t>
      </w:r>
      <w:r w:rsidRPr="00CB24C8">
        <w:rPr>
          <w:color w:val="auto"/>
          <w:lang w:eastAsia="en-US"/>
        </w:rPr>
        <w:t xml:space="preserve"> ресторанти за бързо хранене, инструмент за рисуване Xfig и </w:t>
      </w:r>
      <w:r w:rsidR="00D63C93" w:rsidRPr="00CB24C8">
        <w:rPr>
          <w:color w:val="auto"/>
          <w:lang w:eastAsia="en-US"/>
        </w:rPr>
        <w:t xml:space="preserve">софтуер на </w:t>
      </w:r>
      <w:r w:rsidRPr="00CB24C8">
        <w:rPr>
          <w:color w:val="auto"/>
          <w:lang w:eastAsia="en-US"/>
        </w:rPr>
        <w:t xml:space="preserve">банкомат. Текстът на структурираните сценарии се анализира с помощта на този домейн модел и </w:t>
      </w:r>
      <w:r w:rsidR="003B6AF2" w:rsidRPr="00CB24C8">
        <w:rPr>
          <w:color w:val="auto"/>
          <w:lang w:eastAsia="en-US"/>
        </w:rPr>
        <w:t>получените инстанции н</w:t>
      </w:r>
      <w:r w:rsidRPr="00CB24C8">
        <w:rPr>
          <w:color w:val="auto"/>
          <w:lang w:eastAsia="en-US"/>
        </w:rPr>
        <w:t xml:space="preserve">а класове в модела се записват в </w:t>
      </w:r>
      <w:r w:rsidR="001A18FB" w:rsidRPr="00CB24C8">
        <w:rPr>
          <w:color w:val="auto"/>
          <w:lang w:eastAsia="en-US"/>
        </w:rPr>
        <w:t xml:space="preserve">обектната </w:t>
      </w:r>
      <w:r w:rsidRPr="00CB24C8">
        <w:rPr>
          <w:color w:val="auto"/>
          <w:lang w:eastAsia="en-US"/>
        </w:rPr>
        <w:t xml:space="preserve">база. Схемата на тази база има </w:t>
      </w:r>
      <w:r w:rsidR="004D0A29" w:rsidRPr="00CB24C8">
        <w:rPr>
          <w:color w:val="auto"/>
          <w:lang w:eastAsia="en-US"/>
        </w:rPr>
        <w:t>елемент</w:t>
      </w:r>
      <w:r w:rsidRPr="00CB24C8">
        <w:rPr>
          <w:color w:val="auto"/>
          <w:lang w:eastAsia="en-US"/>
        </w:rPr>
        <w:t xml:space="preserve"> за всеки клас на домейн модела, както и индексен запис като основен ключ.</w:t>
      </w:r>
      <w:r w:rsidRPr="00CB24C8">
        <w:rPr>
          <w:rFonts w:cs="Times New Roman"/>
          <w:color w:val="auto"/>
          <w:kern w:val="1"/>
          <w:szCs w:val="24"/>
          <w:lang w:eastAsia="en-US"/>
        </w:rPr>
        <w:t xml:space="preserve"> </w:t>
      </w:r>
    </w:p>
    <w:p w:rsidR="00A731B6" w:rsidRDefault="00A731B6" w:rsidP="00A731B6">
      <w:pPr>
        <w:rPr>
          <w:lang w:eastAsia="en-US"/>
        </w:rPr>
      </w:pPr>
      <w:r w:rsidRPr="00A731B6">
        <w:rPr>
          <w:lang w:eastAsia="en-US"/>
        </w:rPr>
        <w:t xml:space="preserve">Както показва </w:t>
      </w:r>
      <w:r w:rsidR="00A6512D" w:rsidRPr="00A6512D">
        <w:rPr>
          <w:i/>
          <w:lang w:eastAsia="en-US"/>
        </w:rPr>
        <w:fldChar w:fldCharType="begin"/>
      </w:r>
      <w:r w:rsidR="00A6512D" w:rsidRPr="00A6512D">
        <w:rPr>
          <w:i/>
          <w:lang w:eastAsia="en-US"/>
        </w:rPr>
        <w:instrText xml:space="preserve"> REF _Ref397536153 \h </w:instrText>
      </w:r>
      <w:r w:rsidR="00A6512D">
        <w:rPr>
          <w:i/>
          <w:lang w:eastAsia="en-US"/>
        </w:rPr>
        <w:instrText xml:space="preserve"> \* MERGEFORMAT </w:instrText>
      </w:r>
      <w:r w:rsidR="00A6512D" w:rsidRPr="00A6512D">
        <w:rPr>
          <w:i/>
          <w:lang w:eastAsia="en-US"/>
        </w:rPr>
      </w:r>
      <w:r w:rsidR="00A6512D" w:rsidRPr="00A6512D">
        <w:rPr>
          <w:i/>
          <w:lang w:eastAsia="en-US"/>
        </w:rPr>
        <w:fldChar w:fldCharType="separate"/>
      </w:r>
      <w:r w:rsidR="00D05633" w:rsidRPr="00D05633">
        <w:rPr>
          <w:i/>
        </w:rPr>
        <w:t xml:space="preserve">Фигура </w:t>
      </w:r>
      <w:r w:rsidR="00D05633" w:rsidRPr="00D05633">
        <w:rPr>
          <w:i/>
          <w:noProof/>
        </w:rPr>
        <w:t>6</w:t>
      </w:r>
      <w:r w:rsidR="00A6512D" w:rsidRPr="00A6512D">
        <w:rPr>
          <w:i/>
          <w:lang w:eastAsia="en-US"/>
        </w:rPr>
        <w:fldChar w:fldCharType="end"/>
      </w:r>
      <w:r w:rsidRPr="00A731B6">
        <w:rPr>
          <w:lang w:eastAsia="en-US"/>
        </w:rPr>
        <w:t xml:space="preserve">, в този модел всеки пример за сценариен клас се състои от един или повече примери за </w:t>
      </w:r>
      <w:r w:rsidRPr="00A731B6">
        <w:rPr>
          <w:i/>
          <w:lang w:eastAsia="en-US"/>
        </w:rPr>
        <w:t xml:space="preserve">участник, работна информация </w:t>
      </w:r>
      <w:r w:rsidRPr="008F3595">
        <w:rPr>
          <w:lang w:eastAsia="en-US"/>
        </w:rPr>
        <w:t>и</w:t>
      </w:r>
      <w:r w:rsidRPr="00A731B6">
        <w:rPr>
          <w:i/>
          <w:lang w:eastAsia="en-US"/>
        </w:rPr>
        <w:t xml:space="preserve"> класове на изпълнението, </w:t>
      </w:r>
      <w:r w:rsidRPr="00A731B6">
        <w:rPr>
          <w:lang w:eastAsia="en-US"/>
        </w:rPr>
        <w:t xml:space="preserve">както и нула или повече примера за подчинени класове и </w:t>
      </w:r>
      <w:r w:rsidR="00D24360">
        <w:rPr>
          <w:lang w:eastAsia="en-US"/>
        </w:rPr>
        <w:t>ограничителни</w:t>
      </w:r>
      <w:r w:rsidRPr="00A731B6">
        <w:rPr>
          <w:lang w:eastAsia="en-US"/>
        </w:rPr>
        <w:t xml:space="preserve"> класове.</w:t>
      </w:r>
    </w:p>
    <w:p w:rsidR="00617826" w:rsidRDefault="00617826" w:rsidP="00617826">
      <w:pPr>
        <w:keepNext/>
      </w:pPr>
      <w:r w:rsidRPr="00617826">
        <w:rPr>
          <w:noProof/>
          <w:lang w:val="en-US" w:eastAsia="en-US"/>
        </w:rPr>
        <w:drawing>
          <wp:inline distT="0" distB="0" distL="0" distR="0" wp14:anchorId="712EDDBC" wp14:editId="2DFD5D60">
            <wp:extent cx="5274310" cy="42374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23748"/>
                    </a:xfrm>
                    <a:prstGeom prst="rect">
                      <a:avLst/>
                    </a:prstGeom>
                  </pic:spPr>
                </pic:pic>
              </a:graphicData>
            </a:graphic>
          </wp:inline>
        </w:drawing>
      </w:r>
    </w:p>
    <w:p w:rsidR="00617826" w:rsidRDefault="00617826" w:rsidP="00153DAA">
      <w:pPr>
        <w:pStyle w:val="Caption"/>
        <w:jc w:val="center"/>
      </w:pPr>
      <w:bookmarkStart w:id="83" w:name="_Ref397536118"/>
      <w:bookmarkStart w:id="84" w:name="_Ref397098860"/>
      <w:r>
        <w:t xml:space="preserve">Фигура </w:t>
      </w:r>
      <w:r w:rsidR="00E73236">
        <w:fldChar w:fldCharType="begin"/>
      </w:r>
      <w:r w:rsidR="00E73236">
        <w:instrText xml:space="preserve"> SEQ Фигура \* ARABIC </w:instrText>
      </w:r>
      <w:r w:rsidR="00E73236">
        <w:fldChar w:fldCharType="separate"/>
      </w:r>
      <w:r w:rsidR="00D05633">
        <w:rPr>
          <w:noProof/>
        </w:rPr>
        <w:t>4</w:t>
      </w:r>
      <w:r w:rsidR="00E73236">
        <w:rPr>
          <w:noProof/>
        </w:rPr>
        <w:fldChar w:fldCharType="end"/>
      </w:r>
      <w:bookmarkEnd w:id="83"/>
      <w:r>
        <w:t xml:space="preserve"> (Синтаксис на регулярен израз за генериране на сценарий, където “+”</w:t>
      </w:r>
      <w:r w:rsidR="003E1A06">
        <w:t xml:space="preserve"> и “0..М” [“1..N”] представляват композиция</w:t>
      </w:r>
      <w:r w:rsidR="003E2103">
        <w:t xml:space="preserve"> </w:t>
      </w:r>
      <w:r w:rsidR="003E2103">
        <w:rPr>
          <w:rFonts w:ascii="Times New Roman" w:hAnsi="Times New Roman" w:cs="Times New Roman"/>
        </w:rPr>
        <w:t>[R14, стр. 4]</w:t>
      </w:r>
      <w:r>
        <w:t>)</w:t>
      </w:r>
      <w:bookmarkEnd w:id="84"/>
    </w:p>
    <w:p w:rsidR="005669A9" w:rsidRDefault="005669A9" w:rsidP="004D71A8">
      <w:pPr>
        <w:keepNext/>
        <w:tabs>
          <w:tab w:val="left" w:pos="8102"/>
        </w:tabs>
        <w:autoSpaceDE w:val="0"/>
        <w:autoSpaceDN w:val="0"/>
        <w:adjustRightInd w:val="0"/>
        <w:spacing w:after="200" w:line="276" w:lineRule="auto"/>
        <w:jc w:val="center"/>
        <w:rPr>
          <w:lang w:val="en-US"/>
        </w:rPr>
      </w:pPr>
    </w:p>
    <w:p w:rsidR="00C34247" w:rsidRDefault="004E7257" w:rsidP="004D71A8">
      <w:pPr>
        <w:keepNext/>
        <w:tabs>
          <w:tab w:val="left" w:pos="8102"/>
        </w:tabs>
        <w:autoSpaceDE w:val="0"/>
        <w:autoSpaceDN w:val="0"/>
        <w:adjustRightInd w:val="0"/>
        <w:spacing w:after="200" w:line="276" w:lineRule="auto"/>
        <w:jc w:val="center"/>
      </w:pPr>
      <w:r w:rsidRPr="004E7257">
        <w:rPr>
          <w:rFonts w:cs="Cambria"/>
          <w:noProof/>
          <w:color w:val="auto"/>
          <w:kern w:val="1"/>
          <w:lang w:val="en-US" w:eastAsia="en-US"/>
        </w:rPr>
        <w:drawing>
          <wp:inline distT="0" distB="0" distL="0" distR="0" wp14:anchorId="6BF3EAE3" wp14:editId="0786FD74">
            <wp:extent cx="2562133" cy="15909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67558" cy="1594320"/>
                    </a:xfrm>
                    <a:prstGeom prst="rect">
                      <a:avLst/>
                    </a:prstGeom>
                  </pic:spPr>
                </pic:pic>
              </a:graphicData>
            </a:graphic>
          </wp:inline>
        </w:drawing>
      </w:r>
    </w:p>
    <w:p w:rsidR="004E7257" w:rsidRDefault="00C34247" w:rsidP="004D71A8">
      <w:pPr>
        <w:pStyle w:val="Caption"/>
        <w:jc w:val="center"/>
      </w:pPr>
      <w:bookmarkStart w:id="85" w:name="_Ref397536093"/>
      <w:bookmarkStart w:id="86" w:name="_Ref397099421"/>
      <w:r>
        <w:t xml:space="preserve">Фигура </w:t>
      </w:r>
      <w:r w:rsidR="00E73236">
        <w:fldChar w:fldCharType="begin"/>
      </w:r>
      <w:r w:rsidR="00E73236">
        <w:instrText xml:space="preserve"> SEQ Фигура \* ARABIC </w:instrText>
      </w:r>
      <w:r w:rsidR="00E73236">
        <w:fldChar w:fldCharType="separate"/>
      </w:r>
      <w:r w:rsidR="00D05633">
        <w:rPr>
          <w:noProof/>
        </w:rPr>
        <w:t>5</w:t>
      </w:r>
      <w:r w:rsidR="00E73236">
        <w:rPr>
          <w:noProof/>
        </w:rPr>
        <w:fldChar w:fldCharType="end"/>
      </w:r>
      <w:bookmarkEnd w:id="85"/>
      <w:r>
        <w:t xml:space="preserve"> (</w:t>
      </w:r>
      <w:r w:rsidR="00BD4D9C">
        <w:t>Генерация на изглед на дизайна базиран на задачния сценарий и сценарий базиран на домейна на модела</w:t>
      </w:r>
      <w:r w:rsidR="003E2103">
        <w:t xml:space="preserve"> </w:t>
      </w:r>
      <w:r w:rsidR="003E2103">
        <w:rPr>
          <w:rFonts w:ascii="Times New Roman" w:hAnsi="Times New Roman" w:cs="Times New Roman"/>
        </w:rPr>
        <w:t>[R14, стр. 4]</w:t>
      </w:r>
      <w:r>
        <w:t>)</w:t>
      </w:r>
      <w:bookmarkEnd w:id="86"/>
    </w:p>
    <w:p w:rsidR="008301E5" w:rsidRDefault="008301E5" w:rsidP="004D71A8">
      <w:pPr>
        <w:pStyle w:val="Caption"/>
        <w:keepNext/>
        <w:jc w:val="center"/>
      </w:pPr>
      <w:r w:rsidRPr="008301E5">
        <w:rPr>
          <w:rFonts w:cs="Cambria"/>
          <w:noProof/>
          <w:color w:val="auto"/>
          <w:kern w:val="1"/>
          <w:lang w:val="en-US"/>
        </w:rPr>
        <w:lastRenderedPageBreak/>
        <w:drawing>
          <wp:inline distT="0" distB="0" distL="0" distR="0" wp14:anchorId="60B60FB3" wp14:editId="43852796">
            <wp:extent cx="3467100" cy="287299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76620" cy="2880883"/>
                    </a:xfrm>
                    <a:prstGeom prst="rect">
                      <a:avLst/>
                    </a:prstGeom>
                  </pic:spPr>
                </pic:pic>
              </a:graphicData>
            </a:graphic>
          </wp:inline>
        </w:drawing>
      </w:r>
    </w:p>
    <w:p w:rsidR="00EB105A" w:rsidRDefault="008301E5" w:rsidP="004D71A8">
      <w:pPr>
        <w:pStyle w:val="Caption"/>
        <w:jc w:val="center"/>
        <w:rPr>
          <w:rFonts w:cs="Cambria"/>
          <w:color w:val="auto"/>
          <w:kern w:val="1"/>
        </w:rPr>
      </w:pPr>
      <w:bookmarkStart w:id="87" w:name="_Ref397536153"/>
      <w:bookmarkStart w:id="88" w:name="_Ref397099464"/>
      <w:r>
        <w:t xml:space="preserve">Фигура </w:t>
      </w:r>
      <w:r w:rsidR="00E73236">
        <w:fldChar w:fldCharType="begin"/>
      </w:r>
      <w:r w:rsidR="00E73236">
        <w:instrText xml:space="preserve"> SEQ Фигура \* ARABIC </w:instrText>
      </w:r>
      <w:r w:rsidR="00E73236">
        <w:fldChar w:fldCharType="separate"/>
      </w:r>
      <w:r w:rsidR="00D05633">
        <w:rPr>
          <w:noProof/>
        </w:rPr>
        <w:t>6</w:t>
      </w:r>
      <w:r w:rsidR="00E73236">
        <w:rPr>
          <w:noProof/>
        </w:rPr>
        <w:fldChar w:fldCharType="end"/>
      </w:r>
      <w:bookmarkEnd w:id="87"/>
      <w:r>
        <w:t xml:space="preserve"> (Сценарий за домейн базиран модел, който се използва за сканиране на сценарий и </w:t>
      </w:r>
      <w:r w:rsidR="00505128">
        <w:t>попълни обектната база</w:t>
      </w:r>
      <w:r w:rsidR="003E2103">
        <w:t xml:space="preserve"> </w:t>
      </w:r>
      <w:r w:rsidR="003E2103">
        <w:rPr>
          <w:rFonts w:ascii="Times New Roman" w:hAnsi="Times New Roman" w:cs="Times New Roman"/>
        </w:rPr>
        <w:t>[R14, стр. 4]</w:t>
      </w:r>
      <w:r>
        <w:t>)</w:t>
      </w:r>
      <w:bookmarkEnd w:id="88"/>
    </w:p>
    <w:p w:rsidR="00A731B6" w:rsidRPr="00A731B6" w:rsidRDefault="00A731B6" w:rsidP="00A731B6">
      <w:pPr>
        <w:tabs>
          <w:tab w:val="left" w:pos="8102"/>
        </w:tabs>
        <w:autoSpaceDE w:val="0"/>
        <w:autoSpaceDN w:val="0"/>
        <w:adjustRightInd w:val="0"/>
        <w:spacing w:after="200" w:line="276" w:lineRule="auto"/>
        <w:jc w:val="left"/>
        <w:rPr>
          <w:rFonts w:ascii="Cambria" w:hAnsi="WenQuanYi Micro Hei" w:cs="Cambria"/>
          <w:color w:val="auto"/>
          <w:kern w:val="1"/>
          <w:sz w:val="22"/>
          <w:szCs w:val="22"/>
          <w:lang w:eastAsia="en-US"/>
        </w:rPr>
      </w:pPr>
      <w:r w:rsidRPr="00A731B6">
        <w:rPr>
          <w:rFonts w:cs="Cambria"/>
          <w:color w:val="auto"/>
          <w:kern w:val="1"/>
          <w:lang w:eastAsia="en-US"/>
        </w:rPr>
        <w:t xml:space="preserve">Отдолу са представени класовете на предложения сценариен модел: </w:t>
      </w:r>
    </w:p>
    <w:p w:rsidR="00A731B6" w:rsidRPr="000562E5" w:rsidRDefault="00A731B6" w:rsidP="006D285E">
      <w:pPr>
        <w:pStyle w:val="ListParagraph"/>
        <w:numPr>
          <w:ilvl w:val="0"/>
          <w:numId w:val="6"/>
        </w:numPr>
        <w:rPr>
          <w:rFonts w:ascii="Cambria" w:hAnsi="WenQuanYi Micro Hei"/>
          <w:sz w:val="22"/>
          <w:lang w:eastAsia="en-US"/>
        </w:rPr>
      </w:pPr>
      <w:r w:rsidRPr="000562E5">
        <w:rPr>
          <w:i/>
          <w:lang w:eastAsia="en-US"/>
        </w:rPr>
        <w:t xml:space="preserve">Тип потребител/участник (актьор): </w:t>
      </w:r>
      <w:r w:rsidRPr="000562E5">
        <w:rPr>
          <w:lang w:eastAsia="en-US"/>
        </w:rPr>
        <w:t>това е „човек“, „система“ или „системен компонент“, който общува с другите потребители по време на изпълнение на сценарии.</w:t>
      </w:r>
    </w:p>
    <w:p w:rsidR="00A731B6" w:rsidRPr="000562E5" w:rsidRDefault="00A731B6" w:rsidP="006D285E">
      <w:pPr>
        <w:pStyle w:val="ListParagraph"/>
        <w:numPr>
          <w:ilvl w:val="0"/>
          <w:numId w:val="6"/>
        </w:numPr>
        <w:rPr>
          <w:rFonts w:ascii="Cambria" w:hAnsi="WenQuanYi Micro Hei"/>
          <w:sz w:val="22"/>
          <w:lang w:eastAsia="en-US"/>
        </w:rPr>
      </w:pPr>
      <w:r w:rsidRPr="000562E5">
        <w:rPr>
          <w:i/>
          <w:lang w:eastAsia="en-US"/>
        </w:rPr>
        <w:t>Действие:</w:t>
      </w:r>
      <w:r w:rsidRPr="000562E5">
        <w:rPr>
          <w:lang w:eastAsia="en-US"/>
        </w:rPr>
        <w:t xml:space="preserve"> действието, извършвано от потребителя по време на изпълнението на сценариите. По принцип действието манипулира пример от Работната информация. Действията могат да бъдат 3 типа: </w:t>
      </w:r>
      <w:r w:rsidRPr="000562E5">
        <w:rPr>
          <w:i/>
          <w:lang w:eastAsia="en-US"/>
        </w:rPr>
        <w:t xml:space="preserve">въвеждане (input), вътрешно действие (internal), извеждане (output), </w:t>
      </w:r>
      <w:r w:rsidRPr="000562E5">
        <w:rPr>
          <w:lang w:eastAsia="en-US"/>
        </w:rPr>
        <w:t>базирани върху обхвата на работната информация.</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A731B6">
        <w:rPr>
          <w:rFonts w:cs="Times New Roman"/>
          <w:i/>
          <w:color w:val="auto"/>
          <w:kern w:val="1"/>
          <w:szCs w:val="24"/>
          <w:lang w:eastAsia="en-US"/>
        </w:rPr>
        <w:t>Работна информация:</w:t>
      </w:r>
      <w:r w:rsidRPr="00A731B6">
        <w:rPr>
          <w:rFonts w:cs="Times New Roman"/>
          <w:color w:val="auto"/>
          <w:kern w:val="1"/>
          <w:szCs w:val="24"/>
          <w:lang w:eastAsia="en-US"/>
        </w:rPr>
        <w:t xml:space="preserve"> това е информацията, която се обработва (разменя, пренася, съобщава, запазва в системата и т.н.) от потребителя по време на изпълнение на сценария.</w:t>
      </w:r>
    </w:p>
    <w:p w:rsidR="00A731B6" w:rsidRPr="000562E5" w:rsidRDefault="00A731B6" w:rsidP="006D285E">
      <w:pPr>
        <w:pStyle w:val="ListParagraph"/>
        <w:numPr>
          <w:ilvl w:val="0"/>
          <w:numId w:val="2"/>
        </w:numPr>
        <w:rPr>
          <w:rFonts w:ascii="Cambria" w:hAnsi="WenQuanYi Micro Hei"/>
          <w:sz w:val="22"/>
          <w:lang w:eastAsia="en-US"/>
        </w:rPr>
      </w:pPr>
      <w:r w:rsidRPr="000562E5">
        <w:rPr>
          <w:i/>
          <w:lang w:eastAsia="en-US"/>
        </w:rPr>
        <w:t>Зависимост:</w:t>
      </w:r>
      <w:r w:rsidRPr="000562E5">
        <w:rPr>
          <w:lang w:eastAsia="en-US"/>
        </w:rPr>
        <w:t xml:space="preserve"> това е връзката между два примерни класа </w:t>
      </w:r>
      <w:r w:rsidRPr="000562E5">
        <w:rPr>
          <w:i/>
          <w:lang w:eastAsia="en-US"/>
        </w:rPr>
        <w:t>Потребител, Действие, Работна информация.</w:t>
      </w:r>
      <w:r w:rsidRPr="000562E5">
        <w:rPr>
          <w:lang w:eastAsia="en-US"/>
        </w:rPr>
        <w:t xml:space="preserve"> По време на реализиране на сценария, зависимостите се установяват между </w:t>
      </w:r>
      <w:r w:rsidR="005345B6" w:rsidRPr="000562E5">
        <w:rPr>
          <w:lang w:eastAsia="en-US"/>
        </w:rPr>
        <w:t>ново</w:t>
      </w:r>
      <w:r w:rsidR="005345B6">
        <w:rPr>
          <w:lang w:eastAsia="en-US"/>
        </w:rPr>
        <w:t>-</w:t>
      </w:r>
      <w:r w:rsidR="005345B6" w:rsidRPr="000562E5">
        <w:rPr>
          <w:lang w:eastAsia="en-US"/>
        </w:rPr>
        <w:t>генерираните</w:t>
      </w:r>
      <w:r w:rsidRPr="000562E5">
        <w:rPr>
          <w:lang w:eastAsia="en-US"/>
        </w:rPr>
        <w:t xml:space="preserve"> примери на домейн модел класове (отговарящи на въпросния сценарий) и между </w:t>
      </w:r>
      <w:r w:rsidR="005345B6" w:rsidRPr="000562E5">
        <w:rPr>
          <w:lang w:eastAsia="en-US"/>
        </w:rPr>
        <w:t>ново</w:t>
      </w:r>
      <w:r w:rsidR="005345B6">
        <w:rPr>
          <w:lang w:eastAsia="en-US"/>
        </w:rPr>
        <w:t>-</w:t>
      </w:r>
      <w:r w:rsidR="005345B6" w:rsidRPr="000562E5">
        <w:rPr>
          <w:lang w:eastAsia="en-US"/>
        </w:rPr>
        <w:t>генерираните</w:t>
      </w:r>
      <w:r w:rsidRPr="000562E5">
        <w:rPr>
          <w:lang w:eastAsia="en-US"/>
        </w:rPr>
        <w:t xml:space="preserve"> и старите примери в базата. Зависимостта може да е </w:t>
      </w:r>
      <w:r w:rsidRPr="000562E5">
        <w:rPr>
          <w:i/>
          <w:lang w:eastAsia="en-US"/>
        </w:rPr>
        <w:t xml:space="preserve">информационна зависимост </w:t>
      </w:r>
      <w:r w:rsidR="00D94E97">
        <w:rPr>
          <w:lang w:eastAsia="en-US"/>
        </w:rPr>
        <w:t>или</w:t>
      </w:r>
      <w:r w:rsidRPr="000562E5">
        <w:rPr>
          <w:i/>
          <w:lang w:eastAsia="en-US"/>
        </w:rPr>
        <w:t xml:space="preserve"> </w:t>
      </w:r>
      <w:r w:rsidR="005345B6" w:rsidRPr="000562E5">
        <w:rPr>
          <w:i/>
          <w:lang w:eastAsia="en-US"/>
        </w:rPr>
        <w:t>зави</w:t>
      </w:r>
      <w:r w:rsidR="005345B6">
        <w:rPr>
          <w:i/>
          <w:lang w:eastAsia="en-US"/>
        </w:rPr>
        <w:t>си</w:t>
      </w:r>
      <w:r w:rsidR="005345B6" w:rsidRPr="000562E5">
        <w:rPr>
          <w:i/>
          <w:lang w:eastAsia="en-US"/>
        </w:rPr>
        <w:t>мост</w:t>
      </w:r>
      <w:r w:rsidRPr="000562E5">
        <w:rPr>
          <w:i/>
          <w:lang w:eastAsia="en-US"/>
        </w:rPr>
        <w:t xml:space="preserve"> на действието. </w:t>
      </w:r>
    </w:p>
    <w:p w:rsidR="00A731B6" w:rsidRDefault="00A731B6" w:rsidP="002E3DDF">
      <w:pPr>
        <w:rPr>
          <w:lang w:eastAsia="en-US"/>
        </w:rPr>
      </w:pPr>
      <w:r w:rsidRPr="00A731B6">
        <w:rPr>
          <w:lang w:eastAsia="en-US"/>
        </w:rPr>
        <w:t xml:space="preserve">Предложеният домейн модел на </w:t>
      </w:r>
      <w:r w:rsidR="00F77CA2" w:rsidRPr="00F77CA2">
        <w:rPr>
          <w:i/>
          <w:lang w:eastAsia="en-US"/>
        </w:rPr>
        <w:fldChar w:fldCharType="begin"/>
      </w:r>
      <w:r w:rsidR="00F77CA2" w:rsidRPr="00F77CA2">
        <w:rPr>
          <w:i/>
          <w:lang w:eastAsia="en-US"/>
        </w:rPr>
        <w:instrText xml:space="preserve"> REF _Ref397536153 \h </w:instrText>
      </w:r>
      <w:r w:rsidR="00F77CA2">
        <w:rPr>
          <w:i/>
          <w:lang w:eastAsia="en-US"/>
        </w:rPr>
        <w:instrText xml:space="preserve"> \* MERGEFORMAT </w:instrText>
      </w:r>
      <w:r w:rsidR="00F77CA2" w:rsidRPr="00F77CA2">
        <w:rPr>
          <w:i/>
          <w:lang w:eastAsia="en-US"/>
        </w:rPr>
      </w:r>
      <w:r w:rsidR="00F77CA2" w:rsidRPr="00F77CA2">
        <w:rPr>
          <w:i/>
          <w:lang w:eastAsia="en-US"/>
        </w:rPr>
        <w:fldChar w:fldCharType="separate"/>
      </w:r>
      <w:r w:rsidR="00D05633" w:rsidRPr="00D05633">
        <w:rPr>
          <w:i/>
        </w:rPr>
        <w:t xml:space="preserve">Фигура </w:t>
      </w:r>
      <w:r w:rsidR="00D05633" w:rsidRPr="00D05633">
        <w:rPr>
          <w:i/>
          <w:noProof/>
        </w:rPr>
        <w:t>6</w:t>
      </w:r>
      <w:r w:rsidR="00F77CA2" w:rsidRPr="00F77CA2">
        <w:rPr>
          <w:i/>
          <w:lang w:eastAsia="en-US"/>
        </w:rPr>
        <w:fldChar w:fldCharType="end"/>
      </w:r>
      <w:r w:rsidR="006A368A">
        <w:rPr>
          <w:lang w:eastAsia="en-US"/>
        </w:rPr>
        <w:t xml:space="preserve"> </w:t>
      </w:r>
      <w:r w:rsidRPr="00A731B6">
        <w:rPr>
          <w:lang w:eastAsia="en-US"/>
        </w:rPr>
        <w:t xml:space="preserve">включва </w:t>
      </w:r>
      <w:r w:rsidRPr="00A731B6">
        <w:rPr>
          <w:i/>
          <w:lang w:eastAsia="en-US"/>
        </w:rPr>
        <w:t xml:space="preserve">класово ограничение. </w:t>
      </w:r>
      <w:r w:rsidRPr="00A731B6">
        <w:rPr>
          <w:lang w:eastAsia="en-US"/>
        </w:rPr>
        <w:t xml:space="preserve">То се състои от информация за ограниченията, които могат да се свържат със случаи от всеки подклас на </w:t>
      </w:r>
      <w:r w:rsidRPr="00A731B6">
        <w:rPr>
          <w:i/>
          <w:lang w:eastAsia="en-US"/>
        </w:rPr>
        <w:t>Информация, Действие, Зависимост.</w:t>
      </w:r>
      <w:r w:rsidRPr="00A731B6">
        <w:rPr>
          <w:lang w:eastAsia="en-US"/>
        </w:rPr>
        <w:t xml:space="preserve"> Примери за тези </w:t>
      </w:r>
      <w:r w:rsidR="008A4FF3">
        <w:rPr>
          <w:lang w:eastAsia="en-US"/>
        </w:rPr>
        <w:t>ограничения</w:t>
      </w:r>
      <w:r w:rsidRPr="00A731B6">
        <w:rPr>
          <w:lang w:eastAsia="en-US"/>
        </w:rPr>
        <w:t xml:space="preserve"> включват:</w:t>
      </w:r>
      <w:r w:rsidRPr="00A731B6">
        <w:rPr>
          <w:i/>
          <w:lang w:eastAsia="en-US"/>
        </w:rPr>
        <w:t xml:space="preserve"> капацитет, обхват на стойност, </w:t>
      </w:r>
      <w:r w:rsidR="00660849">
        <w:rPr>
          <w:i/>
          <w:lang w:eastAsia="en-US"/>
        </w:rPr>
        <w:t>по</w:t>
      </w:r>
      <w:r w:rsidRPr="00A731B6">
        <w:rPr>
          <w:i/>
          <w:lang w:eastAsia="en-US"/>
        </w:rPr>
        <w:t xml:space="preserve">редно число, време, привилегия </w:t>
      </w:r>
      <w:r w:rsidRPr="00A731B6">
        <w:rPr>
          <w:lang w:eastAsia="en-US"/>
        </w:rPr>
        <w:t>и др.</w:t>
      </w:r>
    </w:p>
    <w:p w:rsidR="00A731B6" w:rsidRPr="00A731B6" w:rsidRDefault="00A731B6" w:rsidP="000562E5">
      <w:pPr>
        <w:rPr>
          <w:rFonts w:ascii="Cambria" w:hAnsi="WenQuanYi Micro Hei"/>
          <w:sz w:val="22"/>
          <w:lang w:eastAsia="en-US"/>
        </w:rPr>
      </w:pPr>
      <w:r w:rsidRPr="00A731B6">
        <w:rPr>
          <w:b/>
          <w:lang w:eastAsia="en-US"/>
        </w:rPr>
        <w:t>Стъпка 3 (генериране на дизайн)</w:t>
      </w:r>
      <w:r w:rsidRPr="00A731B6">
        <w:rPr>
          <w:lang w:eastAsia="en-US"/>
        </w:rPr>
        <w:t xml:space="preserve"> В тази стъпка диаграмите „същност-връзка“ и диаграмите на дейностите се генерират със случаите на класовете на домейн модела, запазени в </w:t>
      </w:r>
      <w:r w:rsidR="004B7F96">
        <w:rPr>
          <w:lang w:eastAsia="en-US"/>
        </w:rPr>
        <w:t xml:space="preserve">обектната </w:t>
      </w:r>
      <w:r w:rsidRPr="00A731B6">
        <w:rPr>
          <w:lang w:eastAsia="en-US"/>
        </w:rPr>
        <w:t xml:space="preserve">база. </w:t>
      </w:r>
    </w:p>
    <w:p w:rsidR="00A731B6" w:rsidRPr="00A731B6" w:rsidRDefault="00A731B6" w:rsidP="006D285E">
      <w:pPr>
        <w:numPr>
          <w:ilvl w:val="0"/>
          <w:numId w:val="3"/>
        </w:numPr>
        <w:tabs>
          <w:tab w:val="left" w:pos="1546"/>
          <w:tab w:val="left" w:pos="8875"/>
        </w:tabs>
        <w:autoSpaceDE w:val="0"/>
        <w:autoSpaceDN w:val="0"/>
        <w:adjustRightInd w:val="0"/>
        <w:spacing w:after="200" w:line="276" w:lineRule="auto"/>
        <w:ind w:left="773" w:hanging="360"/>
        <w:rPr>
          <w:rFonts w:ascii="Cambria" w:hAnsi="WenQuanYi Micro Hei" w:cs="Times New Roman"/>
          <w:color w:val="auto"/>
          <w:kern w:val="1"/>
          <w:sz w:val="22"/>
          <w:szCs w:val="24"/>
          <w:lang w:eastAsia="en-US"/>
        </w:rPr>
      </w:pPr>
      <w:r w:rsidRPr="00A731B6">
        <w:rPr>
          <w:rFonts w:cs="Times New Roman"/>
          <w:i/>
          <w:color w:val="auto"/>
          <w:kern w:val="1"/>
          <w:szCs w:val="24"/>
          <w:lang w:eastAsia="en-US"/>
        </w:rPr>
        <w:lastRenderedPageBreak/>
        <w:t>Диаграма „Същност-връзка“.</w:t>
      </w:r>
      <w:r w:rsidRPr="00A731B6">
        <w:rPr>
          <w:rFonts w:cs="Times New Roman"/>
          <w:color w:val="auto"/>
          <w:kern w:val="1"/>
          <w:szCs w:val="24"/>
          <w:lang w:eastAsia="en-US"/>
        </w:rPr>
        <w:t xml:space="preserve"> Примерите на класове </w:t>
      </w:r>
      <w:r w:rsidRPr="00A731B6">
        <w:rPr>
          <w:rFonts w:cs="Times New Roman"/>
          <w:i/>
          <w:color w:val="auto"/>
          <w:kern w:val="1"/>
          <w:szCs w:val="24"/>
          <w:lang w:eastAsia="en-US"/>
        </w:rPr>
        <w:t xml:space="preserve">Потребител </w:t>
      </w:r>
      <w:r w:rsidRPr="00A731B6">
        <w:rPr>
          <w:rFonts w:cs="Times New Roman"/>
          <w:color w:val="auto"/>
          <w:kern w:val="1"/>
          <w:szCs w:val="24"/>
          <w:lang w:eastAsia="en-US"/>
        </w:rPr>
        <w:t>и</w:t>
      </w:r>
      <w:r w:rsidRPr="00A731B6">
        <w:rPr>
          <w:rFonts w:cs="Times New Roman"/>
          <w:i/>
          <w:color w:val="auto"/>
          <w:kern w:val="1"/>
          <w:szCs w:val="24"/>
          <w:lang w:eastAsia="en-US"/>
        </w:rPr>
        <w:t xml:space="preserve"> Работна информация </w:t>
      </w:r>
      <w:r w:rsidRPr="00A731B6">
        <w:rPr>
          <w:rFonts w:cs="Times New Roman"/>
          <w:color w:val="auto"/>
          <w:kern w:val="1"/>
          <w:szCs w:val="24"/>
          <w:lang w:eastAsia="en-US"/>
        </w:rPr>
        <w:t>в базата са кандидат-същности в отговарящите им атрибути в диаграмата „Същност-връзка“. А примерите на различни подкласове на зависимост на данните са кандидат-връзки, свързващи различни същности и определящи атрибути на тези същности.</w:t>
      </w:r>
    </w:p>
    <w:p w:rsidR="00A731B6" w:rsidRPr="00A731B6" w:rsidRDefault="00A731B6" w:rsidP="006D285E">
      <w:pPr>
        <w:numPr>
          <w:ilvl w:val="0"/>
          <w:numId w:val="3"/>
        </w:numPr>
        <w:tabs>
          <w:tab w:val="left" w:pos="1546"/>
          <w:tab w:val="left" w:pos="8875"/>
        </w:tabs>
        <w:autoSpaceDE w:val="0"/>
        <w:autoSpaceDN w:val="0"/>
        <w:adjustRightInd w:val="0"/>
        <w:spacing w:after="200" w:line="276" w:lineRule="auto"/>
        <w:ind w:left="773" w:hanging="360"/>
        <w:rPr>
          <w:rFonts w:ascii="Cambria" w:hAnsi="WenQuanYi Micro Hei" w:cs="Times New Roman"/>
          <w:color w:val="auto"/>
          <w:kern w:val="1"/>
          <w:sz w:val="22"/>
          <w:szCs w:val="24"/>
          <w:lang w:eastAsia="en-US"/>
        </w:rPr>
      </w:pPr>
      <w:r w:rsidRPr="00A731B6">
        <w:rPr>
          <w:rFonts w:cs="Times New Roman"/>
          <w:i/>
          <w:color w:val="auto"/>
          <w:kern w:val="1"/>
          <w:szCs w:val="24"/>
          <w:lang w:eastAsia="en-US"/>
        </w:rPr>
        <w:t xml:space="preserve">Диаграма на дейностите.  </w:t>
      </w:r>
      <w:r w:rsidRPr="00A731B6">
        <w:rPr>
          <w:rFonts w:cs="Times New Roman"/>
          <w:color w:val="auto"/>
          <w:kern w:val="1"/>
          <w:szCs w:val="24"/>
          <w:lang w:eastAsia="en-US"/>
        </w:rPr>
        <w:t xml:space="preserve">Примерите за класове </w:t>
      </w:r>
      <w:r w:rsidRPr="00A731B6">
        <w:rPr>
          <w:rFonts w:cs="Times New Roman"/>
          <w:i/>
          <w:color w:val="auto"/>
          <w:kern w:val="1"/>
          <w:szCs w:val="24"/>
          <w:lang w:eastAsia="en-US"/>
        </w:rPr>
        <w:t>действие</w:t>
      </w:r>
      <w:r w:rsidRPr="00A731B6">
        <w:rPr>
          <w:rFonts w:cs="Times New Roman"/>
          <w:color w:val="auto"/>
          <w:kern w:val="1"/>
          <w:szCs w:val="24"/>
          <w:lang w:eastAsia="en-US"/>
        </w:rPr>
        <w:t xml:space="preserve"> са кандидат-дейности в диаграмата на дейностите. А примерите за различни подкласове на </w:t>
      </w:r>
      <w:r w:rsidRPr="00A731B6">
        <w:rPr>
          <w:rFonts w:cs="Times New Roman"/>
          <w:i/>
          <w:color w:val="auto"/>
          <w:kern w:val="1"/>
          <w:szCs w:val="24"/>
          <w:lang w:eastAsia="en-US"/>
        </w:rPr>
        <w:t>Action dependency</w:t>
      </w:r>
      <w:r w:rsidRPr="00A731B6">
        <w:rPr>
          <w:rFonts w:cs="Times New Roman"/>
          <w:color w:val="auto"/>
          <w:kern w:val="1"/>
          <w:szCs w:val="24"/>
          <w:lang w:eastAsia="en-US"/>
        </w:rPr>
        <w:t xml:space="preserve"> свързват други елементи от диаграмата на дейностите като: периферия, ромб, съединения и разклонения.</w:t>
      </w:r>
    </w:p>
    <w:p w:rsidR="006F1F21" w:rsidRDefault="006F1F21" w:rsidP="00274858">
      <w:pPr>
        <w:keepNext/>
        <w:sectPr w:rsidR="006F1F21" w:rsidSect="0035776A">
          <w:type w:val="continuous"/>
          <w:pgSz w:w="11906" w:h="16838"/>
          <w:pgMar w:top="1440" w:right="1800" w:bottom="1440" w:left="1800" w:header="708" w:footer="708" w:gutter="0"/>
          <w:cols w:space="708"/>
          <w:docGrid w:linePitch="360"/>
        </w:sectPr>
      </w:pPr>
    </w:p>
    <w:p w:rsidR="00274858" w:rsidRDefault="00274858" w:rsidP="00274858">
      <w:pPr>
        <w:keepNext/>
      </w:pPr>
      <w:r w:rsidRPr="00274858">
        <w:rPr>
          <w:noProof/>
          <w:color w:val="FF0000"/>
          <w:lang w:val="en-US" w:eastAsia="en-US"/>
        </w:rPr>
        <w:lastRenderedPageBreak/>
        <w:drawing>
          <wp:inline distT="0" distB="0" distL="0" distR="0" wp14:anchorId="664C6BFF" wp14:editId="1CD812EB">
            <wp:extent cx="2457780" cy="1279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59960" cy="1280855"/>
                    </a:xfrm>
                    <a:prstGeom prst="rect">
                      <a:avLst/>
                    </a:prstGeom>
                  </pic:spPr>
                </pic:pic>
              </a:graphicData>
            </a:graphic>
          </wp:inline>
        </w:drawing>
      </w:r>
    </w:p>
    <w:p w:rsidR="00274858" w:rsidRDefault="00274858" w:rsidP="006F1F21">
      <w:pPr>
        <w:pStyle w:val="Caption"/>
        <w:jc w:val="left"/>
      </w:pPr>
      <w:bookmarkStart w:id="89" w:name="_Ref397536325"/>
      <w:bookmarkStart w:id="90" w:name="_Ref397100522"/>
      <w:r>
        <w:t xml:space="preserve">Фигура </w:t>
      </w:r>
      <w:r w:rsidR="00E73236">
        <w:fldChar w:fldCharType="begin"/>
      </w:r>
      <w:r w:rsidR="00E73236">
        <w:instrText xml:space="preserve"> SEQ Фигура \* ARABIC </w:instrText>
      </w:r>
      <w:r w:rsidR="00E73236">
        <w:fldChar w:fldCharType="separate"/>
      </w:r>
      <w:r w:rsidR="00D05633">
        <w:rPr>
          <w:noProof/>
        </w:rPr>
        <w:t>7</w:t>
      </w:r>
      <w:r w:rsidR="00E73236">
        <w:rPr>
          <w:noProof/>
        </w:rPr>
        <w:fldChar w:fldCharType="end"/>
      </w:r>
      <w:bookmarkEnd w:id="89"/>
      <w:r w:rsidR="006F1F21">
        <w:t xml:space="preserve"> </w:t>
      </w:r>
      <w:r>
        <w:t>(</w:t>
      </w:r>
      <w:r w:rsidR="005345B6">
        <w:t>Възстановка</w:t>
      </w:r>
      <w:r>
        <w:t xml:space="preserve"> на поведенчески изглед базиран на шаблони на изпълнение използван да идентифицира функционалности на дадена част от кода</w:t>
      </w:r>
      <w:r w:rsidR="00C03CCE">
        <w:t xml:space="preserve"> </w:t>
      </w:r>
      <w:r w:rsidR="00C03CCE">
        <w:rPr>
          <w:rFonts w:ascii="Times New Roman" w:hAnsi="Times New Roman" w:cs="Times New Roman"/>
        </w:rPr>
        <w:t>[R14, стр. 5]</w:t>
      </w:r>
      <w:r>
        <w:t>)</w:t>
      </w:r>
      <w:bookmarkEnd w:id="90"/>
    </w:p>
    <w:p w:rsidR="00FB6A5C" w:rsidRDefault="00FB6A5C" w:rsidP="00274858">
      <w:pPr>
        <w:pStyle w:val="Caption"/>
      </w:pPr>
    </w:p>
    <w:p w:rsidR="00FB6A5C" w:rsidRDefault="00FB6A5C" w:rsidP="00FB6A5C">
      <w:pPr>
        <w:pStyle w:val="Caption"/>
        <w:keepNext/>
      </w:pPr>
      <w:r w:rsidRPr="00FB6A5C">
        <w:rPr>
          <w:noProof/>
          <w:color w:val="FF0000"/>
          <w:lang w:val="en-US"/>
        </w:rPr>
        <w:lastRenderedPageBreak/>
        <w:drawing>
          <wp:inline distT="0" distB="0" distL="0" distR="0" wp14:anchorId="285A8FD3" wp14:editId="354C4BF3">
            <wp:extent cx="2367926" cy="10335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372635" cy="1035612"/>
                    </a:xfrm>
                    <a:prstGeom prst="rect">
                      <a:avLst/>
                    </a:prstGeom>
                  </pic:spPr>
                </pic:pic>
              </a:graphicData>
            </a:graphic>
          </wp:inline>
        </w:drawing>
      </w:r>
    </w:p>
    <w:p w:rsidR="00FB6A5C" w:rsidRDefault="00FB6A5C" w:rsidP="006F1F21">
      <w:pPr>
        <w:pStyle w:val="Caption"/>
        <w:jc w:val="left"/>
        <w:rPr>
          <w:color w:val="FF0000"/>
        </w:rPr>
      </w:pPr>
      <w:bookmarkStart w:id="91" w:name="_Ref397536347"/>
      <w:bookmarkStart w:id="92" w:name="_Ref397100581"/>
      <w:r>
        <w:t xml:space="preserve">Фигура </w:t>
      </w:r>
      <w:r w:rsidR="00E73236">
        <w:fldChar w:fldCharType="begin"/>
      </w:r>
      <w:r w:rsidR="00E73236">
        <w:instrText xml:space="preserve"> SEQ Фигура \* ARABIC </w:instrText>
      </w:r>
      <w:r w:rsidR="00E73236">
        <w:fldChar w:fldCharType="separate"/>
      </w:r>
      <w:r w:rsidR="00D05633">
        <w:rPr>
          <w:noProof/>
        </w:rPr>
        <w:t>8</w:t>
      </w:r>
      <w:r w:rsidR="00E73236">
        <w:rPr>
          <w:noProof/>
        </w:rPr>
        <w:fldChar w:fldCharType="end"/>
      </w:r>
      <w:bookmarkEnd w:id="91"/>
      <w:r>
        <w:t xml:space="preserve"> (Колекция от 7 </w:t>
      </w:r>
      <w:r w:rsidR="005345B6">
        <w:t>опитни</w:t>
      </w:r>
      <w:r>
        <w:t xml:space="preserve"> </w:t>
      </w:r>
      <w:r w:rsidR="005345B6">
        <w:t>изпълнения</w:t>
      </w:r>
      <w:r>
        <w:t>. Различните типове оцветени полета отговарят на три различни шаблона на изпълнение</w:t>
      </w:r>
      <w:r w:rsidR="00C03CCE">
        <w:t xml:space="preserve"> </w:t>
      </w:r>
      <w:r w:rsidR="00C03CCE">
        <w:rPr>
          <w:rFonts w:ascii="Times New Roman" w:hAnsi="Times New Roman" w:cs="Times New Roman"/>
        </w:rPr>
        <w:t>[R14, стр. 5]</w:t>
      </w:r>
      <w:r>
        <w:t>)</w:t>
      </w:r>
      <w:bookmarkEnd w:id="92"/>
    </w:p>
    <w:p w:rsidR="006F1F21" w:rsidRDefault="006F1F21" w:rsidP="00F640BF">
      <w:pPr>
        <w:tabs>
          <w:tab w:val="left" w:pos="8102"/>
        </w:tabs>
        <w:autoSpaceDE w:val="0"/>
        <w:autoSpaceDN w:val="0"/>
        <w:adjustRightInd w:val="0"/>
        <w:spacing w:after="200" w:line="276" w:lineRule="auto"/>
        <w:rPr>
          <w:rFonts w:cs="Cambria"/>
          <w:color w:val="auto"/>
          <w:kern w:val="1"/>
          <w:szCs w:val="24"/>
          <w:lang w:eastAsia="en-US"/>
        </w:rPr>
        <w:sectPr w:rsidR="006F1F21" w:rsidSect="006F1F21">
          <w:type w:val="continuous"/>
          <w:pgSz w:w="11906" w:h="16838"/>
          <w:pgMar w:top="1440" w:right="1800" w:bottom="1440" w:left="1800" w:header="708" w:footer="708" w:gutter="0"/>
          <w:cols w:num="2" w:space="708"/>
          <w:docGrid w:linePitch="360"/>
        </w:sectPr>
      </w:pPr>
    </w:p>
    <w:p w:rsidR="00A731B6" w:rsidRPr="00A731B6" w:rsidRDefault="00A731B6" w:rsidP="00F640BF">
      <w:pPr>
        <w:rPr>
          <w:rFonts w:ascii="Cambria" w:hAnsi="WenQuanYi Micro Hei"/>
          <w:sz w:val="22"/>
          <w:lang w:eastAsia="en-US"/>
        </w:rPr>
      </w:pPr>
      <w:r w:rsidRPr="00A731B6">
        <w:rPr>
          <w:lang w:eastAsia="en-US"/>
        </w:rPr>
        <w:lastRenderedPageBreak/>
        <w:t xml:space="preserve"> </w:t>
      </w:r>
      <w:r w:rsidR="005345B6" w:rsidRPr="00A731B6">
        <w:rPr>
          <w:lang w:eastAsia="en-US"/>
        </w:rPr>
        <w:t xml:space="preserve">Предложеното генериране на изгледа за проектиране от сценарии е систематичен подход за превръщане на неформалната информация от сценарии в добре оформени диаграми. </w:t>
      </w:r>
      <w:r w:rsidRPr="00A731B6">
        <w:rPr>
          <w:lang w:eastAsia="en-US"/>
        </w:rPr>
        <w:t xml:space="preserve">В следващия раздел ще </w:t>
      </w:r>
      <w:r w:rsidR="00786EDA">
        <w:rPr>
          <w:lang w:eastAsia="en-US"/>
        </w:rPr>
        <w:t>е показано</w:t>
      </w:r>
      <w:r w:rsidRPr="00A731B6">
        <w:rPr>
          <w:lang w:eastAsia="en-US"/>
        </w:rPr>
        <w:t xml:space="preserve">  как диаграмите за генериране на изгледа за проектиране се прилагат за осигуряване на свойства и сценарии, използвани за възстановяване на работния режим в система та.</w:t>
      </w:r>
    </w:p>
    <w:p w:rsidR="00A731B6" w:rsidRDefault="00A731B6" w:rsidP="00A731B6">
      <w:pPr>
        <w:pStyle w:val="Heading4"/>
      </w:pPr>
      <w:r>
        <w:t>Възстановяване на поведението</w:t>
      </w:r>
      <w:r w:rsidR="00CA5B07">
        <w:t xml:space="preserve"> (Behavior view</w:t>
      </w:r>
      <w:del w:id="93" w:author="mitko" w:date="2015-02-16T21:59:00Z">
        <w:r w:rsidR="00CA5B07" w:rsidDel="003C1C76">
          <w:delText xml:space="preserve">, </w:delText>
        </w:r>
        <w:commentRangeStart w:id="94"/>
        <w:r w:rsidR="00CA5B07" w:rsidRPr="00CA5B07" w:rsidDel="003C1C76">
          <w:rPr>
            <w:i/>
          </w:rPr>
          <w:fldChar w:fldCharType="begin"/>
        </w:r>
        <w:r w:rsidR="00CA5B07" w:rsidRPr="00CA5B07" w:rsidDel="003C1C76">
          <w:rPr>
            <w:i/>
          </w:rPr>
          <w:delInstrText xml:space="preserve"> REF _Ref397535919 \h </w:delInstrText>
        </w:r>
        <w:r w:rsidR="00CA5B07" w:rsidDel="003C1C76">
          <w:rPr>
            <w:i/>
          </w:rPr>
          <w:delInstrText xml:space="preserve"> \* MERGEFORMAT </w:delInstrText>
        </w:r>
        <w:r w:rsidR="00CA5B07" w:rsidRPr="00CA5B07" w:rsidDel="003C1C76">
          <w:rPr>
            <w:i/>
          </w:rPr>
        </w:r>
        <w:r w:rsidR="00CA5B07" w:rsidRPr="00CA5B07" w:rsidDel="003C1C76">
          <w:rPr>
            <w:i/>
          </w:rPr>
          <w:fldChar w:fldCharType="separate"/>
        </w:r>
        <w:r w:rsidR="00A34B04" w:rsidRPr="00A34B04" w:rsidDel="003C1C76">
          <w:rPr>
            <w:rFonts w:cs="Times New Roman"/>
            <w:i/>
          </w:rPr>
          <w:delText>Фигура 2</w:delText>
        </w:r>
        <w:r w:rsidR="00CA5B07" w:rsidRPr="00CA5B07" w:rsidDel="003C1C76">
          <w:rPr>
            <w:i/>
          </w:rPr>
          <w:fldChar w:fldCharType="end"/>
        </w:r>
      </w:del>
      <w:commentRangeEnd w:id="94"/>
      <w:r w:rsidR="008A4223">
        <w:rPr>
          <w:rStyle w:val="CommentReference"/>
          <w:b w:val="0"/>
          <w:bCs w:val="0"/>
        </w:rPr>
        <w:commentReference w:id="94"/>
      </w:r>
      <w:r w:rsidR="00CA5B07">
        <w:t>)</w:t>
      </w:r>
    </w:p>
    <w:p w:rsidR="00A731B6" w:rsidRPr="00A731B6" w:rsidRDefault="00F77CA2" w:rsidP="00F640BF">
      <w:pPr>
        <w:rPr>
          <w:rFonts w:ascii="Cambria" w:hAnsi="WenQuanYi Micro Hei"/>
          <w:sz w:val="22"/>
          <w:szCs w:val="22"/>
          <w:lang w:eastAsia="en-US"/>
        </w:rPr>
      </w:pPr>
      <w:r w:rsidRPr="00F77CA2">
        <w:rPr>
          <w:i/>
          <w:lang w:eastAsia="en-US"/>
        </w:rPr>
        <w:fldChar w:fldCharType="begin"/>
      </w:r>
      <w:r w:rsidRPr="00F77CA2">
        <w:rPr>
          <w:i/>
          <w:lang w:eastAsia="en-US"/>
        </w:rPr>
        <w:instrText xml:space="preserve"> REF _Ref397536325 \h </w:instrText>
      </w:r>
      <w:r>
        <w:rPr>
          <w:i/>
          <w:lang w:eastAsia="en-US"/>
        </w:rPr>
        <w:instrText xml:space="preserve"> \* MERGEFORMAT </w:instrText>
      </w:r>
      <w:r w:rsidRPr="00F77CA2">
        <w:rPr>
          <w:i/>
          <w:lang w:eastAsia="en-US"/>
        </w:rPr>
      </w:r>
      <w:r w:rsidRPr="00F77CA2">
        <w:rPr>
          <w:i/>
          <w:lang w:eastAsia="en-US"/>
        </w:rPr>
        <w:fldChar w:fldCharType="separate"/>
      </w:r>
      <w:r w:rsidR="00D05633" w:rsidRPr="00D05633">
        <w:rPr>
          <w:i/>
        </w:rPr>
        <w:t>Фигура 7</w:t>
      </w:r>
      <w:r w:rsidRPr="00F77CA2">
        <w:rPr>
          <w:i/>
          <w:lang w:eastAsia="en-US"/>
        </w:rPr>
        <w:fldChar w:fldCharType="end"/>
      </w:r>
      <w:r w:rsidR="00A731B6" w:rsidRPr="00A731B6">
        <w:rPr>
          <w:lang w:eastAsia="en-US"/>
        </w:rPr>
        <w:t xml:space="preserve"> показва стъпките за </w:t>
      </w:r>
      <w:r w:rsidR="00FC5C03">
        <w:rPr>
          <w:lang w:eastAsia="en-US"/>
        </w:rPr>
        <w:t>възстановяване</w:t>
      </w:r>
      <w:r w:rsidR="00A731B6" w:rsidRPr="00A731B6">
        <w:rPr>
          <w:lang w:eastAsia="en-US"/>
        </w:rPr>
        <w:t xml:space="preserve"> поведението на една софтуерна система като начин за идентифициране реализацията на софтуерните свойства от функциите на изходния код. Стъпките са:</w:t>
      </w:r>
    </w:p>
    <w:p w:rsidR="00A731B6" w:rsidRPr="00A731B6" w:rsidRDefault="00A731B6" w:rsidP="00F640BF">
      <w:pPr>
        <w:rPr>
          <w:rFonts w:ascii="Cambria" w:hAnsi="WenQuanYi Micro Hei"/>
          <w:sz w:val="22"/>
          <w:lang w:eastAsia="en-US"/>
        </w:rPr>
      </w:pPr>
      <w:r w:rsidRPr="00A731B6">
        <w:rPr>
          <w:b/>
          <w:lang w:eastAsia="en-US"/>
        </w:rPr>
        <w:t xml:space="preserve">Стъпка 1 </w:t>
      </w:r>
      <w:r w:rsidRPr="00A731B6">
        <w:rPr>
          <w:lang w:eastAsia="en-US"/>
        </w:rPr>
        <w:t xml:space="preserve">Както </w:t>
      </w:r>
      <w:r w:rsidR="00F8640E">
        <w:rPr>
          <w:lang w:eastAsia="en-US"/>
        </w:rPr>
        <w:t xml:space="preserve">се </w:t>
      </w:r>
      <w:r w:rsidRPr="00A731B6">
        <w:rPr>
          <w:lang w:eastAsia="en-US"/>
        </w:rPr>
        <w:t>спомена</w:t>
      </w:r>
      <w:r w:rsidR="00F8640E">
        <w:rPr>
          <w:lang w:eastAsia="en-US"/>
        </w:rPr>
        <w:t>ва</w:t>
      </w:r>
      <w:r w:rsidRPr="00A731B6">
        <w:rPr>
          <w:lang w:eastAsia="en-US"/>
        </w:rPr>
        <w:t xml:space="preserve"> в </w:t>
      </w:r>
      <w:r w:rsidR="00F8640E">
        <w:rPr>
          <w:lang w:eastAsia="en-US"/>
        </w:rPr>
        <w:t xml:space="preserve">точка </w:t>
      </w:r>
      <w:r w:rsidR="00F8640E">
        <w:rPr>
          <w:lang w:eastAsia="en-US"/>
        </w:rPr>
        <w:fldChar w:fldCharType="begin"/>
      </w:r>
      <w:r w:rsidR="00F8640E">
        <w:rPr>
          <w:lang w:eastAsia="en-US"/>
        </w:rPr>
        <w:instrText xml:space="preserve"> REF _Ref399442792 \r \h </w:instrText>
      </w:r>
      <w:r w:rsidR="00F8640E">
        <w:rPr>
          <w:lang w:eastAsia="en-US"/>
        </w:rPr>
      </w:r>
      <w:r w:rsidR="00F8640E">
        <w:rPr>
          <w:lang w:eastAsia="en-US"/>
        </w:rPr>
        <w:fldChar w:fldCharType="separate"/>
      </w:r>
      <w:r w:rsidR="00D05633">
        <w:rPr>
          <w:lang w:eastAsia="en-US"/>
        </w:rPr>
        <w:t>2.3.1.1</w:t>
      </w:r>
      <w:r w:rsidR="00F8640E">
        <w:rPr>
          <w:lang w:eastAsia="en-US"/>
        </w:rPr>
        <w:fldChar w:fldCharType="end"/>
      </w:r>
      <w:r w:rsidRPr="00A731B6">
        <w:rPr>
          <w:lang w:eastAsia="en-US"/>
        </w:rPr>
        <w:t xml:space="preserve">, важните </w:t>
      </w:r>
      <w:r w:rsidR="006A4F78">
        <w:rPr>
          <w:lang w:eastAsia="en-US"/>
        </w:rPr>
        <w:t>свойства</w:t>
      </w:r>
      <w:r w:rsidRPr="00A731B6">
        <w:rPr>
          <w:lang w:eastAsia="en-US"/>
        </w:rPr>
        <w:t xml:space="preserve"> на една софтуерна система се идентифицират като резултат от процеса на генериране на дизайна. </w:t>
      </w:r>
      <w:r w:rsidR="005345B6" w:rsidRPr="00A731B6">
        <w:rPr>
          <w:lang w:eastAsia="en-US"/>
        </w:rPr>
        <w:t>Диаграмата на дейностите ни помага да определим редица сценарии, коит</w:t>
      </w:r>
      <w:r w:rsidR="005345B6">
        <w:rPr>
          <w:lang w:eastAsia="en-US"/>
        </w:rPr>
        <w:t>о</w:t>
      </w:r>
      <w:r w:rsidR="005345B6" w:rsidRPr="00A731B6">
        <w:rPr>
          <w:lang w:eastAsia="en-US"/>
        </w:rPr>
        <w:t xml:space="preserve">  изследват едно софтуерно свойство. </w:t>
      </w:r>
      <w:r w:rsidRPr="00A731B6">
        <w:rPr>
          <w:lang w:eastAsia="en-US"/>
        </w:rPr>
        <w:t xml:space="preserve">Наричаме ги поредица от сценарии със специфични свойства. Например, в случая на софтуерна система за </w:t>
      </w:r>
      <w:r w:rsidR="00A6688D">
        <w:rPr>
          <w:lang w:eastAsia="en-US"/>
        </w:rPr>
        <w:t>рисуване</w:t>
      </w:r>
      <w:r w:rsidRPr="00A731B6">
        <w:rPr>
          <w:lang w:eastAsia="en-US"/>
        </w:rPr>
        <w:t>, група сценарии, които споделят операцията „премести“, за да преместят начертана фигура на комп</w:t>
      </w:r>
      <w:r w:rsidR="00037404">
        <w:rPr>
          <w:lang w:eastAsia="en-US"/>
        </w:rPr>
        <w:t>ютърния</w:t>
      </w:r>
      <w:r w:rsidRPr="00A731B6">
        <w:rPr>
          <w:lang w:eastAsia="en-US"/>
        </w:rPr>
        <w:t xml:space="preserve"> екран ще </w:t>
      </w:r>
      <w:r w:rsidR="00037404">
        <w:rPr>
          <w:lang w:eastAsia="en-US"/>
        </w:rPr>
        <w:t>създаде</w:t>
      </w:r>
      <w:r w:rsidRPr="00A731B6">
        <w:rPr>
          <w:lang w:eastAsia="en-US"/>
        </w:rPr>
        <w:t xml:space="preserve"> подобна сценарийна система със специфични свойства. Софтуерната система трябва да изработи </w:t>
      </w:r>
      <w:r w:rsidR="00AF0D14" w:rsidRPr="000834E4">
        <w:rPr>
          <w:i/>
          <w:color w:val="auto"/>
          <w:lang w:eastAsia="en-US"/>
        </w:rPr>
        <w:t>следи на изпълнение</w:t>
      </w:r>
      <w:r w:rsidRPr="00A731B6">
        <w:rPr>
          <w:lang w:eastAsia="en-US"/>
        </w:rPr>
        <w:t xml:space="preserve">, </w:t>
      </w:r>
      <w:r w:rsidR="00AF0D14">
        <w:rPr>
          <w:lang w:eastAsia="en-US"/>
        </w:rPr>
        <w:t>при задействане на</w:t>
      </w:r>
      <w:r w:rsidRPr="00A731B6">
        <w:rPr>
          <w:lang w:eastAsia="en-US"/>
        </w:rPr>
        <w:t xml:space="preserve"> сценарий в системата. Основна пречка в анализа на една система е големият размер на </w:t>
      </w:r>
      <w:r w:rsidR="000834E4" w:rsidRPr="000834E4">
        <w:rPr>
          <w:color w:val="auto"/>
          <w:lang w:eastAsia="en-US"/>
        </w:rPr>
        <w:t xml:space="preserve">следите на </w:t>
      </w:r>
      <w:r w:rsidR="000834E4" w:rsidRPr="000834E4">
        <w:rPr>
          <w:color w:val="auto"/>
          <w:lang w:eastAsia="en-US"/>
        </w:rPr>
        <w:lastRenderedPageBreak/>
        <w:t>изпълнение</w:t>
      </w:r>
      <w:r w:rsidRPr="00A731B6">
        <w:rPr>
          <w:lang w:eastAsia="en-US"/>
        </w:rPr>
        <w:t xml:space="preserve">, които затрудняват анализа. За да може да се работи с големия размер на </w:t>
      </w:r>
      <w:r w:rsidR="0091516F">
        <w:rPr>
          <w:lang w:eastAsia="en-US"/>
        </w:rPr>
        <w:t>следите</w:t>
      </w:r>
      <w:r w:rsidRPr="00A731B6">
        <w:rPr>
          <w:lang w:eastAsia="en-US"/>
        </w:rPr>
        <w:t xml:space="preserve">, </w:t>
      </w:r>
      <w:r w:rsidR="00DD3A43">
        <w:rPr>
          <w:lang w:eastAsia="en-US"/>
        </w:rPr>
        <w:t>филтрираме</w:t>
      </w:r>
      <w:r w:rsidRPr="00A731B6">
        <w:rPr>
          <w:lang w:eastAsia="en-US"/>
        </w:rPr>
        <w:t xml:space="preserve"> всички излишни функции. </w:t>
      </w:r>
    </w:p>
    <w:p w:rsidR="00A731B6" w:rsidRPr="00A731B6" w:rsidRDefault="00A731B6"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A731B6">
        <w:rPr>
          <w:rFonts w:cs="Times New Roman"/>
          <w:color w:val="auto"/>
          <w:kern w:val="1"/>
          <w:szCs w:val="24"/>
          <w:lang w:eastAsia="en-US"/>
        </w:rPr>
        <w:t xml:space="preserve">В останалата част на раздела, ще опишем прилагането на техниката на извличане на последователни шаблони, за да намерим групи функции в </w:t>
      </w:r>
      <w:r w:rsidR="00185935" w:rsidRPr="000834E4">
        <w:rPr>
          <w:i/>
          <w:color w:val="auto"/>
          <w:lang w:eastAsia="en-US"/>
        </w:rPr>
        <w:t>следи на изпълнение</w:t>
      </w:r>
      <w:r w:rsidRPr="00A731B6">
        <w:rPr>
          <w:rFonts w:cs="Times New Roman"/>
          <w:color w:val="auto"/>
          <w:kern w:val="1"/>
          <w:szCs w:val="24"/>
          <w:lang w:eastAsia="en-US"/>
        </w:rPr>
        <w:t xml:space="preserve">, отговарящи на определени системни черти. Въпросната техника се използва за извличане на често срещани шаблони сред поредиците транзакции. </w:t>
      </w:r>
      <w:commentRangeStart w:id="95"/>
      <w:del w:id="96" w:author="mitko" w:date="2015-02-16T22:04:00Z">
        <w:r w:rsidRPr="00A731B6" w:rsidDel="007016EB">
          <w:rPr>
            <w:rFonts w:cs="Times New Roman"/>
            <w:color w:val="auto"/>
            <w:kern w:val="1"/>
            <w:szCs w:val="24"/>
            <w:lang w:eastAsia="en-US"/>
          </w:rPr>
          <w:delText xml:space="preserve">В тази книга </w:delText>
        </w:r>
        <w:commentRangeEnd w:id="95"/>
        <w:r w:rsidR="008A4223" w:rsidDel="007016EB">
          <w:rPr>
            <w:rStyle w:val="CommentReference"/>
          </w:rPr>
          <w:commentReference w:id="95"/>
        </w:r>
        <w:r w:rsidRPr="00A731B6" w:rsidDel="007016EB">
          <w:rPr>
            <w:rFonts w:cs="Times New Roman"/>
            <w:color w:val="auto"/>
            <w:kern w:val="1"/>
            <w:szCs w:val="24"/>
            <w:lang w:eastAsia="en-US"/>
          </w:rPr>
          <w:delText>и</w:delText>
        </w:r>
      </w:del>
      <w:ins w:id="97" w:author="mitko" w:date="2015-02-16T22:04:00Z">
        <w:r w:rsidR="007016EB">
          <w:rPr>
            <w:rFonts w:cs="Times New Roman"/>
            <w:color w:val="auto"/>
            <w:kern w:val="1"/>
            <w:szCs w:val="24"/>
            <w:lang w:val="en-US" w:eastAsia="en-US"/>
          </w:rPr>
          <w:t>И</w:t>
        </w:r>
      </w:ins>
      <w:r w:rsidRPr="00A731B6">
        <w:rPr>
          <w:rFonts w:cs="Times New Roman"/>
          <w:color w:val="auto"/>
          <w:kern w:val="1"/>
          <w:szCs w:val="24"/>
          <w:lang w:eastAsia="en-US"/>
        </w:rPr>
        <w:t xml:space="preserve">зползваме гореспоменатата техника, за да извлечем често появяващи се функции сред </w:t>
      </w:r>
      <w:r w:rsidR="00DD5905" w:rsidRPr="00DD5905">
        <w:rPr>
          <w:rFonts w:cs="Times New Roman"/>
          <w:color w:val="auto"/>
          <w:kern w:val="1"/>
          <w:szCs w:val="24"/>
          <w:lang w:eastAsia="en-US"/>
        </w:rPr>
        <w:t>следите на изпълнение</w:t>
      </w:r>
      <w:r w:rsidRPr="00A731B6">
        <w:rPr>
          <w:rFonts w:cs="Times New Roman"/>
          <w:color w:val="auto"/>
          <w:kern w:val="1"/>
          <w:szCs w:val="24"/>
          <w:lang w:eastAsia="en-US"/>
        </w:rPr>
        <w:t xml:space="preserve"> на програмата. Извлеченият шаблон се състои единствено от прилежащи части на </w:t>
      </w:r>
      <w:r w:rsidR="001A6B5F" w:rsidRPr="00DD5905">
        <w:rPr>
          <w:rFonts w:cs="Times New Roman"/>
          <w:color w:val="auto"/>
          <w:kern w:val="1"/>
          <w:szCs w:val="24"/>
          <w:lang w:eastAsia="en-US"/>
        </w:rPr>
        <w:t>следите на изпълнение</w:t>
      </w:r>
      <w:r w:rsidRPr="00A731B6">
        <w:rPr>
          <w:rFonts w:cs="Times New Roman"/>
          <w:color w:val="auto"/>
          <w:kern w:val="1"/>
          <w:szCs w:val="24"/>
          <w:lang w:eastAsia="en-US"/>
        </w:rPr>
        <w:t>. Тази характеристика създава смислени шаблони</w:t>
      </w:r>
      <w:r w:rsidR="002E0CE6">
        <w:rPr>
          <w:rFonts w:cs="Times New Roman"/>
          <w:color w:val="auto"/>
          <w:kern w:val="1"/>
          <w:szCs w:val="24"/>
          <w:lang w:eastAsia="en-US"/>
        </w:rPr>
        <w:t xml:space="preserve"> на изпълнение</w:t>
      </w:r>
      <w:r w:rsidRPr="00A731B6">
        <w:rPr>
          <w:rFonts w:cs="Times New Roman"/>
          <w:color w:val="auto"/>
          <w:kern w:val="1"/>
          <w:szCs w:val="24"/>
          <w:lang w:eastAsia="en-US"/>
        </w:rPr>
        <w:t xml:space="preserve">, които отговарят на основните функции, имплементиращи специфични </w:t>
      </w:r>
      <w:r w:rsidR="006E18E1">
        <w:rPr>
          <w:rFonts w:cs="Times New Roman"/>
          <w:color w:val="auto"/>
          <w:kern w:val="1"/>
          <w:szCs w:val="24"/>
          <w:lang w:eastAsia="en-US"/>
        </w:rPr>
        <w:t>функционални свойства</w:t>
      </w:r>
      <w:r w:rsidRPr="00A731B6">
        <w:rPr>
          <w:rFonts w:cs="Times New Roman"/>
          <w:color w:val="auto"/>
          <w:kern w:val="1"/>
          <w:szCs w:val="24"/>
          <w:lang w:eastAsia="en-US"/>
        </w:rPr>
        <w:t xml:space="preserve"> на системата. Чрез предложения подход различаваме </w:t>
      </w:r>
      <w:r w:rsidR="00AD048A">
        <w:rPr>
          <w:rFonts w:cs="Times New Roman"/>
          <w:color w:val="auto"/>
          <w:kern w:val="1"/>
          <w:szCs w:val="24"/>
          <w:lang w:eastAsia="en-US"/>
        </w:rPr>
        <w:t>два</w:t>
      </w:r>
      <w:r w:rsidRPr="00A731B6">
        <w:rPr>
          <w:rFonts w:cs="Times New Roman"/>
          <w:color w:val="auto"/>
          <w:kern w:val="1"/>
          <w:szCs w:val="24"/>
          <w:lang w:eastAsia="en-US"/>
        </w:rPr>
        <w:t xml:space="preserve"> типа шаблони: </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del w:id="98" w:author="mitko" w:date="2015-02-18T21:25:00Z">
        <w:r w:rsidRPr="00A731B6" w:rsidDel="001D5846">
          <w:rPr>
            <w:rFonts w:cs="Times New Roman"/>
            <w:i/>
            <w:color w:val="auto"/>
            <w:kern w:val="1"/>
            <w:szCs w:val="24"/>
            <w:lang w:eastAsia="en-US"/>
          </w:rPr>
          <w:delText xml:space="preserve">  </w:delText>
        </w:r>
      </w:del>
      <w:r w:rsidRPr="00A731B6">
        <w:rPr>
          <w:rFonts w:cs="Times New Roman"/>
          <w:i/>
          <w:color w:val="auto"/>
          <w:kern w:val="1"/>
          <w:szCs w:val="24"/>
          <w:lang w:eastAsia="en-US"/>
        </w:rPr>
        <w:t xml:space="preserve">Общи: </w:t>
      </w:r>
      <w:r w:rsidRPr="00A731B6">
        <w:rPr>
          <w:rFonts w:cs="Times New Roman"/>
          <w:color w:val="auto"/>
          <w:kern w:val="1"/>
          <w:szCs w:val="24"/>
          <w:lang w:eastAsia="en-US"/>
        </w:rPr>
        <w:t>Общият шаблон съществува в по-голямата част от отличителните сценарии, изпълнявани в системата. За да извлечем такъв шаблон, трябва да използваме филтриращия механизъм, за да изключим отличителните шаблони от тази група. Пример е шаблонът на функционалните случаи, създаден от инициализиращия компонент от всяко изпълнение на програма.</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A731B6">
        <w:rPr>
          <w:rFonts w:cs="Times New Roman"/>
          <w:i/>
          <w:color w:val="auto"/>
          <w:kern w:val="1"/>
          <w:szCs w:val="24"/>
          <w:lang w:eastAsia="en-US"/>
        </w:rPr>
        <w:t>Отличителни (feature-specific):</w:t>
      </w:r>
      <w:r w:rsidRPr="00A731B6">
        <w:rPr>
          <w:rFonts w:cs="Times New Roman"/>
          <w:color w:val="auto"/>
          <w:kern w:val="1"/>
          <w:szCs w:val="24"/>
          <w:lang w:eastAsia="en-US"/>
        </w:rPr>
        <w:t xml:space="preserve">  Всеки шаблон в тази категория отговаря на основните функции, които имплементират </w:t>
      </w:r>
      <w:r w:rsidR="00AD048A">
        <w:rPr>
          <w:rFonts w:cs="Times New Roman"/>
          <w:color w:val="auto"/>
          <w:kern w:val="1"/>
          <w:szCs w:val="24"/>
          <w:lang w:eastAsia="en-US"/>
        </w:rPr>
        <w:t>дадена</w:t>
      </w:r>
      <w:r w:rsidR="006662E6">
        <w:rPr>
          <w:rFonts w:cs="Times New Roman"/>
          <w:color w:val="auto"/>
          <w:kern w:val="1"/>
          <w:szCs w:val="24"/>
          <w:lang w:eastAsia="en-US"/>
        </w:rPr>
        <w:t xml:space="preserve"> </w:t>
      </w:r>
      <w:del w:id="99" w:author="aldi" w:date="2015-02-16T15:57:00Z">
        <w:r w:rsidR="006662E6" w:rsidDel="008A4223">
          <w:rPr>
            <w:rFonts w:cs="Times New Roman"/>
            <w:color w:val="auto"/>
            <w:kern w:val="1"/>
            <w:szCs w:val="24"/>
            <w:lang w:eastAsia="en-US"/>
          </w:rPr>
          <w:delText xml:space="preserve"> </w:delText>
        </w:r>
      </w:del>
      <w:r w:rsidR="006662E6">
        <w:rPr>
          <w:rFonts w:cs="Times New Roman"/>
          <w:color w:val="auto"/>
          <w:kern w:val="1"/>
          <w:szCs w:val="24"/>
          <w:lang w:eastAsia="en-US"/>
        </w:rPr>
        <w:t>функционалност</w:t>
      </w:r>
      <w:del w:id="100" w:author="aldi" w:date="2015-02-16T15:57:00Z">
        <w:r w:rsidRPr="00A731B6" w:rsidDel="008A4223">
          <w:rPr>
            <w:rFonts w:cs="Times New Roman"/>
            <w:color w:val="auto"/>
            <w:kern w:val="1"/>
            <w:szCs w:val="24"/>
            <w:lang w:eastAsia="en-US"/>
          </w:rPr>
          <w:delText xml:space="preserve"> </w:delText>
        </w:r>
      </w:del>
      <w:r w:rsidRPr="00A731B6">
        <w:rPr>
          <w:rFonts w:cs="Times New Roman"/>
          <w:color w:val="auto"/>
          <w:kern w:val="1"/>
          <w:szCs w:val="24"/>
          <w:lang w:eastAsia="en-US"/>
        </w:rPr>
        <w:t xml:space="preserve"> от отличителния сценарий. Подобен шаблон съществува в повечето части на един отличителен сценарий. Както вече споменахме общите шаблони се  извличат заедно с отличителните шаблони. Отделянето на тези </w:t>
      </w:r>
      <w:r w:rsidR="004F1FD8">
        <w:rPr>
          <w:rFonts w:cs="Times New Roman"/>
          <w:color w:val="auto"/>
          <w:kern w:val="1"/>
          <w:szCs w:val="24"/>
          <w:lang w:eastAsia="en-US"/>
        </w:rPr>
        <w:t>два</w:t>
      </w:r>
      <w:r w:rsidRPr="00A731B6">
        <w:rPr>
          <w:rFonts w:cs="Times New Roman"/>
          <w:color w:val="auto"/>
          <w:kern w:val="1"/>
          <w:szCs w:val="24"/>
          <w:lang w:eastAsia="en-US"/>
        </w:rPr>
        <w:t xml:space="preserve">  типа шаблони се обсъжда по-нататък в раздела.</w:t>
      </w:r>
    </w:p>
    <w:p w:rsidR="00A731B6" w:rsidRPr="00A731B6" w:rsidRDefault="006D3CF6"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2A56E3">
        <w:rPr>
          <w:rFonts w:cs="Times New Roman"/>
          <w:i/>
          <w:color w:val="auto"/>
          <w:kern w:val="1"/>
          <w:szCs w:val="24"/>
          <w:lang w:eastAsia="en-US"/>
        </w:rPr>
        <w:fldChar w:fldCharType="begin"/>
      </w:r>
      <w:r w:rsidRPr="002A56E3">
        <w:rPr>
          <w:rFonts w:cs="Times New Roman"/>
          <w:i/>
          <w:color w:val="auto"/>
          <w:kern w:val="1"/>
          <w:szCs w:val="24"/>
          <w:lang w:eastAsia="en-US"/>
        </w:rPr>
        <w:instrText xml:space="preserve"> REF _Ref397536347 \h </w:instrText>
      </w:r>
      <w:r w:rsidR="002A56E3">
        <w:rPr>
          <w:rFonts w:cs="Times New Roman"/>
          <w:i/>
          <w:color w:val="auto"/>
          <w:kern w:val="1"/>
          <w:szCs w:val="24"/>
          <w:lang w:eastAsia="en-US"/>
        </w:rPr>
        <w:instrText xml:space="preserve"> \* MERGEFORMAT </w:instrText>
      </w:r>
      <w:r w:rsidRPr="002A56E3">
        <w:rPr>
          <w:rFonts w:cs="Times New Roman"/>
          <w:i/>
          <w:color w:val="auto"/>
          <w:kern w:val="1"/>
          <w:szCs w:val="24"/>
          <w:lang w:eastAsia="en-US"/>
        </w:rPr>
      </w:r>
      <w:r w:rsidRPr="002A56E3">
        <w:rPr>
          <w:rFonts w:cs="Times New Roman"/>
          <w:i/>
          <w:color w:val="auto"/>
          <w:kern w:val="1"/>
          <w:szCs w:val="24"/>
          <w:lang w:eastAsia="en-US"/>
        </w:rPr>
        <w:fldChar w:fldCharType="separate"/>
      </w:r>
      <w:r w:rsidR="00D05633" w:rsidRPr="00D05633">
        <w:rPr>
          <w:i/>
        </w:rPr>
        <w:t>Фигура 8</w:t>
      </w:r>
      <w:r w:rsidRPr="002A56E3">
        <w:rPr>
          <w:rFonts w:cs="Times New Roman"/>
          <w:i/>
          <w:color w:val="auto"/>
          <w:kern w:val="1"/>
          <w:szCs w:val="24"/>
          <w:lang w:eastAsia="en-US"/>
        </w:rPr>
        <w:fldChar w:fldCharType="end"/>
      </w:r>
      <w:r w:rsidR="006B7AE0">
        <w:rPr>
          <w:rFonts w:cs="Times New Roman"/>
          <w:color w:val="auto"/>
          <w:kern w:val="1"/>
          <w:szCs w:val="24"/>
          <w:lang w:eastAsia="en-US"/>
        </w:rPr>
        <w:t xml:space="preserve"> </w:t>
      </w:r>
      <w:r w:rsidR="00A731B6" w:rsidRPr="00A731B6">
        <w:rPr>
          <w:rFonts w:cs="Times New Roman"/>
          <w:color w:val="auto"/>
          <w:kern w:val="1"/>
          <w:szCs w:val="24"/>
          <w:lang w:eastAsia="en-US"/>
        </w:rPr>
        <w:t xml:space="preserve"> показва колекция от </w:t>
      </w:r>
      <w:r w:rsidR="00230D3C">
        <w:rPr>
          <w:rFonts w:cs="Times New Roman"/>
          <w:color w:val="auto"/>
          <w:kern w:val="1"/>
          <w:szCs w:val="24"/>
          <w:lang w:eastAsia="en-US"/>
        </w:rPr>
        <w:t>седем</w:t>
      </w:r>
      <w:r w:rsidR="00A731B6" w:rsidRPr="00A731B6">
        <w:rPr>
          <w:rFonts w:cs="Times New Roman"/>
          <w:color w:val="auto"/>
          <w:kern w:val="1"/>
          <w:szCs w:val="24"/>
          <w:lang w:eastAsia="en-US"/>
        </w:rPr>
        <w:t xml:space="preserve"> </w:t>
      </w:r>
      <w:r w:rsidR="005345B6">
        <w:t>опитни</w:t>
      </w:r>
      <w:r w:rsidR="006B7AE0">
        <w:t xml:space="preserve"> </w:t>
      </w:r>
      <w:r w:rsidR="005345B6">
        <w:t>изпълнения</w:t>
      </w:r>
      <w:r w:rsidR="00A731B6" w:rsidRPr="00A731B6">
        <w:rPr>
          <w:rFonts w:cs="Times New Roman"/>
          <w:color w:val="auto"/>
          <w:kern w:val="1"/>
          <w:szCs w:val="24"/>
          <w:lang w:eastAsia="en-US"/>
        </w:rPr>
        <w:t xml:space="preserve">  и отговарящите извлечени изпълнителни шаблони, включващи и отличителни, и общи шаблони.</w:t>
      </w:r>
    </w:p>
    <w:p w:rsidR="00E8738A" w:rsidRDefault="00E8738A" w:rsidP="00E8738A">
      <w:pPr>
        <w:keepNext/>
        <w:tabs>
          <w:tab w:val="left" w:pos="8462"/>
        </w:tabs>
        <w:autoSpaceDE w:val="0"/>
        <w:autoSpaceDN w:val="0"/>
        <w:adjustRightInd w:val="0"/>
        <w:spacing w:after="200" w:line="276" w:lineRule="auto"/>
        <w:ind w:left="360"/>
        <w:jc w:val="center"/>
      </w:pPr>
      <w:r w:rsidRPr="00E8738A">
        <w:rPr>
          <w:rFonts w:ascii="Cambria" w:hAnsi="WenQuanYi Micro Hei" w:cs="Cambria"/>
          <w:noProof/>
          <w:color w:val="auto"/>
          <w:kern w:val="1"/>
          <w:sz w:val="22"/>
          <w:szCs w:val="22"/>
          <w:lang w:val="en-US" w:eastAsia="en-US"/>
        </w:rPr>
        <w:lastRenderedPageBreak/>
        <w:drawing>
          <wp:inline distT="0" distB="0" distL="0" distR="0" wp14:anchorId="4B0A68E4" wp14:editId="6966D4D5">
            <wp:extent cx="3467320" cy="26722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70190" cy="2674439"/>
                    </a:xfrm>
                    <a:prstGeom prst="rect">
                      <a:avLst/>
                    </a:prstGeom>
                  </pic:spPr>
                </pic:pic>
              </a:graphicData>
            </a:graphic>
          </wp:inline>
        </w:drawing>
      </w:r>
    </w:p>
    <w:p w:rsidR="00A731B6" w:rsidRPr="00A731B6" w:rsidRDefault="00E8738A" w:rsidP="00E8738A">
      <w:pPr>
        <w:pStyle w:val="Caption"/>
        <w:jc w:val="center"/>
        <w:rPr>
          <w:rFonts w:hAnsi="WenQuanYi Micro Hei" w:cs="Cambria"/>
          <w:color w:val="auto"/>
          <w:kern w:val="1"/>
          <w:sz w:val="22"/>
          <w:szCs w:val="22"/>
        </w:rPr>
      </w:pPr>
      <w:bookmarkStart w:id="101" w:name="_Ref397536377"/>
      <w:bookmarkStart w:id="102" w:name="_Ref397100776"/>
      <w:r>
        <w:t xml:space="preserve">Фигура </w:t>
      </w:r>
      <w:r w:rsidR="00E73236">
        <w:fldChar w:fldCharType="begin"/>
      </w:r>
      <w:r w:rsidR="00E73236">
        <w:instrText xml:space="preserve"> SEQ Фигура \* ARABIC </w:instrText>
      </w:r>
      <w:r w:rsidR="00E73236">
        <w:fldChar w:fldCharType="separate"/>
      </w:r>
      <w:r w:rsidR="00D05633">
        <w:rPr>
          <w:noProof/>
        </w:rPr>
        <w:t>9</w:t>
      </w:r>
      <w:r w:rsidR="00E73236">
        <w:rPr>
          <w:noProof/>
        </w:rPr>
        <w:fldChar w:fldCharType="end"/>
      </w:r>
      <w:bookmarkEnd w:id="101"/>
      <w:r>
        <w:t xml:space="preserve"> (Извличане на структурен изглед базиран на максимална асоциативност и клъстерна оптимизация</w:t>
      </w:r>
      <w:r w:rsidR="008630F4">
        <w:t xml:space="preserve"> </w:t>
      </w:r>
      <w:r w:rsidR="008630F4">
        <w:rPr>
          <w:rFonts w:ascii="Times New Roman" w:hAnsi="Times New Roman" w:cs="Times New Roman"/>
        </w:rPr>
        <w:t>[R14, стр. 6]</w:t>
      </w:r>
      <w:r>
        <w:t>)</w:t>
      </w:r>
      <w:bookmarkEnd w:id="102"/>
    </w:p>
    <w:p w:rsidR="00A731B6" w:rsidRPr="00A731B6" w:rsidRDefault="00A731B6" w:rsidP="00F640BF">
      <w:pPr>
        <w:tabs>
          <w:tab w:val="left" w:pos="8102"/>
        </w:tabs>
        <w:autoSpaceDE w:val="0"/>
        <w:autoSpaceDN w:val="0"/>
        <w:adjustRightInd w:val="0"/>
        <w:spacing w:after="200" w:line="276" w:lineRule="auto"/>
        <w:rPr>
          <w:rFonts w:ascii="Cambria" w:hAnsi="WenQuanYi Micro Hei" w:cs="Cambria"/>
          <w:color w:val="auto"/>
          <w:kern w:val="1"/>
          <w:sz w:val="22"/>
          <w:szCs w:val="22"/>
          <w:lang w:eastAsia="en-US"/>
        </w:rPr>
      </w:pPr>
      <w:r w:rsidRPr="00A731B6">
        <w:rPr>
          <w:rFonts w:cs="Cambria"/>
          <w:b/>
          <w:bCs/>
          <w:color w:val="auto"/>
          <w:kern w:val="1"/>
          <w:szCs w:val="24"/>
          <w:lang w:eastAsia="en-US"/>
        </w:rPr>
        <w:t>Стъпка 2</w:t>
      </w:r>
      <w:r w:rsidRPr="00A731B6">
        <w:rPr>
          <w:rFonts w:cs="Cambria"/>
          <w:color w:val="auto"/>
          <w:kern w:val="1"/>
          <w:szCs w:val="22"/>
          <w:lang w:eastAsia="en-US"/>
        </w:rPr>
        <w:t xml:space="preserve"> (анализ на шаблон</w:t>
      </w:r>
      <w:r w:rsidR="009B3539">
        <w:rPr>
          <w:rFonts w:cs="Cambria"/>
          <w:color w:val="auto"/>
          <w:kern w:val="1"/>
          <w:szCs w:val="22"/>
          <w:lang w:eastAsia="en-US"/>
        </w:rPr>
        <w:t>и на изпълнение</w:t>
      </w:r>
      <w:r w:rsidRPr="00A731B6">
        <w:rPr>
          <w:rFonts w:cs="Cambria"/>
          <w:color w:val="auto"/>
          <w:kern w:val="1"/>
          <w:szCs w:val="22"/>
          <w:lang w:eastAsia="en-US"/>
        </w:rPr>
        <w:t xml:space="preserve">). </w:t>
      </w:r>
      <w:r w:rsidR="005345B6">
        <w:rPr>
          <w:rFonts w:cs="Cambria"/>
          <w:color w:val="auto"/>
          <w:kern w:val="1"/>
          <w:szCs w:val="22"/>
          <w:lang w:eastAsia="en-US"/>
        </w:rPr>
        <w:t>Ф</w:t>
      </w:r>
      <w:r w:rsidR="005345B6" w:rsidRPr="00A731B6">
        <w:rPr>
          <w:rFonts w:cs="Cambria"/>
          <w:color w:val="auto"/>
          <w:kern w:val="1"/>
          <w:szCs w:val="22"/>
          <w:lang w:eastAsia="en-US"/>
        </w:rPr>
        <w:t xml:space="preserve">окусираме </w:t>
      </w:r>
      <w:r w:rsidR="005345B6">
        <w:rPr>
          <w:rFonts w:cs="Cambria"/>
          <w:color w:val="auto"/>
          <w:kern w:val="1"/>
          <w:szCs w:val="22"/>
          <w:lang w:eastAsia="en-US"/>
        </w:rPr>
        <w:t xml:space="preserve">се </w:t>
      </w:r>
      <w:r w:rsidR="005345B6" w:rsidRPr="00A731B6">
        <w:rPr>
          <w:rFonts w:cs="Cambria"/>
          <w:color w:val="auto"/>
          <w:kern w:val="1"/>
          <w:szCs w:val="22"/>
          <w:lang w:eastAsia="en-US"/>
        </w:rPr>
        <w:t>върху шаблони</w:t>
      </w:r>
      <w:r w:rsidR="005345B6">
        <w:rPr>
          <w:rFonts w:cs="Cambria"/>
          <w:color w:val="auto"/>
          <w:kern w:val="1"/>
          <w:szCs w:val="22"/>
          <w:lang w:eastAsia="en-US"/>
        </w:rPr>
        <w:t>те на изпълнение</w:t>
      </w:r>
      <w:r w:rsidR="005345B6" w:rsidRPr="00A731B6">
        <w:rPr>
          <w:rFonts w:cs="Cambria"/>
          <w:color w:val="auto"/>
          <w:kern w:val="1"/>
          <w:szCs w:val="22"/>
          <w:lang w:eastAsia="en-US"/>
        </w:rPr>
        <w:t xml:space="preserve">, които отговарят на определени черти на сценария. </w:t>
      </w:r>
      <w:r w:rsidRPr="00A731B6">
        <w:rPr>
          <w:rFonts w:cs="Cambria"/>
          <w:color w:val="auto"/>
          <w:kern w:val="1"/>
          <w:szCs w:val="22"/>
          <w:lang w:eastAsia="en-US"/>
        </w:rPr>
        <w:t xml:space="preserve">В този контекст, разработваме структурните характеристики на концептуалната мрежа, за да отделим функциите, характерни за една специфична </w:t>
      </w:r>
      <w:r w:rsidR="00D778E5">
        <w:rPr>
          <w:rFonts w:cs="Cambria"/>
          <w:color w:val="auto"/>
          <w:kern w:val="1"/>
          <w:szCs w:val="22"/>
          <w:lang w:eastAsia="en-US"/>
        </w:rPr>
        <w:t>функционалност</w:t>
      </w:r>
      <w:r w:rsidRPr="00A731B6">
        <w:rPr>
          <w:rFonts w:cs="Cambria"/>
          <w:color w:val="auto"/>
          <w:kern w:val="1"/>
          <w:szCs w:val="22"/>
          <w:lang w:eastAsia="en-US"/>
        </w:rPr>
        <w:t xml:space="preserve"> от групата функции, които имплементират </w:t>
      </w:r>
      <w:r w:rsidR="00D778E5">
        <w:rPr>
          <w:rFonts w:cs="Cambria"/>
          <w:color w:val="auto"/>
          <w:kern w:val="1"/>
          <w:szCs w:val="22"/>
          <w:lang w:eastAsia="en-US"/>
        </w:rPr>
        <w:t>базови функционалности</w:t>
      </w:r>
      <w:r w:rsidRPr="00A731B6">
        <w:rPr>
          <w:rFonts w:cs="Cambria"/>
          <w:color w:val="auto"/>
          <w:kern w:val="1"/>
          <w:szCs w:val="22"/>
          <w:lang w:eastAsia="en-US"/>
        </w:rPr>
        <w:t xml:space="preserve">. В контекста на концептуалната мрежа, атрибутите, които се споделят сред повечето обекти, се появяват в горната част на мрежата и обратно. В нашата концепция за анализ на мрежата обектът е черта от отличителния сценарий, а атрибутът е </w:t>
      </w:r>
      <w:r w:rsidR="005345B6" w:rsidRPr="00A731B6">
        <w:rPr>
          <w:rFonts w:cs="Cambria"/>
          <w:color w:val="auto"/>
          <w:kern w:val="1"/>
          <w:szCs w:val="22"/>
          <w:lang w:eastAsia="en-US"/>
        </w:rPr>
        <w:t>функция</w:t>
      </w:r>
      <w:r w:rsidRPr="00A731B6">
        <w:rPr>
          <w:rFonts w:cs="Cambria"/>
          <w:color w:val="auto"/>
          <w:kern w:val="1"/>
          <w:szCs w:val="22"/>
          <w:lang w:eastAsia="en-US"/>
        </w:rPr>
        <w:t xml:space="preserve">, участваща в изпълнителните шаблони на същия сценарий. Тъй като общите функции се изпълняват почти във всички отличителни сценарии, те се появяват в горната част на мрежата. От друга страна, функциите, които са характерни само за определени черти/свойства на софтуера, се намират в долната част на мрежата. В резултат на това се идентифицират основните функции, които имплементират само някои свойства на системата. </w:t>
      </w:r>
    </w:p>
    <w:p w:rsidR="0029660F" w:rsidRDefault="00A731B6" w:rsidP="008B517D">
      <w:pPr>
        <w:tabs>
          <w:tab w:val="left" w:pos="8102"/>
        </w:tabs>
        <w:autoSpaceDE w:val="0"/>
        <w:autoSpaceDN w:val="0"/>
        <w:adjustRightInd w:val="0"/>
        <w:spacing w:after="200" w:line="276" w:lineRule="auto"/>
        <w:rPr>
          <w:rFonts w:cs="Times New Roman"/>
          <w:color w:val="auto"/>
          <w:kern w:val="1"/>
          <w:szCs w:val="24"/>
          <w:lang w:eastAsia="en-US"/>
        </w:rPr>
      </w:pPr>
      <w:r w:rsidRPr="00A731B6">
        <w:rPr>
          <w:rFonts w:cs="Times New Roman"/>
          <w:color w:val="auto"/>
          <w:kern w:val="1"/>
          <w:szCs w:val="24"/>
          <w:lang w:eastAsia="en-US"/>
        </w:rPr>
        <w:t>В допълнение към основното приложение на примерното възстановяване на поведението, като идентифициране на софтуерната имплементация в изходния код, този подход е използван за: 1</w:t>
      </w:r>
      <w:r w:rsidR="004D535B">
        <w:rPr>
          <w:rFonts w:cs="Times New Roman"/>
          <w:color w:val="auto"/>
          <w:kern w:val="1"/>
          <w:szCs w:val="24"/>
          <w:lang w:eastAsia="en-US"/>
        </w:rPr>
        <w:t>)</w:t>
      </w:r>
      <w:r w:rsidRPr="00A731B6">
        <w:rPr>
          <w:rFonts w:cs="Times New Roman"/>
          <w:color w:val="auto"/>
          <w:kern w:val="1"/>
          <w:szCs w:val="24"/>
          <w:lang w:eastAsia="en-US"/>
        </w:rPr>
        <w:t xml:space="preserve"> измерване</w:t>
      </w:r>
      <w:r w:rsidR="00F86189">
        <w:rPr>
          <w:rFonts w:cs="Times New Roman"/>
          <w:color w:val="auto"/>
          <w:kern w:val="1"/>
          <w:szCs w:val="24"/>
          <w:lang w:eastAsia="en-US"/>
        </w:rPr>
        <w:t xml:space="preserve"> на свързаността на функционалните свойства</w:t>
      </w:r>
      <w:r w:rsidRPr="00A731B6">
        <w:rPr>
          <w:rFonts w:cs="Times New Roman"/>
          <w:color w:val="auto"/>
          <w:kern w:val="1"/>
          <w:szCs w:val="24"/>
          <w:lang w:eastAsia="en-US"/>
        </w:rPr>
        <w:t xml:space="preserve"> сред структурните модули; 2) оценяване на структурната свързаност на софтуерните модули и 3) визуализиране на функционалното разпределение на специфични черти в</w:t>
      </w:r>
      <w:r w:rsidR="001D0564">
        <w:rPr>
          <w:rFonts w:cs="Times New Roman"/>
          <w:color w:val="auto"/>
          <w:kern w:val="1"/>
          <w:szCs w:val="24"/>
          <w:lang w:eastAsia="en-US"/>
        </w:rPr>
        <w:t xml:space="preserve"> </w:t>
      </w:r>
      <w:r w:rsidR="000139C1">
        <w:rPr>
          <w:rFonts w:cs="Times New Roman"/>
          <w:color w:val="auto"/>
          <w:kern w:val="1"/>
          <w:szCs w:val="24"/>
          <w:lang w:eastAsia="en-US"/>
        </w:rPr>
        <w:t xml:space="preserve">графична </w:t>
      </w:r>
      <w:r w:rsidR="001D0564">
        <w:rPr>
          <w:rFonts w:cs="Times New Roman"/>
          <w:color w:val="auto"/>
          <w:kern w:val="1"/>
          <w:szCs w:val="24"/>
          <w:lang w:eastAsia="en-US"/>
        </w:rPr>
        <w:t>решетка</w:t>
      </w:r>
      <w:r w:rsidRPr="00A731B6">
        <w:rPr>
          <w:rFonts w:cs="Times New Roman"/>
          <w:color w:val="auto"/>
          <w:kern w:val="1"/>
          <w:szCs w:val="24"/>
          <w:lang w:eastAsia="en-US"/>
        </w:rPr>
        <w:t>. В следващия раздел ще обсъдим как да използваме резултата от изгледа на поведението, за да осигурим семантика на възстановяването на структурния изглед на системата.</w:t>
      </w:r>
    </w:p>
    <w:p w:rsidR="0029660F" w:rsidRDefault="0029660F">
      <w:pPr>
        <w:spacing w:after="0"/>
        <w:jc w:val="left"/>
        <w:rPr>
          <w:rFonts w:cs="Times New Roman"/>
          <w:color w:val="auto"/>
          <w:kern w:val="1"/>
          <w:szCs w:val="24"/>
          <w:lang w:eastAsia="en-US"/>
        </w:rPr>
      </w:pPr>
      <w:r>
        <w:rPr>
          <w:rFonts w:cs="Times New Roman"/>
          <w:color w:val="auto"/>
          <w:kern w:val="1"/>
          <w:szCs w:val="24"/>
          <w:lang w:eastAsia="en-US"/>
        </w:rPr>
        <w:br w:type="page"/>
      </w:r>
    </w:p>
    <w:p w:rsidR="00CA5B07" w:rsidRDefault="004C059C" w:rsidP="00CA5B07">
      <w:pPr>
        <w:pStyle w:val="Heading4"/>
      </w:pPr>
      <w:r>
        <w:lastRenderedPageBreak/>
        <w:t>Възстановяване на структурен изглед</w:t>
      </w:r>
      <w:r w:rsidR="00CA5B07">
        <w:t xml:space="preserve"> (Structure view, </w:t>
      </w:r>
      <w:r w:rsidR="00CA5B07" w:rsidRPr="00CA5B07">
        <w:rPr>
          <w:i/>
        </w:rPr>
        <w:fldChar w:fldCharType="begin"/>
      </w:r>
      <w:r w:rsidR="00CA5B07" w:rsidRPr="00CA5B07">
        <w:rPr>
          <w:i/>
        </w:rPr>
        <w:instrText xml:space="preserve"> REF _Ref397535919 \h </w:instrText>
      </w:r>
      <w:r w:rsidR="00CA5B07">
        <w:rPr>
          <w:i/>
        </w:rPr>
        <w:instrText xml:space="preserve"> \* MERGEFORMAT </w:instrText>
      </w:r>
      <w:r w:rsidR="00CA5B07" w:rsidRPr="00CA5B07">
        <w:rPr>
          <w:i/>
        </w:rPr>
      </w:r>
      <w:r w:rsidR="00CA5B07" w:rsidRPr="00CA5B07">
        <w:rPr>
          <w:i/>
        </w:rPr>
        <w:fldChar w:fldCharType="separate"/>
      </w:r>
      <w:r w:rsidR="00D05633" w:rsidRPr="00D05633">
        <w:rPr>
          <w:rFonts w:cs="Times New Roman"/>
          <w:i/>
        </w:rPr>
        <w:t>Фигура 2</w:t>
      </w:r>
      <w:r w:rsidR="00CA5B07" w:rsidRPr="00CA5B07">
        <w:rPr>
          <w:i/>
        </w:rPr>
        <w:fldChar w:fldCharType="end"/>
      </w:r>
      <w:r w:rsidR="00CA5B07">
        <w:t>)</w:t>
      </w:r>
    </w:p>
    <w:p w:rsidR="004C059C" w:rsidRPr="004C059C" w:rsidRDefault="001B576A" w:rsidP="00F640BF">
      <w:pPr>
        <w:tabs>
          <w:tab w:val="left" w:pos="8102"/>
        </w:tabs>
        <w:autoSpaceDE w:val="0"/>
        <w:autoSpaceDN w:val="0"/>
        <w:adjustRightInd w:val="0"/>
        <w:spacing w:after="200" w:line="276" w:lineRule="auto"/>
        <w:rPr>
          <w:rFonts w:ascii="Cambria" w:hAnsi="WenQuanYi Micro Hei" w:cs="Cambria"/>
          <w:color w:val="auto"/>
          <w:kern w:val="1"/>
          <w:sz w:val="22"/>
          <w:szCs w:val="22"/>
          <w:lang w:eastAsia="en-US"/>
        </w:rPr>
      </w:pPr>
      <w:r w:rsidRPr="001B576A">
        <w:rPr>
          <w:rFonts w:cs="Cambria"/>
          <w:i/>
          <w:color w:val="auto"/>
          <w:kern w:val="1"/>
          <w:szCs w:val="24"/>
          <w:lang w:eastAsia="en-US"/>
        </w:rPr>
        <w:fldChar w:fldCharType="begin"/>
      </w:r>
      <w:r w:rsidRPr="001B576A">
        <w:rPr>
          <w:rFonts w:cs="Cambria"/>
          <w:i/>
          <w:color w:val="auto"/>
          <w:kern w:val="1"/>
          <w:szCs w:val="24"/>
          <w:lang w:eastAsia="en-US"/>
        </w:rPr>
        <w:instrText xml:space="preserve"> REF _Ref397536377 \h </w:instrText>
      </w:r>
      <w:r>
        <w:rPr>
          <w:rFonts w:cs="Cambria"/>
          <w:i/>
          <w:color w:val="auto"/>
          <w:kern w:val="1"/>
          <w:szCs w:val="24"/>
          <w:lang w:eastAsia="en-US"/>
        </w:rPr>
        <w:instrText xml:space="preserve"> \* MERGEFORMAT </w:instrText>
      </w:r>
      <w:r w:rsidRPr="001B576A">
        <w:rPr>
          <w:rFonts w:cs="Cambria"/>
          <w:i/>
          <w:color w:val="auto"/>
          <w:kern w:val="1"/>
          <w:szCs w:val="24"/>
          <w:lang w:eastAsia="en-US"/>
        </w:rPr>
      </w:r>
      <w:r w:rsidRPr="001B576A">
        <w:rPr>
          <w:rFonts w:cs="Cambria"/>
          <w:i/>
          <w:color w:val="auto"/>
          <w:kern w:val="1"/>
          <w:szCs w:val="24"/>
          <w:lang w:eastAsia="en-US"/>
        </w:rPr>
        <w:fldChar w:fldCharType="separate"/>
      </w:r>
      <w:r w:rsidR="00D05633" w:rsidRPr="00D05633">
        <w:rPr>
          <w:i/>
        </w:rPr>
        <w:t>Фигура 9</w:t>
      </w:r>
      <w:r w:rsidRPr="001B576A">
        <w:rPr>
          <w:rFonts w:cs="Cambria"/>
          <w:i/>
          <w:color w:val="auto"/>
          <w:kern w:val="1"/>
          <w:szCs w:val="24"/>
          <w:lang w:eastAsia="en-US"/>
        </w:rPr>
        <w:fldChar w:fldCharType="end"/>
      </w:r>
      <w:r w:rsidR="00434EC8">
        <w:rPr>
          <w:rFonts w:cs="Cambria"/>
          <w:color w:val="auto"/>
          <w:kern w:val="1"/>
          <w:szCs w:val="24"/>
          <w:lang w:eastAsia="en-US"/>
        </w:rPr>
        <w:t xml:space="preserve"> </w:t>
      </w:r>
      <w:r w:rsidR="004C059C" w:rsidRPr="004C059C">
        <w:rPr>
          <w:rFonts w:cs="Cambria"/>
          <w:color w:val="auto"/>
          <w:kern w:val="1"/>
          <w:szCs w:val="24"/>
          <w:lang w:eastAsia="en-US"/>
        </w:rPr>
        <w:t>показва стъпките за възстановяване на структурния изглед на софтуерната система, който генерира свързани софтуерни модули от функции на изходния код. Процесът се състои от 2 основни стъпки:</w:t>
      </w:r>
      <w:r w:rsidR="004C059C" w:rsidRPr="004C059C">
        <w:rPr>
          <w:rFonts w:cs="Cambria"/>
          <w:i/>
          <w:color w:val="auto"/>
          <w:kern w:val="1"/>
          <w:szCs w:val="22"/>
          <w:lang w:eastAsia="en-US"/>
        </w:rPr>
        <w:t xml:space="preserve"> извличане на факти </w:t>
      </w:r>
      <w:r w:rsidR="004C059C" w:rsidRPr="004C059C">
        <w:rPr>
          <w:rFonts w:cs="Cambria"/>
          <w:color w:val="auto"/>
          <w:kern w:val="1"/>
          <w:szCs w:val="22"/>
          <w:lang w:eastAsia="en-US"/>
        </w:rPr>
        <w:t xml:space="preserve"> и </w:t>
      </w:r>
      <w:r w:rsidR="004C059C" w:rsidRPr="004C059C">
        <w:rPr>
          <w:rFonts w:cs="Cambria"/>
          <w:i/>
          <w:color w:val="auto"/>
          <w:kern w:val="1"/>
          <w:szCs w:val="22"/>
          <w:lang w:eastAsia="en-US"/>
        </w:rPr>
        <w:t xml:space="preserve"> реконструкция на модула.</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4C059C">
        <w:rPr>
          <w:rFonts w:cs="Times New Roman"/>
          <w:b/>
          <w:color w:val="auto"/>
          <w:kern w:val="1"/>
          <w:szCs w:val="24"/>
          <w:lang w:eastAsia="en-US"/>
        </w:rPr>
        <w:t>Стъпка 1</w:t>
      </w:r>
      <w:r w:rsidRPr="004C059C">
        <w:rPr>
          <w:rFonts w:cs="Times New Roman"/>
          <w:color w:val="auto"/>
          <w:kern w:val="1"/>
          <w:szCs w:val="24"/>
          <w:lang w:eastAsia="en-US"/>
        </w:rPr>
        <w:t xml:space="preserve"> (</w:t>
      </w:r>
      <w:r w:rsidRPr="004C059C">
        <w:rPr>
          <w:rFonts w:cs="Times New Roman"/>
          <w:i/>
          <w:color w:val="auto"/>
          <w:kern w:val="1"/>
          <w:szCs w:val="24"/>
          <w:lang w:eastAsia="en-US"/>
        </w:rPr>
        <w:t>извличане на факти</w:t>
      </w:r>
      <w:r w:rsidRPr="00690E83">
        <w:rPr>
          <w:rFonts w:cs="Times New Roman"/>
          <w:color w:val="auto"/>
          <w:kern w:val="1"/>
          <w:szCs w:val="24"/>
          <w:lang w:eastAsia="en-US"/>
        </w:rPr>
        <w:t>)</w:t>
      </w:r>
      <w:r w:rsidRPr="004C059C">
        <w:rPr>
          <w:rFonts w:cs="Times New Roman"/>
          <w:color w:val="auto"/>
          <w:kern w:val="1"/>
          <w:szCs w:val="24"/>
          <w:lang w:eastAsia="en-US"/>
        </w:rPr>
        <w:t xml:space="preserve"> В тази стъпка софтуерната система генерира абстрактно синтактично дърво (AST), което съдържа всички структури, отговарящи на програмния език на софтуерната система. Например използвайки графична схема, която </w:t>
      </w:r>
      <w:r w:rsidR="005C4B3E">
        <w:rPr>
          <w:rFonts w:cs="Times New Roman"/>
          <w:color w:val="auto"/>
          <w:kern w:val="1"/>
          <w:szCs w:val="24"/>
          <w:lang w:eastAsia="en-US"/>
        </w:rPr>
        <w:t xml:space="preserve">дефинира </w:t>
      </w:r>
      <w:r w:rsidR="003F4BE7">
        <w:rPr>
          <w:rFonts w:cs="Times New Roman"/>
          <w:color w:val="auto"/>
          <w:kern w:val="1"/>
          <w:szCs w:val="24"/>
          <w:lang w:eastAsia="en-US"/>
        </w:rPr>
        <w:t>критерии</w:t>
      </w:r>
      <w:r w:rsidR="00FB04C4">
        <w:rPr>
          <w:rFonts w:cs="Times New Roman"/>
          <w:color w:val="auto"/>
          <w:kern w:val="1"/>
          <w:szCs w:val="24"/>
          <w:lang w:eastAsia="en-US"/>
        </w:rPr>
        <w:t xml:space="preserve"> </w:t>
      </w:r>
      <w:r w:rsidR="005C4B3E">
        <w:rPr>
          <w:rFonts w:cs="Times New Roman"/>
          <w:color w:val="auto"/>
          <w:kern w:val="1"/>
          <w:szCs w:val="24"/>
          <w:lang w:eastAsia="en-US"/>
        </w:rPr>
        <w:t>на</w:t>
      </w:r>
      <w:r w:rsidRPr="004C059C">
        <w:rPr>
          <w:rFonts w:cs="Times New Roman"/>
          <w:color w:val="auto"/>
          <w:kern w:val="1"/>
          <w:szCs w:val="24"/>
          <w:lang w:eastAsia="en-US"/>
        </w:rPr>
        <w:t xml:space="preserve"> архитектурното ниво за възстановяване на софтуерни модули и техните връзки, създаваме графична репрезентация на софтуерната система и я запазваме във базата</w:t>
      </w:r>
      <w:r w:rsidR="005C4B3E">
        <w:rPr>
          <w:rFonts w:cs="Times New Roman"/>
          <w:color w:val="auto"/>
          <w:kern w:val="1"/>
          <w:szCs w:val="24"/>
          <w:lang w:eastAsia="en-US"/>
        </w:rPr>
        <w:t xml:space="preserve">  от факти</w:t>
      </w:r>
      <w:r w:rsidRPr="004C059C">
        <w:rPr>
          <w:rFonts w:cs="Times New Roman"/>
          <w:color w:val="auto"/>
          <w:kern w:val="1"/>
          <w:szCs w:val="24"/>
          <w:lang w:eastAsia="en-US"/>
        </w:rPr>
        <w:t xml:space="preserve">. Имайки предвид броя </w:t>
      </w:r>
      <w:r w:rsidR="00615580">
        <w:rPr>
          <w:rFonts w:cs="Times New Roman"/>
          <w:color w:val="auto"/>
          <w:kern w:val="1"/>
          <w:szCs w:val="24"/>
          <w:lang w:eastAsia="en-US"/>
        </w:rPr>
        <w:t>критерии</w:t>
      </w:r>
      <w:r w:rsidRPr="004C059C">
        <w:rPr>
          <w:rFonts w:cs="Times New Roman"/>
          <w:color w:val="auto"/>
          <w:kern w:val="1"/>
          <w:szCs w:val="24"/>
          <w:lang w:eastAsia="en-US"/>
        </w:rPr>
        <w:t xml:space="preserve"> в една средно голяма софтуерна система (обикновено повече от 1000), търсенето на източник на графиката е сериозен проблем. Оттук трябва да </w:t>
      </w:r>
      <w:r w:rsidR="005345B6">
        <w:rPr>
          <w:rFonts w:cs="Times New Roman"/>
          <w:color w:val="auto"/>
          <w:kern w:val="1"/>
          <w:szCs w:val="24"/>
          <w:lang w:eastAsia="en-US"/>
        </w:rPr>
        <w:t>ограничи</w:t>
      </w:r>
      <w:r w:rsidR="005345B6" w:rsidRPr="004C059C">
        <w:rPr>
          <w:rFonts w:cs="Times New Roman"/>
          <w:color w:val="auto"/>
          <w:kern w:val="1"/>
          <w:szCs w:val="24"/>
          <w:lang w:eastAsia="en-US"/>
        </w:rPr>
        <w:t>м</w:t>
      </w:r>
      <w:r w:rsidRPr="004C059C">
        <w:rPr>
          <w:rFonts w:cs="Times New Roman"/>
          <w:color w:val="auto"/>
          <w:kern w:val="1"/>
          <w:szCs w:val="24"/>
          <w:lang w:eastAsia="en-US"/>
        </w:rPr>
        <w:t xml:space="preserve"> търсещия домейн  за всеки модул към група приемливи </w:t>
      </w:r>
      <w:r w:rsidR="00CA410A">
        <w:rPr>
          <w:rFonts w:cs="Times New Roman"/>
          <w:color w:val="auto"/>
          <w:kern w:val="1"/>
          <w:szCs w:val="24"/>
          <w:lang w:eastAsia="en-US"/>
        </w:rPr>
        <w:t>критерии</w:t>
      </w:r>
      <w:r w:rsidRPr="004C059C">
        <w:rPr>
          <w:rFonts w:cs="Times New Roman"/>
          <w:color w:val="auto"/>
          <w:kern w:val="1"/>
          <w:szCs w:val="24"/>
          <w:lang w:eastAsia="en-US"/>
        </w:rPr>
        <w:t xml:space="preserve">. Прилагаме алгоритми за разработване на данни, базирани на асоциации върху графиката в по-малки </w:t>
      </w:r>
      <w:r w:rsidR="00612137">
        <w:rPr>
          <w:rFonts w:cs="Times New Roman"/>
          <w:color w:val="auto"/>
          <w:kern w:val="1"/>
          <w:szCs w:val="24"/>
          <w:lang w:eastAsia="en-US"/>
        </w:rPr>
        <w:t>области</w:t>
      </w:r>
      <w:r w:rsidRPr="004C059C">
        <w:rPr>
          <w:rFonts w:cs="Times New Roman"/>
          <w:color w:val="auto"/>
          <w:kern w:val="1"/>
          <w:szCs w:val="24"/>
          <w:lang w:eastAsia="en-US"/>
        </w:rPr>
        <w:t xml:space="preserve"> ( домейни</w:t>
      </w:r>
      <w:r w:rsidR="002B5DAB">
        <w:rPr>
          <w:rFonts w:cs="Times New Roman"/>
          <w:color w:val="auto"/>
          <w:kern w:val="1"/>
          <w:szCs w:val="24"/>
          <w:lang w:eastAsia="en-US"/>
        </w:rPr>
        <w:t xml:space="preserve"> за изследване</w:t>
      </w:r>
      <w:r w:rsidRPr="004C059C">
        <w:rPr>
          <w:rFonts w:cs="Times New Roman"/>
          <w:color w:val="auto"/>
          <w:kern w:val="1"/>
          <w:szCs w:val="24"/>
          <w:lang w:eastAsia="en-US"/>
        </w:rPr>
        <w:t xml:space="preserve">), където всеки такъв домейн се състои от няколко </w:t>
      </w:r>
      <w:r w:rsidR="00685E3E">
        <w:rPr>
          <w:rFonts w:cs="Times New Roman"/>
          <w:color w:val="auto"/>
          <w:kern w:val="1"/>
          <w:szCs w:val="24"/>
          <w:lang w:eastAsia="en-US"/>
        </w:rPr>
        <w:t>критерия</w:t>
      </w:r>
      <w:r w:rsidRPr="004C059C">
        <w:rPr>
          <w:rFonts w:cs="Times New Roman"/>
          <w:color w:val="auto"/>
          <w:kern w:val="1"/>
          <w:szCs w:val="24"/>
          <w:lang w:eastAsia="en-US"/>
        </w:rPr>
        <w:t xml:space="preserve">, които са свързани със </w:t>
      </w:r>
      <w:r w:rsidR="00685E3E">
        <w:rPr>
          <w:rFonts w:cs="Times New Roman"/>
          <w:color w:val="auto"/>
          <w:kern w:val="1"/>
          <w:szCs w:val="24"/>
          <w:lang w:eastAsia="en-US"/>
        </w:rPr>
        <w:t>критерий</w:t>
      </w:r>
      <w:r w:rsidRPr="004C059C">
        <w:rPr>
          <w:rFonts w:cs="Times New Roman"/>
          <w:color w:val="auto"/>
          <w:kern w:val="1"/>
          <w:szCs w:val="24"/>
          <w:lang w:eastAsia="en-US"/>
        </w:rPr>
        <w:t xml:space="preserve"> от този домейн, </w:t>
      </w:r>
      <w:r w:rsidR="00685E3E">
        <w:rPr>
          <w:rFonts w:cs="Times New Roman"/>
          <w:color w:val="auto"/>
          <w:kern w:val="1"/>
          <w:szCs w:val="24"/>
          <w:lang w:eastAsia="en-US"/>
        </w:rPr>
        <w:t>така наречен</w:t>
      </w:r>
      <w:r w:rsidR="00814905">
        <w:rPr>
          <w:rFonts w:cs="Times New Roman"/>
          <w:color w:val="auto"/>
          <w:kern w:val="1"/>
          <w:szCs w:val="24"/>
          <w:lang w:eastAsia="en-US"/>
        </w:rPr>
        <w:t>ото</w:t>
      </w:r>
      <w:r w:rsidR="00685E3E">
        <w:rPr>
          <w:rFonts w:cs="Times New Roman"/>
          <w:color w:val="auto"/>
          <w:kern w:val="1"/>
          <w:szCs w:val="24"/>
          <w:lang w:eastAsia="en-US"/>
        </w:rPr>
        <w:t xml:space="preserve"> </w:t>
      </w:r>
      <w:r w:rsidR="00814905">
        <w:rPr>
          <w:rFonts w:cs="Times New Roman"/>
          <w:i/>
          <w:color w:val="auto"/>
          <w:kern w:val="1"/>
          <w:szCs w:val="24"/>
          <w:lang w:eastAsia="en-US"/>
        </w:rPr>
        <w:t>основно звено</w:t>
      </w:r>
      <w:r w:rsidRPr="004C059C">
        <w:rPr>
          <w:rFonts w:cs="Times New Roman"/>
          <w:color w:val="auto"/>
          <w:kern w:val="1"/>
          <w:szCs w:val="24"/>
          <w:lang w:eastAsia="en-US"/>
        </w:rPr>
        <w:t xml:space="preserve">. След това ограничаваме търсенето на всеки модул към един или повече от тези </w:t>
      </w:r>
      <w:r w:rsidR="00C30EC6">
        <w:rPr>
          <w:rFonts w:cs="Times New Roman"/>
          <w:color w:val="auto"/>
          <w:kern w:val="1"/>
          <w:szCs w:val="24"/>
          <w:lang w:eastAsia="en-US"/>
        </w:rPr>
        <w:t>области</w:t>
      </w:r>
      <w:r w:rsidRPr="004C059C">
        <w:rPr>
          <w:rFonts w:cs="Times New Roman"/>
          <w:color w:val="auto"/>
          <w:kern w:val="1"/>
          <w:szCs w:val="24"/>
          <w:lang w:eastAsia="en-US"/>
        </w:rPr>
        <w:t>.</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4C059C">
        <w:rPr>
          <w:rFonts w:cs="Times New Roman"/>
          <w:b/>
          <w:color w:val="auto"/>
          <w:kern w:val="1"/>
          <w:szCs w:val="24"/>
          <w:lang w:eastAsia="en-US"/>
        </w:rPr>
        <w:t xml:space="preserve">Стъпка 2 </w:t>
      </w:r>
      <w:r w:rsidRPr="004C059C">
        <w:rPr>
          <w:rFonts w:cs="Times New Roman"/>
          <w:i/>
          <w:color w:val="auto"/>
          <w:kern w:val="1"/>
          <w:szCs w:val="24"/>
          <w:lang w:eastAsia="en-US"/>
        </w:rPr>
        <w:t>(реконструкция на модула)</w:t>
      </w:r>
      <w:r w:rsidRPr="004C059C">
        <w:rPr>
          <w:rFonts w:cs="Times New Roman"/>
          <w:color w:val="auto"/>
          <w:kern w:val="1"/>
          <w:szCs w:val="24"/>
          <w:lang w:eastAsia="en-US"/>
        </w:rPr>
        <w:t xml:space="preserve"> Извършваме </w:t>
      </w:r>
      <w:r w:rsidR="00F436DF">
        <w:rPr>
          <w:rFonts w:cs="Times New Roman"/>
          <w:color w:val="auto"/>
          <w:kern w:val="1"/>
          <w:szCs w:val="24"/>
          <w:lang w:eastAsia="en-US"/>
        </w:rPr>
        <w:t xml:space="preserve">контролирана </w:t>
      </w:r>
      <w:r w:rsidRPr="004C059C">
        <w:rPr>
          <w:rFonts w:cs="Times New Roman"/>
          <w:color w:val="auto"/>
          <w:kern w:val="1"/>
          <w:szCs w:val="24"/>
          <w:lang w:eastAsia="en-US"/>
        </w:rPr>
        <w:t>оптимизация на групирането</w:t>
      </w:r>
      <w:r w:rsidR="00402690">
        <w:rPr>
          <w:rFonts w:cs="Times New Roman"/>
          <w:color w:val="auto"/>
          <w:kern w:val="1"/>
          <w:szCs w:val="24"/>
          <w:lang w:eastAsia="en-US"/>
        </w:rPr>
        <w:t xml:space="preserve"> (клъстерна техника)</w:t>
      </w:r>
      <w:r w:rsidRPr="004C059C">
        <w:rPr>
          <w:rFonts w:cs="Times New Roman"/>
          <w:color w:val="auto"/>
          <w:kern w:val="1"/>
          <w:szCs w:val="24"/>
          <w:lang w:eastAsia="en-US"/>
        </w:rPr>
        <w:t xml:space="preserve">, която </w:t>
      </w:r>
      <w:r w:rsidR="004F327E">
        <w:rPr>
          <w:rFonts w:cs="Times New Roman"/>
          <w:color w:val="auto"/>
          <w:kern w:val="1"/>
          <w:szCs w:val="24"/>
          <w:lang w:eastAsia="en-US"/>
        </w:rPr>
        <w:t>итеративно</w:t>
      </w:r>
      <w:r w:rsidRPr="004C059C">
        <w:rPr>
          <w:rFonts w:cs="Times New Roman"/>
          <w:color w:val="auto"/>
          <w:kern w:val="1"/>
          <w:szCs w:val="24"/>
          <w:lang w:eastAsia="en-US"/>
        </w:rPr>
        <w:t xml:space="preserve"> генерира софтуерни </w:t>
      </w:r>
      <w:r w:rsidR="00F436DF">
        <w:rPr>
          <w:rFonts w:cs="Times New Roman"/>
          <w:color w:val="auto"/>
          <w:kern w:val="1"/>
          <w:szCs w:val="24"/>
          <w:lang w:eastAsia="en-US"/>
        </w:rPr>
        <w:t>клъстери</w:t>
      </w:r>
      <w:r w:rsidRPr="004C059C">
        <w:rPr>
          <w:rFonts w:cs="Times New Roman"/>
          <w:color w:val="auto"/>
          <w:kern w:val="1"/>
          <w:szCs w:val="24"/>
          <w:lang w:eastAsia="en-US"/>
        </w:rPr>
        <w:t xml:space="preserve">, като </w:t>
      </w:r>
      <w:r w:rsidR="00F436DF">
        <w:rPr>
          <w:rFonts w:cs="Times New Roman"/>
          <w:color w:val="auto"/>
          <w:kern w:val="1"/>
          <w:szCs w:val="24"/>
          <w:lang w:eastAsia="en-US"/>
        </w:rPr>
        <w:t xml:space="preserve">свързани </w:t>
      </w:r>
      <w:r w:rsidRPr="004C059C">
        <w:rPr>
          <w:rFonts w:cs="Times New Roman"/>
          <w:color w:val="auto"/>
          <w:kern w:val="1"/>
          <w:szCs w:val="24"/>
          <w:lang w:eastAsia="en-US"/>
        </w:rPr>
        <w:t xml:space="preserve">модули </w:t>
      </w:r>
      <w:r w:rsidR="00F436DF">
        <w:rPr>
          <w:rFonts w:cs="Times New Roman"/>
          <w:color w:val="auto"/>
          <w:kern w:val="1"/>
          <w:szCs w:val="24"/>
          <w:lang w:eastAsia="en-US"/>
        </w:rPr>
        <w:t>от</w:t>
      </w:r>
      <w:r w:rsidRPr="004C059C">
        <w:rPr>
          <w:rFonts w:cs="Times New Roman"/>
          <w:color w:val="auto"/>
          <w:kern w:val="1"/>
          <w:szCs w:val="24"/>
          <w:lang w:eastAsia="en-US"/>
        </w:rPr>
        <w:t xml:space="preserve"> функции, свързани помежду си чрез </w:t>
      </w:r>
      <w:r w:rsidR="00F436DF">
        <w:rPr>
          <w:rFonts w:cs="Times New Roman"/>
          <w:color w:val="auto"/>
          <w:kern w:val="1"/>
          <w:szCs w:val="24"/>
          <w:lang w:eastAsia="en-US"/>
        </w:rPr>
        <w:t>импортирани</w:t>
      </w:r>
      <w:r w:rsidRPr="004C059C">
        <w:rPr>
          <w:rFonts w:cs="Times New Roman"/>
          <w:color w:val="auto"/>
          <w:kern w:val="1"/>
          <w:szCs w:val="24"/>
          <w:lang w:eastAsia="en-US"/>
        </w:rPr>
        <w:t xml:space="preserve"> и </w:t>
      </w:r>
      <w:r w:rsidR="00F436DF">
        <w:rPr>
          <w:rFonts w:cs="Times New Roman"/>
          <w:color w:val="auto"/>
          <w:kern w:val="1"/>
          <w:szCs w:val="24"/>
          <w:lang w:eastAsia="en-US"/>
        </w:rPr>
        <w:t>експортирани</w:t>
      </w:r>
      <w:r w:rsidRPr="004C059C">
        <w:rPr>
          <w:rFonts w:cs="Times New Roman"/>
          <w:color w:val="auto"/>
          <w:kern w:val="1"/>
          <w:szCs w:val="24"/>
          <w:lang w:eastAsia="en-US"/>
        </w:rPr>
        <w:t xml:space="preserve"> функции. Всеки модул се състои от едно или повече </w:t>
      </w:r>
      <w:r w:rsidRPr="00814905">
        <w:rPr>
          <w:rFonts w:cs="Times New Roman"/>
          <w:i/>
          <w:color w:val="auto"/>
          <w:kern w:val="1"/>
          <w:szCs w:val="24"/>
          <w:lang w:eastAsia="en-US"/>
        </w:rPr>
        <w:t>основни</w:t>
      </w:r>
      <w:r w:rsidRPr="004C059C">
        <w:rPr>
          <w:rFonts w:cs="Times New Roman"/>
          <w:color w:val="auto"/>
          <w:kern w:val="1"/>
          <w:szCs w:val="24"/>
          <w:lang w:eastAsia="en-US"/>
        </w:rPr>
        <w:t xml:space="preserve"> </w:t>
      </w:r>
      <w:r w:rsidRPr="00857BD3">
        <w:rPr>
          <w:rFonts w:cs="Times New Roman"/>
          <w:i/>
          <w:color w:val="auto"/>
          <w:kern w:val="1"/>
          <w:szCs w:val="24"/>
          <w:lang w:eastAsia="en-US"/>
        </w:rPr>
        <w:t>звена</w:t>
      </w:r>
      <w:r w:rsidRPr="004C059C">
        <w:rPr>
          <w:rFonts w:cs="Times New Roman"/>
          <w:color w:val="auto"/>
          <w:kern w:val="1"/>
          <w:szCs w:val="24"/>
          <w:lang w:eastAsia="en-US"/>
        </w:rPr>
        <w:t xml:space="preserve">, докато основните функции на модула и </w:t>
      </w:r>
      <w:r w:rsidR="00D80ADD">
        <w:rPr>
          <w:rFonts w:cs="Times New Roman"/>
          <w:color w:val="auto"/>
          <w:kern w:val="1"/>
          <w:szCs w:val="24"/>
          <w:lang w:eastAsia="en-US"/>
        </w:rPr>
        <w:t>под-</w:t>
      </w:r>
      <w:r w:rsidRPr="004C059C">
        <w:rPr>
          <w:rFonts w:cs="Times New Roman"/>
          <w:color w:val="auto"/>
          <w:kern w:val="1"/>
          <w:szCs w:val="24"/>
          <w:lang w:eastAsia="en-US"/>
        </w:rPr>
        <w:t xml:space="preserve"> оптимална версия на A* търсещия алгоритъм се използват за събиране на групата от високо асоциирани функции в един модул. </w:t>
      </w:r>
      <w:r w:rsidR="006E46E2">
        <w:rPr>
          <w:rFonts w:cs="Times New Roman"/>
          <w:color w:val="auto"/>
          <w:kern w:val="1"/>
          <w:szCs w:val="24"/>
          <w:lang w:eastAsia="en-US"/>
        </w:rPr>
        <w:t>Пространството</w:t>
      </w:r>
      <w:r w:rsidRPr="004C059C">
        <w:rPr>
          <w:rFonts w:cs="Times New Roman"/>
          <w:color w:val="auto"/>
          <w:kern w:val="1"/>
          <w:szCs w:val="24"/>
          <w:lang w:eastAsia="en-US"/>
        </w:rPr>
        <w:t xml:space="preserve"> </w:t>
      </w:r>
      <w:r w:rsidR="006E46E2">
        <w:rPr>
          <w:rFonts w:cs="Times New Roman"/>
          <w:color w:val="auto"/>
          <w:kern w:val="1"/>
          <w:szCs w:val="24"/>
          <w:lang w:eastAsia="en-US"/>
        </w:rPr>
        <w:t>на</w:t>
      </w:r>
      <w:r w:rsidRPr="004C059C">
        <w:rPr>
          <w:rFonts w:cs="Times New Roman"/>
          <w:color w:val="auto"/>
          <w:kern w:val="1"/>
          <w:szCs w:val="24"/>
          <w:lang w:eastAsia="en-US"/>
        </w:rPr>
        <w:t xml:space="preserve"> търсене </w:t>
      </w:r>
      <w:r w:rsidR="00256771">
        <w:rPr>
          <w:rFonts w:cs="Times New Roman"/>
          <w:color w:val="auto"/>
          <w:kern w:val="1"/>
          <w:szCs w:val="24"/>
          <w:lang w:eastAsia="en-US"/>
        </w:rPr>
        <w:t>з</w:t>
      </w:r>
      <w:r w:rsidRPr="004C059C">
        <w:rPr>
          <w:rFonts w:cs="Times New Roman"/>
          <w:color w:val="auto"/>
          <w:kern w:val="1"/>
          <w:szCs w:val="24"/>
          <w:lang w:eastAsia="en-US"/>
        </w:rPr>
        <w:t xml:space="preserve"> а модула е ограничено до функциите в </w:t>
      </w:r>
      <w:r w:rsidR="00FE769A" w:rsidRPr="004C059C">
        <w:rPr>
          <w:rFonts w:cs="Times New Roman"/>
          <w:color w:val="auto"/>
          <w:kern w:val="1"/>
          <w:szCs w:val="24"/>
          <w:lang w:eastAsia="en-US"/>
        </w:rPr>
        <w:t>домейни</w:t>
      </w:r>
      <w:r w:rsidR="00FE769A">
        <w:rPr>
          <w:rFonts w:cs="Times New Roman"/>
          <w:color w:val="auto"/>
          <w:kern w:val="1"/>
          <w:szCs w:val="24"/>
          <w:lang w:eastAsia="en-US"/>
        </w:rPr>
        <w:t>те</w:t>
      </w:r>
      <w:r w:rsidR="00FE769A" w:rsidRPr="004C059C">
        <w:rPr>
          <w:rFonts w:cs="Times New Roman"/>
          <w:color w:val="auto"/>
          <w:kern w:val="1"/>
          <w:szCs w:val="24"/>
          <w:lang w:eastAsia="en-US"/>
        </w:rPr>
        <w:t xml:space="preserve"> </w:t>
      </w:r>
      <w:r w:rsidR="00FE769A">
        <w:rPr>
          <w:rFonts w:cs="Times New Roman"/>
          <w:color w:val="auto"/>
          <w:kern w:val="1"/>
          <w:szCs w:val="24"/>
          <w:lang w:eastAsia="en-US"/>
        </w:rPr>
        <w:t xml:space="preserve">на </w:t>
      </w:r>
      <w:r w:rsidRPr="004C059C">
        <w:rPr>
          <w:rFonts w:cs="Times New Roman"/>
          <w:color w:val="auto"/>
          <w:kern w:val="1"/>
          <w:szCs w:val="24"/>
          <w:lang w:eastAsia="en-US"/>
        </w:rPr>
        <w:t>търсе</w:t>
      </w:r>
      <w:r w:rsidR="00FE769A">
        <w:rPr>
          <w:rFonts w:cs="Times New Roman"/>
          <w:color w:val="auto"/>
          <w:kern w:val="1"/>
          <w:szCs w:val="24"/>
          <w:lang w:eastAsia="en-US"/>
        </w:rPr>
        <w:t>не</w:t>
      </w:r>
      <w:r w:rsidRPr="004C059C">
        <w:rPr>
          <w:rFonts w:cs="Times New Roman"/>
          <w:color w:val="auto"/>
          <w:kern w:val="1"/>
          <w:szCs w:val="24"/>
          <w:lang w:eastAsia="en-US"/>
        </w:rPr>
        <w:t xml:space="preserve"> на съответното основно звено. Определяме метрическа система на сходства, базираща се на група същности с максимална асоциация на свойствата. </w:t>
      </w:r>
      <w:r w:rsidR="005345B6" w:rsidRPr="004C059C">
        <w:rPr>
          <w:rFonts w:cs="Times New Roman"/>
          <w:color w:val="auto"/>
          <w:kern w:val="1"/>
          <w:szCs w:val="24"/>
          <w:lang w:eastAsia="en-US"/>
        </w:rPr>
        <w:t xml:space="preserve">Тя се определя във формата на максимална поредица </w:t>
      </w:r>
      <w:r w:rsidR="005345B6">
        <w:rPr>
          <w:rFonts w:cs="Times New Roman"/>
          <w:color w:val="auto"/>
          <w:kern w:val="1"/>
          <w:szCs w:val="24"/>
          <w:lang w:eastAsia="en-US"/>
        </w:rPr>
        <w:t>от критерии</w:t>
      </w:r>
      <w:r w:rsidR="005345B6" w:rsidRPr="004C059C">
        <w:rPr>
          <w:rFonts w:cs="Times New Roman"/>
          <w:color w:val="auto"/>
          <w:kern w:val="1"/>
          <w:szCs w:val="24"/>
          <w:lang w:eastAsia="en-US"/>
        </w:rPr>
        <w:t xml:space="preserve">,  които имат еднакви връзки с всеки член на друга максимална поредица от </w:t>
      </w:r>
      <w:r w:rsidR="005345B6">
        <w:rPr>
          <w:rFonts w:cs="Times New Roman"/>
          <w:color w:val="auto"/>
          <w:kern w:val="1"/>
          <w:szCs w:val="24"/>
          <w:lang w:eastAsia="en-US"/>
        </w:rPr>
        <w:t>критерии</w:t>
      </w:r>
      <w:r w:rsidR="005345B6" w:rsidRPr="004C059C">
        <w:rPr>
          <w:rFonts w:cs="Times New Roman"/>
          <w:color w:val="auto"/>
          <w:kern w:val="1"/>
          <w:szCs w:val="24"/>
          <w:lang w:eastAsia="en-US"/>
        </w:rPr>
        <w:t xml:space="preserve">. </w:t>
      </w:r>
      <w:r w:rsidRPr="004C059C">
        <w:rPr>
          <w:rFonts w:cs="Times New Roman"/>
          <w:color w:val="auto"/>
          <w:kern w:val="1"/>
          <w:szCs w:val="24"/>
          <w:lang w:eastAsia="en-US"/>
        </w:rPr>
        <w:t xml:space="preserve">Оттук тези групи притежават по-голяма свързаност и са подходящи за създаване на </w:t>
      </w:r>
      <w:r w:rsidR="00946340">
        <w:rPr>
          <w:rFonts w:cs="Times New Roman"/>
          <w:color w:val="auto"/>
          <w:kern w:val="1"/>
          <w:szCs w:val="24"/>
          <w:lang w:eastAsia="en-US"/>
        </w:rPr>
        <w:t>клъстери</w:t>
      </w:r>
      <w:r w:rsidRPr="004C059C">
        <w:rPr>
          <w:rFonts w:cs="Times New Roman"/>
          <w:color w:val="auto"/>
          <w:kern w:val="1"/>
          <w:szCs w:val="24"/>
          <w:lang w:eastAsia="en-US"/>
        </w:rPr>
        <w:t xml:space="preserve">, </w:t>
      </w:r>
      <w:r w:rsidRPr="00946340">
        <w:rPr>
          <w:rFonts w:cs="Times New Roman"/>
          <w:color w:val="auto"/>
          <w:kern w:val="1"/>
          <w:szCs w:val="24"/>
          <w:lang w:eastAsia="en-US"/>
        </w:rPr>
        <w:t xml:space="preserve">базирани </w:t>
      </w:r>
      <w:r w:rsidR="00946340" w:rsidRPr="00946340">
        <w:rPr>
          <w:rFonts w:cs="Times New Roman"/>
          <w:color w:val="auto"/>
          <w:kern w:val="1"/>
          <w:szCs w:val="24"/>
          <w:lang w:eastAsia="en-US"/>
        </w:rPr>
        <w:t>на</w:t>
      </w:r>
      <w:r w:rsidRPr="00946340">
        <w:rPr>
          <w:rFonts w:cs="Times New Roman"/>
          <w:color w:val="auto"/>
          <w:kern w:val="1"/>
          <w:szCs w:val="24"/>
          <w:lang w:eastAsia="en-US"/>
        </w:rPr>
        <w:t xml:space="preserve"> </w:t>
      </w:r>
      <w:r w:rsidR="00946340" w:rsidRPr="00946340">
        <w:rPr>
          <w:rFonts w:cs="Times New Roman"/>
          <w:color w:val="auto"/>
          <w:kern w:val="1"/>
          <w:szCs w:val="24"/>
          <w:lang w:eastAsia="en-US"/>
        </w:rPr>
        <w:t>метриката за подобие на свързани критерии</w:t>
      </w:r>
      <w:r w:rsidRPr="004C059C">
        <w:rPr>
          <w:rFonts w:cs="Times New Roman"/>
          <w:color w:val="auto"/>
          <w:kern w:val="1"/>
          <w:szCs w:val="24"/>
          <w:lang w:eastAsia="en-US"/>
        </w:rPr>
        <w:t>. Тя кодира структурното свойство на групите на максимално асоциираните същности.</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4C059C">
        <w:rPr>
          <w:rFonts w:cs="Times New Roman"/>
          <w:color w:val="auto"/>
          <w:kern w:val="1"/>
          <w:szCs w:val="24"/>
          <w:lang w:eastAsia="en-US"/>
        </w:rPr>
        <w:t xml:space="preserve">Структурното възстановяване без съдействието на предложените </w:t>
      </w:r>
      <w:r w:rsidR="00B77C0F">
        <w:rPr>
          <w:rFonts w:cs="Times New Roman"/>
          <w:color w:val="auto"/>
          <w:kern w:val="1"/>
          <w:szCs w:val="24"/>
          <w:lang w:eastAsia="en-US"/>
        </w:rPr>
        <w:t>много-изгледи</w:t>
      </w:r>
      <w:r w:rsidRPr="004C059C">
        <w:rPr>
          <w:rFonts w:cs="Times New Roman"/>
          <w:color w:val="auto"/>
          <w:kern w:val="1"/>
          <w:szCs w:val="24"/>
          <w:lang w:eastAsia="en-US"/>
        </w:rPr>
        <w:t xml:space="preserve">, разчита на улеснения чрез инструменти, които генерират списък с най-високо квалифицираните </w:t>
      </w:r>
      <w:r w:rsidRPr="00946340">
        <w:rPr>
          <w:rFonts w:cs="Times New Roman"/>
          <w:i/>
          <w:color w:val="auto"/>
          <w:kern w:val="1"/>
          <w:szCs w:val="24"/>
          <w:lang w:eastAsia="en-US"/>
        </w:rPr>
        <w:t>основни звена</w:t>
      </w:r>
      <w:r w:rsidRPr="004C059C">
        <w:rPr>
          <w:rFonts w:cs="Times New Roman"/>
          <w:color w:val="auto"/>
          <w:kern w:val="1"/>
          <w:szCs w:val="24"/>
          <w:lang w:eastAsia="en-US"/>
        </w:rPr>
        <w:t xml:space="preserve"> за следващото възстановяване. Докато този метод създава свързани модули </w:t>
      </w:r>
      <w:r w:rsidR="005B1053">
        <w:rPr>
          <w:rFonts w:cs="Times New Roman"/>
          <w:color w:val="auto"/>
          <w:kern w:val="1"/>
          <w:szCs w:val="24"/>
          <w:lang w:eastAsia="en-US"/>
        </w:rPr>
        <w:t>от</w:t>
      </w:r>
      <w:r w:rsidRPr="004C059C">
        <w:rPr>
          <w:rFonts w:cs="Times New Roman"/>
          <w:color w:val="auto"/>
          <w:kern w:val="1"/>
          <w:szCs w:val="24"/>
          <w:lang w:eastAsia="en-US"/>
        </w:rPr>
        <w:t xml:space="preserve"> функции, не може да създаде смислени такива, тъй като основните функции се избират </w:t>
      </w:r>
      <w:r w:rsidR="0075640F">
        <w:rPr>
          <w:rFonts w:cs="Times New Roman"/>
          <w:color w:val="auto"/>
          <w:kern w:val="1"/>
          <w:szCs w:val="24"/>
          <w:lang w:eastAsia="en-US"/>
        </w:rPr>
        <w:t>за</w:t>
      </w:r>
      <w:r w:rsidRPr="004C059C">
        <w:rPr>
          <w:rFonts w:cs="Times New Roman"/>
          <w:color w:val="auto"/>
          <w:kern w:val="1"/>
          <w:szCs w:val="24"/>
          <w:lang w:eastAsia="en-US"/>
        </w:rPr>
        <w:t xml:space="preserve"> основата на статични структурни свойства, а не на функционалността на основните звена. Така предложеният метод осигурява основни функции като модулни основни звена, </w:t>
      </w:r>
      <w:r w:rsidRPr="004C059C">
        <w:rPr>
          <w:rFonts w:cs="Times New Roman"/>
          <w:color w:val="auto"/>
          <w:kern w:val="1"/>
          <w:szCs w:val="24"/>
          <w:lang w:eastAsia="en-US"/>
        </w:rPr>
        <w:lastRenderedPageBreak/>
        <w:t>които имплементират смислени софтуерни черти. Тези софтуерни черти се извличат от диаграми на дизайна, произлизащи от функционалните изисквания на софтуера. На</w:t>
      </w:r>
      <w:r w:rsidR="00A1227C">
        <w:rPr>
          <w:rFonts w:cs="Times New Roman"/>
          <w:color w:val="auto"/>
          <w:kern w:val="1"/>
          <w:szCs w:val="24"/>
          <w:lang w:eastAsia="en-US"/>
        </w:rPr>
        <w:t xml:space="preserve"> </w:t>
      </w:r>
      <w:r w:rsidR="00A1227C" w:rsidRPr="00A1227C">
        <w:rPr>
          <w:rFonts w:cs="Times New Roman"/>
          <w:i/>
          <w:color w:val="auto"/>
          <w:kern w:val="1"/>
          <w:szCs w:val="24"/>
          <w:lang w:eastAsia="en-US"/>
        </w:rPr>
        <w:fldChar w:fldCharType="begin"/>
      </w:r>
      <w:r w:rsidR="00A1227C" w:rsidRPr="00A1227C">
        <w:rPr>
          <w:rFonts w:cs="Times New Roman"/>
          <w:i/>
          <w:color w:val="auto"/>
          <w:kern w:val="1"/>
          <w:szCs w:val="24"/>
          <w:lang w:eastAsia="en-US"/>
        </w:rPr>
        <w:instrText xml:space="preserve"> REF _Ref397536377 \h </w:instrText>
      </w:r>
      <w:r w:rsidR="00A1227C">
        <w:rPr>
          <w:rFonts w:cs="Times New Roman"/>
          <w:i/>
          <w:color w:val="auto"/>
          <w:kern w:val="1"/>
          <w:szCs w:val="24"/>
          <w:lang w:eastAsia="en-US"/>
        </w:rPr>
        <w:instrText xml:space="preserve"> \* MERGEFORMAT </w:instrText>
      </w:r>
      <w:r w:rsidR="00A1227C" w:rsidRPr="00A1227C">
        <w:rPr>
          <w:rFonts w:cs="Times New Roman"/>
          <w:i/>
          <w:color w:val="auto"/>
          <w:kern w:val="1"/>
          <w:szCs w:val="24"/>
          <w:lang w:eastAsia="en-US"/>
        </w:rPr>
      </w:r>
      <w:r w:rsidR="00A1227C" w:rsidRPr="00A1227C">
        <w:rPr>
          <w:rFonts w:cs="Times New Roman"/>
          <w:i/>
          <w:color w:val="auto"/>
          <w:kern w:val="1"/>
          <w:szCs w:val="24"/>
          <w:lang w:eastAsia="en-US"/>
        </w:rPr>
        <w:fldChar w:fldCharType="separate"/>
      </w:r>
      <w:r w:rsidR="00D05633" w:rsidRPr="00D05633">
        <w:rPr>
          <w:i/>
        </w:rPr>
        <w:t xml:space="preserve">Фигура </w:t>
      </w:r>
      <w:r w:rsidR="00D05633" w:rsidRPr="00D05633">
        <w:rPr>
          <w:i/>
          <w:noProof/>
        </w:rPr>
        <w:t>9</w:t>
      </w:r>
      <w:r w:rsidR="00A1227C" w:rsidRPr="00A1227C">
        <w:rPr>
          <w:rFonts w:cs="Times New Roman"/>
          <w:i/>
          <w:color w:val="auto"/>
          <w:kern w:val="1"/>
          <w:szCs w:val="24"/>
          <w:lang w:eastAsia="en-US"/>
        </w:rPr>
        <w:fldChar w:fldCharType="end"/>
      </w:r>
      <w:r w:rsidRPr="004C059C">
        <w:rPr>
          <w:rFonts w:cs="Times New Roman"/>
          <w:color w:val="auto"/>
          <w:kern w:val="1"/>
          <w:szCs w:val="24"/>
          <w:lang w:eastAsia="en-US"/>
        </w:rPr>
        <w:t xml:space="preserve"> основните функции от изгледа на поведение се използват, за да се създадат семантично смислени групи като системни компоненти. </w:t>
      </w:r>
    </w:p>
    <w:p w:rsidR="00F640BF" w:rsidRDefault="00F640BF" w:rsidP="00F640BF">
      <w:pPr>
        <w:pStyle w:val="Heading3"/>
      </w:pPr>
      <w:bookmarkStart w:id="103" w:name="_Ref399773240"/>
      <w:bookmarkStart w:id="104" w:name="_Ref408764557"/>
      <w:bookmarkStart w:id="105" w:name="_Toc412390704"/>
      <w:r>
        <w:t xml:space="preserve">Компонентният модел на </w:t>
      </w:r>
      <w:r w:rsidR="00B36E78">
        <w:rPr>
          <w:rFonts w:ascii="TimesNewRoman,Italic" w:hAnsi="TimesNewRoman,Italic" w:cs="TimesNewRoman,Italic"/>
          <w:color w:val="auto"/>
          <w:szCs w:val="24"/>
          <w:lang w:eastAsia="en-US"/>
        </w:rPr>
        <w:t xml:space="preserve">Dassault Systèmes </w:t>
      </w:r>
      <w:r w:rsidR="00B36E78">
        <w:t>(</w:t>
      </w:r>
      <w:r>
        <w:t>DS</w:t>
      </w:r>
      <w:r w:rsidR="000A323E">
        <w:t>) [R14]</w:t>
      </w:r>
      <w:bookmarkEnd w:id="103"/>
      <w:bookmarkEnd w:id="104"/>
      <w:bookmarkEnd w:id="105"/>
    </w:p>
    <w:p w:rsidR="00031160" w:rsidRDefault="00031160" w:rsidP="00A032A7">
      <w:pPr>
        <w:rPr>
          <w:lang w:eastAsia="en-US"/>
        </w:rPr>
      </w:pPr>
      <w:r>
        <w:rPr>
          <w:lang w:eastAsia="en-US"/>
        </w:rPr>
        <w:t xml:space="preserve">Този компонентен модел накратко отговаря на почти всички условия от заданието. Тези, които не покрива са: че езика, който се анализира и генерира не е “C”, a “C++”, както и това, че е предназначен за разработването на </w:t>
      </w:r>
      <w:r w:rsidR="005345B6">
        <w:rPr>
          <w:lang w:eastAsia="en-US"/>
        </w:rPr>
        <w:t>мулти-платформена</w:t>
      </w:r>
      <w:r>
        <w:rPr>
          <w:lang w:eastAsia="en-US"/>
        </w:rPr>
        <w:t xml:space="preserve"> 3-измерна CAD/CAM</w:t>
      </w:r>
      <w:r w:rsidR="00D51AC9">
        <w:rPr>
          <w:lang w:eastAsia="en-US"/>
        </w:rPr>
        <w:t>/CAE система</w:t>
      </w:r>
      <w:r w:rsidR="007F4081">
        <w:rPr>
          <w:lang w:eastAsia="en-US"/>
        </w:rPr>
        <w:t xml:space="preserve"> (</w:t>
      </w:r>
      <w:r w:rsidR="007F4081" w:rsidRPr="00A032A7">
        <w:rPr>
          <w:lang w:eastAsia="en-US"/>
        </w:rPr>
        <w:t>CATIA</w:t>
      </w:r>
      <w:r w:rsidR="007F4081">
        <w:rPr>
          <w:lang w:eastAsia="en-US"/>
        </w:rPr>
        <w:t>)</w:t>
      </w:r>
      <w:r w:rsidR="00D51AC9">
        <w:rPr>
          <w:lang w:eastAsia="en-US"/>
        </w:rPr>
        <w:t>, а не вграден софтуер. Съответно запознаването с използваните концепции, подходи и инструменти, както и анализирането им би било от ползва при създаването на подобна система със сходни изисквания.</w:t>
      </w:r>
    </w:p>
    <w:p w:rsidR="00A032A7" w:rsidRPr="00A032A7" w:rsidRDefault="00D51AC9" w:rsidP="00A032A7">
      <w:pPr>
        <w:rPr>
          <w:rFonts w:hAnsi="WenQuanYi Micro Hei"/>
          <w:sz w:val="22"/>
          <w:szCs w:val="22"/>
          <w:lang w:eastAsia="en-US"/>
        </w:rPr>
      </w:pPr>
      <w:r>
        <w:rPr>
          <w:lang w:eastAsia="en-US"/>
        </w:rPr>
        <w:t>Разработването</w:t>
      </w:r>
      <w:r w:rsidR="00A032A7" w:rsidRPr="00A032A7">
        <w:rPr>
          <w:lang w:eastAsia="en-US"/>
        </w:rPr>
        <w:t xml:space="preserve"> на CATIA V5</w:t>
      </w:r>
      <w:r>
        <w:rPr>
          <w:lang w:eastAsia="en-US"/>
        </w:rPr>
        <w:t xml:space="preserve"> започва в</w:t>
      </w:r>
      <w:r w:rsidRPr="00A032A7">
        <w:rPr>
          <w:lang w:eastAsia="en-US"/>
        </w:rPr>
        <w:t xml:space="preserve"> средата на 90-те</w:t>
      </w:r>
      <w:r>
        <w:rPr>
          <w:lang w:eastAsia="en-US"/>
        </w:rPr>
        <w:t>.</w:t>
      </w:r>
      <w:r w:rsidRPr="00A032A7">
        <w:rPr>
          <w:lang w:eastAsia="en-US"/>
        </w:rPr>
        <w:t xml:space="preserve"> </w:t>
      </w:r>
      <w:r>
        <w:rPr>
          <w:lang w:eastAsia="en-US"/>
        </w:rPr>
        <w:t>DS установяват</w:t>
      </w:r>
      <w:r w:rsidR="00A032A7" w:rsidRPr="00A032A7">
        <w:rPr>
          <w:lang w:eastAsia="en-US"/>
        </w:rPr>
        <w:t xml:space="preserve">, че </w:t>
      </w:r>
      <w:r w:rsidR="00C03F14">
        <w:rPr>
          <w:lang w:eastAsia="en-US"/>
        </w:rPr>
        <w:t>обектно ориентираната</w:t>
      </w:r>
      <w:r w:rsidR="00A032A7" w:rsidRPr="00A032A7">
        <w:rPr>
          <w:lang w:eastAsia="en-US"/>
        </w:rPr>
        <w:t xml:space="preserve"> технологията има сериозни ограничения и че C++ не отговаря на всички изисквания</w:t>
      </w:r>
      <w:r>
        <w:rPr>
          <w:lang w:eastAsia="en-US"/>
        </w:rPr>
        <w:t xml:space="preserve"> за изграждане на тяхната система</w:t>
      </w:r>
      <w:r w:rsidR="00A032A7" w:rsidRPr="00A032A7">
        <w:rPr>
          <w:lang w:eastAsia="en-US"/>
        </w:rPr>
        <w:t xml:space="preserve">. Двата най-важни аспекта са следните: </w:t>
      </w:r>
    </w:p>
    <w:p w:rsidR="00A032A7" w:rsidRPr="00A032A7" w:rsidRDefault="00B149B8" w:rsidP="006D285E">
      <w:pPr>
        <w:pStyle w:val="ListParagraph"/>
        <w:numPr>
          <w:ilvl w:val="0"/>
          <w:numId w:val="7"/>
        </w:numPr>
        <w:rPr>
          <w:lang w:eastAsia="en-US"/>
        </w:rPr>
      </w:pPr>
      <w:r>
        <w:rPr>
          <w:b/>
          <w:lang w:eastAsia="en-US"/>
        </w:rPr>
        <w:t>паралелно</w:t>
      </w:r>
      <w:r w:rsidR="00A032A7" w:rsidRPr="00A032A7">
        <w:rPr>
          <w:b/>
          <w:lang w:eastAsia="en-US"/>
        </w:rPr>
        <w:t xml:space="preserve"> проектиране.</w:t>
      </w:r>
      <w:r w:rsidR="00A032A7" w:rsidRPr="00A032A7">
        <w:rPr>
          <w:lang w:eastAsia="en-US"/>
        </w:rPr>
        <w:t xml:space="preserve"> </w:t>
      </w:r>
      <w:r w:rsidR="00A032A7" w:rsidRPr="00A22C53">
        <w:rPr>
          <w:color w:val="auto"/>
          <w:lang w:eastAsia="en-US"/>
        </w:rPr>
        <w:t xml:space="preserve">С++ </w:t>
      </w:r>
      <w:r w:rsidR="00A22C53" w:rsidRPr="00A22C53">
        <w:rPr>
          <w:color w:val="auto"/>
          <w:lang w:eastAsia="en-US"/>
        </w:rPr>
        <w:t xml:space="preserve">обектите </w:t>
      </w:r>
      <w:r w:rsidR="00A032A7" w:rsidRPr="00A22C53">
        <w:rPr>
          <w:color w:val="auto"/>
          <w:lang w:eastAsia="en-US"/>
        </w:rPr>
        <w:t xml:space="preserve">са прекалено </w:t>
      </w:r>
      <w:r w:rsidR="00A22C53" w:rsidRPr="00A22C53">
        <w:rPr>
          <w:color w:val="auto"/>
          <w:lang w:eastAsia="en-US"/>
        </w:rPr>
        <w:t>близко свързани</w:t>
      </w:r>
      <w:r w:rsidR="00A032A7" w:rsidRPr="00A22C53">
        <w:rPr>
          <w:color w:val="auto"/>
          <w:lang w:eastAsia="en-US"/>
        </w:rPr>
        <w:t xml:space="preserve">: </w:t>
      </w:r>
      <w:r w:rsidR="00A032A7" w:rsidRPr="00A032A7">
        <w:rPr>
          <w:lang w:eastAsia="en-US"/>
        </w:rPr>
        <w:t xml:space="preserve">дори една минимална промяна може да предизвика голям брой прекомпилирания. За продуктите на големите компании и ограниченията при </w:t>
      </w:r>
      <w:r w:rsidR="001E442E">
        <w:rPr>
          <w:lang w:eastAsia="en-US"/>
        </w:rPr>
        <w:t>паралелното</w:t>
      </w:r>
      <w:r w:rsidR="00A032A7" w:rsidRPr="00A032A7">
        <w:rPr>
          <w:lang w:eastAsia="en-US"/>
        </w:rPr>
        <w:t xml:space="preserve"> проектиране, това е голям проблем.</w:t>
      </w:r>
    </w:p>
    <w:p w:rsidR="00A032A7" w:rsidRPr="00A032A7" w:rsidRDefault="00A032A7" w:rsidP="006D285E">
      <w:pPr>
        <w:pStyle w:val="ListParagraph"/>
        <w:numPr>
          <w:ilvl w:val="0"/>
          <w:numId w:val="7"/>
        </w:numPr>
        <w:rPr>
          <w:lang w:eastAsia="en-US"/>
        </w:rPr>
      </w:pPr>
      <w:r w:rsidRPr="00A032A7">
        <w:rPr>
          <w:b/>
          <w:lang w:eastAsia="en-US"/>
        </w:rPr>
        <w:t>възможности за разширяване.</w:t>
      </w:r>
      <w:r w:rsidRPr="00A032A7">
        <w:rPr>
          <w:lang w:eastAsia="en-US"/>
        </w:rPr>
        <w:t xml:space="preserve"> Основните клиенти и партньори на CATIA  трябва да могат да разширят DS компонентите със собствен код, дори без наличието на изходния код.</w:t>
      </w:r>
    </w:p>
    <w:p w:rsidR="00A032A7" w:rsidRDefault="00A032A7" w:rsidP="00A032A7">
      <w:pPr>
        <w:rPr>
          <w:lang w:eastAsia="en-US"/>
        </w:rPr>
      </w:pPr>
      <w:r w:rsidRPr="00A032A7">
        <w:rPr>
          <w:lang w:eastAsia="en-US"/>
        </w:rPr>
        <w:t xml:space="preserve">За да се решат тези (и други) проблеми, DS създават компонентен модел, заемайки идеи от COM, Corba и Java. Следва кратко и неформално описание на </w:t>
      </w:r>
      <w:r w:rsidRPr="00297D27">
        <w:rPr>
          <w:color w:val="auto"/>
          <w:lang w:eastAsia="en-US"/>
        </w:rPr>
        <w:t>„Обект</w:t>
      </w:r>
      <w:r w:rsidR="00BB000D" w:rsidRPr="00297D27">
        <w:rPr>
          <w:color w:val="auto"/>
          <w:lang w:eastAsia="en-US"/>
        </w:rPr>
        <w:t>ен</w:t>
      </w:r>
      <w:r w:rsidRPr="00297D27">
        <w:rPr>
          <w:color w:val="auto"/>
          <w:lang w:eastAsia="en-US"/>
        </w:rPr>
        <w:t xml:space="preserve"> </w:t>
      </w:r>
      <w:r w:rsidR="00BB000D" w:rsidRPr="00297D27">
        <w:rPr>
          <w:color w:val="auto"/>
          <w:lang w:eastAsia="en-US"/>
        </w:rPr>
        <w:t>редактор</w:t>
      </w:r>
      <w:r w:rsidRPr="00297D27">
        <w:rPr>
          <w:color w:val="auto"/>
          <w:lang w:eastAsia="en-US"/>
        </w:rPr>
        <w:t>“</w:t>
      </w:r>
      <w:r w:rsidRPr="00260A5E">
        <w:rPr>
          <w:color w:val="FF0000"/>
          <w:lang w:eastAsia="en-US"/>
        </w:rPr>
        <w:t xml:space="preserve"> </w:t>
      </w:r>
      <w:r w:rsidRPr="00A032A7">
        <w:rPr>
          <w:lang w:eastAsia="en-US"/>
        </w:rPr>
        <w:t>(</w:t>
      </w:r>
      <w:r w:rsidR="00BB000D">
        <w:rPr>
          <w:lang w:eastAsia="en-US"/>
        </w:rPr>
        <w:t>ОР</w:t>
      </w:r>
      <w:r w:rsidRPr="00A032A7">
        <w:rPr>
          <w:lang w:eastAsia="en-US"/>
        </w:rPr>
        <w:t xml:space="preserve">). Въпреки името си, </w:t>
      </w:r>
      <w:r w:rsidR="00297D27">
        <w:rPr>
          <w:lang w:eastAsia="en-US"/>
        </w:rPr>
        <w:t>ОР</w:t>
      </w:r>
      <w:r w:rsidRPr="00A032A7">
        <w:rPr>
          <w:lang w:eastAsia="en-US"/>
        </w:rPr>
        <w:t xml:space="preserve"> се разглежда най-</w:t>
      </w:r>
      <w:r w:rsidR="00297D27">
        <w:rPr>
          <w:lang w:eastAsia="en-US"/>
        </w:rPr>
        <w:t>успешно като компонентен модел.</w:t>
      </w:r>
    </w:p>
    <w:p w:rsidR="00F722AE" w:rsidRDefault="00F722AE" w:rsidP="00A032A7">
      <w:pPr>
        <w:rPr>
          <w:lang w:eastAsia="en-US"/>
        </w:rPr>
      </w:pPr>
      <w:r>
        <w:rPr>
          <w:lang w:eastAsia="en-US"/>
        </w:rPr>
        <w:t xml:space="preserve">В следващите подточки ще </w:t>
      </w:r>
      <w:r w:rsidR="00EE0CFA">
        <w:rPr>
          <w:lang w:eastAsia="en-US"/>
        </w:rPr>
        <w:t>обърнем внимание</w:t>
      </w:r>
      <w:r>
        <w:rPr>
          <w:lang w:eastAsia="en-US"/>
        </w:rPr>
        <w:t xml:space="preserve"> на:</w:t>
      </w:r>
    </w:p>
    <w:p w:rsidR="00F722AE" w:rsidRDefault="00F722AE" w:rsidP="00A930EA">
      <w:pPr>
        <w:pStyle w:val="ListParagraph"/>
        <w:numPr>
          <w:ilvl w:val="0"/>
          <w:numId w:val="30"/>
        </w:numPr>
        <w:rPr>
          <w:lang w:eastAsia="en-US"/>
        </w:rPr>
      </w:pPr>
      <w:r w:rsidRPr="00D202F2">
        <w:rPr>
          <w:b/>
          <w:lang w:eastAsia="en-US"/>
        </w:rPr>
        <w:t>Концептуално ниво</w:t>
      </w:r>
      <w:r w:rsidR="00EE0CFA">
        <w:rPr>
          <w:lang w:eastAsia="en-US"/>
        </w:rPr>
        <w:t xml:space="preserve"> – обяснява от какви части (</w:t>
      </w:r>
      <w:r w:rsidR="00EE0CFA">
        <w:rPr>
          <w:i/>
          <w:lang w:eastAsia="en-US"/>
        </w:rPr>
        <w:t>интерфейс, имплементация, разширения</w:t>
      </w:r>
      <w:r w:rsidR="00EE0CFA">
        <w:rPr>
          <w:lang w:eastAsia="en-US"/>
        </w:rPr>
        <w:t>) е съставен един компонент от компонентния модел</w:t>
      </w:r>
    </w:p>
    <w:p w:rsidR="00F722AE" w:rsidRDefault="00F722AE" w:rsidP="00A930EA">
      <w:pPr>
        <w:pStyle w:val="ListParagraph"/>
        <w:numPr>
          <w:ilvl w:val="0"/>
          <w:numId w:val="30"/>
        </w:numPr>
        <w:rPr>
          <w:lang w:eastAsia="en-US"/>
        </w:rPr>
      </w:pPr>
      <w:r w:rsidRPr="00D202F2">
        <w:rPr>
          <w:b/>
          <w:lang w:eastAsia="en-US"/>
        </w:rPr>
        <w:t>Ниво на реализация</w:t>
      </w:r>
      <w:r w:rsidR="009916C1">
        <w:rPr>
          <w:lang w:eastAsia="en-US"/>
        </w:rPr>
        <w:t xml:space="preserve"> – начинът, по който DS са избрали да осъществяват имплементационната част от компонентния модел</w:t>
      </w:r>
    </w:p>
    <w:p w:rsidR="00F722AE" w:rsidRDefault="00F722AE" w:rsidP="00A930EA">
      <w:pPr>
        <w:pStyle w:val="ListParagraph"/>
        <w:numPr>
          <w:ilvl w:val="0"/>
          <w:numId w:val="30"/>
        </w:numPr>
        <w:rPr>
          <w:lang w:eastAsia="en-US"/>
        </w:rPr>
      </w:pPr>
      <w:r w:rsidRPr="00D202F2">
        <w:rPr>
          <w:b/>
          <w:lang w:eastAsia="en-US"/>
        </w:rPr>
        <w:t>Често срещани проблеми</w:t>
      </w:r>
      <w:r w:rsidR="00D3075A">
        <w:rPr>
          <w:lang w:eastAsia="en-US"/>
        </w:rPr>
        <w:t xml:space="preserve"> – основните проблеми, с които са се сблъскали DS</w:t>
      </w:r>
      <w:r w:rsidR="00F93CBF">
        <w:rPr>
          <w:lang w:eastAsia="en-US"/>
        </w:rPr>
        <w:t>,</w:t>
      </w:r>
      <w:r w:rsidR="00D3075A">
        <w:rPr>
          <w:lang w:eastAsia="en-US"/>
        </w:rPr>
        <w:t xml:space="preserve"> изграждайки големи софтуерни продукти използвайки този техния компонентен модел</w:t>
      </w:r>
      <w:r w:rsidR="00F93CBF">
        <w:rPr>
          <w:lang w:eastAsia="en-US"/>
        </w:rPr>
        <w:t xml:space="preserve">. Също така и метода, който са използвали за справяне с тези проблеми. </w:t>
      </w:r>
    </w:p>
    <w:p w:rsidR="00CD394F" w:rsidRDefault="00F722AE" w:rsidP="00A930EA">
      <w:pPr>
        <w:pStyle w:val="ListParagraph"/>
        <w:numPr>
          <w:ilvl w:val="0"/>
          <w:numId w:val="30"/>
        </w:numPr>
        <w:rPr>
          <w:lang w:eastAsia="en-US"/>
        </w:rPr>
      </w:pPr>
      <w:r w:rsidRPr="008F1755">
        <w:rPr>
          <w:b/>
          <w:lang w:eastAsia="en-US"/>
        </w:rPr>
        <w:t>Създаване на инструменти за реверсивен инженеринг</w:t>
      </w:r>
      <w:r w:rsidR="00D202F2">
        <w:rPr>
          <w:lang w:eastAsia="en-US"/>
        </w:rPr>
        <w:t xml:space="preserve"> – въвеждането на мета-модел описващ компонентния им модел. Подобен модел е дефиниран (</w:t>
      </w:r>
      <w:r w:rsidR="00D202F2" w:rsidRPr="00D202F2">
        <w:rPr>
          <w:i/>
          <w:lang w:eastAsia="en-US"/>
        </w:rPr>
        <w:fldChar w:fldCharType="begin"/>
      </w:r>
      <w:r w:rsidR="00D202F2" w:rsidRPr="00D202F2">
        <w:rPr>
          <w:i/>
          <w:lang w:eastAsia="en-US"/>
        </w:rPr>
        <w:instrText xml:space="preserve"> REF _Ref397969104 \r \h </w:instrText>
      </w:r>
      <w:r w:rsidR="00D202F2">
        <w:rPr>
          <w:i/>
          <w:lang w:eastAsia="en-US"/>
        </w:rPr>
        <w:instrText xml:space="preserve"> \* MERGEFORMAT </w:instrText>
      </w:r>
      <w:r w:rsidR="00D202F2" w:rsidRPr="00D202F2">
        <w:rPr>
          <w:i/>
          <w:lang w:eastAsia="en-US"/>
        </w:rPr>
      </w:r>
      <w:r w:rsidR="00D202F2" w:rsidRPr="00D202F2">
        <w:rPr>
          <w:i/>
          <w:lang w:eastAsia="en-US"/>
        </w:rPr>
        <w:fldChar w:fldCharType="separate"/>
      </w:r>
      <w:r w:rsidR="00D05633">
        <w:rPr>
          <w:i/>
          <w:lang w:eastAsia="en-US"/>
        </w:rPr>
        <w:t>3.3.2</w:t>
      </w:r>
      <w:r w:rsidR="00D202F2" w:rsidRPr="00D202F2">
        <w:rPr>
          <w:i/>
          <w:lang w:eastAsia="en-US"/>
        </w:rPr>
        <w:fldChar w:fldCharType="end"/>
      </w:r>
      <w:r w:rsidR="00D202F2">
        <w:rPr>
          <w:lang w:eastAsia="en-US"/>
        </w:rPr>
        <w:t>) и използван (</w:t>
      </w:r>
      <w:r w:rsidR="00D202F2" w:rsidRPr="00D202F2">
        <w:rPr>
          <w:i/>
          <w:lang w:eastAsia="en-US"/>
        </w:rPr>
        <w:fldChar w:fldCharType="begin"/>
      </w:r>
      <w:r w:rsidR="00D202F2" w:rsidRPr="00D202F2">
        <w:rPr>
          <w:i/>
          <w:lang w:eastAsia="en-US"/>
        </w:rPr>
        <w:instrText xml:space="preserve"> REF _Ref409474859 \r \h </w:instrText>
      </w:r>
      <w:r w:rsidR="00D202F2">
        <w:rPr>
          <w:i/>
          <w:lang w:eastAsia="en-US"/>
        </w:rPr>
        <w:instrText xml:space="preserve"> \* MERGEFORMAT </w:instrText>
      </w:r>
      <w:r w:rsidR="00D202F2" w:rsidRPr="00D202F2">
        <w:rPr>
          <w:i/>
          <w:lang w:eastAsia="en-US"/>
        </w:rPr>
      </w:r>
      <w:r w:rsidR="00D202F2" w:rsidRPr="00D202F2">
        <w:rPr>
          <w:i/>
          <w:lang w:eastAsia="en-US"/>
        </w:rPr>
        <w:fldChar w:fldCharType="separate"/>
      </w:r>
      <w:r w:rsidR="00D05633">
        <w:rPr>
          <w:i/>
          <w:lang w:eastAsia="en-US"/>
        </w:rPr>
        <w:t>6.1.3</w:t>
      </w:r>
      <w:r w:rsidR="00D202F2" w:rsidRPr="00D202F2">
        <w:rPr>
          <w:i/>
          <w:lang w:eastAsia="en-US"/>
        </w:rPr>
        <w:fldChar w:fldCharType="end"/>
      </w:r>
      <w:r w:rsidR="00D202F2">
        <w:rPr>
          <w:lang w:eastAsia="en-US"/>
        </w:rPr>
        <w:t>) в текущата дипломна работа.</w:t>
      </w:r>
    </w:p>
    <w:p w:rsidR="00CD394F" w:rsidRDefault="00CD394F">
      <w:pPr>
        <w:spacing w:after="0"/>
        <w:jc w:val="left"/>
        <w:rPr>
          <w:lang w:eastAsia="en-US"/>
        </w:rPr>
      </w:pPr>
      <w:r>
        <w:rPr>
          <w:lang w:eastAsia="en-US"/>
        </w:rPr>
        <w:br w:type="page"/>
      </w:r>
    </w:p>
    <w:p w:rsidR="009B41E8" w:rsidRDefault="009B41E8" w:rsidP="009B41E8">
      <w:pPr>
        <w:pStyle w:val="Heading4"/>
      </w:pPr>
      <w:r>
        <w:lastRenderedPageBreak/>
        <w:t>Концептуално ниво</w:t>
      </w:r>
    </w:p>
    <w:p w:rsidR="002001BB" w:rsidRPr="002001BB" w:rsidRDefault="002001BB" w:rsidP="002001BB">
      <w:pPr>
        <w:rPr>
          <w:rFonts w:hAnsi="WenQuanYi Micro Hei"/>
          <w:lang w:eastAsia="en-US"/>
        </w:rPr>
      </w:pPr>
      <w:r w:rsidRPr="002001BB">
        <w:rPr>
          <w:lang w:eastAsia="en-US"/>
        </w:rPr>
        <w:t>О</w:t>
      </w:r>
      <w:r w:rsidR="00EC001A">
        <w:rPr>
          <w:lang w:eastAsia="en-US"/>
        </w:rPr>
        <w:t>Р</w:t>
      </w:r>
      <w:r w:rsidRPr="002001BB">
        <w:rPr>
          <w:lang w:eastAsia="en-US"/>
        </w:rPr>
        <w:t xml:space="preserve"> компонентите са части от код, които могат да бъдат манипулирани чрез използването на интерфейс. Интерфейсите могат да бъдат разгледани като абстрактни </w:t>
      </w:r>
      <w:r w:rsidR="005B13A0">
        <w:rPr>
          <w:lang w:eastAsia="en-US"/>
        </w:rPr>
        <w:t>посредници (</w:t>
      </w:r>
      <w:r w:rsidRPr="002001BB">
        <w:rPr>
          <w:lang w:eastAsia="en-US"/>
        </w:rPr>
        <w:t>проксита</w:t>
      </w:r>
      <w:r w:rsidR="005B13A0">
        <w:rPr>
          <w:lang w:eastAsia="en-US"/>
        </w:rPr>
        <w:t>)</w:t>
      </w:r>
      <w:r w:rsidRPr="002001BB">
        <w:rPr>
          <w:lang w:eastAsia="en-US"/>
        </w:rPr>
        <w:t xml:space="preserve"> за реални обекти, които получават клиентски заяв</w:t>
      </w:r>
      <w:r w:rsidR="00260A5E">
        <w:rPr>
          <w:lang w:eastAsia="en-US"/>
        </w:rPr>
        <w:t>ки</w:t>
      </w:r>
      <w:r w:rsidRPr="002001BB">
        <w:rPr>
          <w:lang w:eastAsia="en-US"/>
        </w:rPr>
        <w:t xml:space="preserve"> и ги препращат към компонента, </w:t>
      </w:r>
      <w:r w:rsidR="00EC1A38">
        <w:rPr>
          <w:lang w:eastAsia="en-US"/>
        </w:rPr>
        <w:t>реализиращ</w:t>
      </w:r>
      <w:r w:rsidRPr="002001BB">
        <w:rPr>
          <w:lang w:eastAsia="en-US"/>
        </w:rPr>
        <w:t xml:space="preserve"> интерфейса. Концепцията за интерфейса помага в подхода към проблема на </w:t>
      </w:r>
      <w:r w:rsidR="00CC3723">
        <w:rPr>
          <w:lang w:eastAsia="en-US"/>
        </w:rPr>
        <w:t>паралелното</w:t>
      </w:r>
      <w:r w:rsidRPr="002001BB">
        <w:rPr>
          <w:lang w:eastAsia="en-US"/>
        </w:rPr>
        <w:t xml:space="preserve"> проектиране, тъй като отделя интерфейсните клиенти от промените на компонентната имплементация. </w:t>
      </w:r>
    </w:p>
    <w:p w:rsidR="002001BB" w:rsidRPr="002001BB" w:rsidRDefault="002001BB" w:rsidP="002001BB">
      <w:pPr>
        <w:rPr>
          <w:rFonts w:hAnsi="WenQuanYi Micro Hei" w:cs="Times New Roman"/>
          <w:szCs w:val="24"/>
          <w:lang w:eastAsia="en-US"/>
        </w:rPr>
      </w:pPr>
      <w:r w:rsidRPr="002001BB">
        <w:rPr>
          <w:rFonts w:cs="Times New Roman"/>
          <w:szCs w:val="24"/>
          <w:lang w:eastAsia="en-US"/>
        </w:rPr>
        <w:t xml:space="preserve">По-точно казано, един компонент е съставен от установени елементарни частици код, наречени </w:t>
      </w:r>
      <w:r w:rsidRPr="002001BB">
        <w:rPr>
          <w:rFonts w:cs="Times New Roman"/>
          <w:i/>
          <w:szCs w:val="24"/>
          <w:lang w:eastAsia="en-US"/>
        </w:rPr>
        <w:t>имплементации</w:t>
      </w:r>
      <w:r w:rsidRPr="002001BB">
        <w:rPr>
          <w:rFonts w:cs="Times New Roman"/>
          <w:szCs w:val="24"/>
          <w:lang w:eastAsia="en-US"/>
        </w:rPr>
        <w:t xml:space="preserve"> (</w:t>
      </w:r>
      <w:r w:rsidR="008F427A" w:rsidRPr="002001BB">
        <w:rPr>
          <w:rFonts w:cs="Times New Roman"/>
          <w:szCs w:val="24"/>
          <w:lang w:eastAsia="en-US"/>
        </w:rPr>
        <w:t>реализир</w:t>
      </w:r>
      <w:r w:rsidR="008F427A">
        <w:rPr>
          <w:rFonts w:cs="Times New Roman"/>
          <w:szCs w:val="24"/>
          <w:lang w:eastAsia="en-US"/>
        </w:rPr>
        <w:t>ани</w:t>
      </w:r>
      <w:r w:rsidRPr="002001BB">
        <w:rPr>
          <w:rFonts w:cs="Times New Roman"/>
          <w:szCs w:val="24"/>
          <w:lang w:eastAsia="en-US"/>
        </w:rPr>
        <w:t xml:space="preserve"> от С++ клас). Една от тези имплементации е основата (на компонента). Други имплементации, наречени „разширения“, могат по-късно да бъдат добавени към основата, за да разширят компонента. Важно е да се отбележи, че разширенията се отнасят към основата, но основата игнорира факта, че се разширява. Това позволява добавянето на ново разширение в по-късен етап, без да има нужда от прекомпилиране на основата, или на някое от останалите разширения.</w:t>
      </w:r>
    </w:p>
    <w:p w:rsidR="002001BB" w:rsidRPr="002001BB" w:rsidRDefault="002001BB" w:rsidP="002001BB">
      <w:pPr>
        <w:pStyle w:val="Heading4"/>
      </w:pPr>
      <w:r w:rsidRPr="002001BB">
        <w:t>Ниво на реализация</w:t>
      </w:r>
    </w:p>
    <w:p w:rsidR="002001BB" w:rsidRPr="002001BB" w:rsidRDefault="002001BB" w:rsidP="002001BB">
      <w:pPr>
        <w:rPr>
          <w:rFonts w:hAnsi="WenQuanYi Micro Hei"/>
          <w:lang w:eastAsia="en-US"/>
        </w:rPr>
      </w:pPr>
      <w:r w:rsidRPr="002001BB">
        <w:rPr>
          <w:lang w:eastAsia="en-US"/>
        </w:rPr>
        <w:t xml:space="preserve">Всички концепции на </w:t>
      </w:r>
      <w:r w:rsidR="00961E5E">
        <w:rPr>
          <w:lang w:eastAsia="en-US"/>
        </w:rPr>
        <w:t>ОР</w:t>
      </w:r>
      <w:r w:rsidRPr="002001BB">
        <w:rPr>
          <w:lang w:eastAsia="en-US"/>
        </w:rPr>
        <w:t xml:space="preserve"> се имплементират </w:t>
      </w:r>
      <w:r w:rsidR="00EE0CFA">
        <w:rPr>
          <w:lang w:eastAsia="en-US"/>
        </w:rPr>
        <w:t>посредством</w:t>
      </w:r>
      <w:r w:rsidRPr="002001BB">
        <w:rPr>
          <w:lang w:eastAsia="en-US"/>
        </w:rPr>
        <w:t xml:space="preserve"> С++ единици. Например, и интерфейсите, и реализациите се представляват от С++ класове. Всъщност нивото на реализация е много по-сложно, тъй като </w:t>
      </w:r>
      <w:r w:rsidR="008F427A">
        <w:rPr>
          <w:lang w:eastAsia="en-US"/>
        </w:rPr>
        <w:t>съответствието</w:t>
      </w:r>
      <w:r w:rsidRPr="002001BB">
        <w:rPr>
          <w:lang w:eastAsia="en-US"/>
        </w:rPr>
        <w:t xml:space="preserve"> не е едно към едно</w:t>
      </w:r>
      <w:r w:rsidR="009916C1">
        <w:rPr>
          <w:lang w:eastAsia="en-US"/>
        </w:rPr>
        <w:t>, т.е.</w:t>
      </w:r>
      <w:r w:rsidRPr="002001BB">
        <w:rPr>
          <w:lang w:eastAsia="en-US"/>
        </w:rPr>
        <w:t xml:space="preserve">: реализацията на една ОМ единица може да създаде много С++ единици. </w:t>
      </w:r>
    </w:p>
    <w:p w:rsidR="007A6419" w:rsidRDefault="002001BB" w:rsidP="002001BB">
      <w:pPr>
        <w:rPr>
          <w:lang w:eastAsia="en-US"/>
        </w:rPr>
      </w:pPr>
      <w:r w:rsidRPr="002001BB">
        <w:rPr>
          <w:lang w:eastAsia="en-US"/>
        </w:rPr>
        <w:t>За да се контролира софтуерът, О</w:t>
      </w:r>
      <w:r w:rsidR="00020740">
        <w:rPr>
          <w:lang w:eastAsia="en-US"/>
        </w:rPr>
        <w:t>Р</w:t>
      </w:r>
      <w:r w:rsidRPr="002001BB">
        <w:rPr>
          <w:lang w:eastAsia="en-US"/>
        </w:rPr>
        <w:t xml:space="preserve"> концепциите се превеждат в С++ код, с помощта на шаблони. Този подход много </w:t>
      </w:r>
      <w:r w:rsidR="009916C1">
        <w:rPr>
          <w:lang w:eastAsia="en-US"/>
        </w:rPr>
        <w:t>наподобява</w:t>
      </w:r>
      <w:r w:rsidRPr="002001BB">
        <w:rPr>
          <w:lang w:eastAsia="en-US"/>
        </w:rPr>
        <w:t xml:space="preserve"> подходите на други компонентни модели (пример [</w:t>
      </w:r>
      <w:r w:rsidR="00704154">
        <w:rPr>
          <w:lang w:eastAsia="en-US"/>
        </w:rPr>
        <w:t>R4</w:t>
      </w:r>
      <w:r w:rsidRPr="002001BB">
        <w:rPr>
          <w:lang w:eastAsia="en-US"/>
        </w:rPr>
        <w:t>]). В случая на О</w:t>
      </w:r>
      <w:r w:rsidR="00070B94">
        <w:rPr>
          <w:lang w:eastAsia="en-US"/>
        </w:rPr>
        <w:t>Р</w:t>
      </w:r>
      <w:r w:rsidRPr="002001BB">
        <w:rPr>
          <w:lang w:eastAsia="en-US"/>
        </w:rPr>
        <w:t xml:space="preserve"> се добавя допълнителна информация в изходния код чрез макрота (macros). Това облекчава постоянното писане на различни кодове. Някои от тях също се създават автоматично.</w:t>
      </w:r>
    </w:p>
    <w:p w:rsidR="007A6419" w:rsidRDefault="007A6419">
      <w:pPr>
        <w:spacing w:after="0"/>
        <w:jc w:val="left"/>
        <w:rPr>
          <w:lang w:eastAsia="en-US"/>
        </w:rPr>
      </w:pPr>
      <w:r>
        <w:rPr>
          <w:lang w:eastAsia="en-US"/>
        </w:rPr>
        <w:br w:type="page"/>
      </w:r>
    </w:p>
    <w:p w:rsidR="00175E8F" w:rsidRDefault="00175E8F" w:rsidP="00175E8F">
      <w:pPr>
        <w:pStyle w:val="Heading4"/>
      </w:pPr>
      <w:r>
        <w:lastRenderedPageBreak/>
        <w:t>Често срещани проблеми</w:t>
      </w:r>
    </w:p>
    <w:p w:rsidR="00175E8F" w:rsidRPr="00175E8F" w:rsidRDefault="00175E8F" w:rsidP="00175E8F">
      <w:pPr>
        <w:rPr>
          <w:rFonts w:hAnsi="WenQuanYi Micro Hei"/>
          <w:sz w:val="22"/>
          <w:szCs w:val="22"/>
          <w:lang w:eastAsia="en-US"/>
        </w:rPr>
      </w:pPr>
      <w:r w:rsidRPr="00175E8F">
        <w:rPr>
          <w:lang w:eastAsia="en-US"/>
        </w:rPr>
        <w:t>О</w:t>
      </w:r>
      <w:r w:rsidR="00AE3192">
        <w:rPr>
          <w:lang w:eastAsia="en-US"/>
        </w:rPr>
        <w:t>Р</w:t>
      </w:r>
      <w:r w:rsidRPr="00175E8F">
        <w:rPr>
          <w:lang w:eastAsia="en-US"/>
        </w:rPr>
        <w:t xml:space="preserve"> успешно се използва за изграждането на големи софтуерни продукти (стотици приложения, съставени от хиляди компоненти, разработени от стотици софтуерни инженери). Появяват се няколко проблема:</w:t>
      </w:r>
    </w:p>
    <w:p w:rsidR="00175E8F" w:rsidRPr="00175E8F" w:rsidRDefault="00175E8F" w:rsidP="006D285E">
      <w:pPr>
        <w:pStyle w:val="ListParagraph"/>
        <w:numPr>
          <w:ilvl w:val="0"/>
          <w:numId w:val="8"/>
        </w:numPr>
        <w:rPr>
          <w:lang w:eastAsia="en-US"/>
        </w:rPr>
      </w:pPr>
      <w:r w:rsidRPr="00175E8F">
        <w:rPr>
          <w:b/>
          <w:lang w:eastAsia="en-US"/>
        </w:rPr>
        <w:t xml:space="preserve">Нужда от концептуален изглед. </w:t>
      </w:r>
      <w:r w:rsidRPr="00175E8F">
        <w:rPr>
          <w:lang w:eastAsia="en-US"/>
        </w:rPr>
        <w:t>Софтуерните инженери описват компоненти, използващи нискокачествени механизми на реализационно ниво (например макро). О</w:t>
      </w:r>
      <w:r w:rsidR="00782207">
        <w:rPr>
          <w:lang w:eastAsia="en-US"/>
        </w:rPr>
        <w:t>Р</w:t>
      </w:r>
      <w:r w:rsidRPr="00175E8F">
        <w:rPr>
          <w:lang w:eastAsia="en-US"/>
        </w:rPr>
        <w:t xml:space="preserve"> концептуалните единици са смесени с огромно количество С++ код.</w:t>
      </w:r>
    </w:p>
    <w:p w:rsidR="00175E8F" w:rsidRPr="00175E8F" w:rsidRDefault="00175E8F" w:rsidP="006D285E">
      <w:pPr>
        <w:pStyle w:val="ListParagraph"/>
        <w:numPr>
          <w:ilvl w:val="0"/>
          <w:numId w:val="8"/>
        </w:numPr>
        <w:rPr>
          <w:lang w:eastAsia="en-US"/>
        </w:rPr>
      </w:pPr>
      <w:r w:rsidRPr="00175E8F">
        <w:rPr>
          <w:b/>
          <w:lang w:eastAsia="en-US"/>
        </w:rPr>
        <w:t>Нужда от централизирано описание.</w:t>
      </w:r>
      <w:r w:rsidRPr="00175E8F">
        <w:rPr>
          <w:lang w:eastAsia="en-US"/>
        </w:rPr>
        <w:t xml:space="preserve"> Информацията за една О</w:t>
      </w:r>
      <w:r w:rsidR="002542F3">
        <w:rPr>
          <w:lang w:eastAsia="en-US"/>
        </w:rPr>
        <w:t>Р</w:t>
      </w:r>
      <w:r w:rsidRPr="00175E8F">
        <w:rPr>
          <w:lang w:eastAsia="en-US"/>
        </w:rPr>
        <w:t xml:space="preserve"> единица често се разпределя сред много различни файлове, включително и изходен код и речници. </w:t>
      </w:r>
    </w:p>
    <w:p w:rsidR="00175E8F" w:rsidRPr="00175E8F" w:rsidRDefault="00175E8F" w:rsidP="006D285E">
      <w:pPr>
        <w:pStyle w:val="ListParagraph"/>
        <w:numPr>
          <w:ilvl w:val="0"/>
          <w:numId w:val="8"/>
        </w:numPr>
        <w:rPr>
          <w:lang w:eastAsia="en-US"/>
        </w:rPr>
      </w:pPr>
      <w:r w:rsidRPr="00175E8F">
        <w:rPr>
          <w:b/>
          <w:lang w:eastAsia="en-US"/>
        </w:rPr>
        <w:t>Нужда от формализация.</w:t>
      </w:r>
      <w:r w:rsidRPr="00175E8F">
        <w:rPr>
          <w:lang w:eastAsia="en-US"/>
        </w:rPr>
        <w:t xml:space="preserve"> О</w:t>
      </w:r>
      <w:r w:rsidR="00007190">
        <w:rPr>
          <w:lang w:eastAsia="en-US"/>
        </w:rPr>
        <w:t>Р</w:t>
      </w:r>
      <w:r w:rsidRPr="00175E8F">
        <w:rPr>
          <w:lang w:eastAsia="en-US"/>
        </w:rPr>
        <w:t xml:space="preserve"> компонентният модел неформално се </w:t>
      </w:r>
      <w:r w:rsidR="006C0A84">
        <w:rPr>
          <w:lang w:eastAsia="en-US"/>
        </w:rPr>
        <w:t>дефинира</w:t>
      </w:r>
      <w:r w:rsidRPr="00175E8F">
        <w:rPr>
          <w:lang w:eastAsia="en-US"/>
        </w:rPr>
        <w:t xml:space="preserve"> чрез огромна документация. Независимо от това, че е много ценна, тази документация често се оказва неточна, а много от реализационните ограничения са зле документирани. Освен това, тъй като реализационните техники се развиват с времето, за да се осигури постоянно подобрение, най-точната информация идва само от опитни софтуерни инженери.</w:t>
      </w:r>
    </w:p>
    <w:p w:rsidR="00A731B6" w:rsidRPr="00A731B6" w:rsidRDefault="00175E8F" w:rsidP="00A731B6">
      <w:pPr>
        <w:pStyle w:val="ListParagraph"/>
        <w:numPr>
          <w:ilvl w:val="0"/>
          <w:numId w:val="8"/>
        </w:numPr>
      </w:pPr>
      <w:r w:rsidRPr="0018305A">
        <w:rPr>
          <w:b/>
          <w:lang w:eastAsia="en-US"/>
        </w:rPr>
        <w:t>Нужда от специализирани инструменти.</w:t>
      </w:r>
      <w:r w:rsidRPr="0018305A">
        <w:rPr>
          <w:lang w:eastAsia="en-US"/>
        </w:rPr>
        <w:t xml:space="preserve"> Софтуерните инженери разработват и поддържат компоненти, използвайки традиционни С++ инструменти. Въпреки че са подходящи за изпълнение на повечето задачи, тези инструменти не могат например да разберат софтуерния режим на работа на концептуално ниво. DS също разработват различни инструменти, които да се справят с определени проблеми, но възможностите им са ограничени.</w:t>
      </w:r>
    </w:p>
    <w:p w:rsidR="005E2518" w:rsidRPr="005E2518" w:rsidRDefault="005E2518" w:rsidP="005E2518">
      <w:pPr>
        <w:rPr>
          <w:rFonts w:hAnsi="WenQuanYi Micro Hei"/>
          <w:lang w:eastAsia="en-US"/>
        </w:rPr>
      </w:pPr>
      <w:r w:rsidRPr="005E2518">
        <w:rPr>
          <w:lang w:eastAsia="en-US"/>
        </w:rPr>
        <w:t xml:space="preserve">И наистина </w:t>
      </w:r>
      <w:r w:rsidR="0018738D">
        <w:rPr>
          <w:lang w:eastAsia="en-US"/>
        </w:rPr>
        <w:t>ОР</w:t>
      </w:r>
      <w:r w:rsidRPr="005E2518">
        <w:rPr>
          <w:lang w:eastAsia="en-US"/>
        </w:rPr>
        <w:t xml:space="preserve"> моделът, както други компонентни модели (COM, CCM и др.), е труден за научаване и разбиране. Опитните софтуерни инженери се учат как да изграждат компоненти, но често се затрудняват при установяване на проблема, когато софтуерът, който са разработили, не демонстрира очаквания режим на работа.</w:t>
      </w:r>
    </w:p>
    <w:p w:rsidR="005E2518" w:rsidRDefault="005E2518" w:rsidP="005E2518">
      <w:pPr>
        <w:rPr>
          <w:lang w:eastAsia="en-US"/>
        </w:rPr>
      </w:pPr>
      <w:r w:rsidRPr="005E2518">
        <w:rPr>
          <w:lang w:eastAsia="en-US"/>
        </w:rPr>
        <w:t xml:space="preserve">Липсва ясна картина на цялостната компонентна структура на концептуално ниво. Реализационното ниво е налице, но съдържа прекалено много технически детайли. Реверсивният инженеринг осигурява логически подход към тези проблеми, тъй като целта му е да </w:t>
      </w:r>
      <w:r w:rsidRPr="005E2518">
        <w:rPr>
          <w:i/>
          <w:lang w:eastAsia="en-US"/>
        </w:rPr>
        <w:t>„създаде репрезентации на системата под друга форма, или на по-високо абстрактно ниво“</w:t>
      </w:r>
      <w:r w:rsidRPr="005E2518">
        <w:rPr>
          <w:lang w:eastAsia="en-US"/>
        </w:rPr>
        <w:t>. И все пак, докато повечето техники на реверсивното инженерство се занимават с традиционни и ясни концепции, проблемът тук е да се справим с реверсивното инженерство на компонентно-базирани софтуерни системи, което е сравнително нов проблем</w:t>
      </w:r>
      <w:r w:rsidR="00CA1461">
        <w:rPr>
          <w:lang w:eastAsia="en-US"/>
        </w:rPr>
        <w:t>.</w:t>
      </w:r>
    </w:p>
    <w:p w:rsidR="00290D7C" w:rsidRDefault="00290D7C" w:rsidP="00290D7C">
      <w:pPr>
        <w:pStyle w:val="Heading4"/>
        <w:rPr>
          <w:lang w:eastAsia="en-US"/>
        </w:rPr>
      </w:pPr>
      <w:bookmarkStart w:id="106" w:name="_Ref409553589"/>
      <w:r>
        <w:rPr>
          <w:lang w:eastAsia="en-US"/>
        </w:rPr>
        <w:t>Мета-Моделът</w:t>
      </w:r>
      <w:bookmarkEnd w:id="106"/>
    </w:p>
    <w:p w:rsidR="00290D7C" w:rsidRDefault="00290D7C" w:rsidP="00290D7C">
      <w:pPr>
        <w:rPr>
          <w:lang w:eastAsia="en-US"/>
        </w:rPr>
      </w:pPr>
      <w:r>
        <w:rPr>
          <w:lang w:eastAsia="en-US"/>
        </w:rPr>
        <w:t>Едно от средствата за решаване на гореописаните проблеми е дефинирането на мета-модел, който да може да описва всяка концепция на OM като обектно-ориентиран елемент с UML нотация.</w:t>
      </w:r>
    </w:p>
    <w:p w:rsidR="00DA25CD" w:rsidRDefault="00DA25CD" w:rsidP="00290D7C">
      <w:pPr>
        <w:rPr>
          <w:lang w:eastAsia="en-US"/>
        </w:rPr>
      </w:pPr>
      <w:r>
        <w:rPr>
          <w:lang w:eastAsia="en-US"/>
        </w:rPr>
        <w:t>Основни характеристики на дефинирания мета-модел са:</w:t>
      </w:r>
    </w:p>
    <w:p w:rsidR="00DA25CD" w:rsidRDefault="00DA25CD" w:rsidP="00A930EA">
      <w:pPr>
        <w:pStyle w:val="ListParagraph"/>
        <w:numPr>
          <w:ilvl w:val="0"/>
          <w:numId w:val="31"/>
        </w:numPr>
        <w:rPr>
          <w:lang w:eastAsia="en-US"/>
        </w:rPr>
      </w:pPr>
      <w:r>
        <w:rPr>
          <w:lang w:eastAsia="en-US"/>
        </w:rPr>
        <w:t>Описва</w:t>
      </w:r>
      <w:r w:rsidR="008635D1">
        <w:rPr>
          <w:lang w:eastAsia="en-US"/>
        </w:rPr>
        <w:t xml:space="preserve"> компонентите като “черни кутии”</w:t>
      </w:r>
      <w:r>
        <w:rPr>
          <w:lang w:eastAsia="en-US"/>
        </w:rPr>
        <w:t xml:space="preserve"> </w:t>
      </w:r>
    </w:p>
    <w:p w:rsidR="008635D1" w:rsidRDefault="008635D1" w:rsidP="00A930EA">
      <w:pPr>
        <w:pStyle w:val="ListParagraph"/>
        <w:numPr>
          <w:ilvl w:val="0"/>
          <w:numId w:val="31"/>
        </w:numPr>
        <w:rPr>
          <w:lang w:eastAsia="en-US"/>
        </w:rPr>
      </w:pPr>
      <w:r>
        <w:rPr>
          <w:lang w:eastAsia="en-US"/>
        </w:rPr>
        <w:lastRenderedPageBreak/>
        <w:t>Описва елементите на компонентите по отделно</w:t>
      </w:r>
    </w:p>
    <w:p w:rsidR="008635D1" w:rsidRDefault="008635D1" w:rsidP="00A930EA">
      <w:pPr>
        <w:pStyle w:val="ListParagraph"/>
        <w:numPr>
          <w:ilvl w:val="0"/>
          <w:numId w:val="31"/>
        </w:numPr>
        <w:rPr>
          <w:lang w:eastAsia="en-US"/>
        </w:rPr>
      </w:pPr>
      <w:r>
        <w:rPr>
          <w:lang w:eastAsia="en-US"/>
        </w:rPr>
        <w:t>Свързва елементите на компонентите</w:t>
      </w:r>
    </w:p>
    <w:p w:rsidR="008635D1" w:rsidRPr="00290D7C" w:rsidRDefault="008635D1" w:rsidP="00A930EA">
      <w:pPr>
        <w:pStyle w:val="ListParagraph"/>
        <w:numPr>
          <w:ilvl w:val="0"/>
          <w:numId w:val="31"/>
        </w:numPr>
        <w:rPr>
          <w:lang w:eastAsia="en-US"/>
        </w:rPr>
      </w:pPr>
      <w:r>
        <w:rPr>
          <w:lang w:eastAsia="en-US"/>
        </w:rPr>
        <w:t>Дава възможност за откриване на потенциални несъответствия</w:t>
      </w:r>
    </w:p>
    <w:p w:rsidR="005E2518" w:rsidRDefault="005E2518" w:rsidP="005E2518">
      <w:pPr>
        <w:pStyle w:val="Heading4"/>
      </w:pPr>
      <w:r>
        <w:t>Създаване на инструменти за реверсивен инженеринг</w:t>
      </w:r>
    </w:p>
    <w:p w:rsidR="00F11BD8" w:rsidRPr="00F11BD8" w:rsidRDefault="00290D7C" w:rsidP="00F11BD8">
      <w:pPr>
        <w:rPr>
          <w:rFonts w:hAnsi="WenQuanYi Micro Hei"/>
          <w:lang w:eastAsia="en-US"/>
        </w:rPr>
      </w:pPr>
      <w:r>
        <w:t xml:space="preserve">Създаването на мета-модел, не само улеснява разбирането на компонентния модел, но той дава и добра основа за разработването на платформа за реверсивен инженеринг, върху която могат да се изградят и кооперират голяма верига от инструменти вариращи от визуализиращи такива до инструменти за анализ и преструктуриране (виж </w:t>
      </w:r>
      <w:r w:rsidRPr="005239EA">
        <w:rPr>
          <w:i/>
        </w:rPr>
        <w:fldChar w:fldCharType="begin"/>
      </w:r>
      <w:r w:rsidRPr="005239EA">
        <w:rPr>
          <w:i/>
        </w:rPr>
        <w:instrText xml:space="preserve"> REF _Ref409385520 \r \h </w:instrText>
      </w:r>
      <w:r>
        <w:rPr>
          <w:i/>
        </w:rPr>
        <w:instrText xml:space="preserve"> \* MERGEFORMAT </w:instrText>
      </w:r>
      <w:r w:rsidRPr="005239EA">
        <w:rPr>
          <w:i/>
        </w:rPr>
      </w:r>
      <w:r w:rsidRPr="005239EA">
        <w:rPr>
          <w:i/>
        </w:rPr>
        <w:fldChar w:fldCharType="separate"/>
      </w:r>
      <w:r w:rsidR="00D05633">
        <w:rPr>
          <w:i/>
        </w:rPr>
        <w:t>2.1.1.3</w:t>
      </w:r>
      <w:r w:rsidRPr="005239EA">
        <w:rPr>
          <w:i/>
        </w:rPr>
        <w:fldChar w:fldCharType="end"/>
      </w:r>
      <w:r>
        <w:t xml:space="preserve"> ). </w:t>
      </w:r>
      <w:r w:rsidR="00F11BD8" w:rsidRPr="00F11BD8">
        <w:rPr>
          <w:lang w:eastAsia="en-US"/>
        </w:rPr>
        <w:t xml:space="preserve">Разработката на тези </w:t>
      </w:r>
      <w:r w:rsidR="00F11BD8" w:rsidRPr="00177A5A">
        <w:rPr>
          <w:color w:val="auto"/>
          <w:lang w:eastAsia="en-US"/>
        </w:rPr>
        <w:t xml:space="preserve">инструменти </w:t>
      </w:r>
      <w:r w:rsidR="00F11BD8" w:rsidRPr="00F11BD8">
        <w:rPr>
          <w:lang w:eastAsia="en-US"/>
        </w:rPr>
        <w:t xml:space="preserve">от нулата определено не е рентабилна. За щастие, от мета-модела може да бъде </w:t>
      </w:r>
      <w:r w:rsidR="00B24C1E">
        <w:rPr>
          <w:lang w:eastAsia="en-US"/>
        </w:rPr>
        <w:t>генерирана</w:t>
      </w:r>
      <w:r w:rsidR="00F11BD8" w:rsidRPr="00F11BD8">
        <w:rPr>
          <w:lang w:eastAsia="en-US"/>
        </w:rPr>
        <w:t xml:space="preserve"> обща платформа.</w:t>
      </w:r>
    </w:p>
    <w:p w:rsidR="00347872" w:rsidRDefault="000061DC" w:rsidP="00347872">
      <w:pPr>
        <w:pStyle w:val="Heading5"/>
      </w:pPr>
      <w:r>
        <w:t>Платформа за р</w:t>
      </w:r>
      <w:r w:rsidR="00347872">
        <w:t xml:space="preserve">еверсивен инженеринг </w:t>
      </w:r>
    </w:p>
    <w:p w:rsidR="00CD2D5C" w:rsidRPr="00CD2D5C" w:rsidRDefault="00865B00" w:rsidP="00CD2D5C">
      <w:pPr>
        <w:rPr>
          <w:rFonts w:hAnsi="WenQuanYi Micro Hei"/>
          <w:lang w:eastAsia="en-US"/>
        </w:rPr>
      </w:pPr>
      <w:r w:rsidRPr="00865B00">
        <w:rPr>
          <w:i/>
          <w:lang w:eastAsia="en-US"/>
        </w:rPr>
        <w:fldChar w:fldCharType="begin"/>
      </w:r>
      <w:r w:rsidRPr="00865B00">
        <w:rPr>
          <w:i/>
          <w:lang w:eastAsia="en-US"/>
        </w:rPr>
        <w:instrText xml:space="preserve"> REF _Ref397536429 \h </w:instrText>
      </w:r>
      <w:r>
        <w:rPr>
          <w:i/>
          <w:lang w:eastAsia="en-US"/>
        </w:rPr>
        <w:instrText xml:space="preserve"> \* MERGEFORMAT </w:instrText>
      </w:r>
      <w:r w:rsidRPr="00865B00">
        <w:rPr>
          <w:i/>
          <w:lang w:eastAsia="en-US"/>
        </w:rPr>
      </w:r>
      <w:r w:rsidRPr="00865B00">
        <w:rPr>
          <w:i/>
          <w:lang w:eastAsia="en-US"/>
        </w:rPr>
        <w:fldChar w:fldCharType="separate"/>
      </w:r>
      <w:r w:rsidR="00D05633" w:rsidRPr="00D05633">
        <w:rPr>
          <w:i/>
        </w:rPr>
        <w:t xml:space="preserve">Фигура </w:t>
      </w:r>
      <w:r w:rsidR="00D05633" w:rsidRPr="00D05633">
        <w:rPr>
          <w:i/>
          <w:noProof/>
        </w:rPr>
        <w:t>10</w:t>
      </w:r>
      <w:r w:rsidRPr="00865B00">
        <w:rPr>
          <w:i/>
          <w:lang w:eastAsia="en-US"/>
        </w:rPr>
        <w:fldChar w:fldCharType="end"/>
      </w:r>
      <w:r w:rsidR="00904296">
        <w:rPr>
          <w:lang w:eastAsia="en-US"/>
        </w:rPr>
        <w:t xml:space="preserve"> </w:t>
      </w:r>
      <w:r w:rsidR="00B14560">
        <w:rPr>
          <w:lang w:eastAsia="en-US"/>
        </w:rPr>
        <w:t xml:space="preserve">показва </w:t>
      </w:r>
      <w:r w:rsidR="00CD2D5C" w:rsidRPr="00CD2D5C">
        <w:rPr>
          <w:lang w:eastAsia="en-US"/>
        </w:rPr>
        <w:t xml:space="preserve">опростен </w:t>
      </w:r>
      <w:r w:rsidR="00B14560">
        <w:rPr>
          <w:lang w:eastAsia="en-US"/>
        </w:rPr>
        <w:t>изглед</w:t>
      </w:r>
      <w:r w:rsidR="00CD2D5C" w:rsidRPr="00CD2D5C">
        <w:rPr>
          <w:lang w:eastAsia="en-US"/>
        </w:rPr>
        <w:t xml:space="preserve"> </w:t>
      </w:r>
      <w:r w:rsidR="00B14560">
        <w:rPr>
          <w:lang w:eastAsia="en-US"/>
        </w:rPr>
        <w:t>на</w:t>
      </w:r>
      <w:r w:rsidR="00CD2D5C" w:rsidRPr="00CD2D5C">
        <w:rPr>
          <w:lang w:eastAsia="en-US"/>
        </w:rPr>
        <w:t xml:space="preserve"> цялостната архитектура на платформата</w:t>
      </w:r>
      <w:r w:rsidR="00E94927">
        <w:rPr>
          <w:lang w:eastAsia="en-US"/>
        </w:rPr>
        <w:t>.</w:t>
      </w:r>
      <w:r w:rsidR="00CD2D5C" w:rsidRPr="00CD2D5C">
        <w:rPr>
          <w:lang w:eastAsia="en-US"/>
        </w:rPr>
        <w:t xml:space="preserve"> Тази традиционна архитектура за подобна среда на реверсивен инженеринг е съставена от следните части:</w:t>
      </w:r>
    </w:p>
    <w:p w:rsidR="00CD2D5C" w:rsidRPr="00CD2D5C" w:rsidRDefault="00CD2D5C" w:rsidP="006D285E">
      <w:pPr>
        <w:pStyle w:val="ListParagraph"/>
        <w:numPr>
          <w:ilvl w:val="0"/>
          <w:numId w:val="9"/>
        </w:numPr>
        <w:rPr>
          <w:lang w:eastAsia="en-US"/>
        </w:rPr>
      </w:pPr>
      <w:r w:rsidRPr="00CD2D5C">
        <w:rPr>
          <w:b/>
          <w:lang w:eastAsia="en-US"/>
        </w:rPr>
        <w:t>Екстрактори</w:t>
      </w:r>
      <w:r w:rsidR="00024BC0">
        <w:rPr>
          <w:b/>
          <w:lang w:eastAsia="en-US"/>
        </w:rPr>
        <w:t xml:space="preserve"> </w:t>
      </w:r>
      <w:r w:rsidR="00024BC0" w:rsidRPr="00024BC0">
        <w:rPr>
          <w:lang w:eastAsia="en-US"/>
        </w:rPr>
        <w:t>(</w:t>
      </w:r>
      <w:r w:rsidR="00024BC0" w:rsidRPr="00024BC0">
        <w:rPr>
          <w:i/>
          <w:lang w:eastAsia="en-US"/>
        </w:rPr>
        <w:t>Extractors</w:t>
      </w:r>
      <w:r w:rsidR="00024BC0" w:rsidRPr="00024BC0">
        <w:rPr>
          <w:lang w:eastAsia="en-US"/>
        </w:rPr>
        <w:t>)</w:t>
      </w:r>
      <w:r w:rsidRPr="00CD2D5C">
        <w:rPr>
          <w:b/>
          <w:lang w:eastAsia="en-US"/>
        </w:rPr>
        <w:t xml:space="preserve">: </w:t>
      </w:r>
      <w:r w:rsidRPr="00CD2D5C">
        <w:rPr>
          <w:lang w:eastAsia="en-US"/>
        </w:rPr>
        <w:t>Първата стъпка е да се извлече информация от конкретни софтуерни артефакти. В нашия случай се анализират изходният код и речниците.</w:t>
      </w:r>
    </w:p>
    <w:p w:rsidR="00CD2D5C" w:rsidRPr="00CD2D5C" w:rsidRDefault="00024BC0" w:rsidP="006D285E">
      <w:pPr>
        <w:pStyle w:val="ListParagraph"/>
        <w:numPr>
          <w:ilvl w:val="0"/>
          <w:numId w:val="9"/>
        </w:numPr>
        <w:rPr>
          <w:lang w:eastAsia="en-US"/>
        </w:rPr>
      </w:pPr>
      <w:r w:rsidRPr="00024BC0">
        <w:rPr>
          <w:b/>
          <w:color w:val="auto"/>
          <w:lang w:eastAsia="en-US"/>
        </w:rPr>
        <w:t>Хранилище</w:t>
      </w:r>
      <w:r>
        <w:rPr>
          <w:b/>
          <w:color w:val="FF0000"/>
          <w:lang w:eastAsia="en-US"/>
        </w:rPr>
        <w:t xml:space="preserve"> </w:t>
      </w:r>
      <w:r w:rsidR="00CD2D5C" w:rsidRPr="00CD2D5C">
        <w:rPr>
          <w:lang w:eastAsia="en-US"/>
        </w:rPr>
        <w:t>(</w:t>
      </w:r>
      <w:r w:rsidRPr="00024BC0">
        <w:rPr>
          <w:i/>
          <w:lang w:eastAsia="en-US"/>
        </w:rPr>
        <w:t>R</w:t>
      </w:r>
      <w:r w:rsidR="00CD2D5C" w:rsidRPr="00024BC0">
        <w:rPr>
          <w:i/>
          <w:lang w:eastAsia="en-US"/>
        </w:rPr>
        <w:t>epository</w:t>
      </w:r>
      <w:r w:rsidR="00CD2D5C" w:rsidRPr="00CD2D5C">
        <w:rPr>
          <w:lang w:eastAsia="en-US"/>
        </w:rPr>
        <w:t xml:space="preserve">): </w:t>
      </w:r>
      <w:r w:rsidR="003B20CB">
        <w:rPr>
          <w:lang w:eastAsia="en-US"/>
        </w:rPr>
        <w:t>Хранилището</w:t>
      </w:r>
      <w:r w:rsidR="00CD2D5C" w:rsidRPr="00CD2D5C">
        <w:rPr>
          <w:lang w:eastAsia="en-US"/>
        </w:rPr>
        <w:t xml:space="preserve"> играе централна роля в </w:t>
      </w:r>
      <w:r w:rsidR="004C2BCF">
        <w:rPr>
          <w:lang w:eastAsia="en-US"/>
        </w:rPr>
        <w:t>средата</w:t>
      </w:r>
      <w:r w:rsidR="00CD2D5C" w:rsidRPr="00CD2D5C">
        <w:rPr>
          <w:lang w:eastAsia="en-US"/>
        </w:rPr>
        <w:t xml:space="preserve">. Една от важните черти на нашия подход е че структурата на това </w:t>
      </w:r>
      <w:r w:rsidR="00CA48FB">
        <w:rPr>
          <w:lang w:eastAsia="en-US"/>
        </w:rPr>
        <w:t>хранилище</w:t>
      </w:r>
      <w:r w:rsidR="00CD2D5C" w:rsidRPr="00CD2D5C">
        <w:rPr>
          <w:lang w:eastAsia="en-US"/>
        </w:rPr>
        <w:t xml:space="preserve"> се извлича директно от мета-модела. </w:t>
      </w:r>
    </w:p>
    <w:p w:rsidR="00CD2D5C" w:rsidRPr="00CD2D5C" w:rsidRDefault="00CD2D5C" w:rsidP="006D285E">
      <w:pPr>
        <w:pStyle w:val="ListParagraph"/>
        <w:numPr>
          <w:ilvl w:val="0"/>
          <w:numId w:val="9"/>
        </w:numPr>
        <w:rPr>
          <w:lang w:eastAsia="en-US"/>
        </w:rPr>
      </w:pPr>
      <w:r w:rsidRPr="00CD2D5C">
        <w:rPr>
          <w:b/>
          <w:lang w:eastAsia="en-US"/>
        </w:rPr>
        <w:t>Инструменти</w:t>
      </w:r>
      <w:r w:rsidR="007C3F4F">
        <w:rPr>
          <w:b/>
          <w:lang w:eastAsia="en-US"/>
        </w:rPr>
        <w:t xml:space="preserve"> </w:t>
      </w:r>
      <w:r w:rsidR="007C3F4F" w:rsidRPr="007C3F4F">
        <w:rPr>
          <w:lang w:eastAsia="en-US"/>
        </w:rPr>
        <w:t>(</w:t>
      </w:r>
      <w:r w:rsidR="007C3F4F" w:rsidRPr="007C3F4F">
        <w:rPr>
          <w:i/>
          <w:lang w:eastAsia="en-US"/>
        </w:rPr>
        <w:t>Tools</w:t>
      </w:r>
      <w:r w:rsidR="007C3F4F" w:rsidRPr="007C3F4F">
        <w:rPr>
          <w:lang w:eastAsia="en-US"/>
        </w:rPr>
        <w:t>)</w:t>
      </w:r>
      <w:r w:rsidRPr="00CD2D5C">
        <w:rPr>
          <w:b/>
          <w:lang w:eastAsia="en-US"/>
        </w:rPr>
        <w:t>:</w:t>
      </w:r>
      <w:r w:rsidRPr="00CD2D5C">
        <w:rPr>
          <w:lang w:eastAsia="en-US"/>
        </w:rPr>
        <w:t xml:space="preserve"> Инструментите генерират различни изгледи на </w:t>
      </w:r>
      <w:r w:rsidR="008F427A">
        <w:rPr>
          <w:lang w:eastAsia="en-US"/>
        </w:rPr>
        <w:t>хранилището</w:t>
      </w:r>
      <w:r w:rsidRPr="00CD2D5C">
        <w:rPr>
          <w:lang w:eastAsia="en-US"/>
        </w:rPr>
        <w:t>. Докато някои инструменти генерират определени такива, общите инструменти използват спецификация на изгледа, който ще бъде генериран. Както ще видим, мета-моделът може да бъде използван директно, за да изрази информацията, която ще се покаже.</w:t>
      </w:r>
    </w:p>
    <w:p w:rsidR="00904296" w:rsidRDefault="00006C79" w:rsidP="00904296">
      <w:pPr>
        <w:keepNext/>
        <w:jc w:val="center"/>
      </w:pPr>
      <w:r>
        <w:rPr>
          <w:noProof/>
          <w:lang w:val="en-US" w:eastAsia="en-US"/>
        </w:rPr>
        <w:drawing>
          <wp:inline distT="0" distB="0" distL="0" distR="0" wp14:anchorId="28FFDFB3" wp14:editId="7B359437">
            <wp:extent cx="4190162" cy="150814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93103" cy="1509205"/>
                    </a:xfrm>
                    <a:prstGeom prst="rect">
                      <a:avLst/>
                    </a:prstGeom>
                  </pic:spPr>
                </pic:pic>
              </a:graphicData>
            </a:graphic>
          </wp:inline>
        </w:drawing>
      </w:r>
    </w:p>
    <w:p w:rsidR="00702AD0" w:rsidRDefault="00904296" w:rsidP="00702AD0">
      <w:pPr>
        <w:pStyle w:val="Caption"/>
        <w:jc w:val="center"/>
      </w:pPr>
      <w:bookmarkStart w:id="107" w:name="_Ref397536429"/>
      <w:bookmarkStart w:id="108" w:name="_Ref397100923"/>
      <w:r>
        <w:t xml:space="preserve">Фигура </w:t>
      </w:r>
      <w:r w:rsidR="00E73236">
        <w:fldChar w:fldCharType="begin"/>
      </w:r>
      <w:r w:rsidR="00E73236">
        <w:instrText xml:space="preserve"> SEQ Фигура \* ARABIC </w:instrText>
      </w:r>
      <w:r w:rsidR="00E73236">
        <w:fldChar w:fldCharType="separate"/>
      </w:r>
      <w:r w:rsidR="00D05633">
        <w:rPr>
          <w:noProof/>
        </w:rPr>
        <w:t>10</w:t>
      </w:r>
      <w:r w:rsidR="00E73236">
        <w:rPr>
          <w:noProof/>
        </w:rPr>
        <w:fldChar w:fldCharType="end"/>
      </w:r>
      <w:bookmarkEnd w:id="107"/>
      <w:r>
        <w:t xml:space="preserve"> (</w:t>
      </w:r>
      <w:r w:rsidR="007E093A">
        <w:t xml:space="preserve">DS </w:t>
      </w:r>
      <w:r w:rsidR="007E093A">
        <w:rPr>
          <w:color w:val="auto"/>
        </w:rPr>
        <w:t>п</w:t>
      </w:r>
      <w:r w:rsidRPr="000A4551">
        <w:rPr>
          <w:color w:val="auto"/>
        </w:rPr>
        <w:t>латформа за реверсивен инженеринг</w:t>
      </w:r>
      <w:r>
        <w:t>)</w:t>
      </w:r>
      <w:bookmarkEnd w:id="108"/>
    </w:p>
    <w:p w:rsidR="00D202F2" w:rsidRDefault="00D202F2" w:rsidP="00D202F2"/>
    <w:p w:rsidR="00D202F2" w:rsidRPr="00D202F2" w:rsidRDefault="00D202F2" w:rsidP="00D202F2">
      <w:r>
        <w:t xml:space="preserve">Подобна е и концепцията на решението от дипломната работа, която може да се разгледа подробно в точка </w:t>
      </w:r>
      <w:r w:rsidRPr="00D202F2">
        <w:rPr>
          <w:i/>
        </w:rPr>
        <w:fldChar w:fldCharType="begin"/>
      </w:r>
      <w:r w:rsidRPr="00D202F2">
        <w:rPr>
          <w:i/>
        </w:rPr>
        <w:instrText xml:space="preserve"> REF _Ref409475293 \r \h </w:instrText>
      </w:r>
      <w:r>
        <w:rPr>
          <w:i/>
        </w:rPr>
        <w:instrText xml:space="preserve"> \* MERGEFORMAT </w:instrText>
      </w:r>
      <w:r w:rsidRPr="00D202F2">
        <w:rPr>
          <w:i/>
        </w:rPr>
      </w:r>
      <w:r w:rsidRPr="00D202F2">
        <w:rPr>
          <w:i/>
        </w:rPr>
        <w:fldChar w:fldCharType="separate"/>
      </w:r>
      <w:r w:rsidR="00D05633">
        <w:rPr>
          <w:i/>
        </w:rPr>
        <w:t>3.2</w:t>
      </w:r>
      <w:r w:rsidRPr="00D202F2">
        <w:rPr>
          <w:i/>
        </w:rPr>
        <w:fldChar w:fldCharType="end"/>
      </w:r>
      <w:r w:rsidR="008F1755">
        <w:rPr>
          <w:i/>
        </w:rPr>
        <w:t>.</w:t>
      </w:r>
    </w:p>
    <w:p w:rsidR="00CC4F01" w:rsidRDefault="00CC4F01" w:rsidP="00CC4F01">
      <w:pPr>
        <w:pStyle w:val="Heading5"/>
      </w:pPr>
      <w:r>
        <w:t>Пример за инструменти за визуализация</w:t>
      </w:r>
    </w:p>
    <w:p w:rsidR="007A1A31" w:rsidRPr="007A1A31" w:rsidRDefault="007A1A31" w:rsidP="007A1A31">
      <w:pPr>
        <w:rPr>
          <w:rFonts w:hAnsi="WenQuanYi Micro Hei"/>
          <w:lang w:eastAsia="en-US"/>
        </w:rPr>
      </w:pPr>
      <w:r w:rsidRPr="007A1A31">
        <w:rPr>
          <w:lang w:eastAsia="en-US"/>
        </w:rPr>
        <w:t xml:space="preserve">Показването на компоненти бе първото приложение на нашата платформа за реверсивен инженеринг. Беше доста интересен експеримент, тъй като компонентите са изградени чрез използването на </w:t>
      </w:r>
      <w:del w:id="109" w:author="aldi" w:date="2015-02-16T16:08:00Z">
        <w:r w:rsidRPr="007A1A31" w:rsidDel="006C72E6">
          <w:rPr>
            <w:lang w:eastAsia="en-US"/>
          </w:rPr>
          <w:delText xml:space="preserve">макрота </w:delText>
        </w:r>
      </w:del>
      <w:ins w:id="110" w:author="aldi" w:date="2015-02-16T16:08:00Z">
        <w:r w:rsidR="006C72E6" w:rsidRPr="007A1A31">
          <w:rPr>
            <w:lang w:eastAsia="en-US"/>
          </w:rPr>
          <w:t>макро</w:t>
        </w:r>
        <w:r w:rsidR="006C72E6">
          <w:rPr>
            <w:lang w:eastAsia="en-US"/>
          </w:rPr>
          <w:t>си</w:t>
        </w:r>
        <w:r w:rsidR="006C72E6" w:rsidRPr="007A1A31">
          <w:rPr>
            <w:lang w:eastAsia="en-US"/>
          </w:rPr>
          <w:t xml:space="preserve"> </w:t>
        </w:r>
      </w:ins>
      <w:r w:rsidRPr="007A1A31">
        <w:rPr>
          <w:lang w:eastAsia="en-US"/>
        </w:rPr>
        <w:t xml:space="preserve">и други механизми от </w:t>
      </w:r>
      <w:r w:rsidRPr="007A1A31">
        <w:rPr>
          <w:lang w:eastAsia="en-US"/>
        </w:rPr>
        <w:lastRenderedPageBreak/>
        <w:t>ниско ниво, разгърнати над голям брой файлове. Софтуерните инженери така и не са „виждали“ тези компоненти.</w:t>
      </w:r>
    </w:p>
    <w:p w:rsidR="004615FA" w:rsidRDefault="004615FA" w:rsidP="004615FA">
      <w:pPr>
        <w:pStyle w:val="Heading5"/>
      </w:pPr>
      <w:r>
        <w:t xml:space="preserve">Визуализиране на компоненти с универсален инструмент. </w:t>
      </w:r>
    </w:p>
    <w:p w:rsidR="00641E0F" w:rsidRDefault="00200A3B" w:rsidP="00641E0F">
      <w:pPr>
        <w:rPr>
          <w:lang w:eastAsia="en-US"/>
        </w:rPr>
      </w:pPr>
      <w:r w:rsidRPr="00200A3B">
        <w:rPr>
          <w:i/>
          <w:lang w:eastAsia="en-US"/>
        </w:rPr>
        <w:fldChar w:fldCharType="begin"/>
      </w:r>
      <w:r w:rsidRPr="00200A3B">
        <w:rPr>
          <w:i/>
          <w:lang w:eastAsia="en-US"/>
        </w:rPr>
        <w:instrText xml:space="preserve"> REF _Ref397536453 \h </w:instrText>
      </w:r>
      <w:r>
        <w:rPr>
          <w:i/>
          <w:lang w:eastAsia="en-US"/>
        </w:rPr>
        <w:instrText xml:space="preserve"> \* MERGEFORMAT </w:instrText>
      </w:r>
      <w:r w:rsidRPr="00200A3B">
        <w:rPr>
          <w:i/>
          <w:lang w:eastAsia="en-US"/>
        </w:rPr>
      </w:r>
      <w:r w:rsidRPr="00200A3B">
        <w:rPr>
          <w:i/>
          <w:lang w:eastAsia="en-US"/>
        </w:rPr>
        <w:fldChar w:fldCharType="separate"/>
      </w:r>
      <w:r w:rsidR="00D05633" w:rsidRPr="00D05633">
        <w:rPr>
          <w:i/>
        </w:rPr>
        <w:t xml:space="preserve">Фигура </w:t>
      </w:r>
      <w:r w:rsidR="00D05633" w:rsidRPr="00D05633">
        <w:rPr>
          <w:i/>
          <w:noProof/>
        </w:rPr>
        <w:t>11</w:t>
      </w:r>
      <w:r w:rsidRPr="00200A3B">
        <w:rPr>
          <w:i/>
          <w:lang w:eastAsia="en-US"/>
        </w:rPr>
        <w:fldChar w:fldCharType="end"/>
      </w:r>
      <w:r>
        <w:rPr>
          <w:lang w:eastAsia="en-US"/>
        </w:rPr>
        <w:t xml:space="preserve"> </w:t>
      </w:r>
      <w:r w:rsidR="004615FA" w:rsidRPr="004615FA">
        <w:rPr>
          <w:lang w:eastAsia="en-US"/>
        </w:rPr>
        <w:t xml:space="preserve">показва вътрешният изглед на компонент, показан чрез </w:t>
      </w:r>
      <w:r w:rsidR="004615FA" w:rsidRPr="004615FA">
        <w:rPr>
          <w:b/>
          <w:lang w:eastAsia="en-US"/>
        </w:rPr>
        <w:t>GSEE</w:t>
      </w:r>
      <w:r w:rsidR="004615FA" w:rsidRPr="004615FA">
        <w:rPr>
          <w:lang w:eastAsia="en-US"/>
        </w:rPr>
        <w:t xml:space="preserve"> (Среда за изследване на универсален софтуер). Компонентът е представен като дърво от лявата част на прозореца и като диаграма отдясно. </w:t>
      </w:r>
    </w:p>
    <w:p w:rsidR="00B172B1" w:rsidRDefault="004615FA" w:rsidP="00641E0F">
      <w:pPr>
        <w:rPr>
          <w:rFonts w:cs="Times New Roman"/>
          <w:szCs w:val="24"/>
          <w:lang w:eastAsia="en-US"/>
        </w:rPr>
      </w:pPr>
      <w:r w:rsidRPr="004615FA">
        <w:rPr>
          <w:rFonts w:cs="Times New Roman"/>
          <w:szCs w:val="24"/>
          <w:lang w:eastAsia="en-US"/>
        </w:rPr>
        <w:t xml:space="preserve">Самата GSEE е универсална среда. Всички </w:t>
      </w:r>
      <w:r w:rsidR="005F5D9B">
        <w:rPr>
          <w:rFonts w:cs="Times New Roman"/>
          <w:szCs w:val="24"/>
          <w:lang w:eastAsia="en-US"/>
        </w:rPr>
        <w:t>елементи</w:t>
      </w:r>
      <w:r w:rsidRPr="004615FA">
        <w:rPr>
          <w:rFonts w:cs="Times New Roman"/>
          <w:szCs w:val="24"/>
          <w:lang w:eastAsia="en-US"/>
        </w:rPr>
        <w:t xml:space="preserve"> в мета-модела могат да бъдат използвани. Може да се извлече и допълнителна информация, благодарение на команден език, който е близък по функционалност до OCL. Основният плюс на инструмента GSEE е, че прави възможно показването на каквато и да е информация, присъстваща в </w:t>
      </w:r>
      <w:r w:rsidR="008F427A">
        <w:rPr>
          <w:rFonts w:cs="Times New Roman"/>
          <w:szCs w:val="24"/>
          <w:lang w:eastAsia="en-US"/>
        </w:rPr>
        <w:t>хранилището</w:t>
      </w:r>
      <w:r w:rsidRPr="004615FA">
        <w:rPr>
          <w:rFonts w:cs="Times New Roman"/>
          <w:szCs w:val="24"/>
          <w:lang w:eastAsia="en-US"/>
        </w:rPr>
        <w:t xml:space="preserve"> почти без усилия.</w:t>
      </w:r>
    </w:p>
    <w:p w:rsidR="00932E23" w:rsidRDefault="00932E23" w:rsidP="004A31B9">
      <w:pPr>
        <w:keepNext/>
        <w:jc w:val="center"/>
      </w:pPr>
      <w:r>
        <w:rPr>
          <w:noProof/>
          <w:lang w:val="en-US" w:eastAsia="en-US"/>
        </w:rPr>
        <w:drawing>
          <wp:inline distT="0" distB="0" distL="0" distR="0" wp14:anchorId="5183F90A" wp14:editId="4EF5E699">
            <wp:extent cx="4963130" cy="3228686"/>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64285" cy="3229437"/>
                    </a:xfrm>
                    <a:prstGeom prst="rect">
                      <a:avLst/>
                    </a:prstGeom>
                  </pic:spPr>
                </pic:pic>
              </a:graphicData>
            </a:graphic>
          </wp:inline>
        </w:drawing>
      </w:r>
    </w:p>
    <w:p w:rsidR="004615FA" w:rsidRPr="004615FA" w:rsidRDefault="00932E23" w:rsidP="004A31B9">
      <w:pPr>
        <w:pStyle w:val="Caption"/>
        <w:jc w:val="center"/>
      </w:pPr>
      <w:bookmarkStart w:id="111" w:name="_Ref397536453"/>
      <w:bookmarkStart w:id="112" w:name="_Ref397097565"/>
      <w:bookmarkStart w:id="113" w:name="_Ref397100987"/>
      <w:r>
        <w:t xml:space="preserve">Фигура </w:t>
      </w:r>
      <w:r w:rsidR="00E73236">
        <w:fldChar w:fldCharType="begin"/>
      </w:r>
      <w:r w:rsidR="00E73236">
        <w:instrText xml:space="preserve"> SEQ Фигура \* ARABIC </w:instrText>
      </w:r>
      <w:r w:rsidR="00E73236">
        <w:fldChar w:fldCharType="separate"/>
      </w:r>
      <w:r w:rsidR="00D05633">
        <w:rPr>
          <w:noProof/>
        </w:rPr>
        <w:t>11</w:t>
      </w:r>
      <w:r w:rsidR="00E73236">
        <w:rPr>
          <w:noProof/>
        </w:rPr>
        <w:fldChar w:fldCharType="end"/>
      </w:r>
      <w:bookmarkEnd w:id="111"/>
      <w:r>
        <w:t xml:space="preserve"> </w:t>
      </w:r>
      <w:r w:rsidR="00903A0C">
        <w:t>(</w:t>
      </w:r>
      <w:r>
        <w:t>основен изглед на GSEE</w:t>
      </w:r>
      <w:bookmarkEnd w:id="112"/>
      <w:r w:rsidR="00903A0C">
        <w:t>)</w:t>
      </w:r>
      <w:bookmarkEnd w:id="113"/>
    </w:p>
    <w:p w:rsidR="00CC4F01" w:rsidRPr="00CC4F01" w:rsidRDefault="00CC4F01" w:rsidP="00CC4F01"/>
    <w:p w:rsidR="00C3793A" w:rsidRDefault="008635D1" w:rsidP="007F13AB">
      <w:pPr>
        <w:pStyle w:val="Heading2"/>
      </w:pPr>
      <w:bookmarkStart w:id="114" w:name="_Toc412390705"/>
      <w:r>
        <w:t>Сравнителен анализ на изложените решения</w:t>
      </w:r>
      <w:bookmarkEnd w:id="114"/>
    </w:p>
    <w:p w:rsidR="008635D1" w:rsidRPr="008635D1" w:rsidRDefault="008635D1" w:rsidP="008635D1">
      <w:r>
        <w:t>В тази точка ще бъдат предложени критерии за анализ на изложените съществуващи подобни решения на заданието. Както и сравнителен анализ на базата на предложените критерии.</w:t>
      </w:r>
    </w:p>
    <w:p w:rsidR="00151422" w:rsidRPr="00151422" w:rsidRDefault="00151422" w:rsidP="00151422">
      <w:pPr>
        <w:pStyle w:val="Heading3"/>
      </w:pPr>
      <w:bookmarkStart w:id="115" w:name="_Toc412390706"/>
      <w:r>
        <w:t>Критерии</w:t>
      </w:r>
      <w:bookmarkEnd w:id="115"/>
    </w:p>
    <w:p w:rsidR="002A1683" w:rsidRDefault="002A1683" w:rsidP="00F8491A">
      <w:pPr>
        <w:pStyle w:val="Heading4"/>
        <w:rPr>
          <w:lang w:eastAsia="en-US"/>
        </w:rPr>
      </w:pPr>
      <w:r>
        <w:rPr>
          <w:lang w:eastAsia="en-US"/>
        </w:rPr>
        <w:t>Функционалност</w:t>
      </w:r>
    </w:p>
    <w:p w:rsidR="001E213A" w:rsidRPr="001E213A" w:rsidRDefault="001E213A" w:rsidP="001E213A">
      <w:pPr>
        <w:rPr>
          <w:lang w:eastAsia="en-US"/>
        </w:rPr>
      </w:pPr>
      <w:r>
        <w:rPr>
          <w:lang w:eastAsia="en-US"/>
        </w:rPr>
        <w:t xml:space="preserve">Това е основния критерий, по който ще сравняваме изложените решения. Начина по който те възстановяват архитектурна информация на базата на изходен код се различава. Основно </w:t>
      </w:r>
      <w:r w:rsidR="00CA1D48">
        <w:rPr>
          <w:lang w:eastAsia="en-US"/>
        </w:rPr>
        <w:t>инструментите за анализ изпълняват следните основни функционалности:</w:t>
      </w:r>
    </w:p>
    <w:p w:rsidR="001E213A" w:rsidRDefault="0051479C" w:rsidP="00A930EA">
      <w:pPr>
        <w:pStyle w:val="ListParagraph"/>
        <w:numPr>
          <w:ilvl w:val="0"/>
          <w:numId w:val="24"/>
        </w:numPr>
        <w:rPr>
          <w:lang w:eastAsia="en-US"/>
        </w:rPr>
      </w:pPr>
      <w:r w:rsidRPr="00583032">
        <w:rPr>
          <w:b/>
          <w:lang w:eastAsia="en-US"/>
        </w:rPr>
        <w:lastRenderedPageBreak/>
        <w:t>Структурен</w:t>
      </w:r>
      <w:r w:rsidR="001E213A" w:rsidRPr="00583032">
        <w:rPr>
          <w:b/>
          <w:lang w:eastAsia="en-US"/>
        </w:rPr>
        <w:t xml:space="preserve"> анализ</w:t>
      </w:r>
      <w:r w:rsidR="00CA1D48">
        <w:rPr>
          <w:lang w:eastAsia="en-US"/>
        </w:rPr>
        <w:t xml:space="preserve"> – възможността на </w:t>
      </w:r>
      <w:r w:rsidR="008F427A">
        <w:rPr>
          <w:lang w:eastAsia="en-US"/>
        </w:rPr>
        <w:t>инструмента</w:t>
      </w:r>
      <w:r w:rsidR="00CA1D48">
        <w:rPr>
          <w:lang w:eastAsia="en-US"/>
        </w:rPr>
        <w:t xml:space="preserve"> да извлича компоненти и връзки между компоненти (конектори), както и статични свойства на самите елементи</w:t>
      </w:r>
      <w:r w:rsidR="00273E4E">
        <w:rPr>
          <w:lang w:eastAsia="en-US"/>
        </w:rPr>
        <w:t xml:space="preserve"> (</w:t>
      </w:r>
      <w:r w:rsidR="001B5F41">
        <w:rPr>
          <w:lang w:eastAsia="en-US"/>
        </w:rPr>
        <w:t xml:space="preserve">локални </w:t>
      </w:r>
      <w:r w:rsidR="00273E4E">
        <w:rPr>
          <w:lang w:eastAsia="en-US"/>
        </w:rPr>
        <w:t xml:space="preserve">типове данни, </w:t>
      </w:r>
      <w:r w:rsidR="001B5F41">
        <w:rPr>
          <w:lang w:eastAsia="en-US"/>
        </w:rPr>
        <w:t>променливи, константи и т.н.</w:t>
      </w:r>
      <w:r w:rsidR="00273E4E">
        <w:rPr>
          <w:lang w:eastAsia="en-US"/>
        </w:rPr>
        <w:t>)</w:t>
      </w:r>
    </w:p>
    <w:p w:rsidR="0018305A" w:rsidRDefault="0018305A" w:rsidP="00A930EA">
      <w:pPr>
        <w:pStyle w:val="ListParagraph"/>
        <w:numPr>
          <w:ilvl w:val="0"/>
          <w:numId w:val="24"/>
        </w:numPr>
        <w:rPr>
          <w:lang w:eastAsia="en-US"/>
        </w:rPr>
      </w:pPr>
      <w:r w:rsidRPr="00583032">
        <w:rPr>
          <w:b/>
          <w:lang w:eastAsia="en-US"/>
        </w:rPr>
        <w:t>Динамичен анализ</w:t>
      </w:r>
      <w:r w:rsidR="002E2808">
        <w:rPr>
          <w:lang w:eastAsia="en-US"/>
        </w:rPr>
        <w:t xml:space="preserve"> – способността на инструмента да извлича динамичен изглед, интеракция между статичните елементи. Това включва детайлно описание изпълнението на отделните задачи и/или процеси заложени в анализирания код.</w:t>
      </w:r>
      <w:r w:rsidR="0051479C">
        <w:rPr>
          <w:lang w:eastAsia="en-US"/>
        </w:rPr>
        <w:t xml:space="preserve"> Възможни са два подхода при извършването на този анализ:</w:t>
      </w:r>
    </w:p>
    <w:p w:rsidR="0051479C" w:rsidRDefault="0051479C" w:rsidP="00A930EA">
      <w:pPr>
        <w:pStyle w:val="ListParagraph"/>
        <w:numPr>
          <w:ilvl w:val="1"/>
          <w:numId w:val="24"/>
        </w:numPr>
        <w:rPr>
          <w:lang w:eastAsia="en-US"/>
        </w:rPr>
      </w:pPr>
      <w:r w:rsidRPr="00583032">
        <w:rPr>
          <w:i/>
          <w:lang w:eastAsia="en-US"/>
        </w:rPr>
        <w:t>Статичен анализ на кода</w:t>
      </w:r>
      <w:r>
        <w:rPr>
          <w:lang w:eastAsia="en-US"/>
        </w:rPr>
        <w:t xml:space="preserve"> – посредством обхождане на всички артефакти на изходния код, представяме извикванията на функции в граф (или обектен модел), на базата на който извличаме представителна динамична архитектурна информация.</w:t>
      </w:r>
    </w:p>
    <w:p w:rsidR="0051479C" w:rsidRDefault="0051479C" w:rsidP="00A930EA">
      <w:pPr>
        <w:pStyle w:val="ListParagraph"/>
        <w:numPr>
          <w:ilvl w:val="1"/>
          <w:numId w:val="24"/>
        </w:numPr>
        <w:rPr>
          <w:lang w:eastAsia="en-US"/>
        </w:rPr>
      </w:pPr>
      <w:r w:rsidRPr="00583032">
        <w:rPr>
          <w:i/>
          <w:lang w:eastAsia="en-US"/>
        </w:rPr>
        <w:t>Анализ при изпълнение на кода</w:t>
      </w:r>
      <w:r>
        <w:rPr>
          <w:lang w:eastAsia="en-US"/>
        </w:rPr>
        <w:t xml:space="preserve"> – посредством предварително подготвени тестови сценарии и предварително инструментиран код получаваме дървета на извикване на функции, които след обработка представяме като динамична архитектурна информация</w:t>
      </w:r>
      <w:r w:rsidR="00195FA5">
        <w:rPr>
          <w:lang w:eastAsia="en-US"/>
        </w:rPr>
        <w:t>.</w:t>
      </w:r>
    </w:p>
    <w:p w:rsidR="00756F64" w:rsidRPr="00DC0154" w:rsidRDefault="002E2808" w:rsidP="00A930EA">
      <w:pPr>
        <w:pStyle w:val="ListParagraph"/>
        <w:numPr>
          <w:ilvl w:val="0"/>
          <w:numId w:val="24"/>
        </w:numPr>
        <w:rPr>
          <w:rFonts w:hAnsi="WenQuanYi Micro Hei"/>
          <w:lang w:eastAsia="en-US"/>
        </w:rPr>
      </w:pPr>
      <w:r w:rsidRPr="001947C0">
        <w:rPr>
          <w:b/>
          <w:lang w:eastAsia="en-US"/>
        </w:rPr>
        <w:t>Мета-модел</w:t>
      </w:r>
      <w:r w:rsidR="00756F64">
        <w:rPr>
          <w:lang w:eastAsia="en-US"/>
        </w:rPr>
        <w:t xml:space="preserve"> – представянето на всички архитектурни елементи посредством единен модел, на базата на който могат да се изграждат модели представящи архитектурата на множество </w:t>
      </w:r>
      <w:r w:rsidR="006159D7">
        <w:rPr>
          <w:lang w:eastAsia="en-US"/>
        </w:rPr>
        <w:t xml:space="preserve">софтуерни </w:t>
      </w:r>
      <w:r w:rsidR="00756F64">
        <w:rPr>
          <w:lang w:eastAsia="en-US"/>
        </w:rPr>
        <w:t xml:space="preserve">системи. </w:t>
      </w:r>
      <w:r w:rsidR="00DC0154">
        <w:rPr>
          <w:lang w:eastAsia="en-US"/>
        </w:rPr>
        <w:t>Въвеждането му дава възможност за стандартизация на комуникация на множество инструменти вариращи от инструменти за визуализация до такива за комплексен анализ и преструктуриране.</w:t>
      </w:r>
    </w:p>
    <w:p w:rsidR="002A1683" w:rsidRDefault="002A1683" w:rsidP="00151422">
      <w:pPr>
        <w:pStyle w:val="Heading4"/>
        <w:rPr>
          <w:lang w:eastAsia="en-US"/>
        </w:rPr>
      </w:pPr>
      <w:r>
        <w:rPr>
          <w:lang w:eastAsia="en-US"/>
        </w:rPr>
        <w:t>Гъвкавост</w:t>
      </w:r>
    </w:p>
    <w:p w:rsidR="00777945" w:rsidRDefault="00777945" w:rsidP="00A930EA">
      <w:pPr>
        <w:pStyle w:val="ListParagraph"/>
        <w:numPr>
          <w:ilvl w:val="0"/>
          <w:numId w:val="25"/>
        </w:numPr>
        <w:rPr>
          <w:lang w:eastAsia="en-US"/>
        </w:rPr>
      </w:pPr>
      <w:r w:rsidRPr="00766EE7">
        <w:rPr>
          <w:b/>
          <w:lang w:eastAsia="en-US"/>
        </w:rPr>
        <w:t>Степен на покритие на потенциални архитектури</w:t>
      </w:r>
      <w:r w:rsidR="00766EE7">
        <w:rPr>
          <w:lang w:eastAsia="en-US"/>
        </w:rPr>
        <w:t xml:space="preserve"> – възможността на инструмента да се използва за широка гама от архитектури</w:t>
      </w:r>
      <w:r w:rsidR="00AF2D82">
        <w:rPr>
          <w:lang w:eastAsia="en-US"/>
        </w:rPr>
        <w:t xml:space="preserve">. </w:t>
      </w:r>
      <w:r w:rsidR="008F427A">
        <w:rPr>
          <w:lang w:eastAsia="en-US"/>
        </w:rPr>
        <w:t>Съществуват</w:t>
      </w:r>
      <w:r w:rsidR="00AF2D82">
        <w:rPr>
          <w:lang w:eastAsia="en-US"/>
        </w:rPr>
        <w:t xml:space="preserve"> два варианта:</w:t>
      </w:r>
    </w:p>
    <w:p w:rsidR="00AF2D82" w:rsidRDefault="00AF2D82" w:rsidP="00A930EA">
      <w:pPr>
        <w:pStyle w:val="ListParagraph"/>
        <w:numPr>
          <w:ilvl w:val="1"/>
          <w:numId w:val="25"/>
        </w:numPr>
        <w:rPr>
          <w:lang w:eastAsia="en-US"/>
        </w:rPr>
      </w:pPr>
      <w:r w:rsidRPr="00AF2D82">
        <w:rPr>
          <w:i/>
          <w:lang w:eastAsia="en-US"/>
        </w:rPr>
        <w:t>без предварителна подготовка</w:t>
      </w:r>
      <w:r>
        <w:rPr>
          <w:lang w:eastAsia="en-US"/>
        </w:rPr>
        <w:t xml:space="preserve"> – инструмента е достатъчно гъвк</w:t>
      </w:r>
      <w:r w:rsidR="00B42E60">
        <w:rPr>
          <w:lang w:eastAsia="en-US"/>
        </w:rPr>
        <w:t>а</w:t>
      </w:r>
      <w:r>
        <w:rPr>
          <w:lang w:eastAsia="en-US"/>
        </w:rPr>
        <w:t>в за да няма нужда да му се задават специфични критерии за конкретния изходен код под анализ</w:t>
      </w:r>
    </w:p>
    <w:p w:rsidR="00AF2D82" w:rsidRDefault="00AF2D82" w:rsidP="00A930EA">
      <w:pPr>
        <w:pStyle w:val="ListParagraph"/>
        <w:numPr>
          <w:ilvl w:val="1"/>
          <w:numId w:val="25"/>
        </w:numPr>
        <w:rPr>
          <w:lang w:eastAsia="en-US"/>
        </w:rPr>
      </w:pPr>
      <w:r>
        <w:rPr>
          <w:i/>
          <w:lang w:eastAsia="en-US"/>
        </w:rPr>
        <w:t xml:space="preserve">с предварителна подготовка </w:t>
      </w:r>
      <w:r>
        <w:rPr>
          <w:lang w:eastAsia="en-US"/>
        </w:rPr>
        <w:t>– необходимо е предварително залагане на критерии преди анализ на даден изходен код.</w:t>
      </w:r>
    </w:p>
    <w:p w:rsidR="00777945" w:rsidRDefault="00795C09" w:rsidP="00A930EA">
      <w:pPr>
        <w:pStyle w:val="ListParagraph"/>
        <w:numPr>
          <w:ilvl w:val="0"/>
          <w:numId w:val="25"/>
        </w:numPr>
        <w:rPr>
          <w:lang w:eastAsia="en-US"/>
        </w:rPr>
      </w:pPr>
      <w:r w:rsidRPr="00795C09">
        <w:rPr>
          <w:b/>
          <w:lang w:eastAsia="en-US"/>
        </w:rPr>
        <w:t>Оперативна съвместимост</w:t>
      </w:r>
      <w:r>
        <w:rPr>
          <w:lang w:eastAsia="en-US"/>
        </w:rPr>
        <w:t xml:space="preserve"> </w:t>
      </w:r>
      <w:r w:rsidR="00FC2DA9">
        <w:rPr>
          <w:lang w:eastAsia="en-US"/>
        </w:rPr>
        <w:t>–</w:t>
      </w:r>
      <w:r>
        <w:rPr>
          <w:lang w:eastAsia="en-US"/>
        </w:rPr>
        <w:t xml:space="preserve"> способността на инструмента да оперира </w:t>
      </w:r>
      <w:r w:rsidR="008F427A">
        <w:rPr>
          <w:lang w:eastAsia="en-US"/>
        </w:rPr>
        <w:t>съвместно</w:t>
      </w:r>
      <w:r>
        <w:rPr>
          <w:lang w:eastAsia="en-US"/>
        </w:rPr>
        <w:t xml:space="preserve"> с външни системи и стандарти.</w:t>
      </w:r>
    </w:p>
    <w:p w:rsidR="003A1184" w:rsidRDefault="003A1184" w:rsidP="00151422">
      <w:pPr>
        <w:pStyle w:val="Heading4"/>
        <w:rPr>
          <w:lang w:eastAsia="en-US"/>
        </w:rPr>
      </w:pPr>
      <w:r w:rsidRPr="003A1184">
        <w:rPr>
          <w:lang w:eastAsia="en-US"/>
        </w:rPr>
        <w:t>Лекота на употреба</w:t>
      </w:r>
    </w:p>
    <w:p w:rsidR="0013526D" w:rsidRDefault="003D47D2" w:rsidP="00A930EA">
      <w:pPr>
        <w:pStyle w:val="ListParagraph"/>
        <w:numPr>
          <w:ilvl w:val="0"/>
          <w:numId w:val="26"/>
        </w:numPr>
        <w:rPr>
          <w:lang w:eastAsia="en-US"/>
        </w:rPr>
      </w:pPr>
      <w:r w:rsidRPr="003D47D2">
        <w:rPr>
          <w:b/>
          <w:lang w:eastAsia="en-US"/>
        </w:rPr>
        <w:t>Потребителски интерфейс</w:t>
      </w:r>
    </w:p>
    <w:p w:rsidR="003D47D2" w:rsidRDefault="0013526D" w:rsidP="00A930EA">
      <w:pPr>
        <w:pStyle w:val="ListParagraph"/>
        <w:numPr>
          <w:ilvl w:val="1"/>
          <w:numId w:val="26"/>
        </w:numPr>
        <w:rPr>
          <w:lang w:eastAsia="en-US"/>
        </w:rPr>
      </w:pPr>
      <w:r>
        <w:rPr>
          <w:lang w:eastAsia="en-US"/>
        </w:rPr>
        <w:t>инструмента позволява лесно задаване и изпълнение на анализа над даден изходен код, посредством например интуитивен графичен интерфейс.</w:t>
      </w:r>
    </w:p>
    <w:p w:rsidR="000156F0" w:rsidRDefault="002E7556" w:rsidP="00A930EA">
      <w:pPr>
        <w:pStyle w:val="ListParagraph"/>
        <w:numPr>
          <w:ilvl w:val="1"/>
          <w:numId w:val="26"/>
        </w:numPr>
        <w:rPr>
          <w:lang w:eastAsia="en-US"/>
        </w:rPr>
      </w:pPr>
      <w:r>
        <w:rPr>
          <w:lang w:eastAsia="en-US"/>
        </w:rPr>
        <w:t>в</w:t>
      </w:r>
      <w:r w:rsidR="0013526D">
        <w:rPr>
          <w:lang w:eastAsia="en-US"/>
        </w:rPr>
        <w:t xml:space="preserve">ъзможност за </w:t>
      </w:r>
      <w:r w:rsidR="009637D0">
        <w:rPr>
          <w:lang w:eastAsia="en-US"/>
        </w:rPr>
        <w:t>на</w:t>
      </w:r>
      <w:r w:rsidR="0013526D">
        <w:rPr>
          <w:lang w:eastAsia="en-US"/>
        </w:rPr>
        <w:t>блюдаване на резултата от анализа в графичен вид.</w:t>
      </w:r>
    </w:p>
    <w:p w:rsidR="000156F0" w:rsidRDefault="000156F0">
      <w:pPr>
        <w:spacing w:after="0"/>
        <w:jc w:val="left"/>
        <w:rPr>
          <w:lang w:eastAsia="en-US"/>
        </w:rPr>
      </w:pPr>
      <w:r>
        <w:rPr>
          <w:lang w:eastAsia="en-US"/>
        </w:rPr>
        <w:br w:type="page"/>
      </w:r>
    </w:p>
    <w:p w:rsidR="00C46220" w:rsidRDefault="00C46220" w:rsidP="00C46220">
      <w:pPr>
        <w:pStyle w:val="Heading3"/>
        <w:rPr>
          <w:lang w:eastAsia="en-US"/>
        </w:rPr>
      </w:pPr>
      <w:bookmarkStart w:id="116" w:name="_Toc412390707"/>
      <w:r>
        <w:rPr>
          <w:lang w:eastAsia="en-US"/>
        </w:rPr>
        <w:lastRenderedPageBreak/>
        <w:t>Сравнителен анализ</w:t>
      </w:r>
      <w:bookmarkEnd w:id="116"/>
    </w:p>
    <w:p w:rsidR="00C46220" w:rsidRDefault="0081338A" w:rsidP="00C46220">
      <w:pPr>
        <w:rPr>
          <w:lang w:eastAsia="en-US"/>
        </w:rPr>
      </w:pPr>
      <w:commentRangeStart w:id="117"/>
      <w:r>
        <w:rPr>
          <w:lang w:eastAsia="en-US"/>
        </w:rPr>
        <w:t>И</w:t>
      </w:r>
      <w:commentRangeEnd w:id="117"/>
      <w:r w:rsidR="006C72E6">
        <w:rPr>
          <w:rStyle w:val="CommentReference"/>
        </w:rPr>
        <w:commentReference w:id="117"/>
      </w:r>
      <w:r>
        <w:rPr>
          <w:lang w:eastAsia="en-US"/>
        </w:rPr>
        <w:t xml:space="preserve"> двете предложени решения извършват </w:t>
      </w:r>
      <w:r w:rsidRPr="0081338A">
        <w:rPr>
          <w:i/>
          <w:lang w:eastAsia="en-US"/>
        </w:rPr>
        <w:t>структурен анализ</w:t>
      </w:r>
      <w:r w:rsidR="004D67D0">
        <w:rPr>
          <w:lang w:eastAsia="en-US"/>
        </w:rPr>
        <w:t>, като много-изгледната среда за архитектурна реконструкция (</w:t>
      </w:r>
      <w:r w:rsidR="004D67D0" w:rsidRPr="004D67D0">
        <w:rPr>
          <w:i/>
          <w:lang w:eastAsia="en-US"/>
        </w:rPr>
        <w:fldChar w:fldCharType="begin"/>
      </w:r>
      <w:r w:rsidR="004D67D0" w:rsidRPr="004D67D0">
        <w:rPr>
          <w:i/>
          <w:lang w:eastAsia="en-US"/>
        </w:rPr>
        <w:instrText xml:space="preserve"> REF _Ref399593490 \r \h </w:instrText>
      </w:r>
      <w:r w:rsidR="004D67D0">
        <w:rPr>
          <w:i/>
          <w:lang w:eastAsia="en-US"/>
        </w:rPr>
        <w:instrText xml:space="preserve"> \* MERGEFORMAT </w:instrText>
      </w:r>
      <w:r w:rsidR="004D67D0" w:rsidRPr="004D67D0">
        <w:rPr>
          <w:i/>
          <w:lang w:eastAsia="en-US"/>
        </w:rPr>
      </w:r>
      <w:r w:rsidR="004D67D0" w:rsidRPr="004D67D0">
        <w:rPr>
          <w:i/>
          <w:lang w:eastAsia="en-US"/>
        </w:rPr>
        <w:fldChar w:fldCharType="separate"/>
      </w:r>
      <w:r w:rsidR="00D05633">
        <w:rPr>
          <w:i/>
          <w:lang w:eastAsia="en-US"/>
        </w:rPr>
        <w:t>2.3.1</w:t>
      </w:r>
      <w:r w:rsidR="004D67D0" w:rsidRPr="004D67D0">
        <w:rPr>
          <w:i/>
          <w:lang w:eastAsia="en-US"/>
        </w:rPr>
        <w:fldChar w:fldCharType="end"/>
      </w:r>
      <w:r w:rsidR="004D67D0">
        <w:rPr>
          <w:lang w:eastAsia="en-US"/>
        </w:rPr>
        <w:t xml:space="preserve">) прави този анализ без предварително дефиниране на критерии за компоненти и конектори. </w:t>
      </w:r>
      <w:r w:rsidR="008F427A">
        <w:rPr>
          <w:lang w:eastAsia="en-US"/>
        </w:rPr>
        <w:t>За разлика от предложението на DS, което има предварително дефинирани екстрактори (</w:t>
      </w:r>
      <w:r w:rsidR="008F427A" w:rsidRPr="00865B00">
        <w:rPr>
          <w:i/>
          <w:lang w:eastAsia="en-US"/>
        </w:rPr>
        <w:fldChar w:fldCharType="begin"/>
      </w:r>
      <w:r w:rsidR="008F427A" w:rsidRPr="00865B00">
        <w:rPr>
          <w:i/>
          <w:lang w:eastAsia="en-US"/>
        </w:rPr>
        <w:instrText xml:space="preserve"> REF _Ref397536429 \h </w:instrText>
      </w:r>
      <w:r w:rsidR="008F427A">
        <w:rPr>
          <w:i/>
          <w:lang w:eastAsia="en-US"/>
        </w:rPr>
        <w:instrText xml:space="preserve"> \* MERGEFORMAT </w:instrText>
      </w:r>
      <w:r w:rsidR="008F427A" w:rsidRPr="00865B00">
        <w:rPr>
          <w:i/>
          <w:lang w:eastAsia="en-US"/>
        </w:rPr>
      </w:r>
      <w:r w:rsidR="008F427A" w:rsidRPr="00865B00">
        <w:rPr>
          <w:i/>
          <w:lang w:eastAsia="en-US"/>
        </w:rPr>
        <w:fldChar w:fldCharType="separate"/>
      </w:r>
      <w:r w:rsidR="00D05633" w:rsidRPr="00D05633">
        <w:rPr>
          <w:i/>
        </w:rPr>
        <w:t xml:space="preserve">Фигура </w:t>
      </w:r>
      <w:r w:rsidR="00D05633" w:rsidRPr="00D05633">
        <w:rPr>
          <w:i/>
          <w:noProof/>
        </w:rPr>
        <w:t>10</w:t>
      </w:r>
      <w:r w:rsidR="008F427A" w:rsidRPr="00865B00">
        <w:rPr>
          <w:i/>
          <w:lang w:eastAsia="en-US"/>
        </w:rPr>
        <w:fldChar w:fldCharType="end"/>
      </w:r>
      <w:r w:rsidR="008F427A">
        <w:rPr>
          <w:lang w:eastAsia="en-US"/>
        </w:rPr>
        <w:t xml:space="preserve">) подготвени  специално за компонентния модел. </w:t>
      </w:r>
      <w:r w:rsidR="0062778C">
        <w:rPr>
          <w:lang w:eastAsia="en-US"/>
        </w:rPr>
        <w:t>Съответно първия инструмент може да се класифицира като по-гъвкав и универсален, от друга страна инструмента за анализ на DS е настроен точно за техния компонентен модел, съответно ще дава много точни резултати когато е приложен над техния код.</w:t>
      </w:r>
    </w:p>
    <w:p w:rsidR="004C5915" w:rsidRDefault="004C5915" w:rsidP="004C5915">
      <w:pPr>
        <w:rPr>
          <w:lang w:eastAsia="en-US"/>
        </w:rPr>
      </w:pPr>
      <w:r>
        <w:rPr>
          <w:lang w:eastAsia="en-US"/>
        </w:rPr>
        <w:t xml:space="preserve">Що се отнася до </w:t>
      </w:r>
      <w:r w:rsidRPr="004C5915">
        <w:rPr>
          <w:i/>
          <w:lang w:eastAsia="en-US"/>
        </w:rPr>
        <w:t>динамичен анализ</w:t>
      </w:r>
      <w:r>
        <w:rPr>
          <w:lang w:eastAsia="en-US"/>
        </w:rPr>
        <w:t xml:space="preserve">, имаме ясно изразена стратегия в първия предложен инструмент за анализ, като метода по който се извършва е от типа </w:t>
      </w:r>
      <w:r>
        <w:rPr>
          <w:i/>
          <w:lang w:eastAsia="en-US"/>
        </w:rPr>
        <w:t>а</w:t>
      </w:r>
      <w:r w:rsidRPr="00583032">
        <w:rPr>
          <w:i/>
          <w:lang w:eastAsia="en-US"/>
        </w:rPr>
        <w:t>нализ при изпълнение на кода</w:t>
      </w:r>
      <w:r>
        <w:rPr>
          <w:lang w:eastAsia="en-US"/>
        </w:rPr>
        <w:t>. За решението на DS нямаме доказателство, че такава функционалност съществува.</w:t>
      </w:r>
    </w:p>
    <w:p w:rsidR="00730EE8" w:rsidRDefault="00730EE8" w:rsidP="004C5915">
      <w:pPr>
        <w:rPr>
          <w:lang w:eastAsia="en-US"/>
        </w:rPr>
      </w:pPr>
      <w:r>
        <w:rPr>
          <w:lang w:eastAsia="en-US"/>
        </w:rPr>
        <w:t>От двата инструмента решението на DS залага използването на мета-модел за техния компонентен модел</w:t>
      </w:r>
      <w:r w:rsidR="004976D7">
        <w:rPr>
          <w:lang w:eastAsia="en-US"/>
        </w:rPr>
        <w:t>, което автоматично открива възможност за създаването на много спомагателни инструменти ра</w:t>
      </w:r>
      <w:r w:rsidR="002947AD">
        <w:rPr>
          <w:lang w:eastAsia="en-US"/>
        </w:rPr>
        <w:t xml:space="preserve">ботещи на базата на мета-модела, което подобрява и неговата </w:t>
      </w:r>
      <w:r w:rsidR="002947AD" w:rsidRPr="002947AD">
        <w:rPr>
          <w:i/>
          <w:lang w:eastAsia="en-US"/>
        </w:rPr>
        <w:t>оперативна съвместимост</w:t>
      </w:r>
      <w:r w:rsidR="002947AD">
        <w:rPr>
          <w:lang w:eastAsia="en-US"/>
        </w:rPr>
        <w:t>.</w:t>
      </w:r>
    </w:p>
    <w:p w:rsidR="00F719A8" w:rsidRDefault="00F719A8" w:rsidP="004C5915">
      <w:pPr>
        <w:rPr>
          <w:ins w:id="118" w:author="mitko" w:date="2015-02-18T20:46:00Z"/>
          <w:lang w:val="en-US" w:eastAsia="en-US"/>
        </w:rPr>
      </w:pPr>
      <w:r>
        <w:rPr>
          <w:lang w:eastAsia="en-US"/>
        </w:rPr>
        <w:t>Инструмента за анализ на DS показва силен акцент на графичното представяне на резултата от анализа, докато при много-изгледния среда това не е толкова силно изразено.</w:t>
      </w:r>
    </w:p>
    <w:p w:rsidR="00D646F7" w:rsidRDefault="00D646F7" w:rsidP="004C5915">
      <w:pPr>
        <w:rPr>
          <w:ins w:id="119" w:author="mitko" w:date="2015-02-18T20:46:00Z"/>
          <w:lang w:val="en-US" w:eastAsia="en-US"/>
        </w:rPr>
      </w:pPr>
    </w:p>
    <w:tbl>
      <w:tblPr>
        <w:tblStyle w:val="TableGrid"/>
        <w:tblW w:w="0" w:type="auto"/>
        <w:tblLook w:val="04A0" w:firstRow="1" w:lastRow="0" w:firstColumn="1" w:lastColumn="0" w:noHBand="0" w:noVBand="1"/>
        <w:tblPrChange w:id="120" w:author="mitko" w:date="2015-02-18T21:17:00Z">
          <w:tblPr>
            <w:tblStyle w:val="TableGrid"/>
            <w:tblW w:w="0" w:type="auto"/>
            <w:tblLook w:val="04A0" w:firstRow="1" w:lastRow="0" w:firstColumn="1" w:lastColumn="0" w:noHBand="0" w:noVBand="1"/>
          </w:tblPr>
        </w:tblPrChange>
      </w:tblPr>
      <w:tblGrid>
        <w:gridCol w:w="2840"/>
        <w:gridCol w:w="2841"/>
        <w:gridCol w:w="2841"/>
        <w:tblGridChange w:id="121">
          <w:tblGrid>
            <w:gridCol w:w="2943"/>
            <w:gridCol w:w="2787"/>
            <w:gridCol w:w="2"/>
            <w:gridCol w:w="2790"/>
          </w:tblGrid>
        </w:tblGridChange>
      </w:tblGrid>
      <w:tr w:rsidR="00D646F7" w:rsidTr="00F559A3">
        <w:trPr>
          <w:ins w:id="122" w:author="mitko" w:date="2015-02-18T20:46:00Z"/>
        </w:trPr>
        <w:tc>
          <w:tcPr>
            <w:tcW w:w="2840" w:type="dxa"/>
            <w:tcBorders>
              <w:tl2br w:val="single" w:sz="4" w:space="0" w:color="auto"/>
            </w:tcBorders>
            <w:shd w:val="clear" w:color="auto" w:fill="D9D9D9" w:themeFill="background1" w:themeFillShade="D9"/>
            <w:tcPrChange w:id="123" w:author="mitko" w:date="2015-02-18T21:17:00Z">
              <w:tcPr>
                <w:tcW w:w="2840" w:type="dxa"/>
              </w:tcPr>
            </w:tcPrChange>
          </w:tcPr>
          <w:p w:rsidR="00F559A3" w:rsidRDefault="00F559A3">
            <w:pPr>
              <w:jc w:val="right"/>
              <w:rPr>
                <w:ins w:id="124" w:author="mitko" w:date="2015-02-18T21:16:00Z"/>
                <w:rFonts w:ascii="Times New Roman" w:hAnsi="Times New Roman"/>
                <w:b/>
                <w:lang w:val="en-US" w:eastAsia="en-US"/>
              </w:rPr>
              <w:pPrChange w:id="125" w:author="mitko" w:date="2015-02-18T21:16:00Z">
                <w:pPr/>
              </w:pPrChange>
            </w:pPr>
            <w:ins w:id="126" w:author="mitko" w:date="2015-02-18T21:16:00Z">
              <w:r>
                <w:rPr>
                  <w:b/>
                  <w:lang w:val="en-US" w:eastAsia="en-US"/>
                </w:rPr>
                <w:t xml:space="preserve">           Инструмент за реинжинеринг</w:t>
              </w:r>
            </w:ins>
          </w:p>
          <w:p w:rsidR="00F559A3" w:rsidRDefault="00F559A3" w:rsidP="004C5915">
            <w:pPr>
              <w:rPr>
                <w:ins w:id="127" w:author="mitko" w:date="2015-02-18T21:16:00Z"/>
                <w:b/>
                <w:lang w:val="en-US" w:eastAsia="en-US"/>
              </w:rPr>
            </w:pPr>
          </w:p>
          <w:p w:rsidR="00F559A3" w:rsidRDefault="00F559A3" w:rsidP="004C5915">
            <w:pPr>
              <w:rPr>
                <w:ins w:id="128" w:author="mitko" w:date="2015-02-18T21:16:00Z"/>
                <w:b/>
                <w:lang w:val="en-US" w:eastAsia="en-US"/>
              </w:rPr>
            </w:pPr>
          </w:p>
          <w:p w:rsidR="00D646F7" w:rsidRPr="005014C1" w:rsidRDefault="00F559A3">
            <w:pPr>
              <w:jc w:val="left"/>
              <w:rPr>
                <w:ins w:id="129" w:author="mitko" w:date="2015-02-18T20:46:00Z"/>
                <w:b/>
                <w:lang w:val="en-US" w:eastAsia="en-US"/>
                <w:rPrChange w:id="130" w:author="mitko" w:date="2015-02-18T21:10:00Z">
                  <w:rPr>
                    <w:ins w:id="131" w:author="mitko" w:date="2015-02-18T20:46:00Z"/>
                    <w:rFonts w:ascii="Times New Roman" w:hAnsi="Times New Roman"/>
                    <w:lang w:val="en-US" w:eastAsia="en-US"/>
                  </w:rPr>
                </w:rPrChange>
              </w:rPr>
              <w:pPrChange w:id="132" w:author="mitko" w:date="2015-02-18T21:16:00Z">
                <w:pPr/>
              </w:pPrChange>
            </w:pPr>
            <w:ins w:id="133" w:author="mitko" w:date="2015-02-18T21:16:00Z">
              <w:r>
                <w:rPr>
                  <w:b/>
                  <w:lang w:val="en-US" w:eastAsia="en-US"/>
                </w:rPr>
                <w:t>Критерий</w:t>
              </w:r>
            </w:ins>
          </w:p>
        </w:tc>
        <w:tc>
          <w:tcPr>
            <w:tcW w:w="2841" w:type="dxa"/>
            <w:shd w:val="clear" w:color="auto" w:fill="F2F2F2" w:themeFill="background1" w:themeFillShade="F2"/>
            <w:tcPrChange w:id="134" w:author="mitko" w:date="2015-02-18T21:17:00Z">
              <w:tcPr>
                <w:tcW w:w="2841" w:type="dxa"/>
                <w:gridSpan w:val="2"/>
              </w:tcPr>
            </w:tcPrChange>
          </w:tcPr>
          <w:p w:rsidR="00D646F7" w:rsidRDefault="001B1A2C">
            <w:pPr>
              <w:jc w:val="center"/>
              <w:rPr>
                <w:ins w:id="135" w:author="mitko" w:date="2015-02-18T21:11:00Z"/>
                <w:rFonts w:ascii="Times New Roman" w:hAnsi="Times New Roman"/>
                <w:b/>
                <w:lang w:val="en-US"/>
              </w:rPr>
              <w:pPrChange w:id="136" w:author="mitko" w:date="2015-02-18T20:48:00Z">
                <w:pPr/>
              </w:pPrChange>
            </w:pPr>
            <w:ins w:id="137" w:author="mitko" w:date="2015-02-18T21:13:00Z">
              <w:r>
                <w:rPr>
                  <w:b/>
                  <w:lang w:val="en-US"/>
                </w:rPr>
                <w:t>М</w:t>
              </w:r>
            </w:ins>
            <w:ins w:id="138" w:author="mitko" w:date="2015-02-18T20:48:00Z">
              <w:r w:rsidR="00D646F7" w:rsidRPr="005014C1">
                <w:rPr>
                  <w:b/>
                  <w:rPrChange w:id="139" w:author="mitko" w:date="2015-02-18T21:10:00Z">
                    <w:rPr/>
                  </w:rPrChange>
                </w:rPr>
                <w:t>ного-изгледна среда за софтуерно архитектурна реконструкция</w:t>
              </w:r>
            </w:ins>
          </w:p>
          <w:p w:rsidR="005014C1" w:rsidRPr="005014C1" w:rsidRDefault="005014C1">
            <w:pPr>
              <w:jc w:val="center"/>
              <w:rPr>
                <w:ins w:id="140" w:author="mitko" w:date="2015-02-18T20:46:00Z"/>
                <w:rFonts w:ascii="Times New Roman" w:hAnsi="Times New Roman"/>
                <w:lang w:val="en-US" w:eastAsia="en-US"/>
              </w:rPr>
              <w:pPrChange w:id="141" w:author="mitko" w:date="2015-02-18T20:48:00Z">
                <w:pPr/>
              </w:pPrChange>
            </w:pPr>
            <w:ins w:id="142" w:author="mitko" w:date="2015-02-18T21:11:00Z">
              <w:r w:rsidRPr="005014C1">
                <w:rPr>
                  <w:lang w:val="en-US"/>
                  <w:rPrChange w:id="143" w:author="mitko" w:date="2015-02-18T21:11:00Z">
                    <w:rPr>
                      <w:b/>
                      <w:lang w:val="en-US"/>
                    </w:rPr>
                  </w:rPrChange>
                </w:rPr>
                <w:t>(</w:t>
              </w:r>
              <w:r w:rsidRPr="005014C1">
                <w:rPr>
                  <w:rFonts w:ascii="Times New Roman" w:hAnsi="Times New Roman"/>
                  <w:i/>
                  <w:lang w:val="en-US"/>
                  <w:rPrChange w:id="144" w:author="mitko" w:date="2015-02-18T21:11:00Z">
                    <w:rPr>
                      <w:b/>
                      <w:lang w:val="en-US"/>
                    </w:rPr>
                  </w:rPrChange>
                </w:rPr>
                <w:fldChar w:fldCharType="begin"/>
              </w:r>
              <w:r w:rsidRPr="005014C1">
                <w:rPr>
                  <w:i/>
                  <w:lang w:val="en-US"/>
                  <w:rPrChange w:id="145" w:author="mitko" w:date="2015-02-18T21:11:00Z">
                    <w:rPr>
                      <w:b/>
                      <w:lang w:val="en-US"/>
                    </w:rPr>
                  </w:rPrChange>
                </w:rPr>
                <w:instrText xml:space="preserve"> REF _Ref412057216 \r \h </w:instrText>
              </w:r>
            </w:ins>
            <w:r w:rsidRPr="005014C1">
              <w:rPr>
                <w:i/>
                <w:lang w:val="en-US"/>
                <w:rPrChange w:id="146" w:author="mitko" w:date="2015-02-18T21:11:00Z">
                  <w:rPr>
                    <w:lang w:val="en-US"/>
                  </w:rPr>
                </w:rPrChange>
              </w:rPr>
              <w:instrText xml:space="preserve"> \* MERGEFORMAT </w:instrText>
            </w:r>
            <w:r w:rsidRPr="005014C1">
              <w:rPr>
                <w:i/>
                <w:lang w:val="en-US"/>
                <w:rPrChange w:id="147" w:author="mitko" w:date="2015-02-18T21:11:00Z">
                  <w:rPr>
                    <w:i/>
                    <w:lang w:val="en-US"/>
                  </w:rPr>
                </w:rPrChange>
              </w:rPr>
            </w:r>
            <w:r w:rsidRPr="005014C1">
              <w:rPr>
                <w:rFonts w:ascii="Times New Roman" w:hAnsi="Times New Roman"/>
                <w:i/>
                <w:lang w:val="en-US"/>
                <w:rPrChange w:id="148" w:author="mitko" w:date="2015-02-18T21:11:00Z">
                  <w:rPr>
                    <w:b/>
                    <w:lang w:val="en-US"/>
                  </w:rPr>
                </w:rPrChange>
              </w:rPr>
              <w:fldChar w:fldCharType="separate"/>
            </w:r>
            <w:r w:rsidR="00D05633">
              <w:rPr>
                <w:i/>
                <w:lang w:val="en-US"/>
              </w:rPr>
              <w:t>2.3.1</w:t>
            </w:r>
            <w:ins w:id="149" w:author="mitko" w:date="2015-02-18T21:11:00Z">
              <w:r w:rsidRPr="005014C1">
                <w:rPr>
                  <w:rFonts w:ascii="Times New Roman" w:hAnsi="Times New Roman"/>
                  <w:i/>
                  <w:lang w:val="en-US"/>
                  <w:rPrChange w:id="150" w:author="mitko" w:date="2015-02-18T21:11:00Z">
                    <w:rPr>
                      <w:b/>
                      <w:lang w:val="en-US"/>
                    </w:rPr>
                  </w:rPrChange>
                </w:rPr>
                <w:fldChar w:fldCharType="end"/>
              </w:r>
              <w:r w:rsidRPr="005014C1">
                <w:rPr>
                  <w:lang w:val="en-US"/>
                  <w:rPrChange w:id="151" w:author="mitko" w:date="2015-02-18T21:11:00Z">
                    <w:rPr>
                      <w:b/>
                      <w:lang w:val="en-US"/>
                    </w:rPr>
                  </w:rPrChange>
                </w:rPr>
                <w:t>)</w:t>
              </w:r>
            </w:ins>
          </w:p>
        </w:tc>
        <w:tc>
          <w:tcPr>
            <w:tcW w:w="2841" w:type="dxa"/>
            <w:shd w:val="clear" w:color="auto" w:fill="F2F2F2" w:themeFill="background1" w:themeFillShade="F2"/>
            <w:tcPrChange w:id="152" w:author="mitko" w:date="2015-02-18T21:17:00Z">
              <w:tcPr>
                <w:tcW w:w="2841" w:type="dxa"/>
              </w:tcPr>
            </w:tcPrChange>
          </w:tcPr>
          <w:p w:rsidR="00D646F7" w:rsidRDefault="00D646F7">
            <w:pPr>
              <w:jc w:val="center"/>
              <w:rPr>
                <w:ins w:id="153" w:author="mitko" w:date="2015-02-18T21:11:00Z"/>
                <w:rFonts w:ascii="Times New Roman" w:hAnsi="Times New Roman"/>
                <w:b/>
                <w:lang w:val="en-US"/>
              </w:rPr>
              <w:pPrChange w:id="154" w:author="mitko" w:date="2015-02-18T20:48:00Z">
                <w:pPr/>
              </w:pPrChange>
            </w:pPr>
            <w:ins w:id="155" w:author="mitko" w:date="2015-02-18T20:48:00Z">
              <w:r w:rsidRPr="005014C1">
                <w:rPr>
                  <w:b/>
                  <w:rPrChange w:id="156" w:author="mitko" w:date="2015-02-18T21:10:00Z">
                    <w:rPr/>
                  </w:rPrChange>
                </w:rPr>
                <w:t>Компонентният модел на</w:t>
              </w:r>
              <w:r w:rsidRPr="005014C1">
                <w:rPr>
                  <w:b/>
                  <w:lang w:val="en-US"/>
                  <w:rPrChange w:id="157" w:author="mitko" w:date="2015-02-18T21:10:00Z">
                    <w:rPr>
                      <w:lang w:val="en-US"/>
                    </w:rPr>
                  </w:rPrChange>
                </w:rPr>
                <w:t xml:space="preserve"> DS</w:t>
              </w:r>
            </w:ins>
          </w:p>
          <w:p w:rsidR="005014C1" w:rsidRPr="005014C1" w:rsidRDefault="005014C1">
            <w:pPr>
              <w:jc w:val="center"/>
              <w:rPr>
                <w:ins w:id="158" w:author="mitko" w:date="2015-02-18T20:46:00Z"/>
                <w:rFonts w:ascii="Times New Roman" w:hAnsi="Times New Roman"/>
                <w:lang w:val="en-US" w:eastAsia="en-US"/>
              </w:rPr>
              <w:pPrChange w:id="159" w:author="mitko" w:date="2015-02-18T20:48:00Z">
                <w:pPr/>
              </w:pPrChange>
            </w:pPr>
            <w:ins w:id="160" w:author="mitko" w:date="2015-02-18T21:11:00Z">
              <w:r w:rsidRPr="005014C1">
                <w:rPr>
                  <w:lang w:val="en-US"/>
                  <w:rPrChange w:id="161" w:author="mitko" w:date="2015-02-18T21:11:00Z">
                    <w:rPr>
                      <w:b/>
                      <w:lang w:val="en-US"/>
                    </w:rPr>
                  </w:rPrChange>
                </w:rPr>
                <w:t>(</w:t>
              </w:r>
              <w:r w:rsidRPr="005014C1">
                <w:rPr>
                  <w:rFonts w:ascii="Times New Roman" w:hAnsi="Times New Roman"/>
                  <w:i/>
                  <w:lang w:val="en-US"/>
                  <w:rPrChange w:id="162" w:author="mitko" w:date="2015-02-18T21:12:00Z">
                    <w:rPr>
                      <w:lang w:val="en-US"/>
                    </w:rPr>
                  </w:rPrChange>
                </w:rPr>
                <w:fldChar w:fldCharType="begin"/>
              </w:r>
              <w:r w:rsidRPr="005014C1">
                <w:rPr>
                  <w:i/>
                  <w:lang w:val="en-US"/>
                  <w:rPrChange w:id="163" w:author="mitko" w:date="2015-02-18T21:12:00Z">
                    <w:rPr>
                      <w:lang w:val="en-US"/>
                    </w:rPr>
                  </w:rPrChange>
                </w:rPr>
                <w:instrText xml:space="preserve"> REF _Ref399773240 \r \h </w:instrText>
              </w:r>
            </w:ins>
            <w:r>
              <w:rPr>
                <w:i/>
                <w:lang w:val="en-US"/>
              </w:rPr>
              <w:instrText xml:space="preserve"> \* MERGEFORMAT </w:instrText>
            </w:r>
            <w:r w:rsidRPr="005014C1">
              <w:rPr>
                <w:i/>
                <w:lang w:val="en-US"/>
                <w:rPrChange w:id="164" w:author="mitko" w:date="2015-02-18T21:12:00Z">
                  <w:rPr>
                    <w:i/>
                    <w:lang w:val="en-US"/>
                  </w:rPr>
                </w:rPrChange>
              </w:rPr>
            </w:r>
            <w:r w:rsidRPr="005014C1">
              <w:rPr>
                <w:rFonts w:ascii="Times New Roman" w:hAnsi="Times New Roman"/>
                <w:i/>
                <w:lang w:val="en-US"/>
                <w:rPrChange w:id="165" w:author="mitko" w:date="2015-02-18T21:12:00Z">
                  <w:rPr>
                    <w:lang w:val="en-US"/>
                  </w:rPr>
                </w:rPrChange>
              </w:rPr>
              <w:fldChar w:fldCharType="separate"/>
            </w:r>
            <w:r w:rsidR="00D05633">
              <w:rPr>
                <w:i/>
                <w:lang w:val="en-US"/>
              </w:rPr>
              <w:t>2.3.2</w:t>
            </w:r>
            <w:ins w:id="166" w:author="mitko" w:date="2015-02-18T21:11:00Z">
              <w:r w:rsidRPr="005014C1">
                <w:rPr>
                  <w:rFonts w:ascii="Times New Roman" w:hAnsi="Times New Roman"/>
                  <w:i/>
                  <w:lang w:val="en-US"/>
                  <w:rPrChange w:id="167" w:author="mitko" w:date="2015-02-18T21:12:00Z">
                    <w:rPr>
                      <w:lang w:val="en-US"/>
                    </w:rPr>
                  </w:rPrChange>
                </w:rPr>
                <w:fldChar w:fldCharType="end"/>
              </w:r>
              <w:r w:rsidRPr="005014C1">
                <w:rPr>
                  <w:lang w:val="en-US"/>
                  <w:rPrChange w:id="168" w:author="mitko" w:date="2015-02-18T21:11:00Z">
                    <w:rPr>
                      <w:b/>
                      <w:lang w:val="en-US"/>
                    </w:rPr>
                  </w:rPrChange>
                </w:rPr>
                <w:t>)</w:t>
              </w:r>
            </w:ins>
          </w:p>
        </w:tc>
      </w:tr>
      <w:tr w:rsidR="00D646F7" w:rsidTr="00EC6251">
        <w:trPr>
          <w:ins w:id="169" w:author="mitko" w:date="2015-02-18T20:48:00Z"/>
        </w:trPr>
        <w:tc>
          <w:tcPr>
            <w:tcW w:w="2840" w:type="dxa"/>
            <w:shd w:val="clear" w:color="auto" w:fill="D9D9D9" w:themeFill="background1" w:themeFillShade="D9"/>
            <w:tcPrChange w:id="170" w:author="mitko" w:date="2015-02-18T21:09:00Z">
              <w:tcPr>
                <w:tcW w:w="2840" w:type="dxa"/>
              </w:tcPr>
            </w:tcPrChange>
          </w:tcPr>
          <w:p w:rsidR="00D646F7" w:rsidRPr="00EC6251" w:rsidRDefault="00D646F7" w:rsidP="00EC6251">
            <w:pPr>
              <w:jc w:val="left"/>
              <w:rPr>
                <w:ins w:id="171" w:author="mitko" w:date="2015-02-18T20:48:00Z"/>
                <w:lang w:val="en-US" w:eastAsia="en-US"/>
              </w:rPr>
            </w:pPr>
            <w:ins w:id="172" w:author="mitko" w:date="2015-02-18T20:49:00Z">
              <w:r w:rsidRPr="00D646F7">
                <w:rPr>
                  <w:b/>
                  <w:lang w:eastAsia="en-US"/>
                  <w:rPrChange w:id="173" w:author="mitko" w:date="2015-02-18T20:50:00Z">
                    <w:rPr>
                      <w:lang w:eastAsia="en-US"/>
                    </w:rPr>
                  </w:rPrChange>
                </w:rPr>
                <w:t>Функционалност</w:t>
              </w:r>
            </w:ins>
          </w:p>
        </w:tc>
        <w:tc>
          <w:tcPr>
            <w:tcW w:w="2841" w:type="dxa"/>
            <w:shd w:val="clear" w:color="auto" w:fill="D9D9D9" w:themeFill="background1" w:themeFillShade="D9"/>
            <w:tcPrChange w:id="174" w:author="mitko" w:date="2015-02-18T21:09:00Z">
              <w:tcPr>
                <w:tcW w:w="2841" w:type="dxa"/>
                <w:gridSpan w:val="2"/>
              </w:tcPr>
            </w:tcPrChange>
          </w:tcPr>
          <w:p w:rsidR="00D646F7" w:rsidRDefault="00D646F7" w:rsidP="004C5915">
            <w:pPr>
              <w:rPr>
                <w:ins w:id="175" w:author="mitko" w:date="2015-02-18T20:48:00Z"/>
                <w:lang w:val="en-US" w:eastAsia="en-US"/>
              </w:rPr>
            </w:pPr>
          </w:p>
        </w:tc>
        <w:tc>
          <w:tcPr>
            <w:tcW w:w="2841" w:type="dxa"/>
            <w:shd w:val="clear" w:color="auto" w:fill="D9D9D9" w:themeFill="background1" w:themeFillShade="D9"/>
            <w:tcPrChange w:id="176" w:author="mitko" w:date="2015-02-18T21:09:00Z">
              <w:tcPr>
                <w:tcW w:w="2841" w:type="dxa"/>
              </w:tcPr>
            </w:tcPrChange>
          </w:tcPr>
          <w:p w:rsidR="00D646F7" w:rsidRDefault="00D646F7" w:rsidP="004C5915">
            <w:pPr>
              <w:rPr>
                <w:ins w:id="177" w:author="mitko" w:date="2015-02-18T20:48:00Z"/>
                <w:lang w:val="en-US" w:eastAsia="en-US"/>
              </w:rPr>
            </w:pPr>
          </w:p>
        </w:tc>
      </w:tr>
      <w:tr w:rsidR="00D646F7" w:rsidTr="00EC6251">
        <w:trPr>
          <w:ins w:id="178" w:author="mitko" w:date="2015-02-18T20:49:00Z"/>
        </w:trPr>
        <w:tc>
          <w:tcPr>
            <w:tcW w:w="2840" w:type="dxa"/>
            <w:shd w:val="clear" w:color="auto" w:fill="D9D9D9" w:themeFill="background1" w:themeFillShade="D9"/>
            <w:vAlign w:val="center"/>
            <w:tcPrChange w:id="179" w:author="mitko" w:date="2015-02-18T21:12:00Z">
              <w:tcPr>
                <w:tcW w:w="2840" w:type="dxa"/>
              </w:tcPr>
            </w:tcPrChange>
          </w:tcPr>
          <w:p w:rsidR="00D646F7" w:rsidRPr="005014C1" w:rsidRDefault="00D646F7">
            <w:pPr>
              <w:pStyle w:val="ListParagraph"/>
              <w:numPr>
                <w:ilvl w:val="0"/>
                <w:numId w:val="26"/>
              </w:numPr>
              <w:jc w:val="left"/>
              <w:rPr>
                <w:ins w:id="180" w:author="mitko" w:date="2015-02-18T20:49:00Z"/>
                <w:rFonts w:ascii="Times New Roman" w:hAnsi="Times New Roman"/>
                <w:lang w:eastAsia="en-US"/>
              </w:rPr>
              <w:pPrChange w:id="181" w:author="mitko" w:date="2015-02-18T21:12:00Z">
                <w:pPr/>
              </w:pPrChange>
            </w:pPr>
            <w:ins w:id="182" w:author="mitko" w:date="2015-02-18T20:50:00Z">
              <w:r w:rsidRPr="005014C1">
                <w:rPr>
                  <w:lang w:eastAsia="en-US"/>
                  <w:rPrChange w:id="183" w:author="mitko" w:date="2015-02-18T21:10:00Z">
                    <w:rPr>
                      <w:b/>
                      <w:lang w:eastAsia="en-US"/>
                    </w:rPr>
                  </w:rPrChange>
                </w:rPr>
                <w:t>Структурен анализ</w:t>
              </w:r>
            </w:ins>
          </w:p>
        </w:tc>
        <w:tc>
          <w:tcPr>
            <w:tcW w:w="2841" w:type="dxa"/>
            <w:vAlign w:val="center"/>
            <w:tcPrChange w:id="184" w:author="mitko" w:date="2015-02-18T21:12:00Z">
              <w:tcPr>
                <w:tcW w:w="2841" w:type="dxa"/>
              </w:tcPr>
            </w:tcPrChange>
          </w:tcPr>
          <w:p w:rsidR="000942F6" w:rsidRDefault="00D646F7">
            <w:pPr>
              <w:jc w:val="center"/>
              <w:rPr>
                <w:ins w:id="185" w:author="mitko" w:date="2015-02-18T20:57:00Z"/>
                <w:rFonts w:ascii="Times New Roman" w:hAnsi="Times New Roman"/>
                <w:szCs w:val="18"/>
                <w:lang w:val="en-US" w:eastAsia="en-US"/>
              </w:rPr>
              <w:pPrChange w:id="186" w:author="mitko" w:date="2015-02-18T20:57:00Z">
                <w:pPr>
                  <w:ind w:left="1000"/>
                </w:pPr>
              </w:pPrChange>
            </w:pPr>
            <w:ins w:id="187" w:author="mitko" w:date="2015-02-18T20:52:00Z">
              <w:r>
                <w:rPr>
                  <w:lang w:val="en-US" w:eastAsia="en-US"/>
                </w:rPr>
                <w:t>ДА</w:t>
              </w:r>
            </w:ins>
          </w:p>
          <w:p w:rsidR="00D646F7" w:rsidRDefault="00D646F7">
            <w:pPr>
              <w:jc w:val="center"/>
              <w:rPr>
                <w:ins w:id="188" w:author="mitko" w:date="2015-02-18T20:49:00Z"/>
                <w:rFonts w:ascii="Times New Roman" w:hAnsi="Times New Roman"/>
                <w:szCs w:val="18"/>
                <w:lang w:val="en-US" w:eastAsia="en-US"/>
              </w:rPr>
              <w:pPrChange w:id="189" w:author="mitko" w:date="2015-02-18T20:57:00Z">
                <w:pPr>
                  <w:ind w:left="1000"/>
                </w:pPr>
              </w:pPrChange>
            </w:pPr>
            <w:ins w:id="190" w:author="mitko" w:date="2015-02-18T20:52:00Z">
              <w:r>
                <w:rPr>
                  <w:lang w:val="en-US" w:eastAsia="en-US"/>
                </w:rPr>
                <w:t>(</w:t>
              </w:r>
            </w:ins>
            <w:ins w:id="191" w:author="mitko" w:date="2015-02-18T20:56:00Z">
              <w:r w:rsidR="000942F6">
                <w:rPr>
                  <w:lang w:val="en-US" w:eastAsia="en-US"/>
                </w:rPr>
                <w:t>на базата на предварително заготвени сценарии за изпълнение</w:t>
              </w:r>
            </w:ins>
            <w:ins w:id="192" w:author="mitko" w:date="2015-02-18T20:52:00Z">
              <w:r>
                <w:rPr>
                  <w:lang w:val="en-US" w:eastAsia="en-US"/>
                </w:rPr>
                <w:t>)</w:t>
              </w:r>
            </w:ins>
          </w:p>
        </w:tc>
        <w:tc>
          <w:tcPr>
            <w:tcW w:w="2841" w:type="dxa"/>
            <w:vAlign w:val="center"/>
            <w:tcPrChange w:id="193" w:author="mitko" w:date="2015-02-18T21:12:00Z">
              <w:tcPr>
                <w:tcW w:w="2841" w:type="dxa"/>
                <w:gridSpan w:val="2"/>
              </w:tcPr>
            </w:tcPrChange>
          </w:tcPr>
          <w:p w:rsidR="00D646F7" w:rsidRDefault="000942F6">
            <w:pPr>
              <w:jc w:val="center"/>
              <w:rPr>
                <w:ins w:id="194" w:author="mitko" w:date="2015-02-18T20:57:00Z"/>
                <w:rFonts w:ascii="Times New Roman" w:hAnsi="Times New Roman"/>
                <w:szCs w:val="18"/>
                <w:lang w:val="en-US" w:eastAsia="en-US"/>
              </w:rPr>
              <w:pPrChange w:id="195" w:author="mitko" w:date="2015-02-18T20:57:00Z">
                <w:pPr>
                  <w:ind w:left="1000"/>
                </w:pPr>
              </w:pPrChange>
            </w:pPr>
            <w:ins w:id="196" w:author="mitko" w:date="2015-02-18T20:57:00Z">
              <w:r>
                <w:rPr>
                  <w:lang w:val="en-US" w:eastAsia="en-US"/>
                </w:rPr>
                <w:t>ДА</w:t>
              </w:r>
            </w:ins>
          </w:p>
          <w:p w:rsidR="000942F6" w:rsidRDefault="000942F6">
            <w:pPr>
              <w:jc w:val="center"/>
              <w:rPr>
                <w:ins w:id="197" w:author="mitko" w:date="2015-02-18T20:49:00Z"/>
                <w:rFonts w:ascii="Times New Roman" w:hAnsi="Times New Roman"/>
                <w:szCs w:val="18"/>
                <w:lang w:val="en-US" w:eastAsia="en-US"/>
              </w:rPr>
              <w:pPrChange w:id="198" w:author="mitko" w:date="2015-02-18T20:57:00Z">
                <w:pPr>
                  <w:ind w:left="1000"/>
                </w:pPr>
              </w:pPrChange>
            </w:pPr>
            <w:ins w:id="199" w:author="mitko" w:date="2015-02-18T20:57:00Z">
              <w:r>
                <w:rPr>
                  <w:lang w:val="en-US" w:eastAsia="en-US"/>
                </w:rPr>
                <w:t>(на базата на предварително дефинирани екстрактори)</w:t>
              </w:r>
            </w:ins>
          </w:p>
        </w:tc>
      </w:tr>
      <w:tr w:rsidR="00D646F7" w:rsidTr="00EC6251">
        <w:trPr>
          <w:ins w:id="200" w:author="mitko" w:date="2015-02-18T20:50:00Z"/>
        </w:trPr>
        <w:tc>
          <w:tcPr>
            <w:tcW w:w="2840" w:type="dxa"/>
            <w:shd w:val="clear" w:color="auto" w:fill="D9D9D9" w:themeFill="background1" w:themeFillShade="D9"/>
            <w:tcPrChange w:id="201" w:author="mitko" w:date="2015-02-18T21:12:00Z">
              <w:tcPr>
                <w:tcW w:w="2840" w:type="dxa"/>
              </w:tcPr>
            </w:tcPrChange>
          </w:tcPr>
          <w:p w:rsidR="00D646F7" w:rsidRPr="005014C1" w:rsidRDefault="00D646F7">
            <w:pPr>
              <w:pStyle w:val="ListParagraph"/>
              <w:numPr>
                <w:ilvl w:val="0"/>
                <w:numId w:val="26"/>
              </w:numPr>
              <w:jc w:val="left"/>
              <w:rPr>
                <w:ins w:id="202" w:author="mitko" w:date="2015-02-18T20:50:00Z"/>
                <w:lang w:eastAsia="en-US"/>
                <w:rPrChange w:id="203" w:author="mitko" w:date="2015-02-18T21:10:00Z">
                  <w:rPr>
                    <w:ins w:id="204" w:author="mitko" w:date="2015-02-18T20:50:00Z"/>
                    <w:rFonts w:ascii="Times New Roman" w:hAnsi="Times New Roman"/>
                    <w:b/>
                    <w:lang w:eastAsia="en-US"/>
                  </w:rPr>
                </w:rPrChange>
              </w:rPr>
              <w:pPrChange w:id="205" w:author="mitko" w:date="2015-02-18T21:12:00Z">
                <w:pPr/>
              </w:pPrChange>
            </w:pPr>
            <w:ins w:id="206" w:author="mitko" w:date="2015-02-18T20:50:00Z">
              <w:r w:rsidRPr="005014C1">
                <w:rPr>
                  <w:lang w:eastAsia="en-US"/>
                  <w:rPrChange w:id="207" w:author="mitko" w:date="2015-02-18T21:10:00Z">
                    <w:rPr>
                      <w:b/>
                      <w:lang w:eastAsia="en-US"/>
                    </w:rPr>
                  </w:rPrChange>
                </w:rPr>
                <w:t>Динамичен анализ</w:t>
              </w:r>
            </w:ins>
          </w:p>
        </w:tc>
        <w:tc>
          <w:tcPr>
            <w:tcW w:w="2841" w:type="dxa"/>
            <w:vAlign w:val="center"/>
            <w:tcPrChange w:id="208" w:author="mitko" w:date="2015-02-18T21:12:00Z">
              <w:tcPr>
                <w:tcW w:w="2841" w:type="dxa"/>
              </w:tcPr>
            </w:tcPrChange>
          </w:tcPr>
          <w:p w:rsidR="00D646F7" w:rsidRDefault="000942F6">
            <w:pPr>
              <w:jc w:val="center"/>
              <w:rPr>
                <w:ins w:id="209" w:author="mitko" w:date="2015-02-18T20:50:00Z"/>
                <w:rFonts w:ascii="Times New Roman" w:hAnsi="Times New Roman"/>
                <w:szCs w:val="18"/>
                <w:lang w:val="en-US" w:eastAsia="en-US"/>
              </w:rPr>
              <w:pPrChange w:id="210" w:author="mitko" w:date="2015-02-18T20:57:00Z">
                <w:pPr>
                  <w:ind w:left="1000"/>
                </w:pPr>
              </w:pPrChange>
            </w:pPr>
            <w:ins w:id="211" w:author="mitko" w:date="2015-02-18T20:58:00Z">
              <w:r>
                <w:rPr>
                  <w:lang w:val="en-US" w:eastAsia="en-US"/>
                </w:rPr>
                <w:t>ДА</w:t>
              </w:r>
            </w:ins>
          </w:p>
        </w:tc>
        <w:tc>
          <w:tcPr>
            <w:tcW w:w="2841" w:type="dxa"/>
            <w:vAlign w:val="center"/>
            <w:tcPrChange w:id="212" w:author="mitko" w:date="2015-02-18T21:12:00Z">
              <w:tcPr>
                <w:tcW w:w="2841" w:type="dxa"/>
                <w:gridSpan w:val="2"/>
              </w:tcPr>
            </w:tcPrChange>
          </w:tcPr>
          <w:p w:rsidR="000942F6" w:rsidRDefault="000942F6">
            <w:pPr>
              <w:jc w:val="center"/>
              <w:rPr>
                <w:ins w:id="213" w:author="mitko" w:date="2015-02-18T20:50:00Z"/>
                <w:rFonts w:ascii="Times New Roman" w:hAnsi="Times New Roman"/>
                <w:szCs w:val="18"/>
                <w:lang w:val="en-US" w:eastAsia="en-US"/>
              </w:rPr>
              <w:pPrChange w:id="214" w:author="mitko" w:date="2015-02-18T21:04:00Z">
                <w:pPr>
                  <w:ind w:left="1000"/>
                </w:pPr>
              </w:pPrChange>
            </w:pPr>
            <w:ins w:id="215" w:author="mitko" w:date="2015-02-18T21:03:00Z">
              <w:r>
                <w:rPr>
                  <w:lang w:val="en-US" w:eastAsia="en-US"/>
                </w:rPr>
                <w:t>НЕ</w:t>
              </w:r>
            </w:ins>
          </w:p>
        </w:tc>
      </w:tr>
      <w:tr w:rsidR="00D646F7" w:rsidTr="00EC6251">
        <w:trPr>
          <w:ins w:id="216" w:author="mitko" w:date="2015-02-18T20:50:00Z"/>
        </w:trPr>
        <w:tc>
          <w:tcPr>
            <w:tcW w:w="2840" w:type="dxa"/>
            <w:shd w:val="clear" w:color="auto" w:fill="D9D9D9" w:themeFill="background1" w:themeFillShade="D9"/>
            <w:tcPrChange w:id="217" w:author="mitko" w:date="2015-02-18T21:12:00Z">
              <w:tcPr>
                <w:tcW w:w="2840" w:type="dxa"/>
              </w:tcPr>
            </w:tcPrChange>
          </w:tcPr>
          <w:p w:rsidR="00D646F7" w:rsidRPr="005014C1" w:rsidRDefault="00D646F7">
            <w:pPr>
              <w:pStyle w:val="ListParagraph"/>
              <w:numPr>
                <w:ilvl w:val="0"/>
                <w:numId w:val="26"/>
              </w:numPr>
              <w:rPr>
                <w:ins w:id="218" w:author="mitko" w:date="2015-02-18T20:50:00Z"/>
                <w:rFonts w:ascii="Times New Roman" w:hAnsi="Times New Roman"/>
                <w:lang w:eastAsia="en-US"/>
              </w:rPr>
              <w:pPrChange w:id="219" w:author="mitko" w:date="2015-02-18T21:10:00Z">
                <w:pPr/>
              </w:pPrChange>
            </w:pPr>
            <w:ins w:id="220" w:author="mitko" w:date="2015-02-18T20:50:00Z">
              <w:r w:rsidRPr="005014C1">
                <w:rPr>
                  <w:lang w:eastAsia="en-US"/>
                  <w:rPrChange w:id="221" w:author="mitko" w:date="2015-02-18T21:10:00Z">
                    <w:rPr>
                      <w:b/>
                      <w:lang w:eastAsia="en-US"/>
                    </w:rPr>
                  </w:rPrChange>
                </w:rPr>
                <w:t>Мета-модел</w:t>
              </w:r>
            </w:ins>
          </w:p>
        </w:tc>
        <w:tc>
          <w:tcPr>
            <w:tcW w:w="2841" w:type="dxa"/>
            <w:vAlign w:val="center"/>
            <w:tcPrChange w:id="222" w:author="mitko" w:date="2015-02-18T21:12:00Z">
              <w:tcPr>
                <w:tcW w:w="2841" w:type="dxa"/>
              </w:tcPr>
            </w:tcPrChange>
          </w:tcPr>
          <w:p w:rsidR="00D646F7" w:rsidRDefault="005014C1">
            <w:pPr>
              <w:jc w:val="center"/>
              <w:rPr>
                <w:ins w:id="223" w:author="mitko" w:date="2015-02-18T20:50:00Z"/>
                <w:rFonts w:ascii="Times New Roman" w:hAnsi="Times New Roman"/>
                <w:szCs w:val="18"/>
                <w:lang w:val="en-US" w:eastAsia="en-US"/>
              </w:rPr>
              <w:pPrChange w:id="224" w:author="mitko" w:date="2015-02-18T21:04:00Z">
                <w:pPr>
                  <w:ind w:left="1000"/>
                </w:pPr>
              </w:pPrChange>
            </w:pPr>
            <w:ins w:id="225" w:author="mitko" w:date="2015-02-18T21:06:00Z">
              <w:r>
                <w:rPr>
                  <w:lang w:val="en-US" w:eastAsia="en-US"/>
                </w:rPr>
                <w:t>НЕ</w:t>
              </w:r>
            </w:ins>
          </w:p>
        </w:tc>
        <w:tc>
          <w:tcPr>
            <w:tcW w:w="2841" w:type="dxa"/>
            <w:vAlign w:val="center"/>
            <w:tcPrChange w:id="226" w:author="mitko" w:date="2015-02-18T21:12:00Z">
              <w:tcPr>
                <w:tcW w:w="2841" w:type="dxa"/>
                <w:gridSpan w:val="2"/>
              </w:tcPr>
            </w:tcPrChange>
          </w:tcPr>
          <w:p w:rsidR="00D646F7" w:rsidRDefault="005014C1">
            <w:pPr>
              <w:jc w:val="center"/>
              <w:rPr>
                <w:ins w:id="227" w:author="mitko" w:date="2015-02-18T20:50:00Z"/>
                <w:rFonts w:ascii="Times New Roman" w:hAnsi="Times New Roman"/>
                <w:szCs w:val="18"/>
                <w:lang w:val="en-US" w:eastAsia="en-US"/>
              </w:rPr>
              <w:pPrChange w:id="228" w:author="mitko" w:date="2015-02-18T21:04:00Z">
                <w:pPr>
                  <w:ind w:left="1000"/>
                </w:pPr>
              </w:pPrChange>
            </w:pPr>
            <w:ins w:id="229" w:author="mitko" w:date="2015-02-18T21:06:00Z">
              <w:r>
                <w:rPr>
                  <w:lang w:val="en-US" w:eastAsia="en-US"/>
                </w:rPr>
                <w:t>ДА</w:t>
              </w:r>
            </w:ins>
          </w:p>
        </w:tc>
      </w:tr>
      <w:tr w:rsidR="00D646F7" w:rsidTr="00EC6251">
        <w:trPr>
          <w:ins w:id="230" w:author="mitko" w:date="2015-02-18T20:51:00Z"/>
        </w:trPr>
        <w:tc>
          <w:tcPr>
            <w:tcW w:w="2840" w:type="dxa"/>
            <w:shd w:val="clear" w:color="auto" w:fill="D9D9D9" w:themeFill="background1" w:themeFillShade="D9"/>
            <w:tcPrChange w:id="231" w:author="mitko" w:date="2015-02-18T21:12:00Z">
              <w:tcPr>
                <w:tcW w:w="2840" w:type="dxa"/>
              </w:tcPr>
            </w:tcPrChange>
          </w:tcPr>
          <w:p w:rsidR="00D646F7" w:rsidRPr="00D646F7" w:rsidRDefault="00D646F7" w:rsidP="00D646F7">
            <w:pPr>
              <w:rPr>
                <w:ins w:id="232" w:author="mitko" w:date="2015-02-18T20:51:00Z"/>
                <w:b/>
                <w:lang w:eastAsia="en-US"/>
                <w:rPrChange w:id="233" w:author="mitko" w:date="2015-02-18T20:51:00Z">
                  <w:rPr>
                    <w:ins w:id="234" w:author="mitko" w:date="2015-02-18T20:51:00Z"/>
                    <w:rFonts w:ascii="Times New Roman" w:hAnsi="Times New Roman"/>
                    <w:lang w:eastAsia="en-US"/>
                  </w:rPr>
                </w:rPrChange>
              </w:rPr>
            </w:pPr>
            <w:ins w:id="235" w:author="mitko" w:date="2015-02-18T20:51:00Z">
              <w:r w:rsidRPr="00D646F7">
                <w:rPr>
                  <w:b/>
                  <w:lang w:eastAsia="en-US"/>
                  <w:rPrChange w:id="236" w:author="mitko" w:date="2015-02-18T20:51:00Z">
                    <w:rPr>
                      <w:lang w:eastAsia="en-US"/>
                    </w:rPr>
                  </w:rPrChange>
                </w:rPr>
                <w:t>Гъвкавост</w:t>
              </w:r>
            </w:ins>
          </w:p>
        </w:tc>
        <w:tc>
          <w:tcPr>
            <w:tcW w:w="2841" w:type="dxa"/>
            <w:shd w:val="clear" w:color="auto" w:fill="D9D9D9" w:themeFill="background1" w:themeFillShade="D9"/>
            <w:vAlign w:val="center"/>
            <w:tcPrChange w:id="237" w:author="mitko" w:date="2015-02-18T21:12:00Z">
              <w:tcPr>
                <w:tcW w:w="2841" w:type="dxa"/>
              </w:tcPr>
            </w:tcPrChange>
          </w:tcPr>
          <w:p w:rsidR="00D646F7" w:rsidRDefault="00D646F7" w:rsidP="00EC6251">
            <w:pPr>
              <w:jc w:val="center"/>
              <w:rPr>
                <w:ins w:id="238" w:author="mitko" w:date="2015-02-18T20:51:00Z"/>
                <w:lang w:val="en-US" w:eastAsia="en-US"/>
              </w:rPr>
            </w:pPr>
          </w:p>
        </w:tc>
        <w:tc>
          <w:tcPr>
            <w:tcW w:w="2841" w:type="dxa"/>
            <w:shd w:val="clear" w:color="auto" w:fill="D9D9D9" w:themeFill="background1" w:themeFillShade="D9"/>
            <w:vAlign w:val="center"/>
            <w:tcPrChange w:id="239" w:author="mitko" w:date="2015-02-18T21:12:00Z">
              <w:tcPr>
                <w:tcW w:w="2841" w:type="dxa"/>
                <w:gridSpan w:val="2"/>
              </w:tcPr>
            </w:tcPrChange>
          </w:tcPr>
          <w:p w:rsidR="00D646F7" w:rsidRDefault="00D646F7" w:rsidP="00EC6251">
            <w:pPr>
              <w:jc w:val="center"/>
              <w:rPr>
                <w:ins w:id="240" w:author="mitko" w:date="2015-02-18T20:51:00Z"/>
                <w:lang w:val="en-US" w:eastAsia="en-US"/>
              </w:rPr>
            </w:pPr>
          </w:p>
        </w:tc>
      </w:tr>
      <w:tr w:rsidR="00D646F7" w:rsidTr="00EC6251">
        <w:trPr>
          <w:ins w:id="241" w:author="mitko" w:date="2015-02-18T20:51:00Z"/>
        </w:trPr>
        <w:tc>
          <w:tcPr>
            <w:tcW w:w="2840" w:type="dxa"/>
            <w:shd w:val="clear" w:color="auto" w:fill="D9D9D9" w:themeFill="background1" w:themeFillShade="D9"/>
            <w:tcPrChange w:id="242" w:author="mitko" w:date="2015-02-18T21:13:00Z">
              <w:tcPr>
                <w:tcW w:w="2840" w:type="dxa"/>
              </w:tcPr>
            </w:tcPrChange>
          </w:tcPr>
          <w:p w:rsidR="00D646F7" w:rsidRPr="001B1A2C" w:rsidRDefault="00D646F7">
            <w:pPr>
              <w:pStyle w:val="ListParagraph"/>
              <w:numPr>
                <w:ilvl w:val="0"/>
                <w:numId w:val="26"/>
              </w:numPr>
              <w:jc w:val="left"/>
              <w:rPr>
                <w:ins w:id="243" w:author="mitko" w:date="2015-02-18T20:51:00Z"/>
                <w:lang w:eastAsia="en-US"/>
                <w:rPrChange w:id="244" w:author="mitko" w:date="2015-02-18T21:12:00Z">
                  <w:rPr>
                    <w:ins w:id="245" w:author="mitko" w:date="2015-02-18T20:51:00Z"/>
                    <w:rFonts w:ascii="Times New Roman" w:hAnsi="Times New Roman"/>
                    <w:b/>
                    <w:lang w:eastAsia="en-US"/>
                  </w:rPr>
                </w:rPrChange>
              </w:rPr>
              <w:pPrChange w:id="246" w:author="mitko" w:date="2015-02-18T21:12:00Z">
                <w:pPr/>
              </w:pPrChange>
            </w:pPr>
            <w:ins w:id="247" w:author="mitko" w:date="2015-02-18T20:51:00Z">
              <w:r w:rsidRPr="001B1A2C">
                <w:rPr>
                  <w:lang w:eastAsia="en-US"/>
                  <w:rPrChange w:id="248" w:author="mitko" w:date="2015-02-18T21:12:00Z">
                    <w:rPr>
                      <w:b/>
                      <w:lang w:eastAsia="en-US"/>
                    </w:rPr>
                  </w:rPrChange>
                </w:rPr>
                <w:t>Степен на покритие на потенциални архитектури</w:t>
              </w:r>
            </w:ins>
          </w:p>
        </w:tc>
        <w:tc>
          <w:tcPr>
            <w:tcW w:w="2841" w:type="dxa"/>
            <w:vAlign w:val="center"/>
            <w:tcPrChange w:id="249" w:author="mitko" w:date="2015-02-18T21:13:00Z">
              <w:tcPr>
                <w:tcW w:w="2841" w:type="dxa"/>
              </w:tcPr>
            </w:tcPrChange>
          </w:tcPr>
          <w:p w:rsidR="000942F6" w:rsidRDefault="005014C1">
            <w:pPr>
              <w:jc w:val="center"/>
              <w:rPr>
                <w:ins w:id="250" w:author="mitko" w:date="2015-02-18T20:51:00Z"/>
                <w:rFonts w:ascii="Times New Roman" w:hAnsi="Times New Roman"/>
                <w:szCs w:val="18"/>
                <w:lang w:val="en-US" w:eastAsia="en-US"/>
              </w:rPr>
              <w:pPrChange w:id="251" w:author="mitko" w:date="2015-02-18T21:05:00Z">
                <w:pPr>
                  <w:ind w:left="1000"/>
                </w:pPr>
              </w:pPrChange>
            </w:pPr>
            <w:ins w:id="252" w:author="mitko" w:date="2015-02-18T21:07:00Z">
              <w:r>
                <w:rPr>
                  <w:lang w:val="en-US" w:eastAsia="en-US"/>
                </w:rPr>
                <w:t>н</w:t>
              </w:r>
            </w:ins>
            <w:ins w:id="253" w:author="mitko" w:date="2015-02-18T21:04:00Z">
              <w:r w:rsidR="000942F6">
                <w:rPr>
                  <w:lang w:val="en-US" w:eastAsia="en-US"/>
                </w:rPr>
                <w:t>е е ограничен</w:t>
              </w:r>
            </w:ins>
          </w:p>
        </w:tc>
        <w:tc>
          <w:tcPr>
            <w:tcW w:w="2841" w:type="dxa"/>
            <w:vAlign w:val="center"/>
            <w:tcPrChange w:id="254" w:author="mitko" w:date="2015-02-18T21:13:00Z">
              <w:tcPr>
                <w:tcW w:w="2841" w:type="dxa"/>
                <w:gridSpan w:val="2"/>
              </w:tcPr>
            </w:tcPrChange>
          </w:tcPr>
          <w:p w:rsidR="00D646F7" w:rsidRDefault="005014C1">
            <w:pPr>
              <w:jc w:val="center"/>
              <w:rPr>
                <w:ins w:id="255" w:author="mitko" w:date="2015-02-18T20:51:00Z"/>
                <w:rFonts w:ascii="Times New Roman" w:hAnsi="Times New Roman"/>
                <w:szCs w:val="18"/>
                <w:lang w:val="en-US" w:eastAsia="en-US"/>
              </w:rPr>
              <w:pPrChange w:id="256" w:author="mitko" w:date="2015-02-18T21:05:00Z">
                <w:pPr>
                  <w:ind w:left="1000"/>
                </w:pPr>
              </w:pPrChange>
            </w:pPr>
            <w:ins w:id="257" w:author="mitko" w:date="2015-02-18T21:07:00Z">
              <w:r>
                <w:rPr>
                  <w:lang w:val="en-US" w:eastAsia="en-US"/>
                </w:rPr>
                <w:t>з</w:t>
              </w:r>
            </w:ins>
            <w:ins w:id="258" w:author="mitko" w:date="2015-02-18T21:05:00Z">
              <w:r w:rsidR="000942F6">
                <w:rPr>
                  <w:lang w:val="en-US" w:eastAsia="en-US"/>
                </w:rPr>
                <w:t>ависи от дефинираните екстрактори</w:t>
              </w:r>
            </w:ins>
          </w:p>
        </w:tc>
      </w:tr>
      <w:tr w:rsidR="00D646F7" w:rsidTr="00EC6251">
        <w:trPr>
          <w:ins w:id="259" w:author="mitko" w:date="2015-02-18T20:51:00Z"/>
        </w:trPr>
        <w:tc>
          <w:tcPr>
            <w:tcW w:w="2840" w:type="dxa"/>
            <w:shd w:val="clear" w:color="auto" w:fill="D9D9D9" w:themeFill="background1" w:themeFillShade="D9"/>
            <w:tcPrChange w:id="260" w:author="mitko" w:date="2015-02-18T21:13:00Z">
              <w:tcPr>
                <w:tcW w:w="2840" w:type="dxa"/>
              </w:tcPr>
            </w:tcPrChange>
          </w:tcPr>
          <w:p w:rsidR="00D646F7" w:rsidRPr="001B1A2C" w:rsidRDefault="00D646F7">
            <w:pPr>
              <w:pStyle w:val="ListParagraph"/>
              <w:numPr>
                <w:ilvl w:val="0"/>
                <w:numId w:val="26"/>
              </w:numPr>
              <w:rPr>
                <w:ins w:id="261" w:author="mitko" w:date="2015-02-18T20:51:00Z"/>
                <w:rFonts w:ascii="Times New Roman" w:hAnsi="Times New Roman"/>
                <w:lang w:eastAsia="en-US"/>
              </w:rPr>
              <w:pPrChange w:id="262" w:author="mitko" w:date="2015-02-18T21:12:00Z">
                <w:pPr/>
              </w:pPrChange>
            </w:pPr>
            <w:ins w:id="263" w:author="mitko" w:date="2015-02-18T20:51:00Z">
              <w:r w:rsidRPr="001B1A2C">
                <w:rPr>
                  <w:lang w:eastAsia="en-US"/>
                  <w:rPrChange w:id="264" w:author="mitko" w:date="2015-02-18T21:12:00Z">
                    <w:rPr>
                      <w:b/>
                      <w:lang w:eastAsia="en-US"/>
                    </w:rPr>
                  </w:rPrChange>
                </w:rPr>
                <w:lastRenderedPageBreak/>
                <w:t>Оперативна съвместимост</w:t>
              </w:r>
            </w:ins>
          </w:p>
        </w:tc>
        <w:tc>
          <w:tcPr>
            <w:tcW w:w="2841" w:type="dxa"/>
            <w:vAlign w:val="center"/>
            <w:tcPrChange w:id="265" w:author="mitko" w:date="2015-02-18T21:13:00Z">
              <w:tcPr>
                <w:tcW w:w="2841" w:type="dxa"/>
              </w:tcPr>
            </w:tcPrChange>
          </w:tcPr>
          <w:p w:rsidR="00D646F7" w:rsidRDefault="005014C1">
            <w:pPr>
              <w:jc w:val="center"/>
              <w:rPr>
                <w:ins w:id="266" w:author="mitko" w:date="2015-02-18T20:51:00Z"/>
                <w:rFonts w:ascii="Times New Roman" w:hAnsi="Times New Roman"/>
                <w:szCs w:val="18"/>
                <w:lang w:val="en-US" w:eastAsia="en-US"/>
              </w:rPr>
              <w:pPrChange w:id="267" w:author="mitko" w:date="2015-02-18T21:07:00Z">
                <w:pPr>
                  <w:ind w:left="1000"/>
                </w:pPr>
              </w:pPrChange>
            </w:pPr>
            <w:ins w:id="268" w:author="mitko" w:date="2015-02-18T21:06:00Z">
              <w:r>
                <w:rPr>
                  <w:lang w:val="en-US" w:eastAsia="en-US"/>
                </w:rPr>
                <w:t>ограничена</w:t>
              </w:r>
            </w:ins>
          </w:p>
        </w:tc>
        <w:tc>
          <w:tcPr>
            <w:tcW w:w="2841" w:type="dxa"/>
            <w:vAlign w:val="center"/>
            <w:tcPrChange w:id="269" w:author="mitko" w:date="2015-02-18T21:13:00Z">
              <w:tcPr>
                <w:tcW w:w="2841" w:type="dxa"/>
                <w:gridSpan w:val="2"/>
              </w:tcPr>
            </w:tcPrChange>
          </w:tcPr>
          <w:p w:rsidR="00D646F7" w:rsidRDefault="005014C1">
            <w:pPr>
              <w:jc w:val="center"/>
              <w:rPr>
                <w:ins w:id="270" w:author="mitko" w:date="2015-02-18T20:51:00Z"/>
                <w:rFonts w:ascii="Times New Roman" w:hAnsi="Times New Roman"/>
                <w:szCs w:val="18"/>
                <w:lang w:val="en-US" w:eastAsia="en-US"/>
              </w:rPr>
              <w:pPrChange w:id="271" w:author="mitko" w:date="2015-02-18T21:06:00Z">
                <w:pPr>
                  <w:ind w:left="1000"/>
                </w:pPr>
              </w:pPrChange>
            </w:pPr>
            <w:ins w:id="272" w:author="mitko" w:date="2015-02-18T21:07:00Z">
              <w:r>
                <w:rPr>
                  <w:lang w:val="en-US" w:eastAsia="en-US"/>
                </w:rPr>
                <w:t>б</w:t>
              </w:r>
            </w:ins>
            <w:ins w:id="273" w:author="mitko" w:date="2015-02-18T21:06:00Z">
              <w:r>
                <w:rPr>
                  <w:lang w:val="en-US" w:eastAsia="en-US"/>
                </w:rPr>
                <w:t>огата</w:t>
              </w:r>
            </w:ins>
          </w:p>
        </w:tc>
      </w:tr>
      <w:tr w:rsidR="00D646F7" w:rsidTr="00EC6251">
        <w:trPr>
          <w:ins w:id="274" w:author="mitko" w:date="2015-02-18T20:51:00Z"/>
        </w:trPr>
        <w:tc>
          <w:tcPr>
            <w:tcW w:w="2840" w:type="dxa"/>
            <w:shd w:val="clear" w:color="auto" w:fill="D9D9D9" w:themeFill="background1" w:themeFillShade="D9"/>
            <w:vAlign w:val="center"/>
            <w:tcPrChange w:id="275" w:author="mitko" w:date="2015-02-18T21:13:00Z">
              <w:tcPr>
                <w:tcW w:w="2840" w:type="dxa"/>
              </w:tcPr>
            </w:tcPrChange>
          </w:tcPr>
          <w:p w:rsidR="00D646F7" w:rsidRPr="00D646F7" w:rsidRDefault="00D646F7" w:rsidP="00EC6251">
            <w:pPr>
              <w:jc w:val="left"/>
              <w:rPr>
                <w:ins w:id="276" w:author="mitko" w:date="2015-02-18T20:51:00Z"/>
                <w:lang w:eastAsia="en-US"/>
              </w:rPr>
            </w:pPr>
            <w:ins w:id="277" w:author="mitko" w:date="2015-02-18T20:51:00Z">
              <w:r w:rsidRPr="003D47D2">
                <w:rPr>
                  <w:b/>
                  <w:lang w:eastAsia="en-US"/>
                </w:rPr>
                <w:t>Потребителски интерфейс</w:t>
              </w:r>
            </w:ins>
          </w:p>
        </w:tc>
        <w:tc>
          <w:tcPr>
            <w:tcW w:w="2841" w:type="dxa"/>
            <w:vAlign w:val="center"/>
            <w:tcPrChange w:id="278" w:author="mitko" w:date="2015-02-18T21:13:00Z">
              <w:tcPr>
                <w:tcW w:w="2841" w:type="dxa"/>
              </w:tcPr>
            </w:tcPrChange>
          </w:tcPr>
          <w:p w:rsidR="00D646F7" w:rsidRDefault="005014C1">
            <w:pPr>
              <w:jc w:val="center"/>
              <w:rPr>
                <w:ins w:id="279" w:author="mitko" w:date="2015-02-18T20:51:00Z"/>
                <w:rFonts w:ascii="Times New Roman" w:hAnsi="Times New Roman"/>
                <w:szCs w:val="18"/>
                <w:lang w:val="en-US" w:eastAsia="en-US"/>
              </w:rPr>
              <w:pPrChange w:id="280" w:author="mitko" w:date="2015-02-18T21:08:00Z">
                <w:pPr>
                  <w:ind w:left="1000"/>
                </w:pPr>
              </w:pPrChange>
            </w:pPr>
            <w:ins w:id="281" w:author="mitko" w:date="2015-02-18T21:08:00Z">
              <w:r>
                <w:rPr>
                  <w:lang w:val="en-US" w:eastAsia="en-US"/>
                </w:rPr>
                <w:t>ограничен</w:t>
              </w:r>
            </w:ins>
          </w:p>
        </w:tc>
        <w:tc>
          <w:tcPr>
            <w:tcW w:w="2841" w:type="dxa"/>
            <w:vAlign w:val="center"/>
            <w:tcPrChange w:id="282" w:author="mitko" w:date="2015-02-18T21:13:00Z">
              <w:tcPr>
                <w:tcW w:w="2841" w:type="dxa"/>
                <w:gridSpan w:val="2"/>
              </w:tcPr>
            </w:tcPrChange>
          </w:tcPr>
          <w:p w:rsidR="005014C1" w:rsidRDefault="00EC6251">
            <w:pPr>
              <w:jc w:val="center"/>
              <w:rPr>
                <w:ins w:id="283" w:author="mitko" w:date="2015-02-18T21:09:00Z"/>
                <w:rFonts w:ascii="Times New Roman" w:hAnsi="Times New Roman"/>
                <w:szCs w:val="18"/>
                <w:lang w:val="en-US" w:eastAsia="en-US"/>
              </w:rPr>
              <w:pPrChange w:id="284" w:author="mitko" w:date="2015-02-18T21:08:00Z">
                <w:pPr>
                  <w:ind w:left="1000"/>
                </w:pPr>
              </w:pPrChange>
            </w:pPr>
            <w:ins w:id="285" w:author="mitko" w:date="2015-02-18T21:09:00Z">
              <w:r>
                <w:rPr>
                  <w:lang w:val="en-US" w:eastAsia="en-US"/>
                </w:rPr>
                <w:t>Б</w:t>
              </w:r>
            </w:ins>
            <w:ins w:id="286" w:author="mitko" w:date="2015-02-18T21:08:00Z">
              <w:r w:rsidR="005014C1">
                <w:rPr>
                  <w:lang w:val="en-US" w:eastAsia="en-US"/>
                </w:rPr>
                <w:t>огат</w:t>
              </w:r>
            </w:ins>
          </w:p>
          <w:p w:rsidR="00D646F7" w:rsidRDefault="005014C1">
            <w:pPr>
              <w:keepNext/>
              <w:jc w:val="center"/>
              <w:rPr>
                <w:ins w:id="287" w:author="mitko" w:date="2015-02-18T20:51:00Z"/>
                <w:rFonts w:ascii="Times New Roman" w:hAnsi="Times New Roman"/>
                <w:szCs w:val="18"/>
                <w:lang w:val="en-US" w:eastAsia="en-US"/>
              </w:rPr>
              <w:pPrChange w:id="288" w:author="mitko" w:date="2015-02-18T21:17:00Z">
                <w:pPr>
                  <w:ind w:left="1000"/>
                </w:pPr>
              </w:pPrChange>
            </w:pPr>
            <w:ins w:id="289" w:author="mitko" w:date="2015-02-18T21:09:00Z">
              <w:r>
                <w:rPr>
                  <w:lang w:val="en-US" w:eastAsia="en-US"/>
                </w:rPr>
                <w:t>(</w:t>
              </w:r>
            </w:ins>
            <w:ins w:id="290" w:author="mitko" w:date="2015-02-18T21:08:00Z">
              <w:r>
                <w:rPr>
                  <w:lang w:val="en-US" w:eastAsia="en-US"/>
                </w:rPr>
                <w:t xml:space="preserve">с възможности за </w:t>
              </w:r>
            </w:ins>
            <w:ins w:id="291" w:author="mitko" w:date="2015-02-18T21:09:00Z">
              <w:r>
                <w:rPr>
                  <w:lang w:val="en-US" w:eastAsia="en-US"/>
                </w:rPr>
                <w:t>разширяване)</w:t>
              </w:r>
            </w:ins>
          </w:p>
        </w:tc>
      </w:tr>
    </w:tbl>
    <w:p w:rsidR="00D646F7" w:rsidRPr="00F559A3" w:rsidRDefault="00F559A3">
      <w:pPr>
        <w:pStyle w:val="Caption"/>
        <w:rPr>
          <w:lang w:val="en-US"/>
          <w:rPrChange w:id="292" w:author="mitko" w:date="2015-02-18T21:17:00Z">
            <w:rPr>
              <w:lang w:eastAsia="en-US"/>
            </w:rPr>
          </w:rPrChange>
        </w:rPr>
        <w:pPrChange w:id="293" w:author="mitko" w:date="2015-02-18T21:17:00Z">
          <w:pPr/>
        </w:pPrChange>
      </w:pPr>
      <w:ins w:id="294" w:author="mitko" w:date="2015-02-18T21:17:00Z">
        <w:r>
          <w:t xml:space="preserve">Таблица </w:t>
        </w:r>
        <w:r>
          <w:fldChar w:fldCharType="begin"/>
        </w:r>
        <w:r>
          <w:instrText xml:space="preserve"> SEQ Таблица \* ARABIC </w:instrText>
        </w:r>
      </w:ins>
      <w:r>
        <w:fldChar w:fldCharType="separate"/>
      </w:r>
      <w:r w:rsidR="00D05633">
        <w:rPr>
          <w:noProof/>
        </w:rPr>
        <w:t>1</w:t>
      </w:r>
      <w:ins w:id="295" w:author="mitko" w:date="2015-02-18T21:17:00Z">
        <w:r>
          <w:fldChar w:fldCharType="end"/>
        </w:r>
        <w:r>
          <w:rPr>
            <w:lang w:val="en-US"/>
          </w:rPr>
          <w:t xml:space="preserve"> (</w:t>
        </w:r>
      </w:ins>
      <w:ins w:id="296" w:author="mitko" w:date="2015-02-18T21:18:00Z">
        <w:r>
          <w:rPr>
            <w:lang w:val="en-US"/>
          </w:rPr>
          <w:t>Сравнителен анализ на съществуващи инструменти</w:t>
        </w:r>
      </w:ins>
      <w:ins w:id="297" w:author="mitko" w:date="2015-02-18T21:17:00Z">
        <w:r>
          <w:rPr>
            <w:lang w:val="en-US"/>
          </w:rPr>
          <w:t>)</w:t>
        </w:r>
      </w:ins>
    </w:p>
    <w:p w:rsidR="00C3793A" w:rsidRDefault="00505D85" w:rsidP="007F13AB">
      <w:pPr>
        <w:pStyle w:val="Heading2"/>
      </w:pPr>
      <w:bookmarkStart w:id="298" w:name="_Toc397092998"/>
      <w:bookmarkStart w:id="299" w:name="_Toc412390708"/>
      <w:r>
        <w:rPr>
          <w:lang w:val="ru-RU"/>
        </w:rPr>
        <w:t>Изводи</w:t>
      </w:r>
      <w:bookmarkEnd w:id="298"/>
      <w:bookmarkEnd w:id="299"/>
    </w:p>
    <w:p w:rsidR="00E92A43" w:rsidRPr="007C46C9" w:rsidRDefault="00EB52EB" w:rsidP="00E92A43">
      <w:pPr>
        <w:rPr>
          <w:lang w:val="en-US"/>
          <w:rPrChange w:id="300" w:author="mitko" w:date="2015-02-18T21:43:00Z">
            <w:rPr/>
          </w:rPrChange>
        </w:rPr>
      </w:pPr>
      <w:r>
        <w:t>След като бяха изложени основните метод</w:t>
      </w:r>
      <w:r w:rsidR="00611734">
        <w:t>и</w:t>
      </w:r>
      <w:r>
        <w:t xml:space="preserve"> в реверсивния </w:t>
      </w:r>
      <w:r w:rsidR="008F427A">
        <w:t>инженеринг</w:t>
      </w:r>
      <w:r>
        <w:t xml:space="preserve"> </w:t>
      </w:r>
      <w:r w:rsidR="0081307C">
        <w:t xml:space="preserve">и връзките между тях, </w:t>
      </w:r>
      <w:r>
        <w:t>както и необходимите термини и дефин</w:t>
      </w:r>
      <w:r w:rsidR="00A22236">
        <w:t>иции от софтуерните архитектури</w:t>
      </w:r>
      <w:r w:rsidR="005261C0">
        <w:t>, които са изграждащи блокове при р</w:t>
      </w:r>
      <w:r w:rsidR="00731A75">
        <w:t>ешение на проблема от заданието, беше представено и концептуа</w:t>
      </w:r>
      <w:r w:rsidR="00232DC9">
        <w:t>л</w:t>
      </w:r>
      <w:r w:rsidR="00731A75">
        <w:t>но описание на среда за архитектурна реконструкция</w:t>
      </w:r>
      <w:r w:rsidR="00232DC9">
        <w:t>.</w:t>
      </w:r>
      <w:r w:rsidR="007C10F4">
        <w:t xml:space="preserve"> </w:t>
      </w:r>
      <w:del w:id="301" w:author="aldi" w:date="2015-02-16T16:13:00Z">
        <w:r w:rsidR="007C10F4" w:rsidDel="006C72E6">
          <w:delText xml:space="preserve">Предложени </w:delText>
        </w:r>
      </w:del>
      <w:ins w:id="302" w:author="aldi" w:date="2015-02-16T16:13:00Z">
        <w:r w:rsidR="006C72E6">
          <w:t xml:space="preserve">Представени и анализирани </w:t>
        </w:r>
      </w:ins>
      <w:r w:rsidR="007C10F4">
        <w:t>бяха и две съществуващи решения на зададения проблем</w:t>
      </w:r>
      <w:ins w:id="303" w:author="aldi" w:date="2015-02-16T16:14:00Z">
        <w:r w:rsidR="006C72E6">
          <w:t>,</w:t>
        </w:r>
      </w:ins>
      <w:r w:rsidR="009D295F">
        <w:t xml:space="preserve"> както и критерии за анализ на такъв тип система. </w:t>
      </w:r>
      <w:del w:id="304" w:author="aldi" w:date="2015-02-16T16:14:00Z">
        <w:r w:rsidR="009D295F" w:rsidDel="006C72E6">
          <w:delText xml:space="preserve">Съответно беше направен и анализ на двете решения. </w:delText>
        </w:r>
      </w:del>
      <w:r w:rsidR="009D295F">
        <w:t>На кратко</w:t>
      </w:r>
      <w:r w:rsidR="007C10F4">
        <w:t xml:space="preserve"> </w:t>
      </w:r>
      <w:r w:rsidR="00130BD6">
        <w:t>първата предложена</w:t>
      </w:r>
      <w:r w:rsidR="009D295F">
        <w:t xml:space="preserve"> </w:t>
      </w:r>
      <w:r w:rsidR="003940B4">
        <w:t xml:space="preserve">съществуваща </w:t>
      </w:r>
      <w:r w:rsidR="009D295F">
        <w:t>система за анализ</w:t>
      </w:r>
      <w:r w:rsidR="00130BD6">
        <w:t xml:space="preserve"> (</w:t>
      </w:r>
      <w:r w:rsidR="003940B4">
        <w:t xml:space="preserve">много-изгледна среда за архитектурна реконструкция, виж </w:t>
      </w:r>
      <w:r w:rsidR="00130BD6" w:rsidRPr="007C10F4">
        <w:rPr>
          <w:i/>
        </w:rPr>
        <w:fldChar w:fldCharType="begin"/>
      </w:r>
      <w:r w:rsidR="00130BD6" w:rsidRPr="007C10F4">
        <w:rPr>
          <w:i/>
        </w:rPr>
        <w:instrText xml:space="preserve"> REF _Ref399773104 \r \h </w:instrText>
      </w:r>
      <w:r w:rsidR="00130BD6">
        <w:rPr>
          <w:i/>
        </w:rPr>
        <w:instrText xml:space="preserve"> \* MERGEFORMAT </w:instrText>
      </w:r>
      <w:r w:rsidR="00130BD6" w:rsidRPr="007C10F4">
        <w:rPr>
          <w:i/>
        </w:rPr>
      </w:r>
      <w:r w:rsidR="00130BD6" w:rsidRPr="007C10F4">
        <w:rPr>
          <w:i/>
        </w:rPr>
        <w:fldChar w:fldCharType="separate"/>
      </w:r>
      <w:r w:rsidR="00D05633">
        <w:rPr>
          <w:i/>
        </w:rPr>
        <w:t>2.3.1</w:t>
      </w:r>
      <w:r w:rsidR="00130BD6" w:rsidRPr="007C10F4">
        <w:rPr>
          <w:i/>
        </w:rPr>
        <w:fldChar w:fldCharType="end"/>
      </w:r>
      <w:r w:rsidR="00130BD6">
        <w:t>)</w:t>
      </w:r>
      <w:r w:rsidR="007C10F4">
        <w:t xml:space="preserve"> предлага по-голяма гъвкавост що се отнася да типа изследвана архитектура</w:t>
      </w:r>
      <w:r w:rsidR="003940B4">
        <w:t>.</w:t>
      </w:r>
      <w:r w:rsidR="007C10F4">
        <w:t xml:space="preserve"> </w:t>
      </w:r>
      <w:r w:rsidR="003940B4">
        <w:t>Д</w:t>
      </w:r>
      <w:r w:rsidR="00EA1F74">
        <w:t xml:space="preserve">окато </w:t>
      </w:r>
      <w:r w:rsidR="003940B4">
        <w:t xml:space="preserve">втората предложена (платформа за реверсивен инженеринг и компонентен модел на DS, виж </w:t>
      </w:r>
      <w:r w:rsidR="003940B4" w:rsidRPr="00BB0502">
        <w:rPr>
          <w:i/>
        </w:rPr>
        <w:fldChar w:fldCharType="begin"/>
      </w:r>
      <w:r w:rsidR="003940B4" w:rsidRPr="00BB0502">
        <w:rPr>
          <w:i/>
        </w:rPr>
        <w:instrText xml:space="preserve"> REF _Ref399773240 \r \h </w:instrText>
      </w:r>
      <w:r w:rsidR="003940B4">
        <w:rPr>
          <w:i/>
        </w:rPr>
        <w:instrText xml:space="preserve"> \* MERGEFORMAT </w:instrText>
      </w:r>
      <w:r w:rsidR="003940B4" w:rsidRPr="00BB0502">
        <w:rPr>
          <w:i/>
        </w:rPr>
      </w:r>
      <w:r w:rsidR="003940B4" w:rsidRPr="00BB0502">
        <w:rPr>
          <w:i/>
        </w:rPr>
        <w:fldChar w:fldCharType="separate"/>
      </w:r>
      <w:r w:rsidR="00D05633">
        <w:rPr>
          <w:i/>
        </w:rPr>
        <w:t>2.3.2</w:t>
      </w:r>
      <w:r w:rsidR="003940B4" w:rsidRPr="00BB0502">
        <w:rPr>
          <w:i/>
        </w:rPr>
        <w:fldChar w:fldCharType="end"/>
      </w:r>
      <w:r w:rsidR="003940B4">
        <w:t>)</w:t>
      </w:r>
      <w:r w:rsidR="00EA1F74">
        <w:t xml:space="preserve"> е силно стандартизирана и подготвена за конкретен компонентен модел</w:t>
      </w:r>
      <w:r w:rsidR="003940B4">
        <w:t>, описан с предварително дефиниран мета-модел (</w:t>
      </w:r>
      <w:r w:rsidR="003940B4" w:rsidRPr="003940B4">
        <w:rPr>
          <w:i/>
        </w:rPr>
        <w:fldChar w:fldCharType="begin"/>
      </w:r>
      <w:r w:rsidR="003940B4" w:rsidRPr="003940B4">
        <w:rPr>
          <w:i/>
        </w:rPr>
        <w:instrText xml:space="preserve"> REF _Ref409553589 \r \h </w:instrText>
      </w:r>
      <w:r w:rsidR="003940B4">
        <w:rPr>
          <w:i/>
        </w:rPr>
        <w:instrText xml:space="preserve"> \* MERGEFORMAT </w:instrText>
      </w:r>
      <w:r w:rsidR="003940B4" w:rsidRPr="003940B4">
        <w:rPr>
          <w:i/>
        </w:rPr>
      </w:r>
      <w:r w:rsidR="003940B4" w:rsidRPr="003940B4">
        <w:rPr>
          <w:i/>
        </w:rPr>
        <w:fldChar w:fldCharType="separate"/>
      </w:r>
      <w:r w:rsidR="00D05633">
        <w:rPr>
          <w:i/>
        </w:rPr>
        <w:t>2.3.2.4</w:t>
      </w:r>
      <w:r w:rsidR="003940B4" w:rsidRPr="003940B4">
        <w:rPr>
          <w:i/>
        </w:rPr>
        <w:fldChar w:fldCharType="end"/>
      </w:r>
      <w:r w:rsidR="003940B4">
        <w:t>)</w:t>
      </w:r>
      <w:r w:rsidR="007F4DDB">
        <w:t xml:space="preserve">, </w:t>
      </w:r>
      <w:r w:rsidR="003940B4">
        <w:t>благодарение на който се създава</w:t>
      </w:r>
      <w:r w:rsidR="007F4DDB">
        <w:t xml:space="preserve"> възможност за </w:t>
      </w:r>
      <w:r w:rsidR="003940B4">
        <w:t xml:space="preserve">лесно изграждане и </w:t>
      </w:r>
      <w:r w:rsidR="007F4DDB">
        <w:t xml:space="preserve">кооперация </w:t>
      </w:r>
      <w:r w:rsidR="003940B4">
        <w:t>на</w:t>
      </w:r>
      <w:r w:rsidR="007F4DDB">
        <w:t xml:space="preserve"> голяма гама от инструменти базирани на същия </w:t>
      </w:r>
      <w:r w:rsidR="003940B4">
        <w:t>мета-</w:t>
      </w:r>
      <w:commentRangeStart w:id="305"/>
      <w:r w:rsidR="003940B4">
        <w:t>модел</w:t>
      </w:r>
      <w:commentRangeEnd w:id="305"/>
      <w:r w:rsidR="006C72E6">
        <w:rPr>
          <w:rStyle w:val="CommentReference"/>
        </w:rPr>
        <w:commentReference w:id="305"/>
      </w:r>
      <w:r w:rsidR="003940B4">
        <w:t>.</w:t>
      </w:r>
      <w:ins w:id="306" w:author="mitko" w:date="2015-02-18T21:43:00Z">
        <w:r w:rsidR="007C46C9">
          <w:rPr>
            <w:lang w:val="en-US"/>
          </w:rPr>
          <w:t xml:space="preserve"> Предложените решения </w:t>
        </w:r>
      </w:ins>
      <w:ins w:id="307" w:author="mitko" w:date="2015-02-18T21:44:00Z">
        <w:r w:rsidR="007C46C9">
          <w:rPr>
            <w:lang w:val="en-US"/>
          </w:rPr>
          <w:t xml:space="preserve">дават насоки за решаване на </w:t>
        </w:r>
      </w:ins>
      <w:ins w:id="308" w:author="mitko" w:date="2015-02-18T21:45:00Z">
        <w:r w:rsidR="007C46C9">
          <w:rPr>
            <w:lang w:val="en-US"/>
          </w:rPr>
          <w:t>проблемите от заданието, но не покриват всичките изисквания. За това се налага да се разработи ново приложение</w:t>
        </w:r>
      </w:ins>
      <w:ins w:id="309" w:author="mitko" w:date="2015-02-18T21:47:00Z">
        <w:r w:rsidR="007C46C9">
          <w:rPr>
            <w:lang w:val="en-US"/>
          </w:rPr>
          <w:t>, което да отговаря напълно на заданието.</w:t>
        </w:r>
      </w:ins>
    </w:p>
    <w:p w:rsidR="00FD5F55" w:rsidRDefault="00FD5F55" w:rsidP="00FD5F55">
      <w:pPr>
        <w:pStyle w:val="Heading1"/>
      </w:pPr>
      <w:bookmarkStart w:id="310" w:name="_Toc397093004"/>
      <w:bookmarkStart w:id="311" w:name="_Ref411171407"/>
      <w:bookmarkStart w:id="312" w:name="_Ref411179971"/>
      <w:bookmarkStart w:id="313" w:name="_Ref412309746"/>
      <w:bookmarkStart w:id="314" w:name="_Ref412315193"/>
      <w:bookmarkStart w:id="315" w:name="_Toc397092999"/>
      <w:bookmarkStart w:id="316" w:name="_Toc412390709"/>
      <w:r w:rsidRPr="001B597C">
        <w:lastRenderedPageBreak/>
        <w:t>Анализ</w:t>
      </w:r>
      <w:bookmarkEnd w:id="310"/>
      <w:bookmarkEnd w:id="311"/>
      <w:bookmarkEnd w:id="312"/>
      <w:bookmarkEnd w:id="313"/>
      <w:bookmarkEnd w:id="314"/>
      <w:bookmarkEnd w:id="316"/>
    </w:p>
    <w:p w:rsidR="0047532A" w:rsidRPr="0047532A" w:rsidRDefault="0047532A" w:rsidP="0047532A">
      <w:pPr>
        <w:rPr>
          <w:b/>
        </w:rPr>
      </w:pPr>
      <w:r w:rsidRPr="0047532A">
        <w:rPr>
          <w:b/>
        </w:rPr>
        <w:t>Абстракт:</w:t>
      </w:r>
    </w:p>
    <w:p w:rsidR="0047532A" w:rsidRPr="00F07FC8" w:rsidRDefault="0047532A" w:rsidP="0047532A">
      <w:r>
        <w:t>Главата започва с развиване на концептуален модел на базата на заданието</w:t>
      </w:r>
      <w:r w:rsidR="003305F0">
        <w:t xml:space="preserve"> (точка </w:t>
      </w:r>
      <w:r w:rsidR="003305F0" w:rsidRPr="00603C94">
        <w:rPr>
          <w:i/>
        </w:rPr>
        <w:fldChar w:fldCharType="begin"/>
      </w:r>
      <w:r w:rsidR="003305F0" w:rsidRPr="00603C94">
        <w:rPr>
          <w:i/>
        </w:rPr>
        <w:instrText xml:space="preserve"> REF _Ref397600358 \r \h </w:instrText>
      </w:r>
      <w:r w:rsidR="003305F0">
        <w:rPr>
          <w:i/>
        </w:rPr>
        <w:instrText xml:space="preserve"> \* MERGEFORMAT </w:instrText>
      </w:r>
      <w:r w:rsidR="003305F0" w:rsidRPr="00603C94">
        <w:rPr>
          <w:i/>
        </w:rPr>
      </w:r>
      <w:r w:rsidR="003305F0" w:rsidRPr="00603C94">
        <w:rPr>
          <w:i/>
        </w:rPr>
        <w:fldChar w:fldCharType="separate"/>
      </w:r>
      <w:r w:rsidR="00D05633">
        <w:rPr>
          <w:i/>
        </w:rPr>
        <w:t>1.5</w:t>
      </w:r>
      <w:r w:rsidR="003305F0" w:rsidRPr="00603C94">
        <w:rPr>
          <w:i/>
        </w:rPr>
        <w:fldChar w:fldCharType="end"/>
      </w:r>
      <w:r w:rsidR="003305F0">
        <w:t>)</w:t>
      </w:r>
      <w:r>
        <w:t xml:space="preserve"> като последователно се добавят необходими </w:t>
      </w:r>
      <w:r w:rsidR="003305F0">
        <w:t>елементи (процеси и структури от данни), които първоначално не са видими от задани</w:t>
      </w:r>
      <w:r w:rsidR="00F07FC8">
        <w:t xml:space="preserve">ето. Този процес продължава до достигане на завършен концептуален модел. </w:t>
      </w:r>
      <w:r w:rsidR="003D0377">
        <w:t>След това разширяваме концептуалния модел и го представяме посредством</w:t>
      </w:r>
      <w:r w:rsidR="001F76CC">
        <w:t xml:space="preserve"> диаграм</w:t>
      </w:r>
      <w:r w:rsidR="00365B0D">
        <w:t>и</w:t>
      </w:r>
      <w:r w:rsidR="001F76CC">
        <w:t xml:space="preserve"> на процесите</w:t>
      </w:r>
      <w:r w:rsidR="003D0377">
        <w:t>.</w:t>
      </w:r>
      <w:r w:rsidR="001F76CC">
        <w:t xml:space="preserve"> </w:t>
      </w:r>
      <w:r w:rsidR="00F07FC8">
        <w:t xml:space="preserve">На базата на този концептуален модел описваме: </w:t>
      </w:r>
      <w:r w:rsidR="00F07FC8" w:rsidRPr="00F07FC8">
        <w:rPr>
          <w:i/>
        </w:rPr>
        <w:t>типични случаи на употреба</w:t>
      </w:r>
      <w:r w:rsidR="00F07FC8">
        <w:t xml:space="preserve">, </w:t>
      </w:r>
      <w:r w:rsidR="00F07FC8" w:rsidRPr="00F07FC8">
        <w:rPr>
          <w:i/>
        </w:rPr>
        <w:t>мета-модел на архитектурното хранилище</w:t>
      </w:r>
      <w:r w:rsidR="00F07FC8">
        <w:t xml:space="preserve">, в което ще складираме анализираната архитектурна информация, </w:t>
      </w:r>
      <w:r w:rsidR="00F07FC8" w:rsidRPr="00F07FC8">
        <w:rPr>
          <w:i/>
        </w:rPr>
        <w:t>формат на генерирания базов код</w:t>
      </w:r>
      <w:r w:rsidR="00F07FC8">
        <w:t xml:space="preserve"> и </w:t>
      </w:r>
      <w:r w:rsidR="00F07FC8" w:rsidRPr="00F07FC8">
        <w:rPr>
          <w:i/>
        </w:rPr>
        <w:t>групата от критерии</w:t>
      </w:r>
      <w:r w:rsidR="00F07FC8">
        <w:t xml:space="preserve"> на базата, които ще изпълняваме над проекта под анализ. </w:t>
      </w:r>
    </w:p>
    <w:p w:rsidR="00FD5F55" w:rsidRDefault="00FD5F55" w:rsidP="00FD5F55">
      <w:pPr>
        <w:pStyle w:val="Heading2"/>
      </w:pPr>
      <w:bookmarkStart w:id="317" w:name="_Toc397093005"/>
      <w:bookmarkStart w:id="318" w:name="_Ref397945242"/>
      <w:bookmarkStart w:id="319" w:name="_Ref398223866"/>
      <w:bookmarkStart w:id="320" w:name="_Ref408855430"/>
      <w:bookmarkStart w:id="321" w:name="_Ref409559519"/>
      <w:bookmarkStart w:id="322" w:name="_Toc412390710"/>
      <w:r>
        <w:rPr>
          <w:lang w:val="ru-RU"/>
        </w:rPr>
        <w:t>Концептуален</w:t>
      </w:r>
      <w:r w:rsidRPr="008F427A">
        <w:t xml:space="preserve"> модел</w:t>
      </w:r>
      <w:bookmarkEnd w:id="317"/>
      <w:bookmarkEnd w:id="318"/>
      <w:bookmarkEnd w:id="319"/>
      <w:bookmarkEnd w:id="320"/>
      <w:bookmarkEnd w:id="321"/>
      <w:bookmarkEnd w:id="322"/>
    </w:p>
    <w:p w:rsidR="00FD5F55" w:rsidRDefault="00FD5F55" w:rsidP="00FD5F55">
      <w:r>
        <w:t xml:space="preserve">Следвайки основните изисквания от точка </w:t>
      </w:r>
      <w:r w:rsidRPr="00603C94">
        <w:rPr>
          <w:i/>
        </w:rPr>
        <w:fldChar w:fldCharType="begin"/>
      </w:r>
      <w:r w:rsidRPr="00603C94">
        <w:rPr>
          <w:i/>
        </w:rPr>
        <w:instrText xml:space="preserve"> REF _Ref397600358 \r \h </w:instrText>
      </w:r>
      <w:r>
        <w:rPr>
          <w:i/>
        </w:rPr>
        <w:instrText xml:space="preserve"> \* MERGEFORMAT </w:instrText>
      </w:r>
      <w:r w:rsidRPr="00603C94">
        <w:rPr>
          <w:i/>
        </w:rPr>
      </w:r>
      <w:r w:rsidRPr="00603C94">
        <w:rPr>
          <w:i/>
        </w:rPr>
        <w:fldChar w:fldCharType="separate"/>
      </w:r>
      <w:r w:rsidR="00D05633">
        <w:rPr>
          <w:i/>
        </w:rPr>
        <w:t>1.5</w:t>
      </w:r>
      <w:r w:rsidRPr="00603C94">
        <w:rPr>
          <w:i/>
        </w:rPr>
        <w:fldChar w:fldCharType="end"/>
      </w:r>
      <w:r>
        <w:t>, можем да извлечем две основни функционалности на системата:</w:t>
      </w:r>
    </w:p>
    <w:p w:rsidR="00FD5F55" w:rsidRPr="00351077" w:rsidRDefault="00FD5F55" w:rsidP="00A930EA">
      <w:pPr>
        <w:pStyle w:val="ListParagraph"/>
        <w:numPr>
          <w:ilvl w:val="0"/>
          <w:numId w:val="13"/>
        </w:numPr>
        <w:rPr>
          <w:i/>
        </w:rPr>
      </w:pPr>
      <w:r w:rsidRPr="00351077">
        <w:rPr>
          <w:i/>
        </w:rPr>
        <w:t>Изпълнение на автоматичен анализ върху даден код</w:t>
      </w:r>
    </w:p>
    <w:p w:rsidR="00FD5F55" w:rsidRDefault="00FD5F55" w:rsidP="00A930EA">
      <w:pPr>
        <w:pStyle w:val="ListParagraph"/>
        <w:numPr>
          <w:ilvl w:val="0"/>
          <w:numId w:val="13"/>
        </w:numPr>
      </w:pPr>
      <w:r w:rsidRPr="00351077">
        <w:rPr>
          <w:i/>
        </w:rPr>
        <w:t>Генерация на базов код</w:t>
      </w:r>
    </w:p>
    <w:p w:rsidR="00FD5F55" w:rsidRDefault="00FD5F55" w:rsidP="00FD5F55">
      <w:r>
        <w:t xml:space="preserve">Първата функционалност ще обхожда структурата и елементите на кода от проекта под анализ и ще търси </w:t>
      </w:r>
      <w:r w:rsidR="008F427A">
        <w:t>съвкупност</w:t>
      </w:r>
      <w:r>
        <w:t xml:space="preserve"> от доказателства за наличието на основни архитектурни елементи. При наличието на достатъчно доказателства за съществуването на базов архитектурен елемент той ще бъде отразен в хранилището за архитектурни артефакти, като връзките му с други такива артефакти също ще бъдат отразени (ако има такива). След като всички елементи от проекта под анализ са обходени, ще разполагаме с хранилище отразяващо елементите на архитектурата и връзките между тях.</w:t>
      </w:r>
    </w:p>
    <w:p w:rsidR="00FD5F55" w:rsidRDefault="00FD5F55" w:rsidP="00FD5F55">
      <w:pPr>
        <w:rPr>
          <w:lang w:val="en-US"/>
        </w:rPr>
      </w:pPr>
      <w:r>
        <w:t xml:space="preserve">След като разполагаме с хранилище отговарящо на архитектурата на системата може да започне генерация на базов код. Т.е. с предварително заготвени файлови шаблони и структура, обхождайки хранилището генерираме </w:t>
      </w:r>
      <w:bookmarkStart w:id="323" w:name="OLE_LINK3"/>
      <w:bookmarkStart w:id="324" w:name="OLE_LINK4"/>
      <w:r>
        <w:t>файлове осигуряващи средата на комуникация и обвивка на основните архитектурни елементи</w:t>
      </w:r>
      <w:bookmarkEnd w:id="323"/>
      <w:bookmarkEnd w:id="324"/>
      <w:r>
        <w:t>.</w:t>
      </w:r>
    </w:p>
    <w:p w:rsidR="00E65D5B" w:rsidRPr="00E65D5B" w:rsidRDefault="00E65D5B" w:rsidP="00FD5F55">
      <w:pPr>
        <w:rPr>
          <w:lang w:val="en-US"/>
        </w:rPr>
      </w:pPr>
    </w:p>
    <w:p w:rsidR="00FD5F55" w:rsidRDefault="00FD5F55" w:rsidP="00FD5F55">
      <w:pPr>
        <w:keepNext/>
        <w:jc w:val="center"/>
      </w:pPr>
      <w:r>
        <w:rPr>
          <w:noProof/>
          <w:lang w:val="en-US" w:eastAsia="en-US"/>
        </w:rPr>
        <w:drawing>
          <wp:inline distT="0" distB="0" distL="0" distR="0" wp14:anchorId="236B4041" wp14:editId="648CBA87">
            <wp:extent cx="4358244" cy="861871"/>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74760" cy="865137"/>
                    </a:xfrm>
                    <a:prstGeom prst="rect">
                      <a:avLst/>
                    </a:prstGeom>
                  </pic:spPr>
                </pic:pic>
              </a:graphicData>
            </a:graphic>
          </wp:inline>
        </w:drawing>
      </w:r>
    </w:p>
    <w:p w:rsidR="00FD5F55" w:rsidRDefault="00FD5F55" w:rsidP="00FD5F55">
      <w:pPr>
        <w:pStyle w:val="Caption"/>
        <w:jc w:val="center"/>
        <w:rPr>
          <w:lang w:val="en-US"/>
        </w:rPr>
      </w:pPr>
      <w:r>
        <w:t xml:space="preserve">Фигура </w:t>
      </w:r>
      <w:r w:rsidR="00E73236">
        <w:fldChar w:fldCharType="begin"/>
      </w:r>
      <w:r w:rsidR="00E73236">
        <w:instrText xml:space="preserve"> SEQ Фигура \* ARABIC </w:instrText>
      </w:r>
      <w:r w:rsidR="00E73236">
        <w:fldChar w:fldCharType="separate"/>
      </w:r>
      <w:r w:rsidR="00D05633">
        <w:rPr>
          <w:noProof/>
        </w:rPr>
        <w:t>12</w:t>
      </w:r>
      <w:r w:rsidR="00E73236">
        <w:rPr>
          <w:noProof/>
        </w:rPr>
        <w:fldChar w:fldCharType="end"/>
      </w:r>
      <w:r>
        <w:t xml:space="preserve"> (концептуален модел)</w:t>
      </w:r>
    </w:p>
    <w:p w:rsidR="00E65D5B" w:rsidRPr="00E65D5B" w:rsidRDefault="00E65D5B" w:rsidP="00FD5F55">
      <w:pPr>
        <w:pStyle w:val="Caption"/>
        <w:jc w:val="center"/>
        <w:rPr>
          <w:lang w:val="en-US"/>
        </w:rPr>
      </w:pPr>
    </w:p>
    <w:p w:rsidR="00FD5F55" w:rsidRDefault="00FD5F55" w:rsidP="00FD5F55">
      <w:pPr>
        <w:rPr>
          <w:lang w:val="en-US"/>
        </w:rPr>
      </w:pPr>
      <w:r>
        <w:t xml:space="preserve">Този модел обаче е непълен, тъй като липсват критериите, по които решаваме, че даден елемент от кода и/или структурата на проекта отговарят на артефакт в архитектурата. Което добавя допълнително изискване към първоначалните условия. А именно </w:t>
      </w:r>
      <w:r w:rsidRPr="0020686B">
        <w:rPr>
          <w:i/>
        </w:rPr>
        <w:t>подготовка на критерии за анализ</w:t>
      </w:r>
      <w:r>
        <w:rPr>
          <w:i/>
        </w:rPr>
        <w:t>.</w:t>
      </w:r>
      <w:r>
        <w:t xml:space="preserve"> Подготовката на тези критерии ще доведе до </w:t>
      </w:r>
      <w:r w:rsidRPr="0020686B">
        <w:rPr>
          <w:i/>
        </w:rPr>
        <w:t>база от критерии</w:t>
      </w:r>
      <w:r>
        <w:rPr>
          <w:i/>
        </w:rPr>
        <w:t>,</w:t>
      </w:r>
      <w:r>
        <w:t xml:space="preserve"> които ще бъдат допълнителните </w:t>
      </w:r>
      <w:r>
        <w:lastRenderedPageBreak/>
        <w:t xml:space="preserve">входни данни на функционалността </w:t>
      </w:r>
      <w:r w:rsidRPr="0020686B">
        <w:rPr>
          <w:i/>
        </w:rPr>
        <w:t>изпълнение на анализ</w:t>
      </w:r>
      <w:r>
        <w:t>, освен кода на проекта под анализ. Успешното изпълнение на условието в един критерий над даден елемент от кода под анализ, ще бъде доказателство за съществуването на архитектурен елемент. Следователно този архитектурен елемент ще бъде добавен към хранилището на архитектурния модел (</w:t>
      </w:r>
      <w:r w:rsidRPr="00526744">
        <w:rPr>
          <w:i/>
        </w:rPr>
        <w:fldChar w:fldCharType="begin"/>
      </w:r>
      <w:r w:rsidRPr="00526744">
        <w:rPr>
          <w:i/>
        </w:rPr>
        <w:instrText xml:space="preserve"> REF _Ref397616727 \h </w:instrText>
      </w:r>
      <w:r>
        <w:rPr>
          <w:i/>
        </w:rPr>
        <w:instrText xml:space="preserve"> \* MERGEFORMAT </w:instrText>
      </w:r>
      <w:r w:rsidRPr="00526744">
        <w:rPr>
          <w:i/>
        </w:rPr>
      </w:r>
      <w:r w:rsidRPr="00526744">
        <w:rPr>
          <w:i/>
        </w:rPr>
        <w:fldChar w:fldCharType="separate"/>
      </w:r>
      <w:r w:rsidR="00D05633" w:rsidRPr="00D05633">
        <w:rPr>
          <w:i/>
        </w:rPr>
        <w:t xml:space="preserve">Фигура </w:t>
      </w:r>
      <w:r w:rsidR="00D05633" w:rsidRPr="00D05633">
        <w:rPr>
          <w:i/>
          <w:noProof/>
        </w:rPr>
        <w:t>13</w:t>
      </w:r>
      <w:r w:rsidRPr="00526744">
        <w:rPr>
          <w:i/>
        </w:rPr>
        <w:fldChar w:fldCharType="end"/>
      </w:r>
      <w:r>
        <w:t>). Подготвянето на критериите е посредством ръчен анализ и ръчно въвеждане в базата.</w:t>
      </w:r>
    </w:p>
    <w:p w:rsidR="00E65D5B" w:rsidRPr="00E65D5B" w:rsidRDefault="00E65D5B" w:rsidP="00FD5F55">
      <w:pPr>
        <w:rPr>
          <w:lang w:val="en-US"/>
        </w:rPr>
      </w:pPr>
    </w:p>
    <w:p w:rsidR="00FD5F55" w:rsidRDefault="00FD5F55" w:rsidP="00FD5F55">
      <w:pPr>
        <w:keepNext/>
        <w:jc w:val="center"/>
      </w:pPr>
      <w:r w:rsidRPr="003045AA">
        <w:rPr>
          <w:noProof/>
          <w:lang w:val="en-US" w:eastAsia="en-US"/>
        </w:rPr>
        <w:drawing>
          <wp:inline distT="0" distB="0" distL="0" distR="0" wp14:anchorId="05DCC0BC" wp14:editId="00DAB129">
            <wp:extent cx="2019719" cy="870103"/>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024959" cy="872361"/>
                    </a:xfrm>
                    <a:prstGeom prst="rect">
                      <a:avLst/>
                    </a:prstGeom>
                  </pic:spPr>
                </pic:pic>
              </a:graphicData>
            </a:graphic>
          </wp:inline>
        </w:drawing>
      </w:r>
    </w:p>
    <w:p w:rsidR="00FD5F55" w:rsidRDefault="00FD5F55" w:rsidP="00FD5F55">
      <w:pPr>
        <w:pStyle w:val="Caption"/>
        <w:jc w:val="center"/>
      </w:pPr>
      <w:bookmarkStart w:id="325" w:name="_Ref397616727"/>
      <w:bookmarkStart w:id="326" w:name="_Ref397616705"/>
      <w:r>
        <w:t xml:space="preserve">Фигура </w:t>
      </w:r>
      <w:r w:rsidR="00E73236">
        <w:fldChar w:fldCharType="begin"/>
      </w:r>
      <w:r w:rsidR="00E73236">
        <w:instrText xml:space="preserve"> SEQ Фигура \* ARABIC </w:instrText>
      </w:r>
      <w:r w:rsidR="00E73236">
        <w:fldChar w:fldCharType="separate"/>
      </w:r>
      <w:r w:rsidR="00D05633">
        <w:rPr>
          <w:noProof/>
        </w:rPr>
        <w:t>13</w:t>
      </w:r>
      <w:r w:rsidR="00E73236">
        <w:rPr>
          <w:noProof/>
        </w:rPr>
        <w:fldChar w:fldCharType="end"/>
      </w:r>
      <w:bookmarkEnd w:id="325"/>
      <w:r>
        <w:t xml:space="preserve"> (Подготовка на критерии за анализ)</w:t>
      </w:r>
      <w:bookmarkEnd w:id="326"/>
    </w:p>
    <w:p w:rsidR="00FD5F55" w:rsidRDefault="00FD5F55" w:rsidP="00FD5F55"/>
    <w:p w:rsidR="00FD5F55" w:rsidRPr="0020686B" w:rsidRDefault="00FD5F55" w:rsidP="00FD5F55">
      <w:r>
        <w:t xml:space="preserve">За описването на даден архитектурен стандарт се очаква да имаме група от такива критерии подбрани в база. Не изключваме варианта в даден момент тази база да съдържа богат асортимент от групи критерии за различни </w:t>
      </w:r>
      <w:r w:rsidR="008F427A">
        <w:t>архитектурни</w:t>
      </w:r>
      <w:r>
        <w:t xml:space="preserve"> стандарти. Т.е. колкото повече архитектурни стандарти базата ни с критерии разпознава, толкова по </w:t>
      </w:r>
      <w:r w:rsidR="008F427A">
        <w:t>ценен</w:t>
      </w:r>
      <w:r>
        <w:t xml:space="preserve"> става инструмента, който разработваме. </w:t>
      </w:r>
    </w:p>
    <w:p w:rsidR="00FD5F55" w:rsidRDefault="00FD5F55" w:rsidP="00FD5F55">
      <w:r>
        <w:t>Като прибавим допълващата функционалност(</w:t>
      </w:r>
      <w:r w:rsidRPr="0020686B">
        <w:rPr>
          <w:i/>
        </w:rPr>
        <w:t>подготовка на критерии за анализ</w:t>
      </w:r>
      <w:r>
        <w:t>) концептуалния модел започва да изглежда по следният начин:</w:t>
      </w:r>
    </w:p>
    <w:p w:rsidR="00FD5F55" w:rsidRDefault="00FD5F55" w:rsidP="00FD5F55"/>
    <w:p w:rsidR="00FD5F55" w:rsidRPr="00603C94" w:rsidRDefault="00FD5F55" w:rsidP="00FD5F55">
      <w:r>
        <w:rPr>
          <w:noProof/>
          <w:lang w:val="en-US" w:eastAsia="en-US"/>
        </w:rPr>
        <w:drawing>
          <wp:inline distT="0" distB="0" distL="0" distR="0" wp14:anchorId="60CB2299" wp14:editId="6BFB23F8">
            <wp:extent cx="5274310" cy="719583"/>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719583"/>
                    </a:xfrm>
                    <a:prstGeom prst="rect">
                      <a:avLst/>
                    </a:prstGeom>
                  </pic:spPr>
                </pic:pic>
              </a:graphicData>
            </a:graphic>
          </wp:inline>
        </w:drawing>
      </w:r>
    </w:p>
    <w:p w:rsidR="00FD5F55" w:rsidRDefault="00FD5F55" w:rsidP="00FD5F55">
      <w:pPr>
        <w:pStyle w:val="Caption"/>
        <w:jc w:val="center"/>
      </w:pPr>
      <w:bookmarkStart w:id="327" w:name="_Ref397618648"/>
      <w:r>
        <w:t xml:space="preserve">Фигура </w:t>
      </w:r>
      <w:r w:rsidR="00E73236">
        <w:fldChar w:fldCharType="begin"/>
      </w:r>
      <w:r w:rsidR="00E73236">
        <w:instrText xml:space="preserve"> SEQ Фигура \* ARABIC </w:instrText>
      </w:r>
      <w:r w:rsidR="00E73236">
        <w:fldChar w:fldCharType="separate"/>
      </w:r>
      <w:r w:rsidR="00D05633">
        <w:rPr>
          <w:noProof/>
        </w:rPr>
        <w:t>14</w:t>
      </w:r>
      <w:r w:rsidR="00E73236">
        <w:rPr>
          <w:noProof/>
        </w:rPr>
        <w:fldChar w:fldCharType="end"/>
      </w:r>
      <w:bookmarkEnd w:id="327"/>
      <w:r>
        <w:t xml:space="preserve"> (разширен концептуален модел на системата)</w:t>
      </w:r>
    </w:p>
    <w:p w:rsidR="00FD5F55" w:rsidRDefault="00FD5F55" w:rsidP="00FD5F55"/>
    <w:p w:rsidR="00FD5F55" w:rsidRDefault="00FD5F55" w:rsidP="00FD5F55">
      <w:r>
        <w:t xml:space="preserve">Остава още една стъпка, която не е изобразена и тя е възможността да съхраним </w:t>
      </w:r>
      <w:r w:rsidRPr="002E2C81">
        <w:rPr>
          <w:i/>
        </w:rPr>
        <w:t>хранилището на архитектурни елементи</w:t>
      </w:r>
      <w:r w:rsidRPr="002E2C81">
        <w:t xml:space="preserve"> (извлечения архитектур</w:t>
      </w:r>
      <w:r>
        <w:t>ен</w:t>
      </w:r>
      <w:r w:rsidRPr="002E2C81">
        <w:t xml:space="preserve"> модел)</w:t>
      </w:r>
      <w:r>
        <w:t xml:space="preserve"> във файлов формат. Т.е. трябва да сериализираме получения модел в XMI формат. Идеята на което ни дава </w:t>
      </w:r>
      <w:r w:rsidR="008F427A">
        <w:t>възможност</w:t>
      </w:r>
      <w:r>
        <w:t xml:space="preserve"> за преработка, в случай че </w:t>
      </w:r>
      <w:r w:rsidR="008F427A">
        <w:t>преизползваме</w:t>
      </w:r>
      <w:r>
        <w:t xml:space="preserve"> модела и го пренастройваме на базата на нови изисквания, които сме получили. Това също ни позволява да комуникираме модела с инструменти работещи със същия стандарт на сериализация.</w:t>
      </w:r>
    </w:p>
    <w:p w:rsidR="00FD5F55" w:rsidRDefault="00FD5F55" w:rsidP="00FD5F55"/>
    <w:p w:rsidR="00FD5F55" w:rsidRDefault="00FD5F55" w:rsidP="00FD5F55">
      <w:pPr>
        <w:keepNext/>
      </w:pPr>
      <w:r>
        <w:rPr>
          <w:noProof/>
          <w:lang w:val="en-US" w:eastAsia="en-US"/>
        </w:rPr>
        <w:drawing>
          <wp:inline distT="0" distB="0" distL="0" distR="0" wp14:anchorId="1C9FC4FA" wp14:editId="3854633E">
            <wp:extent cx="5274310" cy="528558"/>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528558"/>
                    </a:xfrm>
                    <a:prstGeom prst="rect">
                      <a:avLst/>
                    </a:prstGeom>
                  </pic:spPr>
                </pic:pic>
              </a:graphicData>
            </a:graphic>
          </wp:inline>
        </w:drawing>
      </w:r>
    </w:p>
    <w:p w:rsidR="00FD5F55" w:rsidRDefault="00FD5F55" w:rsidP="00FD5F55">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D05633">
        <w:rPr>
          <w:noProof/>
        </w:rPr>
        <w:t>15</w:t>
      </w:r>
      <w:r w:rsidR="00E73236">
        <w:rPr>
          <w:noProof/>
        </w:rPr>
        <w:fldChar w:fldCharType="end"/>
      </w:r>
      <w:r>
        <w:t xml:space="preserve"> (разширен концептуален модел със сериализация)</w:t>
      </w:r>
    </w:p>
    <w:p w:rsidR="00FD5F55" w:rsidRDefault="00FD5F55" w:rsidP="00FD5F55">
      <w:pPr>
        <w:pStyle w:val="Caption"/>
        <w:jc w:val="center"/>
      </w:pPr>
    </w:p>
    <w:p w:rsidR="00FD5F55" w:rsidRPr="00B7714A" w:rsidRDefault="00FD5F55" w:rsidP="00FD5F55">
      <w:r>
        <w:t xml:space="preserve">На кратко, след ръчна подготовка на </w:t>
      </w:r>
      <w:r w:rsidRPr="004C45FC">
        <w:rPr>
          <w:i/>
        </w:rPr>
        <w:t>критериите за архитектурни артефакти</w:t>
      </w:r>
      <w:r>
        <w:t xml:space="preserve">  за дадена стандартна архитектура, съхранени в </w:t>
      </w:r>
      <w:r w:rsidRPr="004C45FC">
        <w:rPr>
          <w:i/>
        </w:rPr>
        <w:t>базата с критерии</w:t>
      </w:r>
      <w:r>
        <w:rPr>
          <w:i/>
        </w:rPr>
        <w:t xml:space="preserve"> </w:t>
      </w:r>
      <w:r>
        <w:t xml:space="preserve">изпълняваме </w:t>
      </w:r>
      <w:r>
        <w:lastRenderedPageBreak/>
        <w:t xml:space="preserve">анализ над проект отговарящ на същия стандарт.  Този анализ представлява  проверка на всички критерии от базата върху всички елементи от кода и структурата му, като в резултат получаваме </w:t>
      </w:r>
      <w:r w:rsidRPr="00B7714A">
        <w:rPr>
          <w:i/>
        </w:rPr>
        <w:t>архитектурен модел</w:t>
      </w:r>
      <w:r>
        <w:t xml:space="preserve">. След като анализът е </w:t>
      </w:r>
      <w:r w:rsidR="008F427A">
        <w:t>приключил</w:t>
      </w:r>
      <w:r>
        <w:t xml:space="preserve"> преминаваме към сериализация на </w:t>
      </w:r>
      <w:r w:rsidR="008F427A">
        <w:t>въпросния</w:t>
      </w:r>
      <w:r>
        <w:t xml:space="preserve"> модел в стандартен файлов формат, от който можем да преминем към генерация на базов код, от която получаваме файлове осигуряващи средата на комуникация и обвивка на основните архитектурни елементи.</w:t>
      </w:r>
    </w:p>
    <w:p w:rsidR="00D17DD9" w:rsidRDefault="00D17DD9" w:rsidP="00D17DD9">
      <w:pPr>
        <w:pStyle w:val="Heading2"/>
      </w:pPr>
      <w:bookmarkStart w:id="328" w:name="_Toc397093008"/>
      <w:bookmarkStart w:id="329" w:name="_Ref409475293"/>
      <w:bookmarkStart w:id="330" w:name="_Ref409731747"/>
      <w:bookmarkStart w:id="331" w:name="_Toc397093006"/>
      <w:bookmarkStart w:id="332" w:name="_Ref400905816"/>
      <w:bookmarkStart w:id="333" w:name="_Toc412390711"/>
      <w:r>
        <w:rPr>
          <w:lang w:val="ru-RU"/>
        </w:rPr>
        <w:t>Работни</w:t>
      </w:r>
      <w:r w:rsidRPr="008F427A">
        <w:t xml:space="preserve"> процеси</w:t>
      </w:r>
      <w:bookmarkEnd w:id="328"/>
      <w:bookmarkEnd w:id="329"/>
      <w:bookmarkEnd w:id="330"/>
      <w:bookmarkEnd w:id="333"/>
    </w:p>
    <w:p w:rsidR="001F76CC" w:rsidRPr="001F76CC" w:rsidRDefault="001F76CC" w:rsidP="001F76CC">
      <w:pPr>
        <w:rPr>
          <w:i/>
        </w:rPr>
      </w:pPr>
      <w:r>
        <w:t xml:space="preserve">Тук на базата на концептуалния модел представяме детайлни процеси, които трябва да спазва приложението. Първата подточка описва графично </w:t>
      </w:r>
      <w:r w:rsidRPr="001F76CC">
        <w:rPr>
          <w:i/>
        </w:rPr>
        <w:t>подготовката на критерии за анализ</w:t>
      </w:r>
      <w:r>
        <w:rPr>
          <w:i/>
        </w:rPr>
        <w:t xml:space="preserve">, </w:t>
      </w:r>
      <w:r>
        <w:t xml:space="preserve">след това описваме </w:t>
      </w:r>
      <w:r w:rsidRPr="001F76CC">
        <w:rPr>
          <w:i/>
        </w:rPr>
        <w:t>изпълнението на анализ</w:t>
      </w:r>
      <w:r>
        <w:t xml:space="preserve"> и </w:t>
      </w:r>
      <w:r>
        <w:rPr>
          <w:i/>
        </w:rPr>
        <w:t xml:space="preserve">сериализация на модел </w:t>
      </w:r>
      <w:r>
        <w:t xml:space="preserve">и на последно място описваме </w:t>
      </w:r>
      <w:r>
        <w:rPr>
          <w:i/>
        </w:rPr>
        <w:t>генерацията на базов код.</w:t>
      </w:r>
    </w:p>
    <w:p w:rsidR="00D17DD9" w:rsidRPr="005873F4" w:rsidRDefault="00D17DD9" w:rsidP="00D17DD9">
      <w:r>
        <w:t xml:space="preserve">Виж цяла карта на процесите в </w:t>
      </w:r>
      <w:r w:rsidRPr="00C70ED8">
        <w:rPr>
          <w:i/>
        </w:rPr>
        <w:fldChar w:fldCharType="begin"/>
      </w:r>
      <w:r w:rsidRPr="00C70ED8">
        <w:rPr>
          <w:i/>
        </w:rPr>
        <w:instrText xml:space="preserve"> REF _Ref398218703 \n \h </w:instrText>
      </w:r>
      <w:r>
        <w:rPr>
          <w:i/>
        </w:rPr>
        <w:instrText xml:space="preserve"> \* MERGEFORMAT </w:instrText>
      </w:r>
      <w:r w:rsidRPr="00C70ED8">
        <w:rPr>
          <w:i/>
        </w:rPr>
      </w:r>
      <w:r w:rsidRPr="00C70ED8">
        <w:rPr>
          <w:i/>
        </w:rPr>
        <w:fldChar w:fldCharType="separate"/>
      </w:r>
      <w:r w:rsidR="00D05633">
        <w:rPr>
          <w:i/>
        </w:rPr>
        <w:t>Приложение 6</w:t>
      </w:r>
      <w:r w:rsidRPr="00C70ED8">
        <w:rPr>
          <w:i/>
        </w:rPr>
        <w:fldChar w:fldCharType="end"/>
      </w:r>
      <w:ins w:id="334" w:author="aldi" w:date="2015-02-16T16:20:00Z">
        <w:r w:rsidR="00473CB6">
          <w:t xml:space="preserve">. За унифицирано представяне на елементите в представените по-долу модели на процеси се използва </w:t>
        </w:r>
      </w:ins>
      <w:ins w:id="335" w:author="aldi" w:date="2015-02-16T16:33:00Z">
        <w:r w:rsidR="00091724">
          <w:t>легендата от приложение 5.</w:t>
        </w:r>
      </w:ins>
      <w:del w:id="336" w:author="aldi" w:date="2015-02-16T16:33:00Z">
        <w:r w:rsidDel="00091724">
          <w:delText xml:space="preserve"> </w:delText>
        </w:r>
      </w:del>
    </w:p>
    <w:p w:rsidR="00D17DD9" w:rsidRDefault="00D17DD9" w:rsidP="00D17DD9">
      <w:pPr>
        <w:pStyle w:val="Heading3"/>
      </w:pPr>
      <w:bookmarkStart w:id="337" w:name="_Ref397973867"/>
      <w:bookmarkStart w:id="338" w:name="_Toc412390712"/>
      <w:r>
        <w:t>Подготовка на критерии за анализ</w:t>
      </w:r>
      <w:bookmarkEnd w:id="337"/>
      <w:bookmarkEnd w:id="338"/>
    </w:p>
    <w:p w:rsidR="00D17DD9" w:rsidRDefault="00D17DD9" w:rsidP="00D17DD9">
      <w:pPr>
        <w:keepNext/>
        <w:jc w:val="center"/>
      </w:pPr>
      <w:r>
        <w:rPr>
          <w:noProof/>
          <w:lang w:val="en-US" w:eastAsia="en-US"/>
        </w:rPr>
        <w:drawing>
          <wp:inline distT="0" distB="0" distL="0" distR="0" wp14:anchorId="187012C0" wp14:editId="1E8BFF55">
            <wp:extent cx="3976688" cy="362745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84336" cy="3634431"/>
                    </a:xfrm>
                    <a:prstGeom prst="rect">
                      <a:avLst/>
                    </a:prstGeom>
                  </pic:spPr>
                </pic:pic>
              </a:graphicData>
            </a:graphic>
          </wp:inline>
        </w:drawing>
      </w:r>
    </w:p>
    <w:p w:rsidR="00D17DD9" w:rsidRDefault="00D17DD9" w:rsidP="00D17DD9">
      <w:pPr>
        <w:pStyle w:val="Caption"/>
        <w:jc w:val="center"/>
        <w:rPr>
          <w:noProof/>
        </w:rPr>
      </w:pPr>
      <w:r>
        <w:t xml:space="preserve">Фигура </w:t>
      </w:r>
      <w:r w:rsidR="00E73236">
        <w:fldChar w:fldCharType="begin"/>
      </w:r>
      <w:r w:rsidR="00E73236">
        <w:instrText xml:space="preserve"> SEQ Фигура \* ARABIC </w:instrText>
      </w:r>
      <w:r w:rsidR="00E73236">
        <w:fldChar w:fldCharType="separate"/>
      </w:r>
      <w:r w:rsidR="00D05633">
        <w:rPr>
          <w:noProof/>
        </w:rPr>
        <w:t>16</w:t>
      </w:r>
      <w:r w:rsidR="00E73236">
        <w:rPr>
          <w:noProof/>
        </w:rPr>
        <w:fldChar w:fldCharType="end"/>
      </w:r>
      <w:r>
        <w:t xml:space="preserve"> (Подготовка на критерии за анализ, легенда: </w:t>
      </w:r>
      <w:r>
        <w:fldChar w:fldCharType="begin"/>
      </w:r>
      <w:r>
        <w:instrText xml:space="preserve"> REF _Ref398215538 \n \h </w:instrText>
      </w:r>
      <w:r>
        <w:fldChar w:fldCharType="separate"/>
      </w:r>
      <w:r w:rsidR="00D05633">
        <w:t>Приложение 5</w:t>
      </w:r>
      <w:r>
        <w:fldChar w:fldCharType="end"/>
      </w:r>
      <w:r>
        <w:t>)</w:t>
      </w:r>
    </w:p>
    <w:p w:rsidR="00D17DD9" w:rsidRPr="00EA3D71" w:rsidRDefault="00D17DD9" w:rsidP="00D17DD9">
      <w:r w:rsidRPr="00DC3DAB">
        <w:rPr>
          <w:noProof/>
          <w:lang w:eastAsia="en-US"/>
        </w:rPr>
        <w:t xml:space="preserve"> </w:t>
      </w:r>
    </w:p>
    <w:p w:rsidR="005E61AE" w:rsidRDefault="00D17DD9" w:rsidP="005E61AE">
      <w:pPr>
        <w:rPr>
          <w:lang w:val="en-US"/>
        </w:rPr>
      </w:pPr>
      <w:bookmarkStart w:id="339" w:name="_Ref397973918"/>
      <w:r>
        <w:t xml:space="preserve">Това е единствения ръчен процес, в който е необходимо да се дефинират критериите за архитектурни елементи по подобие на точка </w:t>
      </w:r>
      <w:r w:rsidRPr="00C24608">
        <w:rPr>
          <w:i/>
        </w:rPr>
        <w:fldChar w:fldCharType="begin"/>
      </w:r>
      <w:r w:rsidRPr="00C24608">
        <w:rPr>
          <w:i/>
        </w:rPr>
        <w:instrText xml:space="preserve"> REF _Ref398216154 \n \h </w:instrText>
      </w:r>
      <w:r w:rsidR="00C24608">
        <w:rPr>
          <w:i/>
        </w:rPr>
        <w:instrText xml:space="preserve"> \* MERGEFORMAT </w:instrText>
      </w:r>
      <w:r w:rsidRPr="00C24608">
        <w:rPr>
          <w:i/>
        </w:rPr>
      </w:r>
      <w:r w:rsidRPr="00C24608">
        <w:rPr>
          <w:i/>
        </w:rPr>
        <w:fldChar w:fldCharType="separate"/>
      </w:r>
      <w:r w:rsidR="00D05633">
        <w:rPr>
          <w:i/>
        </w:rPr>
        <w:t>3.3.4</w:t>
      </w:r>
      <w:r w:rsidRPr="00C24608">
        <w:rPr>
          <w:i/>
        </w:rPr>
        <w:fldChar w:fldCharType="end"/>
      </w:r>
      <w:r>
        <w:t>, да се приведат във формат удобен за четене от базовия анализатор и да се поместят в базата с критериите.</w:t>
      </w:r>
      <w:bookmarkStart w:id="340" w:name="_Ref398817119"/>
      <w:bookmarkEnd w:id="339"/>
    </w:p>
    <w:p w:rsidR="00D17DD9" w:rsidRDefault="00D17DD9" w:rsidP="005E61AE">
      <w:pPr>
        <w:pStyle w:val="Heading3"/>
      </w:pPr>
      <w:bookmarkStart w:id="341" w:name="_Toc412390713"/>
      <w:r w:rsidRPr="009147C5">
        <w:rPr>
          <w:color w:val="auto"/>
        </w:rPr>
        <w:lastRenderedPageBreak/>
        <w:t>А</w:t>
      </w:r>
      <w:r>
        <w:t>нализиране на проект и сериализация на хранилището</w:t>
      </w:r>
      <w:bookmarkEnd w:id="340"/>
      <w:bookmarkEnd w:id="341"/>
    </w:p>
    <w:p w:rsidR="00D17DD9" w:rsidRDefault="00D17DD9" w:rsidP="00D17DD9">
      <w:pPr>
        <w:keepNext/>
        <w:jc w:val="center"/>
      </w:pPr>
      <w:r>
        <w:rPr>
          <w:noProof/>
          <w:lang w:val="en-US" w:eastAsia="en-US"/>
        </w:rPr>
        <w:drawing>
          <wp:inline distT="0" distB="0" distL="0" distR="0" wp14:anchorId="7BCF2077" wp14:editId="541D6519">
            <wp:extent cx="4400317" cy="5265336"/>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99533" cy="5264398"/>
                    </a:xfrm>
                    <a:prstGeom prst="rect">
                      <a:avLst/>
                    </a:prstGeom>
                  </pic:spPr>
                </pic:pic>
              </a:graphicData>
            </a:graphic>
          </wp:inline>
        </w:drawing>
      </w:r>
    </w:p>
    <w:p w:rsidR="00D17DD9" w:rsidRDefault="00D17DD9" w:rsidP="00D17DD9">
      <w:pPr>
        <w:pStyle w:val="Caption"/>
        <w:jc w:val="center"/>
      </w:pPr>
      <w:bookmarkStart w:id="342" w:name="_Ref409962011"/>
      <w:r>
        <w:t xml:space="preserve">Фигура </w:t>
      </w:r>
      <w:r w:rsidR="00E73236">
        <w:fldChar w:fldCharType="begin"/>
      </w:r>
      <w:r w:rsidR="00E73236">
        <w:instrText xml:space="preserve"> SEQ Фигура \* ARABIC </w:instrText>
      </w:r>
      <w:r w:rsidR="00E73236">
        <w:fldChar w:fldCharType="separate"/>
      </w:r>
      <w:r w:rsidR="00D05633">
        <w:rPr>
          <w:noProof/>
        </w:rPr>
        <w:t>17</w:t>
      </w:r>
      <w:r w:rsidR="00E73236">
        <w:rPr>
          <w:noProof/>
        </w:rPr>
        <w:fldChar w:fldCharType="end"/>
      </w:r>
      <w:bookmarkEnd w:id="342"/>
      <w:r>
        <w:t xml:space="preserve"> (Анализиране на проект и сериализация на хранилището,  легенда: </w:t>
      </w:r>
      <w:r>
        <w:fldChar w:fldCharType="begin"/>
      </w:r>
      <w:r>
        <w:instrText xml:space="preserve"> REF _Ref398215538 \n \h </w:instrText>
      </w:r>
      <w:r>
        <w:fldChar w:fldCharType="separate"/>
      </w:r>
      <w:r w:rsidR="00D05633">
        <w:t>Приложение 5</w:t>
      </w:r>
      <w:r>
        <w:fldChar w:fldCharType="end"/>
      </w:r>
      <w:r>
        <w:t>)</w:t>
      </w:r>
    </w:p>
    <w:p w:rsidR="00D17DD9" w:rsidRDefault="00D17DD9" w:rsidP="00D17DD9">
      <w:pPr>
        <w:pStyle w:val="Caption"/>
        <w:jc w:val="center"/>
      </w:pPr>
    </w:p>
    <w:p w:rsidR="00D17DD9" w:rsidRDefault="00D17DD9" w:rsidP="00D17DD9">
      <w:r>
        <w:t>След като е стартиран процеса и групата от критерии, които ще се ползват, започва обхождане на зададения проект и всеки един от елементите му се подлага под анализ със съответната група от критерии. След като даден критерий е удовлетворен се създава съответни елемент в UML хранилището. Този процес се повтаря до изчерпване на всички елементи на проекта.</w:t>
      </w:r>
    </w:p>
    <w:p w:rsidR="001F76CC" w:rsidRDefault="00D17DD9" w:rsidP="00D17DD9">
      <w:r>
        <w:t>Следва конвертиране на UML хранилището (модела) в XMI формат.</w:t>
      </w:r>
    </w:p>
    <w:p w:rsidR="001F76CC" w:rsidRDefault="001F76CC">
      <w:pPr>
        <w:spacing w:after="0"/>
        <w:jc w:val="left"/>
      </w:pPr>
      <w:r>
        <w:br w:type="page"/>
      </w:r>
    </w:p>
    <w:p w:rsidR="00D17DD9" w:rsidRDefault="00D17DD9" w:rsidP="00D17DD9">
      <w:pPr>
        <w:pStyle w:val="Heading3"/>
      </w:pPr>
      <w:bookmarkStart w:id="343" w:name="_Ref397973971"/>
      <w:bookmarkStart w:id="344" w:name="_Toc412390714"/>
      <w:r>
        <w:lastRenderedPageBreak/>
        <w:t>Генерация на базов код</w:t>
      </w:r>
      <w:bookmarkEnd w:id="343"/>
      <w:bookmarkEnd w:id="344"/>
    </w:p>
    <w:p w:rsidR="00D17DD9" w:rsidRDefault="00D17DD9" w:rsidP="00D17DD9">
      <w:pPr>
        <w:keepNext/>
        <w:jc w:val="center"/>
      </w:pPr>
      <w:r>
        <w:rPr>
          <w:noProof/>
          <w:lang w:val="en-US" w:eastAsia="en-US"/>
        </w:rPr>
        <w:drawing>
          <wp:inline distT="0" distB="0" distL="0" distR="0" wp14:anchorId="06BC5145" wp14:editId="018667BD">
            <wp:extent cx="4402217" cy="3828422"/>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06097" cy="3831796"/>
                    </a:xfrm>
                    <a:prstGeom prst="rect">
                      <a:avLst/>
                    </a:prstGeom>
                  </pic:spPr>
                </pic:pic>
              </a:graphicData>
            </a:graphic>
          </wp:inline>
        </w:drawing>
      </w:r>
    </w:p>
    <w:p w:rsidR="00D17DD9" w:rsidRDefault="00D17DD9" w:rsidP="00D17DD9">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D05633">
        <w:rPr>
          <w:noProof/>
        </w:rPr>
        <w:t>18</w:t>
      </w:r>
      <w:r w:rsidR="00E73236">
        <w:rPr>
          <w:noProof/>
        </w:rPr>
        <w:fldChar w:fldCharType="end"/>
      </w:r>
      <w:r>
        <w:t xml:space="preserve"> ( Генерация на базов код,  легенда: </w:t>
      </w:r>
      <w:r>
        <w:fldChar w:fldCharType="begin"/>
      </w:r>
      <w:r>
        <w:instrText xml:space="preserve"> REF _Ref398215538 \n \h </w:instrText>
      </w:r>
      <w:r>
        <w:fldChar w:fldCharType="separate"/>
      </w:r>
      <w:r w:rsidR="00D05633">
        <w:t>Приложение 5</w:t>
      </w:r>
      <w:r>
        <w:fldChar w:fldCharType="end"/>
      </w:r>
      <w:r>
        <w:t>)</w:t>
      </w:r>
    </w:p>
    <w:p w:rsidR="00D17DD9" w:rsidRPr="008F427A" w:rsidRDefault="00D17DD9" w:rsidP="00D17DD9">
      <w:r>
        <w:t>Процеса започва с избиране на XMI файл съдържащ UML модел. Следва десериализация на XMI файла или конвертирането му към обектен UML модел. След това елементите на въпросния UML модел се обхождат и се генерира базов код на системата  на базата на предварително заготвени шаблони.</w:t>
      </w:r>
    </w:p>
    <w:p w:rsidR="00FD5F55" w:rsidRDefault="00FD5F55" w:rsidP="00FD5F55">
      <w:pPr>
        <w:pStyle w:val="Heading2"/>
      </w:pPr>
      <w:bookmarkStart w:id="345" w:name="_Ref408855494"/>
      <w:bookmarkStart w:id="346" w:name="_Toc412390715"/>
      <w:r w:rsidRPr="008F427A">
        <w:t>Потребителски</w:t>
      </w:r>
      <w:r>
        <w:rPr>
          <w:lang w:val="ru-RU"/>
        </w:rPr>
        <w:t xml:space="preserve"> </w:t>
      </w:r>
      <w:r w:rsidRPr="008F427A">
        <w:t>(функционални</w:t>
      </w:r>
      <w:r>
        <w:rPr>
          <w:lang w:val="ru-RU"/>
        </w:rPr>
        <w:t xml:space="preserve">) </w:t>
      </w:r>
      <w:r w:rsidRPr="008F427A">
        <w:t>изисквания</w:t>
      </w:r>
      <w:bookmarkEnd w:id="331"/>
      <w:bookmarkEnd w:id="332"/>
      <w:bookmarkEnd w:id="345"/>
      <w:bookmarkEnd w:id="346"/>
    </w:p>
    <w:p w:rsidR="008F25BA" w:rsidRPr="008F25BA" w:rsidRDefault="00415018" w:rsidP="008F25BA">
      <w:r>
        <w:t>В тази точка представяме</w:t>
      </w:r>
      <w:r w:rsidR="008F25BA">
        <w:t xml:space="preserve"> основна диаг</w:t>
      </w:r>
      <w:r>
        <w:t>рама на случаите на употреба както и подробно описание на всеки един случай на употреба. Следва подробно описание на мета-модела, с който ще описваме извлечената архитектурна информация последвани от структура и формат на генерирания базов код (</w:t>
      </w:r>
      <w:r w:rsidRPr="00415018">
        <w:rPr>
          <w:i/>
        </w:rPr>
        <w:fldChar w:fldCharType="begin"/>
      </w:r>
      <w:r w:rsidRPr="00415018">
        <w:rPr>
          <w:i/>
        </w:rPr>
        <w:instrText xml:space="preserve"> REF _Ref397973971 \r \h </w:instrText>
      </w:r>
      <w:r>
        <w:rPr>
          <w:i/>
        </w:rPr>
        <w:instrText xml:space="preserve"> \* MERGEFORMAT </w:instrText>
      </w:r>
      <w:r w:rsidRPr="00415018">
        <w:rPr>
          <w:i/>
        </w:rPr>
      </w:r>
      <w:r w:rsidRPr="00415018">
        <w:rPr>
          <w:i/>
        </w:rPr>
        <w:fldChar w:fldCharType="separate"/>
      </w:r>
      <w:r w:rsidR="00D05633">
        <w:rPr>
          <w:i/>
        </w:rPr>
        <w:t>3.2.3</w:t>
      </w:r>
      <w:r w:rsidRPr="00415018">
        <w:rPr>
          <w:i/>
        </w:rPr>
        <w:fldChar w:fldCharType="end"/>
      </w:r>
      <w:r>
        <w:t xml:space="preserve">). На последно място описваме в детайл критериите на базата, на които трябва да се </w:t>
      </w:r>
      <w:r w:rsidRPr="00415018">
        <w:rPr>
          <w:i/>
        </w:rPr>
        <w:t>приготвят критерии за анализ</w:t>
      </w:r>
      <w:r>
        <w:t xml:space="preserve"> (</w:t>
      </w:r>
      <w:r w:rsidRPr="00415018">
        <w:rPr>
          <w:i/>
        </w:rPr>
        <w:fldChar w:fldCharType="begin"/>
      </w:r>
      <w:r w:rsidRPr="00415018">
        <w:rPr>
          <w:i/>
        </w:rPr>
        <w:instrText xml:space="preserve"> REF _Ref397973867 \r \h </w:instrText>
      </w:r>
      <w:r>
        <w:rPr>
          <w:i/>
        </w:rPr>
        <w:instrText xml:space="preserve"> \* MERGEFORMAT </w:instrText>
      </w:r>
      <w:r w:rsidRPr="00415018">
        <w:rPr>
          <w:i/>
        </w:rPr>
      </w:r>
      <w:r w:rsidRPr="00415018">
        <w:rPr>
          <w:i/>
        </w:rPr>
        <w:fldChar w:fldCharType="separate"/>
      </w:r>
      <w:r w:rsidR="00D05633">
        <w:rPr>
          <w:i/>
        </w:rPr>
        <w:t>3.2.1</w:t>
      </w:r>
      <w:r w:rsidRPr="00415018">
        <w:rPr>
          <w:i/>
        </w:rPr>
        <w:fldChar w:fldCharType="end"/>
      </w:r>
      <w:r>
        <w:t>).</w:t>
      </w:r>
    </w:p>
    <w:p w:rsidR="00FD5F55" w:rsidRDefault="00FD5F55" w:rsidP="00FD5F55">
      <w:pPr>
        <w:pStyle w:val="Heading3"/>
      </w:pPr>
      <w:bookmarkStart w:id="347" w:name="_Toc412390716"/>
      <w:r>
        <w:t>Типични случаи на употреба</w:t>
      </w:r>
      <w:bookmarkEnd w:id="347"/>
    </w:p>
    <w:p w:rsidR="00FD5F55" w:rsidRPr="00E2288F" w:rsidRDefault="00FD5F55" w:rsidP="00FD5F55">
      <w:r>
        <w:t xml:space="preserve">От концептуалния модел представен в точка </w:t>
      </w:r>
      <w:r w:rsidRPr="00E2288F">
        <w:rPr>
          <w:i/>
        </w:rPr>
        <w:fldChar w:fldCharType="begin"/>
      </w:r>
      <w:r w:rsidRPr="00E2288F">
        <w:rPr>
          <w:i/>
        </w:rPr>
        <w:instrText xml:space="preserve"> REF _Ref397945242 \r \h </w:instrText>
      </w:r>
      <w:r>
        <w:rPr>
          <w:i/>
        </w:rPr>
        <w:instrText xml:space="preserve"> \* MERGEFORMAT </w:instrText>
      </w:r>
      <w:r w:rsidRPr="00E2288F">
        <w:rPr>
          <w:i/>
        </w:rPr>
      </w:r>
      <w:r w:rsidRPr="00E2288F">
        <w:rPr>
          <w:i/>
        </w:rPr>
        <w:fldChar w:fldCharType="separate"/>
      </w:r>
      <w:r w:rsidR="00D05633">
        <w:rPr>
          <w:i/>
        </w:rPr>
        <w:t>3.1</w:t>
      </w:r>
      <w:r w:rsidRPr="00E2288F">
        <w:rPr>
          <w:i/>
        </w:rPr>
        <w:fldChar w:fldCharType="end"/>
      </w:r>
      <w:r w:rsidR="008F25BA">
        <w:rPr>
          <w:i/>
        </w:rPr>
        <w:t xml:space="preserve"> </w:t>
      </w:r>
      <w:r w:rsidR="008F25BA">
        <w:t>и работните процеси (</w:t>
      </w:r>
      <w:r w:rsidR="008F25BA" w:rsidRPr="008F25BA">
        <w:rPr>
          <w:i/>
        </w:rPr>
        <w:fldChar w:fldCharType="begin"/>
      </w:r>
      <w:r w:rsidR="008F25BA" w:rsidRPr="008F25BA">
        <w:rPr>
          <w:i/>
        </w:rPr>
        <w:instrText xml:space="preserve"> REF _Ref409731747 \r \h </w:instrText>
      </w:r>
      <w:r w:rsidR="008F25BA">
        <w:rPr>
          <w:i/>
        </w:rPr>
        <w:instrText xml:space="preserve"> \* MERGEFORMAT </w:instrText>
      </w:r>
      <w:r w:rsidR="008F25BA" w:rsidRPr="008F25BA">
        <w:rPr>
          <w:i/>
        </w:rPr>
      </w:r>
      <w:r w:rsidR="008F25BA" w:rsidRPr="008F25BA">
        <w:rPr>
          <w:i/>
        </w:rPr>
        <w:fldChar w:fldCharType="separate"/>
      </w:r>
      <w:r w:rsidR="00D05633">
        <w:rPr>
          <w:i/>
        </w:rPr>
        <w:t>3.2</w:t>
      </w:r>
      <w:r w:rsidR="008F25BA" w:rsidRPr="008F25BA">
        <w:rPr>
          <w:i/>
        </w:rPr>
        <w:fldChar w:fldCharType="end"/>
      </w:r>
      <w:r w:rsidR="008F25BA">
        <w:t>)</w:t>
      </w:r>
      <w:r>
        <w:t>, можем да синтезираме следната диаграма на типични случаи на употреба:</w:t>
      </w:r>
    </w:p>
    <w:p w:rsidR="00FD5F55" w:rsidRDefault="00FD5F55" w:rsidP="00FD5F55">
      <w:pPr>
        <w:keepNext/>
        <w:jc w:val="center"/>
      </w:pPr>
      <w:r>
        <w:rPr>
          <w:noProof/>
          <w:lang w:val="en-US" w:eastAsia="en-US"/>
        </w:rPr>
        <w:lastRenderedPageBreak/>
        <w:drawing>
          <wp:inline distT="0" distB="0" distL="0" distR="0" wp14:anchorId="1C465C75" wp14:editId="5255C115">
            <wp:extent cx="4567698" cy="3764804"/>
            <wp:effectExtent l="0" t="0" r="444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s.png"/>
                    <pic:cNvPicPr/>
                  </pic:nvPicPr>
                  <pic:blipFill>
                    <a:blip r:embed="rId33">
                      <a:extLst>
                        <a:ext uri="{28A0092B-C50C-407E-A947-70E740481C1C}">
                          <a14:useLocalDpi xmlns:a14="http://schemas.microsoft.com/office/drawing/2010/main" val="0"/>
                        </a:ext>
                      </a:extLst>
                    </a:blip>
                    <a:stretch>
                      <a:fillRect/>
                    </a:stretch>
                  </pic:blipFill>
                  <pic:spPr>
                    <a:xfrm>
                      <a:off x="0" y="0"/>
                      <a:ext cx="4565843" cy="3763275"/>
                    </a:xfrm>
                    <a:prstGeom prst="rect">
                      <a:avLst/>
                    </a:prstGeom>
                  </pic:spPr>
                </pic:pic>
              </a:graphicData>
            </a:graphic>
          </wp:inline>
        </w:drawing>
      </w:r>
    </w:p>
    <w:p w:rsidR="00FD5F55" w:rsidRDefault="00FD5F55" w:rsidP="00FD5F55">
      <w:pPr>
        <w:pStyle w:val="Caption"/>
        <w:jc w:val="center"/>
      </w:pPr>
      <w:bookmarkStart w:id="348" w:name="_Ref397962987"/>
      <w:r>
        <w:t xml:space="preserve">  Фигура </w:t>
      </w:r>
      <w:r w:rsidR="00E73236">
        <w:fldChar w:fldCharType="begin"/>
      </w:r>
      <w:r w:rsidR="00E73236">
        <w:instrText xml:space="preserve"> SEQ  Фигура \* ARABIC </w:instrText>
      </w:r>
      <w:r w:rsidR="00E73236">
        <w:fldChar w:fldCharType="separate"/>
      </w:r>
      <w:r w:rsidR="00D05633">
        <w:rPr>
          <w:noProof/>
        </w:rPr>
        <w:t>19</w:t>
      </w:r>
      <w:r w:rsidR="00E73236">
        <w:rPr>
          <w:noProof/>
        </w:rPr>
        <w:fldChar w:fldCharType="end"/>
      </w:r>
      <w:bookmarkEnd w:id="348"/>
      <w:r>
        <w:t xml:space="preserve"> ( Типични случаи на употреба)</w:t>
      </w:r>
    </w:p>
    <w:p w:rsidR="00FD5F55" w:rsidRDefault="00FD5F55" w:rsidP="00FD5F55"/>
    <w:p w:rsidR="00FD5F55" w:rsidRDefault="00FD5F55" w:rsidP="00FD5F55">
      <w:r>
        <w:t>Следва подробно описание на отделните случаи на употреба:</w:t>
      </w:r>
    </w:p>
    <w:p w:rsidR="00FD5F55" w:rsidRDefault="00FD5F55" w:rsidP="00FD5F55">
      <w:pPr>
        <w:pStyle w:val="Heading4"/>
      </w:pPr>
      <w:r>
        <w:t xml:space="preserve">  Подготовка на </w:t>
      </w:r>
      <w:r w:rsidRPr="00B57095">
        <w:t>критериите за анализ</w:t>
      </w:r>
      <w:r>
        <w:t xml:space="preserve"> (</w:t>
      </w:r>
      <w:r w:rsidRPr="00730AAE">
        <w:rPr>
          <w:i/>
        </w:rPr>
        <w:t>Prepare analysis criteria</w:t>
      </w:r>
      <w:r>
        <w:t>)</w:t>
      </w:r>
    </w:p>
    <w:tbl>
      <w:tblPr>
        <w:tblStyle w:val="TableGrid"/>
        <w:tblW w:w="8658" w:type="dxa"/>
        <w:tblLook w:val="04A0" w:firstRow="1" w:lastRow="0" w:firstColumn="1" w:lastColumn="0" w:noHBand="0" w:noVBand="1"/>
      </w:tblPr>
      <w:tblGrid>
        <w:gridCol w:w="3258"/>
        <w:gridCol w:w="5400"/>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tcPr>
          <w:p w:rsidR="00FD5F55" w:rsidRDefault="00741185" w:rsidP="0097106B">
            <w:r>
              <w:t xml:space="preserve"> </w:t>
            </w:r>
            <w:r w:rsidR="00FD5F55">
              <w:t xml:space="preserve">Случай на употреба </w:t>
            </w:r>
            <w:r w:rsidR="00FD5F55">
              <w:fldChar w:fldCharType="begin"/>
            </w:r>
            <w:r w:rsidR="00FD5F55">
              <w:instrText xml:space="preserve"> REF _Ref397952735 \w \h  \* MERGEFORMAT </w:instrText>
            </w:r>
            <w:r w:rsidR="00FD5F55">
              <w:fldChar w:fldCharType="separate"/>
            </w:r>
            <w:r w:rsidR="00D05633">
              <w:t>3.3.1.2</w:t>
            </w:r>
            <w:r w:rsidR="00FD5F55">
              <w:fldChar w:fldCharType="end"/>
            </w:r>
          </w:p>
          <w:p w:rsidR="00FD5F55" w:rsidRDefault="00FD5F55" w:rsidP="0097106B">
            <w:r>
              <w:t xml:space="preserve"> Случай на употреба </w:t>
            </w:r>
            <w:r>
              <w:fldChar w:fldCharType="begin"/>
            </w:r>
            <w:r>
              <w:instrText xml:space="preserve"> REF _Ref397952795 \r \h  \* MERGEFORMAT </w:instrText>
            </w:r>
            <w:r>
              <w:fldChar w:fldCharType="separate"/>
            </w:r>
            <w:r w:rsidR="00D05633">
              <w:t>3.3.1.3</w:t>
            </w:r>
            <w:r>
              <w:fldChar w:fldCharType="end"/>
            </w:r>
          </w:p>
          <w:p w:rsidR="00FD5F55" w:rsidRDefault="00FD5F55" w:rsidP="0097106B">
            <w:r>
              <w:t xml:space="preserve"> Случай на употреба </w:t>
            </w:r>
            <w:r>
              <w:fldChar w:fldCharType="begin"/>
            </w:r>
            <w:r>
              <w:instrText xml:space="preserve"> REF _Ref397953438 \r \h </w:instrText>
            </w:r>
            <w:r>
              <w:fldChar w:fldCharType="separate"/>
            </w:r>
            <w:r w:rsidR="00D05633">
              <w:t>3.3.1.4</w:t>
            </w:r>
            <w:r>
              <w:fldChar w:fldCharType="end"/>
            </w:r>
          </w:p>
          <w:p w:rsidR="00FD5F55" w:rsidRDefault="00FD5F55" w:rsidP="00741185">
            <w:r>
              <w:t xml:space="preserve"> Изискване </w:t>
            </w:r>
            <w:r>
              <w:fldChar w:fldCharType="begin"/>
            </w:r>
            <w:r>
              <w:instrText xml:space="preserve"> REF _Ref397973867 \r \h </w:instrText>
            </w:r>
            <w:r>
              <w:fldChar w:fldCharType="separate"/>
            </w:r>
            <w:r w:rsidR="00D05633">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tcPr>
          <w:p w:rsidR="00FD5F55" w:rsidRDefault="00FD5F55" w:rsidP="0097106B">
            <w:r>
              <w:t>Това е процеса на запълване на базата с критерии за всички възможни артефакти</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tcPr>
          <w:p w:rsidR="00FD5F55" w:rsidRDefault="008F427A" w:rsidP="00741185">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tcPr>
          <w:p w:rsidR="00FD5F55" w:rsidRDefault="00FD5F55" w:rsidP="0097106B">
            <w:r>
              <w:t>Действията по създаване на критерии за всеки един вид архитектурен артефакт са завършили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tcPr>
          <w:p w:rsidR="00FD5F55" w:rsidRDefault="00FD5F55" w:rsidP="0097106B">
            <w:r>
              <w:t>Един или повече действия по създаване на критерий за вид архитектурен артефакт е завършил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 xml:space="preserve">Основен поток на </w:t>
            </w:r>
            <w:r w:rsidRPr="00B22912">
              <w:rPr>
                <w:b/>
                <w:i/>
              </w:rPr>
              <w:lastRenderedPageBreak/>
              <w:t>събития</w:t>
            </w:r>
          </w:p>
        </w:tc>
        <w:tc>
          <w:tcPr>
            <w:tcW w:w="5400" w:type="dxa"/>
          </w:tcPr>
          <w:p w:rsidR="00FD5F55" w:rsidRDefault="00FD5F55" w:rsidP="0097106B">
            <w:r>
              <w:lastRenderedPageBreak/>
              <w:t xml:space="preserve">Конфигуратора изпълнява всички действия по създаване на критерии за архитектурен </w:t>
            </w:r>
            <w:r>
              <w:lastRenderedPageBreak/>
              <w:t>артефакт</w:t>
            </w:r>
          </w:p>
        </w:tc>
      </w:tr>
      <w:tr w:rsidR="00FD5F55" w:rsidTr="0097106B">
        <w:tc>
          <w:tcPr>
            <w:tcW w:w="3258" w:type="dxa"/>
          </w:tcPr>
          <w:p w:rsidR="00FD5F55" w:rsidRPr="00B22912" w:rsidRDefault="00FD5F55" w:rsidP="0097106B">
            <w:pPr>
              <w:jc w:val="left"/>
              <w:rPr>
                <w:b/>
                <w:i/>
              </w:rPr>
            </w:pPr>
            <w:r w:rsidRPr="00B22912">
              <w:rPr>
                <w:b/>
                <w:i/>
              </w:rPr>
              <w:lastRenderedPageBreak/>
              <w:t>Разширения</w:t>
            </w:r>
          </w:p>
        </w:tc>
        <w:tc>
          <w:tcPr>
            <w:tcW w:w="5400" w:type="dxa"/>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D05633">
        <w:rPr>
          <w:noProof/>
        </w:rPr>
        <w:t>2</w:t>
      </w:r>
      <w:r w:rsidR="00E73236">
        <w:rPr>
          <w:noProof/>
        </w:rPr>
        <w:fldChar w:fldCharType="end"/>
      </w:r>
      <w:r>
        <w:t xml:space="preserve"> (  Подготовка на </w:t>
      </w:r>
      <w:r w:rsidRPr="00B57095">
        <w:t>критериите за анализ</w:t>
      </w:r>
      <w:r>
        <w:t>)</w:t>
      </w:r>
    </w:p>
    <w:p w:rsidR="00FD5F55" w:rsidRDefault="00FD5F55" w:rsidP="00FD5F55">
      <w:pPr>
        <w:pStyle w:val="Heading4"/>
      </w:pPr>
      <w:bookmarkStart w:id="349" w:name="_Ref397952735"/>
      <w:r>
        <w:t>Подготви критерий за файлов формат (</w:t>
      </w:r>
      <w:r w:rsidRPr="00BA2D6F">
        <w:rPr>
          <w:i/>
        </w:rPr>
        <w:t>Prepare File criteria</w:t>
      </w:r>
      <w:r>
        <w:t>)</w:t>
      </w:r>
      <w:bookmarkEnd w:id="349"/>
    </w:p>
    <w:p w:rsidR="00FD5F55" w:rsidRPr="007428A8"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D05633" w:rsidRPr="00D05633">
        <w:rPr>
          <w:i/>
        </w:rPr>
        <w:t xml:space="preserve">  Фигура </w:t>
      </w:r>
      <w:r w:rsidR="00D05633" w:rsidRPr="00D05633">
        <w:rPr>
          <w:i/>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D05633">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gridSpan w:val="2"/>
          </w:tcPr>
          <w:p w:rsidR="00FD5F55" w:rsidRDefault="00FD5F55" w:rsidP="0097106B">
            <w:r>
              <w:t>Това е действието при което се въвежда критерий за разпознаване на даден файлов формат по задаване на файлов път</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файлов тип</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8F427A" w:rsidP="0097106B">
            <w:r>
              <w:t>Конфигуратора</w:t>
            </w:r>
            <w:r w:rsidR="00FD5F55">
              <w:t xml:space="preserve">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D05633">
        <w:rPr>
          <w:noProof/>
        </w:rPr>
        <w:t>3</w:t>
      </w:r>
      <w:r w:rsidR="00E73236">
        <w:rPr>
          <w:noProof/>
        </w:rPr>
        <w:fldChar w:fldCharType="end"/>
      </w:r>
      <w:r>
        <w:t xml:space="preserve"> (Подготви критерий за файлов формат)</w:t>
      </w:r>
    </w:p>
    <w:p w:rsidR="00FD5F55" w:rsidRDefault="00FD5F55" w:rsidP="00FD5F55">
      <w:pPr>
        <w:pStyle w:val="Heading4"/>
      </w:pPr>
      <w:bookmarkStart w:id="350" w:name="_Ref397952795"/>
      <w:r>
        <w:t>Подготви критерий за компонент (</w:t>
      </w:r>
      <w:r w:rsidRPr="0051095B">
        <w:rPr>
          <w:i/>
        </w:rPr>
        <w:t>Prepare component criteria</w:t>
      </w:r>
      <w:r>
        <w:t>)</w:t>
      </w:r>
      <w:bookmarkEnd w:id="350"/>
    </w:p>
    <w:p w:rsidR="00FD5F55" w:rsidRPr="00B24A3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D05633" w:rsidRPr="00D05633">
        <w:rPr>
          <w:i/>
        </w:rPr>
        <w:t xml:space="preserve">  Фигура</w:t>
      </w:r>
      <w:r w:rsidR="00D05633" w:rsidRPr="00D05633">
        <w:rPr>
          <w:i/>
          <w:noProof/>
        </w:rPr>
        <w:t xml:space="preserve"> </w:t>
      </w:r>
      <w:r w:rsidR="00D05633">
        <w:rPr>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D05633">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gridSpan w:val="2"/>
          </w:tcPr>
          <w:p w:rsidR="00FD5F55" w:rsidRDefault="00FD5F55" w:rsidP="0097106B">
            <w:r>
              <w:t>Това е действието при което се въвежда критерий за разпознаване на компонент в структурата и елементите на кода от проекта под анализ</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успешно</w:t>
            </w:r>
          </w:p>
        </w:tc>
      </w:tr>
      <w:tr w:rsidR="00FD5F55" w:rsidTr="0097106B">
        <w:tc>
          <w:tcPr>
            <w:tcW w:w="3258" w:type="dxa"/>
          </w:tcPr>
          <w:p w:rsidR="00FD5F55" w:rsidRPr="00B22912" w:rsidRDefault="00FD5F55" w:rsidP="0097106B">
            <w:pPr>
              <w:jc w:val="left"/>
              <w:rPr>
                <w:b/>
                <w:i/>
              </w:rPr>
            </w:pPr>
            <w:r w:rsidRPr="00B22912">
              <w:rPr>
                <w:b/>
                <w:i/>
              </w:rPr>
              <w:t xml:space="preserve">Условия за неуспешно </w:t>
            </w:r>
            <w:r w:rsidRPr="00B22912">
              <w:rPr>
                <w:b/>
                <w:i/>
              </w:rPr>
              <w:lastRenderedPageBreak/>
              <w:t>изпълнение</w:t>
            </w:r>
          </w:p>
        </w:tc>
        <w:tc>
          <w:tcPr>
            <w:tcW w:w="5400" w:type="dxa"/>
            <w:gridSpan w:val="2"/>
          </w:tcPr>
          <w:p w:rsidR="00FD5F55" w:rsidRDefault="00FD5F55" w:rsidP="0097106B">
            <w:r>
              <w:lastRenderedPageBreak/>
              <w:t xml:space="preserve">Въвеждането на критерия в базата е </w:t>
            </w:r>
            <w:r w:rsidR="008F427A">
              <w:lastRenderedPageBreak/>
              <w:t>приключило</w:t>
            </w:r>
            <w:r>
              <w:t xml:space="preserve"> неуспешно</w:t>
            </w:r>
          </w:p>
        </w:tc>
      </w:tr>
      <w:tr w:rsidR="00FD5F55" w:rsidTr="0097106B">
        <w:tc>
          <w:tcPr>
            <w:tcW w:w="3258" w:type="dxa"/>
          </w:tcPr>
          <w:p w:rsidR="00FD5F55" w:rsidRPr="00B22912" w:rsidRDefault="00FD5F55" w:rsidP="0097106B">
            <w:pPr>
              <w:jc w:val="left"/>
              <w:rPr>
                <w:b/>
                <w:i/>
              </w:rPr>
            </w:pPr>
            <w:r w:rsidRPr="00B22912">
              <w:rPr>
                <w:b/>
                <w:i/>
              </w:rPr>
              <w:lastRenderedPageBreak/>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компонент</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8F427A" w:rsidP="0097106B">
            <w:r>
              <w:t>Конфигуратора</w:t>
            </w:r>
            <w:r w:rsidR="00FD5F55">
              <w:t xml:space="preserve">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D05633">
        <w:rPr>
          <w:noProof/>
        </w:rPr>
        <w:t>4</w:t>
      </w:r>
      <w:r w:rsidR="00E73236">
        <w:rPr>
          <w:noProof/>
        </w:rPr>
        <w:fldChar w:fldCharType="end"/>
      </w:r>
      <w:r>
        <w:t xml:space="preserve"> (Подготви критерий за компонент)</w:t>
      </w:r>
    </w:p>
    <w:p w:rsidR="00FD5F55" w:rsidRDefault="00FD5F55" w:rsidP="00FD5F55">
      <w:pPr>
        <w:pStyle w:val="Heading4"/>
      </w:pPr>
      <w:bookmarkStart w:id="351" w:name="_Ref397953438"/>
      <w:r>
        <w:t>Подготви критерий за конектор (</w:t>
      </w:r>
      <w:r w:rsidRPr="005C2BC7">
        <w:rPr>
          <w:i/>
        </w:rPr>
        <w:t>Prepare connector criteria</w:t>
      </w:r>
      <w:r>
        <w:t>)</w:t>
      </w:r>
      <w:bookmarkEnd w:id="351"/>
    </w:p>
    <w:p w:rsidR="00FD5F55" w:rsidRPr="00B24A3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D05633" w:rsidRPr="00D05633">
        <w:rPr>
          <w:i/>
        </w:rPr>
        <w:t xml:space="preserve">  Фигура</w:t>
      </w:r>
      <w:r w:rsidR="00D05633" w:rsidRPr="00D05633">
        <w:rPr>
          <w:i/>
          <w:noProof/>
        </w:rPr>
        <w:t xml:space="preserve"> </w:t>
      </w:r>
      <w:r w:rsidR="00D05633">
        <w:rPr>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D05633">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gridSpan w:val="2"/>
          </w:tcPr>
          <w:p w:rsidR="00FD5F55" w:rsidRDefault="00FD5F55" w:rsidP="0097106B">
            <w:r>
              <w:t>Това е действието при което се въвежда критерий за разпознаване на конектор в структурата и елементите на кода от проекта под анализ</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gridSpan w:val="2"/>
          </w:tcPr>
          <w:p w:rsidR="00FD5F55" w:rsidRDefault="00FD5F55" w:rsidP="0097106B">
            <w:r>
              <w:t xml:space="preserve"> Въвеждането на критерия в базата е </w:t>
            </w:r>
            <w:r w:rsidR="008F427A">
              <w:t>приключило</w:t>
            </w:r>
            <w:r>
              <w:t xml:space="preserve">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конектор</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8F427A" w:rsidP="0097106B">
            <w:r>
              <w:t>Конфигуратора</w:t>
            </w:r>
            <w:r w:rsidR="00FD5F55">
              <w:t xml:space="preserve">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D05633">
        <w:rPr>
          <w:noProof/>
        </w:rPr>
        <w:t>5</w:t>
      </w:r>
      <w:r w:rsidR="00E73236">
        <w:rPr>
          <w:noProof/>
        </w:rPr>
        <w:fldChar w:fldCharType="end"/>
      </w:r>
      <w:r>
        <w:t xml:space="preserve"> ( Подготви критерий за конектор)</w:t>
      </w:r>
    </w:p>
    <w:p w:rsidR="00FD5F55" w:rsidRDefault="00FD5F55" w:rsidP="00FD5F55">
      <w:pPr>
        <w:pStyle w:val="Heading4"/>
      </w:pPr>
      <w:bookmarkStart w:id="352" w:name="_Ref398209066"/>
      <w:r>
        <w:t>Изпълни анализ (</w:t>
      </w:r>
      <w:r w:rsidRPr="008A128F">
        <w:rPr>
          <w:i/>
        </w:rPr>
        <w:t>Perform analysis</w:t>
      </w:r>
      <w:r>
        <w:t>)</w:t>
      </w:r>
      <w:bookmarkEnd w:id="352"/>
    </w:p>
    <w:p w:rsidR="00FD5F55" w:rsidRPr="005E0F7E"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D05633" w:rsidRPr="00D05633">
        <w:rPr>
          <w:i/>
        </w:rPr>
        <w:t xml:space="preserve">  Фигура</w:t>
      </w:r>
      <w:r w:rsidR="00D05633" w:rsidRPr="00D05633">
        <w:rPr>
          <w:i/>
          <w:noProof/>
        </w:rPr>
        <w:t xml:space="preserve"> </w:t>
      </w:r>
      <w:r w:rsidR="00D05633">
        <w:rPr>
          <w:noProof/>
        </w:rPr>
        <w:t>19</w:t>
      </w:r>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 Изискване </w:t>
            </w:r>
            <w:r>
              <w:fldChar w:fldCharType="begin"/>
            </w:r>
            <w:r>
              <w:instrText xml:space="preserve"> REF _Ref398817119 \r \h </w:instrText>
            </w:r>
            <w:r>
              <w:fldChar w:fldCharType="separate"/>
            </w:r>
            <w:r w:rsidR="00D05633">
              <w:t>0</w:t>
            </w:r>
            <w:r>
              <w:fldChar w:fldCharType="end"/>
            </w:r>
          </w:p>
        </w:tc>
      </w:tr>
      <w:tr w:rsidR="00FD5F55" w:rsidTr="0097106B">
        <w:tc>
          <w:tcPr>
            <w:tcW w:w="3256" w:type="dxa"/>
          </w:tcPr>
          <w:p w:rsidR="00FD5F55" w:rsidRPr="00B22912" w:rsidRDefault="00FD5F55" w:rsidP="0097106B">
            <w:pPr>
              <w:jc w:val="left"/>
              <w:rPr>
                <w:b/>
                <w:i/>
              </w:rPr>
            </w:pPr>
            <w:r w:rsidRPr="00B22912">
              <w:rPr>
                <w:b/>
                <w:i/>
              </w:rPr>
              <w:lastRenderedPageBreak/>
              <w:t xml:space="preserve"> Цел в </w:t>
            </w:r>
            <w:r w:rsidR="008F427A" w:rsidRPr="00B22912">
              <w:rPr>
                <w:b/>
                <w:i/>
              </w:rPr>
              <w:t>контекста</w:t>
            </w:r>
          </w:p>
        </w:tc>
        <w:tc>
          <w:tcPr>
            <w:tcW w:w="5402" w:type="dxa"/>
            <w:gridSpan w:val="2"/>
          </w:tcPr>
          <w:p w:rsidR="00FD5F55" w:rsidRDefault="00FD5F55" w:rsidP="0097106B">
            <w:r>
              <w:t xml:space="preserve"> проверка на всички критерии от базата върху всички елементи от проекта под анализ  и структурата му, като в резултат получаваме </w:t>
            </w:r>
            <w:r w:rsidRPr="00B7714A">
              <w:rPr>
                <w:i/>
              </w:rPr>
              <w:t>архитектурен модел</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 xml:space="preserve">  Достъпът до системата се установява с права на </w:t>
            </w:r>
            <w:r>
              <w:rPr>
                <w:i/>
              </w:rPr>
              <w:t>Потребител</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 xml:space="preserve"> Наличие на група от критерии съответстваща на стандарта на архитектурата на </w:t>
            </w:r>
            <w:r w:rsidR="008F427A">
              <w:t>проекта</w:t>
            </w:r>
            <w:r>
              <w:t xml:space="preserve">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UML хранилище отговарящо на архитектурата на проекта под анализ е създадено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Заявката за анализ на проекта е отказана</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Pr="00DC5BB2" w:rsidRDefault="00FD5F55" w:rsidP="0097106B">
            <w:pPr>
              <w:rPr>
                <w:i/>
              </w:rPr>
            </w:pPr>
            <w:r w:rsidRPr="00DC5BB2">
              <w:rPr>
                <w:i/>
              </w:rPr>
              <w:t>събитие</w:t>
            </w:r>
          </w:p>
        </w:tc>
        <w:tc>
          <w:tcPr>
            <w:tcW w:w="4227" w:type="dxa"/>
          </w:tcPr>
          <w:p w:rsidR="00FD5F55" w:rsidRDefault="00FD5F55" w:rsidP="0097106B">
            <w:r>
              <w:t>Събитие за анализ на проект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Подбиране на групата от критерии отговарящи на стандарта на архитектурата на проекта под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Задаване на път до проекта под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3</w:t>
            </w:r>
          </w:p>
        </w:tc>
        <w:tc>
          <w:tcPr>
            <w:tcW w:w="4227" w:type="dxa"/>
          </w:tcPr>
          <w:p w:rsidR="00FD5F55" w:rsidRDefault="00FD5F55" w:rsidP="0097106B">
            <w:r>
              <w:t>Стартиране на анализа</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D05633">
        <w:rPr>
          <w:noProof/>
        </w:rPr>
        <w:t>6</w:t>
      </w:r>
      <w:r w:rsidR="00E73236">
        <w:rPr>
          <w:noProof/>
        </w:rPr>
        <w:fldChar w:fldCharType="end"/>
      </w:r>
      <w:r>
        <w:t xml:space="preserve"> (Изпълни анализ)</w:t>
      </w:r>
    </w:p>
    <w:p w:rsidR="00FD5F55" w:rsidRDefault="00FD5F55" w:rsidP="00FD5F55">
      <w:pPr>
        <w:pStyle w:val="Heading4"/>
      </w:pPr>
      <w:bookmarkStart w:id="353" w:name="_Ref397956321"/>
      <w:r>
        <w:t>Обхождане елементите на проекта (</w:t>
      </w:r>
      <w:r w:rsidRPr="00CE2B87">
        <w:rPr>
          <w:i/>
        </w:rPr>
        <w:t>Scan Project's source files</w:t>
      </w:r>
      <w:r>
        <w:t>)</w:t>
      </w:r>
      <w:bookmarkEnd w:id="353"/>
    </w:p>
    <w:p w:rsidR="00FD5F55" w:rsidRPr="0091671B"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D05633" w:rsidRPr="00D05633">
        <w:rPr>
          <w:i/>
        </w:rPr>
        <w:t xml:space="preserve">  Фигура </w:t>
      </w:r>
      <w:r w:rsidR="00D05633">
        <w:rPr>
          <w:noProof/>
        </w:rPr>
        <w:t>19</w:t>
      </w:r>
      <w:r w:rsidRPr="007428A8">
        <w:rPr>
          <w:i/>
        </w:rPr>
        <w:fldChar w:fldCharType="end"/>
      </w:r>
    </w:p>
    <w:tbl>
      <w:tblPr>
        <w:tblStyle w:val="TableGrid"/>
        <w:tblW w:w="8658" w:type="dxa"/>
        <w:tblLook w:val="04A0" w:firstRow="1" w:lastRow="0" w:firstColumn="1" w:lastColumn="0" w:noHBand="0" w:noVBand="1"/>
      </w:tblPr>
      <w:tblGrid>
        <w:gridCol w:w="3239"/>
        <w:gridCol w:w="1221"/>
        <w:gridCol w:w="4198"/>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_Ref397956361 \r \h </w:instrText>
            </w:r>
            <w:r>
              <w:fldChar w:fldCharType="separate"/>
            </w:r>
            <w:r w:rsidR="00D05633">
              <w:t>3.3.1.7</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Обхожда всички елементи(директории, файлове)  от съдържанието на проекта под анализ. Подготвя всеки от елементите в подходяща форма за анализ.</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път до проекта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Обхождане на всички файлове от пътя на проекта без входно/изходни грешки</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Обхождане на всички файлове от пътя на проекта с една или повече входно/изходни грешки</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236517" w:rsidRDefault="00FD5F55" w:rsidP="0097106B">
            <w:pPr>
              <w:rPr>
                <w:i/>
              </w:rPr>
            </w:pPr>
            <w:r w:rsidRPr="00236517">
              <w:rPr>
                <w:i/>
              </w:rPr>
              <w:t>събитие</w:t>
            </w:r>
          </w:p>
        </w:tc>
        <w:tc>
          <w:tcPr>
            <w:tcW w:w="4227" w:type="dxa"/>
          </w:tcPr>
          <w:p w:rsidR="00FD5F55" w:rsidRDefault="00FD5F55" w:rsidP="0097106B">
            <w:r>
              <w:t>събитие за сканиране на проекта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 xml:space="preserve">За всеки елемент от структурата на проекта премини към стъпка 2 </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Приведи елемента в удобен вид за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3</w:t>
            </w:r>
          </w:p>
        </w:tc>
        <w:tc>
          <w:tcPr>
            <w:tcW w:w="4227" w:type="dxa"/>
          </w:tcPr>
          <w:p w:rsidR="00FD5F55" w:rsidRDefault="00FD5F55" w:rsidP="0097106B">
            <w:r>
              <w:t xml:space="preserve">Извлечи архитектурна информация от елемента </w:t>
            </w:r>
            <w:r>
              <w:fldChar w:fldCharType="begin"/>
            </w:r>
            <w:r>
              <w:instrText xml:space="preserve"> REF _Ref397956361 \r \h  \* MERGEFORMAT </w:instrText>
            </w:r>
            <w:r>
              <w:fldChar w:fldCharType="separate"/>
            </w:r>
            <w:r w:rsidR="00D05633">
              <w:t>3.3.1.7</w:t>
            </w:r>
            <w:r>
              <w:fldChar w:fldCharType="end"/>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D05633">
        <w:rPr>
          <w:noProof/>
        </w:rPr>
        <w:t>7</w:t>
      </w:r>
      <w:r w:rsidR="00E73236">
        <w:rPr>
          <w:noProof/>
        </w:rPr>
        <w:fldChar w:fldCharType="end"/>
      </w:r>
      <w:r>
        <w:t xml:space="preserve"> (Обхождане на елементите на проекта)</w:t>
      </w:r>
    </w:p>
    <w:p w:rsidR="00FD5F55" w:rsidRDefault="00FD5F55" w:rsidP="00FD5F55">
      <w:pPr>
        <w:pStyle w:val="Heading4"/>
      </w:pPr>
      <w:bookmarkStart w:id="354" w:name="_Ref397956361"/>
      <w:r>
        <w:t>Извлечи архитектурна информация (</w:t>
      </w:r>
      <w:r w:rsidRPr="00DB7111">
        <w:rPr>
          <w:i/>
        </w:rPr>
        <w:t>Extract architecture data</w:t>
      </w:r>
      <w:r>
        <w:t>)</w:t>
      </w:r>
      <w:bookmarkEnd w:id="354"/>
    </w:p>
    <w:p w:rsidR="00FD5F55" w:rsidRPr="00CB1BED"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D05633" w:rsidRPr="00D05633">
        <w:rPr>
          <w:i/>
        </w:rPr>
        <w:t xml:space="preserve">  Фигура</w:t>
      </w:r>
      <w:r w:rsidR="00D05633" w:rsidRPr="00D05633">
        <w:rPr>
          <w:i/>
          <w:noProof/>
        </w:rPr>
        <w:t xml:space="preserve"> </w:t>
      </w:r>
      <w:r w:rsidR="00D05633">
        <w:rPr>
          <w:noProof/>
        </w:rPr>
        <w:t>19</w:t>
      </w:r>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_Ref397956321 \r \h </w:instrText>
            </w:r>
            <w:r>
              <w:fldChar w:fldCharType="separate"/>
            </w:r>
            <w:r w:rsidR="00D05633">
              <w:t>3.3.1.6</w:t>
            </w:r>
            <w:r>
              <w:fldChar w:fldCharType="end"/>
            </w:r>
          </w:p>
          <w:p w:rsidR="00FD5F55" w:rsidRDefault="00FD5F55" w:rsidP="0097106B">
            <w:r>
              <w:t xml:space="preserve">Случай на употреба </w:t>
            </w:r>
            <w:r>
              <w:fldChar w:fldCharType="begin"/>
            </w:r>
            <w:r>
              <w:instrText xml:space="preserve"> REF _Ref397956983 \r \h </w:instrText>
            </w:r>
            <w:r>
              <w:fldChar w:fldCharType="separate"/>
            </w:r>
            <w:r w:rsidR="00D05633">
              <w:t>3.3.1.8</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По даден елемент(директория, файл) от проекта под анализ изпълнява група от критерии за наличието на архитектурни артефакти</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път до елемента на проекта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Архитектурни артефакти са създадени в хранилището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на архитектурни артефакти в хранилището</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C64FF9" w:rsidRDefault="00FD5F55" w:rsidP="0097106B">
            <w:pPr>
              <w:rPr>
                <w:i/>
              </w:rPr>
            </w:pPr>
            <w:r w:rsidRPr="00C64FF9">
              <w:rPr>
                <w:i/>
              </w:rPr>
              <w:t>събитие</w:t>
            </w:r>
          </w:p>
        </w:tc>
        <w:tc>
          <w:tcPr>
            <w:tcW w:w="4227" w:type="dxa"/>
          </w:tcPr>
          <w:p w:rsidR="00FD5F55" w:rsidRDefault="00FD5F55" w:rsidP="0097106B">
            <w:r>
              <w:t>Събитие за анализиране на елемент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 xml:space="preserve"> Над съдържанието на елемента изпълни подходяща група от критерии </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 xml:space="preserve"> В случай на разпознат архитектурен артефакт създай </w:t>
            </w:r>
            <w:r w:rsidRPr="00E72EF8">
              <w:rPr>
                <w:i/>
              </w:rPr>
              <w:t>архитектурен елемент</w:t>
            </w:r>
            <w:r>
              <w:t xml:space="preserve">  в базата </w:t>
            </w:r>
          </w:p>
          <w:p w:rsidR="00FD5F55" w:rsidRDefault="00FD5F55" w:rsidP="0097106B">
            <w:r>
              <w:fldChar w:fldCharType="begin"/>
            </w:r>
            <w:r>
              <w:instrText xml:space="preserve"> REF _Ref397956983 \r \h  \* MERGEFORMAT </w:instrText>
            </w:r>
            <w:r>
              <w:fldChar w:fldCharType="separate"/>
            </w:r>
            <w:r w:rsidR="00D05633">
              <w:t>3.3.1.8</w:t>
            </w:r>
            <w:r>
              <w:fldChar w:fldCharType="end"/>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D05633">
        <w:rPr>
          <w:noProof/>
        </w:rPr>
        <w:t>8</w:t>
      </w:r>
      <w:r w:rsidR="00E73236">
        <w:rPr>
          <w:noProof/>
        </w:rPr>
        <w:fldChar w:fldCharType="end"/>
      </w:r>
      <w:r>
        <w:t xml:space="preserve"> ( Извлечи архитектурна информация)</w:t>
      </w:r>
    </w:p>
    <w:p w:rsidR="00FD5F55" w:rsidRDefault="00FD5F55" w:rsidP="00FD5F55">
      <w:pPr>
        <w:pStyle w:val="Heading4"/>
      </w:pPr>
      <w:bookmarkStart w:id="355" w:name="_Ref397956983"/>
      <w:r>
        <w:t>Създай архитектурен модел (</w:t>
      </w:r>
      <w:r w:rsidRPr="00CA382C">
        <w:rPr>
          <w:i/>
        </w:rPr>
        <w:t>Create Architecture model</w:t>
      </w:r>
      <w:r>
        <w:t>)</w:t>
      </w:r>
      <w:bookmarkEnd w:id="355"/>
    </w:p>
    <w:p w:rsidR="00FD5F55" w:rsidRPr="00770B33"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D05633" w:rsidRPr="00D05633">
        <w:rPr>
          <w:i/>
        </w:rPr>
        <w:t xml:space="preserve">  Фигура</w:t>
      </w:r>
      <w:r w:rsidR="00D05633" w:rsidRPr="00D05633">
        <w:rPr>
          <w:i/>
          <w:noProof/>
        </w:rPr>
        <w:t xml:space="preserve"> </w:t>
      </w:r>
      <w:r w:rsidR="00D05633">
        <w:rPr>
          <w:noProof/>
        </w:rPr>
        <w:t>19</w:t>
      </w:r>
      <w:r w:rsidRPr="007428A8">
        <w:rPr>
          <w:i/>
        </w:rPr>
        <w:fldChar w:fldCharType="end"/>
      </w:r>
    </w:p>
    <w:tbl>
      <w:tblPr>
        <w:tblStyle w:val="TableGrid"/>
        <w:tblW w:w="8658" w:type="dxa"/>
        <w:tblLook w:val="04A0" w:firstRow="1" w:lastRow="0" w:firstColumn="1" w:lastColumn="0" w:noHBand="0" w:noVBand="1"/>
      </w:tblPr>
      <w:tblGrid>
        <w:gridCol w:w="3239"/>
        <w:gridCol w:w="1221"/>
        <w:gridCol w:w="4198"/>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_Ref397956361 \r \h </w:instrText>
            </w:r>
            <w:r>
              <w:fldChar w:fldCharType="separate"/>
            </w:r>
            <w:r w:rsidR="00D05633">
              <w:t>3.3.1.7</w:t>
            </w:r>
            <w:r>
              <w:fldChar w:fldCharType="end"/>
            </w:r>
          </w:p>
          <w:p w:rsidR="00FD5F55" w:rsidRDefault="00FD5F55" w:rsidP="0097106B">
            <w:r>
              <w:t xml:space="preserve"> Изискване </w:t>
            </w:r>
            <w:r>
              <w:fldChar w:fldCharType="begin"/>
            </w:r>
            <w:r>
              <w:instrText xml:space="preserve"> REF _Ref397969104 \r \h </w:instrText>
            </w:r>
            <w:r>
              <w:fldChar w:fldCharType="separate"/>
            </w:r>
            <w:r w:rsidR="00D05633">
              <w:t>3.3.2</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 Цел в </w:t>
            </w:r>
            <w:r w:rsidR="008F427A" w:rsidRPr="00B22912">
              <w:rPr>
                <w:b/>
                <w:i/>
              </w:rPr>
              <w:t>контекста</w:t>
            </w:r>
          </w:p>
        </w:tc>
        <w:tc>
          <w:tcPr>
            <w:tcW w:w="5402" w:type="dxa"/>
            <w:gridSpan w:val="2"/>
          </w:tcPr>
          <w:p w:rsidR="00FD5F55" w:rsidRDefault="00FD5F55" w:rsidP="0097106B">
            <w:r>
              <w:t>Създаване на архитектурен артефакт в хранилището (архитектурния модел).</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Въведен е валиден архитектурен артефакт</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Архитектурен артефакт е създадени в хранилището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архитектурния артефакт в хранилището</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DC104B" w:rsidRDefault="00FD5F55" w:rsidP="0097106B">
            <w:pPr>
              <w:rPr>
                <w:i/>
              </w:rPr>
            </w:pPr>
            <w:r>
              <w:rPr>
                <w:i/>
              </w:rPr>
              <w:t>с</w:t>
            </w:r>
            <w:r w:rsidRPr="00DC104B">
              <w:rPr>
                <w:i/>
              </w:rPr>
              <w:t>ъбитие</w:t>
            </w:r>
          </w:p>
        </w:tc>
        <w:tc>
          <w:tcPr>
            <w:tcW w:w="4227" w:type="dxa"/>
          </w:tcPr>
          <w:p w:rsidR="00FD5F55" w:rsidRDefault="00FD5F55" w:rsidP="0097106B">
            <w:r>
              <w:t xml:space="preserve"> Събитие за въвеждане на </w:t>
            </w:r>
            <w:r w:rsidR="008F427A">
              <w:t>архитектурен</w:t>
            </w:r>
            <w:r>
              <w:t xml:space="preserve">  елемент в </w:t>
            </w:r>
            <w:r w:rsidR="008F427A">
              <w:t>хранилището</w:t>
            </w:r>
            <w:r>
              <w:t xml:space="preserve">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Създай въведения архитектурен артефакт в хранилището</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D05633">
        <w:rPr>
          <w:noProof/>
        </w:rPr>
        <w:t>9</w:t>
      </w:r>
      <w:r w:rsidR="00E73236">
        <w:rPr>
          <w:noProof/>
        </w:rPr>
        <w:fldChar w:fldCharType="end"/>
      </w:r>
      <w:r>
        <w:t xml:space="preserve"> ( Създай архитектурен модел)</w:t>
      </w:r>
    </w:p>
    <w:p w:rsidR="00FD5F55" w:rsidRDefault="00FD5F55" w:rsidP="00FD5F55">
      <w:pPr>
        <w:pStyle w:val="Heading4"/>
      </w:pPr>
      <w:bookmarkStart w:id="356" w:name="_Ref398212142"/>
      <w:r>
        <w:t>Сериализация на UML хранилището (</w:t>
      </w:r>
      <w:r w:rsidRPr="000F36CE">
        <w:rPr>
          <w:i/>
        </w:rPr>
        <w:t>Serialize UML model</w:t>
      </w:r>
      <w:r>
        <w:t>)</w:t>
      </w:r>
      <w:bookmarkEnd w:id="356"/>
    </w:p>
    <w:p w:rsidR="00FD5F55" w:rsidRPr="006103F7"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D05633" w:rsidRPr="00D05633">
        <w:rPr>
          <w:i/>
        </w:rPr>
        <w:t xml:space="preserve">  Фигура</w:t>
      </w:r>
      <w:r w:rsidR="00D05633" w:rsidRPr="00D05633">
        <w:rPr>
          <w:i/>
          <w:noProof/>
        </w:rPr>
        <w:t xml:space="preserve"> </w:t>
      </w:r>
      <w:r w:rsidR="00D05633">
        <w:rPr>
          <w:noProof/>
        </w:rPr>
        <w:t>19</w:t>
      </w:r>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 Изискване </w:t>
            </w:r>
            <w:r>
              <w:fldChar w:fldCharType="begin"/>
            </w:r>
            <w:r>
              <w:instrText xml:space="preserve"> REF _Ref397969104 \r \h </w:instrText>
            </w:r>
            <w:r>
              <w:fldChar w:fldCharType="separate"/>
            </w:r>
            <w:r w:rsidR="00D05633">
              <w:t>3.3.2</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 Цел в </w:t>
            </w:r>
            <w:r w:rsidR="008F427A" w:rsidRPr="00B22912">
              <w:rPr>
                <w:b/>
                <w:i/>
              </w:rPr>
              <w:t>контекста</w:t>
            </w:r>
          </w:p>
        </w:tc>
        <w:tc>
          <w:tcPr>
            <w:tcW w:w="5402" w:type="dxa"/>
            <w:gridSpan w:val="2"/>
          </w:tcPr>
          <w:p w:rsidR="00FD5F55" w:rsidRDefault="00FD5F55" w:rsidP="0097106B">
            <w:r>
              <w:t xml:space="preserve"> По зададено архитектурно хранилище (модел) създай съответстващ UML модел </w:t>
            </w:r>
            <w:r>
              <w:lastRenderedPageBreak/>
              <w:t>сериализиран в XMI файл .</w:t>
            </w:r>
          </w:p>
        </w:tc>
      </w:tr>
      <w:tr w:rsidR="00FD5F55" w:rsidTr="0097106B">
        <w:tc>
          <w:tcPr>
            <w:tcW w:w="3256" w:type="dxa"/>
          </w:tcPr>
          <w:p w:rsidR="00FD5F55" w:rsidRPr="00B22912" w:rsidRDefault="00FD5F55" w:rsidP="0097106B">
            <w:pPr>
              <w:jc w:val="left"/>
              <w:rPr>
                <w:b/>
                <w:i/>
              </w:rPr>
            </w:pPr>
            <w:r w:rsidRPr="00B22912">
              <w:rPr>
                <w:b/>
                <w:i/>
              </w:rPr>
              <w:lastRenderedPageBreak/>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Валидно архитектурно хранилище</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Нов XMI файл съдържащ UML модел съответстващ на архитектурното хранилище е създаден</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на XMI файл</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Pr="00951AB2" w:rsidRDefault="00FD5F55" w:rsidP="0097106B">
            <w:pPr>
              <w:rPr>
                <w:i/>
              </w:rPr>
            </w:pPr>
            <w:r w:rsidRPr="00951AB2">
              <w:rPr>
                <w:i/>
              </w:rPr>
              <w:t>събитие</w:t>
            </w:r>
          </w:p>
        </w:tc>
        <w:tc>
          <w:tcPr>
            <w:tcW w:w="4227" w:type="dxa"/>
          </w:tcPr>
          <w:p w:rsidR="00FD5F55" w:rsidRDefault="00FD5F55" w:rsidP="0097106B">
            <w:r>
              <w:t xml:space="preserve"> Събитие за </w:t>
            </w:r>
            <w:r w:rsidR="008F427A">
              <w:t>конвертиране</w:t>
            </w:r>
            <w:r>
              <w:t xml:space="preserve"> на </w:t>
            </w:r>
            <w:r w:rsidR="008F427A">
              <w:t>архитектурното</w:t>
            </w:r>
            <w:r>
              <w:t xml:space="preserve"> </w:t>
            </w:r>
            <w:r w:rsidR="008F427A">
              <w:t>хранилище</w:t>
            </w:r>
            <w:r>
              <w:t xml:space="preserve"> в XMI файл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Задай валидно архитектурно хранилище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Създай XMI файл съдържащ UML модел съответстващ на архитектурното хранилище</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D05633">
        <w:rPr>
          <w:noProof/>
        </w:rPr>
        <w:t>10</w:t>
      </w:r>
      <w:r w:rsidR="00E73236">
        <w:rPr>
          <w:noProof/>
        </w:rPr>
        <w:fldChar w:fldCharType="end"/>
      </w:r>
      <w:r>
        <w:t xml:space="preserve"> (Сериализация на UML хранилището)</w:t>
      </w:r>
    </w:p>
    <w:p w:rsidR="00FD5F55" w:rsidRDefault="00FD5F55" w:rsidP="00FD5F55">
      <w:pPr>
        <w:pStyle w:val="Heading4"/>
      </w:pPr>
      <w:bookmarkStart w:id="357" w:name="_Ref398297851"/>
      <w:r>
        <w:t>Генериране на базов код (</w:t>
      </w:r>
      <w:r w:rsidRPr="00236149">
        <w:rPr>
          <w:i/>
        </w:rPr>
        <w:t>Generate Base code</w:t>
      </w:r>
      <w:r>
        <w:t>)</w:t>
      </w:r>
      <w:bookmarkEnd w:id="357"/>
    </w:p>
    <w:p w:rsidR="00FD5F55" w:rsidRPr="000E2ED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r w:rsidR="00D05633" w:rsidRPr="00D05633">
        <w:rPr>
          <w:i/>
        </w:rPr>
        <w:t xml:space="preserve">  Фигура</w:t>
      </w:r>
      <w:r w:rsidR="00D05633" w:rsidRPr="00D05633">
        <w:rPr>
          <w:i/>
          <w:noProof/>
        </w:rPr>
        <w:t xml:space="preserve"> </w:t>
      </w:r>
      <w:r w:rsidR="00D05633">
        <w:rPr>
          <w:noProof/>
        </w:rPr>
        <w:t>19</w:t>
      </w:r>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Изискване </w:t>
            </w:r>
            <w:r>
              <w:fldChar w:fldCharType="begin"/>
            </w:r>
            <w:r>
              <w:instrText xml:space="preserve"> REF _Ref398132449 \w \h </w:instrText>
            </w:r>
            <w:r>
              <w:fldChar w:fldCharType="separate"/>
            </w:r>
            <w:r w:rsidR="00D05633">
              <w:t>3.3.3</w:t>
            </w:r>
            <w:r>
              <w:fldChar w:fldCharType="end"/>
            </w:r>
          </w:p>
          <w:p w:rsidR="00FD5F55" w:rsidRDefault="00FD5F55" w:rsidP="0097106B">
            <w:r>
              <w:t xml:space="preserve">Изискване </w:t>
            </w:r>
            <w:r>
              <w:fldChar w:fldCharType="begin"/>
            </w:r>
            <w:r>
              <w:instrText xml:space="preserve"> REF _Ref397973971 \r \h </w:instrText>
            </w:r>
            <w:r>
              <w:fldChar w:fldCharType="separate"/>
            </w:r>
            <w:r w:rsidR="00D05633">
              <w:t>3.2.3</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По зададен XMI файл съответстващ на UML хранилище(модел) генерирай базов код по предварително зададен шаблон</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XMI файл съдържащ UML хранилище</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Генерирана е структура с базов код на базата на съдържащата се в XMI файла архитектура</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генерирането на базов код</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r>
              <w:t>събитие</w:t>
            </w:r>
          </w:p>
        </w:tc>
        <w:tc>
          <w:tcPr>
            <w:tcW w:w="4227" w:type="dxa"/>
          </w:tcPr>
          <w:p w:rsidR="00FD5F55" w:rsidRDefault="00FD5F55" w:rsidP="0097106B">
            <w:r>
              <w:t>Събитие за генериране на базов код е настъпило</w:t>
            </w:r>
          </w:p>
        </w:tc>
      </w:tr>
      <w:tr w:rsidR="00FD5F55" w:rsidTr="0097106B">
        <w:tc>
          <w:tcPr>
            <w:tcW w:w="3256" w:type="dxa"/>
          </w:tcPr>
          <w:p w:rsidR="00FD5F55" w:rsidRPr="00B22912" w:rsidRDefault="00FD5F55" w:rsidP="0097106B">
            <w:pPr>
              <w:jc w:val="left"/>
              <w:rPr>
                <w:b/>
                <w:i/>
              </w:rPr>
            </w:pPr>
            <w:r w:rsidRPr="00B22912">
              <w:rPr>
                <w:b/>
                <w:i/>
              </w:rPr>
              <w:lastRenderedPageBreak/>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Задай валиден XMI файл съдържащ UML хранилище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генерирай базов код по предварително зададен шаблон</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Pr="004D4BC0"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D05633">
        <w:rPr>
          <w:noProof/>
        </w:rPr>
        <w:t>11</w:t>
      </w:r>
      <w:r w:rsidR="00E73236">
        <w:rPr>
          <w:noProof/>
        </w:rPr>
        <w:fldChar w:fldCharType="end"/>
      </w:r>
      <w:r>
        <w:t xml:space="preserve"> (Генериране на базов код)</w:t>
      </w:r>
    </w:p>
    <w:p w:rsidR="00FD5F55" w:rsidRDefault="00FD5F55" w:rsidP="00FD5F55">
      <w:pPr>
        <w:pStyle w:val="Heading3"/>
      </w:pPr>
      <w:bookmarkStart w:id="358" w:name="_Ref397969104"/>
      <w:bookmarkStart w:id="359" w:name="_Toc412390717"/>
      <w:r>
        <w:t>Мета-модел на архитектурното хранилище</w:t>
      </w:r>
      <w:bookmarkEnd w:id="358"/>
      <w:bookmarkEnd w:id="359"/>
    </w:p>
    <w:p w:rsidR="00450E03" w:rsidRPr="002814CC" w:rsidRDefault="00FD5F55" w:rsidP="00FD5F55">
      <w:r>
        <w:t>Следва мета-модела необходим за описв</w:t>
      </w:r>
      <w:r w:rsidR="00450E03">
        <w:t>ане на архитектурното хранилище</w:t>
      </w:r>
      <w:r w:rsidR="00B50B1C">
        <w:t xml:space="preserve"> (UML хранилище: </w:t>
      </w:r>
      <w:r w:rsidR="00B50B1C" w:rsidRPr="00B50B1C">
        <w:rPr>
          <w:i/>
        </w:rPr>
        <w:fldChar w:fldCharType="begin"/>
      </w:r>
      <w:r w:rsidR="00B50B1C" w:rsidRPr="00B50B1C">
        <w:rPr>
          <w:i/>
        </w:rPr>
        <w:instrText xml:space="preserve"> REF _Ref409962011 \h </w:instrText>
      </w:r>
      <w:r w:rsidR="00B50B1C">
        <w:rPr>
          <w:i/>
        </w:rPr>
        <w:instrText xml:space="preserve"> \* MERGEFORMAT </w:instrText>
      </w:r>
      <w:r w:rsidR="00B50B1C" w:rsidRPr="00B50B1C">
        <w:rPr>
          <w:i/>
        </w:rPr>
      </w:r>
      <w:r w:rsidR="00B50B1C" w:rsidRPr="00B50B1C">
        <w:rPr>
          <w:i/>
        </w:rPr>
        <w:fldChar w:fldCharType="separate"/>
      </w:r>
      <w:r w:rsidR="00D05633" w:rsidRPr="00D05633">
        <w:rPr>
          <w:i/>
        </w:rPr>
        <w:t xml:space="preserve">Фигура </w:t>
      </w:r>
      <w:r w:rsidR="00D05633" w:rsidRPr="00D05633">
        <w:rPr>
          <w:i/>
          <w:noProof/>
        </w:rPr>
        <w:t>17</w:t>
      </w:r>
      <w:r w:rsidR="00B50B1C" w:rsidRPr="00B50B1C">
        <w:rPr>
          <w:i/>
        </w:rPr>
        <w:fldChar w:fldCharType="end"/>
      </w:r>
      <w:r w:rsidR="00B50B1C">
        <w:t>)</w:t>
      </w:r>
      <w:r w:rsidR="00450E03">
        <w:t>. Важно е да се отбележи, че за направата на този мета-модел се използват идеи от виртуалната функционална шина/среда (Virtual Functional Bus [R7]) на AUTOSAR.</w:t>
      </w:r>
    </w:p>
    <w:p w:rsidR="00FD5F55" w:rsidRDefault="00CE6901" w:rsidP="00FD5F55">
      <w:pPr>
        <w:keepNext/>
        <w:jc w:val="center"/>
      </w:pPr>
      <w:r>
        <w:rPr>
          <w:noProof/>
          <w:lang w:val="en-US" w:eastAsia="en-US"/>
        </w:rPr>
        <w:drawing>
          <wp:inline distT="0" distB="0" distL="0" distR="0" wp14:anchorId="3EDD1A08" wp14:editId="433C8D82">
            <wp:extent cx="5274310" cy="381598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815986"/>
                    </a:xfrm>
                    <a:prstGeom prst="rect">
                      <a:avLst/>
                    </a:prstGeom>
                  </pic:spPr>
                </pic:pic>
              </a:graphicData>
            </a:graphic>
          </wp:inline>
        </w:drawing>
      </w:r>
    </w:p>
    <w:p w:rsidR="00FD5F55" w:rsidRPr="00DB1CF9" w:rsidRDefault="00FD5F55" w:rsidP="00FD5F55">
      <w:pPr>
        <w:pStyle w:val="Caption"/>
        <w:jc w:val="center"/>
      </w:pPr>
      <w:bookmarkStart w:id="360" w:name="_Ref397970007"/>
      <w:r>
        <w:t xml:space="preserve"> Фигура </w:t>
      </w:r>
      <w:r w:rsidR="00E73236">
        <w:fldChar w:fldCharType="begin"/>
      </w:r>
      <w:r w:rsidR="00E73236">
        <w:instrText xml:space="preserve"> SEQ Фигура \* ARABIC </w:instrText>
      </w:r>
      <w:r w:rsidR="00E73236">
        <w:fldChar w:fldCharType="separate"/>
      </w:r>
      <w:r w:rsidR="00D05633">
        <w:rPr>
          <w:noProof/>
        </w:rPr>
        <w:t>20</w:t>
      </w:r>
      <w:r w:rsidR="00E73236">
        <w:rPr>
          <w:noProof/>
        </w:rPr>
        <w:fldChar w:fldCharType="end"/>
      </w:r>
      <w:bookmarkEnd w:id="360"/>
      <w:r>
        <w:t xml:space="preserve"> ( Мета-модел за описване на архитектурата)</w:t>
      </w:r>
    </w:p>
    <w:p w:rsidR="00FD5F55" w:rsidRDefault="00FD5F55" w:rsidP="00FD5F55">
      <w:pPr>
        <w:pStyle w:val="Heading4"/>
      </w:pPr>
      <w:bookmarkStart w:id="361" w:name="_Ref398393322"/>
      <w:r>
        <w:t>AEModel</w:t>
      </w:r>
      <w:bookmarkEnd w:id="361"/>
      <w:r w:rsidR="002A5FEA">
        <w:t xml:space="preserve"> ( Инстанция на модела)</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AEModel</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AE</w:t>
            </w:r>
            <w:r w:rsidRPr="003C0A5C">
              <w:t>PackageList</w:t>
            </w:r>
          </w:p>
        </w:tc>
        <w:tc>
          <w:tcPr>
            <w:tcW w:w="2085" w:type="dxa"/>
          </w:tcPr>
          <w:p w:rsidR="00FD5F55" w:rsidRPr="007310E8" w:rsidRDefault="00FD5F55" w:rsidP="0097106B">
            <w:pPr>
              <w:jc w:val="center"/>
            </w:pPr>
            <w:r>
              <w:t>AEPackage</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r>
              <w:rPr>
                <w:b/>
              </w:rPr>
              <w:lastRenderedPageBreak/>
              <w:t>Описание</w:t>
            </w:r>
          </w:p>
        </w:tc>
        <w:tc>
          <w:tcPr>
            <w:tcW w:w="6300" w:type="dxa"/>
            <w:gridSpan w:val="3"/>
          </w:tcPr>
          <w:p w:rsidR="00FD5F55" w:rsidRPr="00BA5528" w:rsidRDefault="00FD5F55" w:rsidP="0097106B">
            <w:pPr>
              <w:keepNext/>
            </w:pPr>
            <w:r>
              <w:t>Основен елемент на модела. Използва се като базова инстанция</w:t>
            </w:r>
            <w:r w:rsidR="008100C9">
              <w:t xml:space="preserve">  и главна точка за достъп до всички останали елементи от модела.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D05633">
        <w:rPr>
          <w:noProof/>
        </w:rPr>
        <w:t>12</w:t>
      </w:r>
      <w:r w:rsidR="00E73236">
        <w:rPr>
          <w:noProof/>
        </w:rPr>
        <w:fldChar w:fldCharType="end"/>
      </w:r>
      <w:r>
        <w:t xml:space="preserve"> ( Описание на AEModel)</w:t>
      </w:r>
    </w:p>
    <w:p w:rsidR="00FD5F55" w:rsidRDefault="00FD5F55" w:rsidP="00FD5F55">
      <w:pPr>
        <w:pStyle w:val="Heading4"/>
      </w:pPr>
      <w:bookmarkStart w:id="362" w:name="_Ref398393254"/>
      <w:r>
        <w:t>AEPackage</w:t>
      </w:r>
      <w:bookmarkEnd w:id="362"/>
      <w:r w:rsidR="002A5FEA">
        <w:t xml:space="preserve"> ( Пакет)</w:t>
      </w:r>
    </w:p>
    <w:p w:rsidR="00FD5F55" w:rsidRPr="005A687C" w:rsidRDefault="00FD5F55" w:rsidP="00FD5F55">
      <w:r>
        <w:t xml:space="preserve"> 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D05633" w:rsidRPr="00D05633">
        <w:rPr>
          <w:i/>
        </w:rPr>
        <w:t xml:space="preserve"> Фигура </w:t>
      </w:r>
      <w:r w:rsidR="00D05633" w:rsidRPr="00D05633">
        <w:rPr>
          <w:i/>
          <w:noProof/>
        </w:rPr>
        <w:t>20</w:t>
      </w:r>
      <w:r w:rsidRPr="005A687C">
        <w:rPr>
          <w:i/>
        </w:rPr>
        <w:fldChar w:fldCharType="end"/>
      </w:r>
    </w:p>
    <w:tbl>
      <w:tblPr>
        <w:tblStyle w:val="TableGrid"/>
        <w:tblW w:w="8658" w:type="dxa"/>
        <w:tblLook w:val="04A0" w:firstRow="1" w:lastRow="0" w:firstColumn="1" w:lastColumn="0" w:noHBand="0" w:noVBand="1"/>
      </w:tblPr>
      <w:tblGrid>
        <w:gridCol w:w="2275"/>
        <w:gridCol w:w="2378"/>
        <w:gridCol w:w="2067"/>
        <w:gridCol w:w="1938"/>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AEPackage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DataTypeList</w:t>
            </w:r>
          </w:p>
        </w:tc>
        <w:tc>
          <w:tcPr>
            <w:tcW w:w="2085" w:type="dxa"/>
          </w:tcPr>
          <w:p w:rsidR="00FD5F55" w:rsidRPr="007310E8" w:rsidRDefault="00FD5F55" w:rsidP="0097106B">
            <w:pPr>
              <w:jc w:val="center"/>
            </w:pPr>
            <w:r>
              <w:t>DataType</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BaseComponentList</w:t>
            </w:r>
          </w:p>
        </w:tc>
        <w:tc>
          <w:tcPr>
            <w:tcW w:w="2085" w:type="dxa"/>
          </w:tcPr>
          <w:p w:rsidR="00FD5F55" w:rsidRDefault="00FD5F55" w:rsidP="0097106B">
            <w:pPr>
              <w:jc w:val="center"/>
            </w:pPr>
            <w:r>
              <w:t>BaseComponent</w:t>
            </w:r>
          </w:p>
        </w:tc>
        <w:tc>
          <w:tcPr>
            <w:tcW w:w="2085" w:type="dxa"/>
          </w:tcPr>
          <w:p w:rsidR="00FD5F55" w:rsidRPr="007310E8" w:rsidRDefault="00FD5F55" w:rsidP="0097106B">
            <w:pPr>
              <w:jc w:val="center"/>
              <w:rPr>
                <w:i/>
              </w:rPr>
            </w:pPr>
            <w:r>
              <w:rPr>
                <w:i/>
              </w:rPr>
              <w:t>List</w:t>
            </w:r>
          </w:p>
        </w:tc>
      </w:tr>
      <w:tr w:rsidR="00C5786A" w:rsidTr="0097106B">
        <w:tc>
          <w:tcPr>
            <w:tcW w:w="2358" w:type="dxa"/>
          </w:tcPr>
          <w:p w:rsidR="00C5786A" w:rsidRPr="003C0A5C" w:rsidRDefault="00C5786A" w:rsidP="0097106B">
            <w:pPr>
              <w:rPr>
                <w:b/>
              </w:rPr>
            </w:pPr>
          </w:p>
        </w:tc>
        <w:tc>
          <w:tcPr>
            <w:tcW w:w="2130" w:type="dxa"/>
          </w:tcPr>
          <w:p w:rsidR="00C5786A" w:rsidRDefault="00C5786A" w:rsidP="0097106B">
            <w:r>
              <w:t>AEPackageList</w:t>
            </w:r>
          </w:p>
        </w:tc>
        <w:tc>
          <w:tcPr>
            <w:tcW w:w="2085" w:type="dxa"/>
          </w:tcPr>
          <w:p w:rsidR="00C5786A" w:rsidRDefault="00C5786A" w:rsidP="0097106B">
            <w:pPr>
              <w:jc w:val="center"/>
            </w:pPr>
            <w:r>
              <w:t>AEPackage</w:t>
            </w:r>
          </w:p>
        </w:tc>
        <w:tc>
          <w:tcPr>
            <w:tcW w:w="2085" w:type="dxa"/>
          </w:tcPr>
          <w:p w:rsidR="00C5786A" w:rsidRDefault="00C5786A" w:rsidP="0097106B">
            <w:pPr>
              <w:jc w:val="center"/>
              <w:rPr>
                <w:i/>
              </w:rPr>
            </w:pPr>
            <w:r>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FD5F55" w:rsidP="00E56D6D">
            <w:pPr>
              <w:keepNext/>
            </w:pPr>
            <w:r>
              <w:t>Основен контейнер на елементи в модела.</w:t>
            </w:r>
            <w:r w:rsidR="00E56D6D">
              <w:t xml:space="preserve">  Той групира елементи и също така може да съдържа други пакети.</w:t>
            </w:r>
          </w:p>
        </w:tc>
      </w:tr>
    </w:tbl>
    <w:p w:rsidR="00FD5F55" w:rsidRPr="003E6551"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D05633">
        <w:rPr>
          <w:noProof/>
        </w:rPr>
        <w:t>13</w:t>
      </w:r>
      <w:r w:rsidR="00E73236">
        <w:rPr>
          <w:noProof/>
        </w:rPr>
        <w:fldChar w:fldCharType="end"/>
      </w:r>
      <w:r>
        <w:t xml:space="preserve"> ( Описание на AEPackage)</w:t>
      </w:r>
    </w:p>
    <w:p w:rsidR="00FD5F55" w:rsidRDefault="00FD5F55" w:rsidP="00FD5F55">
      <w:pPr>
        <w:pStyle w:val="Heading4"/>
      </w:pPr>
      <w:bookmarkStart w:id="363" w:name="_Ref398395986"/>
      <w:r>
        <w:t>BaseComponent</w:t>
      </w:r>
      <w:bookmarkEnd w:id="363"/>
      <w:r w:rsidR="002A5FEA">
        <w:t xml:space="preserve"> ( Компонент)</w:t>
      </w:r>
    </w:p>
    <w:p w:rsidR="00FD5F55" w:rsidRPr="005A687C" w:rsidRDefault="00FD5F55" w:rsidP="00FD5F55">
      <w:r>
        <w:t xml:space="preserve"> 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D05633" w:rsidRPr="00D05633">
        <w:rPr>
          <w:i/>
        </w:rPr>
        <w:t xml:space="preserve"> Фигура </w:t>
      </w:r>
      <w:r w:rsidR="00D05633" w:rsidRPr="00D05633">
        <w:rPr>
          <w:i/>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BaseComponent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PPort</w:t>
            </w:r>
          </w:p>
        </w:tc>
        <w:tc>
          <w:tcPr>
            <w:tcW w:w="2085" w:type="dxa"/>
          </w:tcPr>
          <w:p w:rsidR="00FD5F55" w:rsidRPr="007310E8" w:rsidRDefault="00FD5F55" w:rsidP="0097106B">
            <w:pPr>
              <w:jc w:val="center"/>
            </w:pPr>
            <w:r>
              <w:t>ProvidedPort</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RPort</w:t>
            </w:r>
          </w:p>
        </w:tc>
        <w:tc>
          <w:tcPr>
            <w:tcW w:w="2085" w:type="dxa"/>
          </w:tcPr>
          <w:p w:rsidR="00FD5F55" w:rsidRDefault="00FD5F55" w:rsidP="0097106B">
            <w:pPr>
              <w:jc w:val="center"/>
            </w:pPr>
            <w:r>
              <w:t>RequiredPort</w:t>
            </w:r>
          </w:p>
        </w:tc>
        <w:tc>
          <w:tcPr>
            <w:tcW w:w="2085" w:type="dxa"/>
          </w:tcPr>
          <w:p w:rsidR="00FD5F55" w:rsidRPr="007310E8" w:rsidRDefault="00FD5F55" w:rsidP="0097106B">
            <w:pPr>
              <w:jc w:val="center"/>
              <w:rPr>
                <w:i/>
              </w:rPr>
            </w:pPr>
            <w:r>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E56D6D" w:rsidP="008D24AA">
            <w:pPr>
              <w:keepNext/>
            </w:pPr>
            <w:r>
              <w:t>Представлява модулна част от системата, която енкапсулира своето съдържание. По същество е заменим в средата, която е използван.</w:t>
            </w:r>
            <w:r w:rsidR="008D24AA">
              <w:t xml:space="preserve"> Поведението му се определя от предлагани и необходим интерфейс (</w:t>
            </w:r>
            <w:r w:rsidR="008D24AA" w:rsidRPr="008D24AA">
              <w:rPr>
                <w:i/>
              </w:rPr>
              <w:t>PPort</w:t>
            </w:r>
            <w:r w:rsidR="008D24AA">
              <w:t>/</w:t>
            </w:r>
            <w:r w:rsidR="008D24AA" w:rsidRPr="008D24AA">
              <w:rPr>
                <w:i/>
              </w:rPr>
              <w:t>RPort</w:t>
            </w:r>
            <w:r w:rsidR="008D24AA">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D05633">
        <w:rPr>
          <w:noProof/>
        </w:rPr>
        <w:t>14</w:t>
      </w:r>
      <w:r w:rsidR="00E73236">
        <w:rPr>
          <w:noProof/>
        </w:rPr>
        <w:fldChar w:fldCharType="end"/>
      </w:r>
      <w:r>
        <w:t xml:space="preserve"> (Описание на BaseComponent)</w:t>
      </w:r>
    </w:p>
    <w:p w:rsidR="00FD5F55" w:rsidRDefault="00FD5F55" w:rsidP="00FD5F55">
      <w:pPr>
        <w:pStyle w:val="Heading4"/>
      </w:pPr>
      <w:bookmarkStart w:id="364" w:name="_Ref398397425"/>
      <w:r>
        <w:t>ProvidedPort</w:t>
      </w:r>
      <w:bookmarkEnd w:id="364"/>
      <w:r w:rsidR="002A5FEA">
        <w:t xml:space="preserve"> (Предлаган интерфейс)</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D05633" w:rsidRPr="00D05633">
        <w:rPr>
          <w:i/>
        </w:rPr>
        <w:t xml:space="preserve"> Фигура</w:t>
      </w:r>
      <w:r w:rsidR="00D05633" w:rsidRPr="00D05633">
        <w:rPr>
          <w:i/>
          <w:noProof/>
        </w:rPr>
        <w:t xml:space="preserve"> </w:t>
      </w:r>
      <w:r w:rsidR="00D05633">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ProvidedPort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Interface</w:t>
            </w:r>
          </w:p>
        </w:tc>
        <w:tc>
          <w:tcPr>
            <w:tcW w:w="2085" w:type="dxa"/>
          </w:tcPr>
          <w:p w:rsidR="00FD5F55" w:rsidRPr="007310E8" w:rsidRDefault="00FD5F55" w:rsidP="0097106B">
            <w:pPr>
              <w:jc w:val="center"/>
            </w:pPr>
            <w:r>
              <w:t>PortInterface</w:t>
            </w:r>
          </w:p>
        </w:tc>
        <w:tc>
          <w:tcPr>
            <w:tcW w:w="2085" w:type="dxa"/>
          </w:tcPr>
          <w:p w:rsidR="00FD5F55" w:rsidRPr="00803CDA" w:rsidRDefault="00FD5F55" w:rsidP="0097106B">
            <w:pPr>
              <w:jc w:val="center"/>
            </w:pPr>
            <w:r w:rsidRPr="00803CDA">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564CFA" w:rsidRDefault="0098733F" w:rsidP="00564CFA">
            <w:pPr>
              <w:keepNext/>
            </w:pPr>
            <w:r>
              <w:t xml:space="preserve">Договорна точка на компонента съдържаща предлаган интерфейс на средата, в която компонента </w:t>
            </w:r>
            <w:r w:rsidR="00803CDA">
              <w:t>(</w:t>
            </w:r>
            <w:r w:rsidR="00803CDA" w:rsidRPr="00803CDA">
              <w:rPr>
                <w:i/>
              </w:rPr>
              <w:t>BaseComponent</w:t>
            </w:r>
            <w:r w:rsidR="00803CDA">
              <w:t xml:space="preserve">) </w:t>
            </w:r>
            <w:r>
              <w:t>ще се интегрира.</w:t>
            </w:r>
            <w:r w:rsidR="00564CFA">
              <w:t xml:space="preserve"> Описанието на интерфейса се съдържа в елемента </w:t>
            </w:r>
            <w:r w:rsidR="00564CFA" w:rsidRPr="00564CFA">
              <w:rPr>
                <w:i/>
              </w:rPr>
              <w:t>Interface</w:t>
            </w:r>
            <w:r w:rsidR="00564CFA">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D05633">
        <w:rPr>
          <w:noProof/>
        </w:rPr>
        <w:t>15</w:t>
      </w:r>
      <w:r w:rsidR="00E73236">
        <w:rPr>
          <w:noProof/>
        </w:rPr>
        <w:fldChar w:fldCharType="end"/>
      </w:r>
      <w:r>
        <w:t xml:space="preserve"> (Описание на ProvidedPort)</w:t>
      </w:r>
    </w:p>
    <w:p w:rsidR="00FD5F55" w:rsidRDefault="00FD5F55" w:rsidP="00FD5F55">
      <w:pPr>
        <w:pStyle w:val="Heading4"/>
      </w:pPr>
      <w:bookmarkStart w:id="365" w:name="_Ref398397328"/>
      <w:r>
        <w:t>RequiredPort</w:t>
      </w:r>
      <w:bookmarkEnd w:id="365"/>
      <w:r w:rsidR="002A5FEA">
        <w:t xml:space="preserve"> (Необходим интерфейс)</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D05633" w:rsidRPr="00D05633">
        <w:rPr>
          <w:i/>
        </w:rPr>
        <w:t xml:space="preserve"> Фигура</w:t>
      </w:r>
      <w:r w:rsidR="00D05633" w:rsidRPr="00D05633">
        <w:rPr>
          <w:i/>
          <w:noProof/>
        </w:rPr>
        <w:t xml:space="preserve"> </w:t>
      </w:r>
      <w:r w:rsidR="00D05633">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RequiredPort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Interface</w:t>
            </w:r>
          </w:p>
        </w:tc>
        <w:tc>
          <w:tcPr>
            <w:tcW w:w="2085" w:type="dxa"/>
          </w:tcPr>
          <w:p w:rsidR="00FD5F55" w:rsidRPr="007310E8" w:rsidRDefault="00FD5F55" w:rsidP="0097106B">
            <w:pPr>
              <w:jc w:val="center"/>
            </w:pPr>
            <w:r>
              <w:t>PortInterface</w:t>
            </w:r>
          </w:p>
        </w:tc>
        <w:tc>
          <w:tcPr>
            <w:tcW w:w="2085" w:type="dxa"/>
          </w:tcPr>
          <w:p w:rsidR="00FD5F55" w:rsidRPr="00D111CC" w:rsidRDefault="00D111CC" w:rsidP="0097106B">
            <w:pPr>
              <w:jc w:val="center"/>
            </w:pPr>
            <w:r w:rsidRPr="00D111CC">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D111CC" w:rsidP="00D111CC">
            <w:pPr>
              <w:keepNext/>
            </w:pPr>
            <w:r>
              <w:t>Договорна точка на компонента съдържаща необходим интерфейс от средата, в която компонента (</w:t>
            </w:r>
            <w:r w:rsidRPr="00803CDA">
              <w:rPr>
                <w:i/>
              </w:rPr>
              <w:t>BaseComponent</w:t>
            </w:r>
            <w:r>
              <w:t xml:space="preserve">) ще се интегрира. Описанието на интерфейса се съдържа в елемента </w:t>
            </w:r>
            <w:r w:rsidRPr="00564CFA">
              <w:rPr>
                <w:i/>
              </w:rPr>
              <w:t>Interface</w:t>
            </w:r>
            <w:r>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D05633">
        <w:rPr>
          <w:noProof/>
        </w:rPr>
        <w:t>16</w:t>
      </w:r>
      <w:r w:rsidR="00E73236">
        <w:rPr>
          <w:noProof/>
        </w:rPr>
        <w:fldChar w:fldCharType="end"/>
      </w:r>
      <w:r>
        <w:t xml:space="preserve"> (Описание на RequiredPort)</w:t>
      </w:r>
    </w:p>
    <w:p w:rsidR="00FD5F55" w:rsidRDefault="00FD5F55" w:rsidP="00FD5F55">
      <w:pPr>
        <w:pStyle w:val="Heading4"/>
      </w:pPr>
      <w:r>
        <w:t>PortInterface</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D05633" w:rsidRPr="00D05633">
        <w:rPr>
          <w:i/>
        </w:rPr>
        <w:t xml:space="preserve"> Фигура</w:t>
      </w:r>
      <w:r w:rsidR="00D05633" w:rsidRPr="00D05633">
        <w:rPr>
          <w:i/>
          <w:noProof/>
        </w:rPr>
        <w:t xml:space="preserve"> </w:t>
      </w:r>
      <w:r w:rsidR="00D05633">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6300"/>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tcPr>
          <w:p w:rsidR="00FD5F55" w:rsidRDefault="00FD5F55" w:rsidP="0097106B">
            <w:r>
              <w:t>PortInterface</w:t>
            </w:r>
          </w:p>
        </w:tc>
      </w:tr>
      <w:tr w:rsidR="00FD5F55" w:rsidTr="0097106B">
        <w:tc>
          <w:tcPr>
            <w:tcW w:w="2358" w:type="dxa"/>
          </w:tcPr>
          <w:p w:rsidR="00FD5F55" w:rsidRPr="003C0A5C" w:rsidRDefault="00FD5F55" w:rsidP="0097106B">
            <w:pPr>
              <w:rPr>
                <w:b/>
              </w:rPr>
            </w:pPr>
            <w:r>
              <w:rPr>
                <w:b/>
              </w:rPr>
              <w:t>Описание</w:t>
            </w:r>
          </w:p>
        </w:tc>
        <w:tc>
          <w:tcPr>
            <w:tcW w:w="6300" w:type="dxa"/>
          </w:tcPr>
          <w:p w:rsidR="00FD5F55" w:rsidRPr="00BA5528" w:rsidRDefault="00FD5F55" w:rsidP="004C4271">
            <w:pPr>
              <w:keepNext/>
            </w:pPr>
            <w:r>
              <w:t xml:space="preserve">Базов </w:t>
            </w:r>
            <w:r w:rsidR="009D1FE7">
              <w:t>класификатор представляващ група от съгласувани публични свойства и задължения.</w:t>
            </w:r>
            <w:r w:rsidR="00A810D3">
              <w:t xml:space="preserve"> </w:t>
            </w:r>
            <w:r w:rsidR="004C4271">
              <w:t>Тъй като представлява декларация, не може да бъде директно инстанциран.</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D05633">
        <w:rPr>
          <w:noProof/>
        </w:rPr>
        <w:t>17</w:t>
      </w:r>
      <w:r w:rsidR="00E73236">
        <w:rPr>
          <w:noProof/>
        </w:rPr>
        <w:fldChar w:fldCharType="end"/>
      </w:r>
      <w:r>
        <w:t xml:space="preserve"> (Описание на PortInterface)</w:t>
      </w:r>
    </w:p>
    <w:p w:rsidR="00FD5F55" w:rsidRDefault="00FD5F55" w:rsidP="00FD5F55">
      <w:pPr>
        <w:pStyle w:val="Heading4"/>
      </w:pPr>
      <w:r>
        <w:t>DataType</w:t>
      </w:r>
      <w:r w:rsidR="002A5FEA">
        <w:t xml:space="preserve"> (Тип данни)</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r w:rsidR="00D05633" w:rsidRPr="00D05633">
        <w:rPr>
          <w:i/>
        </w:rPr>
        <w:t xml:space="preserve"> Фигура</w:t>
      </w:r>
      <w:r w:rsidR="00D05633" w:rsidRPr="00D05633">
        <w:rPr>
          <w:i/>
          <w:noProof/>
        </w:rPr>
        <w:t xml:space="preserve"> </w:t>
      </w:r>
      <w:r w:rsidR="00D05633">
        <w:rPr>
          <w:noProof/>
        </w:rPr>
        <w:t>20</w:t>
      </w:r>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DataType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 xml:space="preserve">LowerLimit </w:t>
            </w:r>
          </w:p>
        </w:tc>
        <w:tc>
          <w:tcPr>
            <w:tcW w:w="2085" w:type="dxa"/>
          </w:tcPr>
          <w:p w:rsidR="00FD5F55" w:rsidRPr="007310E8" w:rsidRDefault="00FD5F55" w:rsidP="0097106B">
            <w:pPr>
              <w:jc w:val="center"/>
            </w:pPr>
            <w:r>
              <w:t>Integer</w:t>
            </w:r>
          </w:p>
        </w:tc>
        <w:tc>
          <w:tcPr>
            <w:tcW w:w="2085" w:type="dxa"/>
          </w:tcPr>
          <w:p w:rsidR="00FD5F55" w:rsidRPr="00404F97" w:rsidRDefault="00FD5F55" w:rsidP="0097106B">
            <w:pPr>
              <w:jc w:val="center"/>
            </w:pPr>
            <w:r w:rsidRPr="00404F97">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UpperLimit</w:t>
            </w:r>
          </w:p>
        </w:tc>
        <w:tc>
          <w:tcPr>
            <w:tcW w:w="2085" w:type="dxa"/>
          </w:tcPr>
          <w:p w:rsidR="00FD5F55" w:rsidRDefault="00FD5F55" w:rsidP="0097106B">
            <w:pPr>
              <w:jc w:val="center"/>
            </w:pPr>
            <w:r>
              <w:t>Integer</w:t>
            </w:r>
          </w:p>
        </w:tc>
        <w:tc>
          <w:tcPr>
            <w:tcW w:w="2085" w:type="dxa"/>
          </w:tcPr>
          <w:p w:rsidR="00FD5F55" w:rsidRPr="007310E8" w:rsidRDefault="00FD5F55" w:rsidP="0097106B">
            <w:pPr>
              <w:jc w:val="center"/>
              <w:rPr>
                <w:i/>
              </w:rPr>
            </w:pPr>
            <w:r w:rsidRPr="00404F97">
              <w:t>1</w:t>
            </w:r>
          </w:p>
        </w:tc>
      </w:tr>
      <w:tr w:rsidR="00FD5F55" w:rsidTr="0097106B">
        <w:tc>
          <w:tcPr>
            <w:tcW w:w="2358" w:type="dxa"/>
          </w:tcPr>
          <w:p w:rsidR="00FD5F55" w:rsidRPr="003C0A5C" w:rsidRDefault="00FD5F55" w:rsidP="0097106B">
            <w:pPr>
              <w:rPr>
                <w:b/>
              </w:rPr>
            </w:pPr>
            <w:r>
              <w:rPr>
                <w:b/>
              </w:rPr>
              <w:lastRenderedPageBreak/>
              <w:t>Описание</w:t>
            </w:r>
          </w:p>
        </w:tc>
        <w:tc>
          <w:tcPr>
            <w:tcW w:w="6300" w:type="dxa"/>
            <w:gridSpan w:val="3"/>
          </w:tcPr>
          <w:p w:rsidR="00FD5F55" w:rsidRPr="00BA5528" w:rsidRDefault="0061125D" w:rsidP="006C7BF4">
            <w:pPr>
              <w:keepNext/>
            </w:pPr>
            <w:r>
              <w:t>Елемент</w:t>
            </w:r>
            <w:r w:rsidR="006C7BF4">
              <w:t xml:space="preserve"> представляващ</w:t>
            </w:r>
            <w:r>
              <w:t xml:space="preserve"> тип данни. Съдържа долна</w:t>
            </w:r>
            <w:r w:rsidR="006C7BF4">
              <w:t>,</w:t>
            </w:r>
            <w:r>
              <w:t xml:space="preserve"> горна граница</w:t>
            </w:r>
            <w:r w:rsidR="006C7BF4">
              <w:t xml:space="preserve"> и наименование</w:t>
            </w:r>
            <w:r>
              <w:t>.</w:t>
            </w:r>
          </w:p>
        </w:tc>
      </w:tr>
    </w:tbl>
    <w:p w:rsidR="00FD5F55" w:rsidRPr="007F1A11"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D05633">
        <w:rPr>
          <w:noProof/>
        </w:rPr>
        <w:t>18</w:t>
      </w:r>
      <w:r w:rsidR="00E73236">
        <w:rPr>
          <w:noProof/>
        </w:rPr>
        <w:fldChar w:fldCharType="end"/>
      </w:r>
      <w:r>
        <w:t xml:space="preserve"> (Описание на DataType)</w:t>
      </w:r>
    </w:p>
    <w:p w:rsidR="00FD5F55" w:rsidRDefault="00FD5F55" w:rsidP="00FD5F55">
      <w:pPr>
        <w:pStyle w:val="Heading4"/>
      </w:pPr>
      <w:bookmarkStart w:id="366" w:name="_Ref398397909"/>
      <w:bookmarkStart w:id="367" w:name="_Ref411102147"/>
      <w:r>
        <w:t>SenderReceiverInterface</w:t>
      </w:r>
      <w:bookmarkEnd w:id="366"/>
      <w:r w:rsidR="002A5FEA">
        <w:t xml:space="preserve"> (Интерфейс за пренос на данни)</w:t>
      </w:r>
      <w:bookmarkEnd w:id="367"/>
    </w:p>
    <w:p w:rsidR="00151BCE" w:rsidRPr="00151BCE" w:rsidRDefault="00151BCE" w:rsidP="00151BCE">
      <w:r>
        <w:t xml:space="preserve">Класификатор, който реализира </w:t>
      </w:r>
      <w:r w:rsidRPr="00151BCE">
        <w:rPr>
          <w:i/>
        </w:rPr>
        <w:t>PortInterface</w:t>
      </w:r>
      <w:r>
        <w:t xml:space="preserve"> (виж </w:t>
      </w:r>
      <w:r w:rsidRPr="001A4D9A">
        <w:rPr>
          <w:i/>
        </w:rPr>
        <w:fldChar w:fldCharType="begin"/>
      </w:r>
      <w:r w:rsidRPr="001A4D9A">
        <w:rPr>
          <w:i/>
        </w:rPr>
        <w:instrText xml:space="preserve"> REF _Ref397970007 \h  \* MERGEFORMAT </w:instrText>
      </w:r>
      <w:r w:rsidRPr="001A4D9A">
        <w:rPr>
          <w:i/>
        </w:rPr>
      </w:r>
      <w:r w:rsidRPr="001A4D9A">
        <w:rPr>
          <w:i/>
        </w:rPr>
        <w:fldChar w:fldCharType="separate"/>
      </w:r>
      <w:r w:rsidR="00D05633" w:rsidRPr="00D05633">
        <w:rPr>
          <w:i/>
        </w:rPr>
        <w:t xml:space="preserve"> Фигура</w:t>
      </w:r>
      <w:r w:rsidR="00D05633" w:rsidRPr="00D05633">
        <w:rPr>
          <w:i/>
          <w:noProof/>
        </w:rPr>
        <w:t xml:space="preserve"> 20</w:t>
      </w:r>
      <w:r w:rsidRPr="001A4D9A">
        <w:rPr>
          <w:i/>
        </w:rPr>
        <w:fldChar w:fldCharType="end"/>
      </w:r>
      <w:r>
        <w:t>)</w:t>
      </w:r>
    </w:p>
    <w:p w:rsidR="00FD5F55" w:rsidRDefault="00FD5F55" w:rsidP="00FD5F55">
      <w:pPr>
        <w:keepNext/>
        <w:jc w:val="center"/>
      </w:pPr>
      <w:r>
        <w:rPr>
          <w:noProof/>
          <w:lang w:val="en-US" w:eastAsia="en-US"/>
        </w:rPr>
        <w:drawing>
          <wp:inline distT="0" distB="0" distL="0" distR="0" wp14:anchorId="050D7D96" wp14:editId="7197904C">
            <wp:extent cx="1745672" cy="2917344"/>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54977" cy="2932894"/>
                    </a:xfrm>
                    <a:prstGeom prst="rect">
                      <a:avLst/>
                    </a:prstGeom>
                  </pic:spPr>
                </pic:pic>
              </a:graphicData>
            </a:graphic>
          </wp:inline>
        </w:drawing>
      </w:r>
    </w:p>
    <w:p w:rsidR="00FD5F55" w:rsidRDefault="00FD5F55" w:rsidP="00FD5F5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21</w:t>
      </w:r>
      <w:r w:rsidR="00E73236">
        <w:rPr>
          <w:noProof/>
        </w:rPr>
        <w:fldChar w:fldCharType="end"/>
      </w:r>
      <w:r>
        <w:t xml:space="preserve"> (диаграма на SenderReceiverInterface)</w:t>
      </w:r>
    </w:p>
    <w:p w:rsidR="00FD5F55" w:rsidRDefault="00FD5F55" w:rsidP="00FD5F55">
      <w:pPr>
        <w:pStyle w:val="Caption"/>
        <w:jc w:val="center"/>
      </w:pP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SenderReceiverInterface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DataElementList</w:t>
            </w:r>
          </w:p>
        </w:tc>
        <w:tc>
          <w:tcPr>
            <w:tcW w:w="2085" w:type="dxa"/>
          </w:tcPr>
          <w:p w:rsidR="00FD5F55" w:rsidRPr="007310E8" w:rsidRDefault="00FD5F55" w:rsidP="0097106B">
            <w:pPr>
              <w:jc w:val="center"/>
            </w:pPr>
            <w:r>
              <w:t>DataElement</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61125D" w:rsidP="0097106B">
            <w:pPr>
              <w:keepNext/>
            </w:pPr>
            <w:r>
              <w:t xml:space="preserve">Класификатор, който реализира </w:t>
            </w:r>
            <w:r w:rsidRPr="004C4271">
              <w:rPr>
                <w:i/>
              </w:rPr>
              <w:t>PortInterface</w:t>
            </w:r>
            <w:r>
              <w:t>. Предназначен е за описване на интерфейс отговорен за пренос на различни типове данни.</w:t>
            </w:r>
          </w:p>
        </w:tc>
      </w:tr>
    </w:tbl>
    <w:p w:rsidR="00FD5F55" w:rsidRPr="000A6CA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D05633">
        <w:rPr>
          <w:noProof/>
        </w:rPr>
        <w:t>19</w:t>
      </w:r>
      <w:r w:rsidR="00E73236">
        <w:rPr>
          <w:noProof/>
        </w:rPr>
        <w:fldChar w:fldCharType="end"/>
      </w:r>
      <w:r>
        <w:t xml:space="preserve"> (Описание на SenderReceiverInterface)</w:t>
      </w:r>
    </w:p>
    <w:p w:rsidR="00FD5F55" w:rsidRDefault="00FD5F55" w:rsidP="00FD5F55">
      <w:pPr>
        <w:pStyle w:val="Heading4"/>
      </w:pPr>
      <w:r>
        <w:t>DataElement</w:t>
      </w:r>
      <w:r w:rsidR="002A5FEA">
        <w:t xml:space="preserve"> (Елемент от данни)</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DataElement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DT</w:t>
            </w:r>
          </w:p>
        </w:tc>
        <w:tc>
          <w:tcPr>
            <w:tcW w:w="2085" w:type="dxa"/>
          </w:tcPr>
          <w:p w:rsidR="00FD5F55" w:rsidRPr="007310E8" w:rsidRDefault="00FD5F55" w:rsidP="0097106B">
            <w:pPr>
              <w:jc w:val="center"/>
            </w:pPr>
            <w:r>
              <w:t>DataType</w:t>
            </w:r>
          </w:p>
        </w:tc>
        <w:tc>
          <w:tcPr>
            <w:tcW w:w="2085" w:type="dxa"/>
          </w:tcPr>
          <w:p w:rsidR="00FD5F55" w:rsidRPr="00CA2B3C" w:rsidRDefault="00FD5F55" w:rsidP="0097106B">
            <w:pPr>
              <w:jc w:val="center"/>
            </w:pPr>
            <w:r w:rsidRPr="00CA2B3C">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FD5F55" w:rsidP="00663EBF">
            <w:pPr>
              <w:keepNext/>
            </w:pPr>
            <w:r>
              <w:t xml:space="preserve">Елемент </w:t>
            </w:r>
            <w:r w:rsidR="00663EBF">
              <w:t>от</w:t>
            </w:r>
            <w:r>
              <w:t xml:space="preserve"> данни</w:t>
            </w:r>
            <w:r w:rsidR="00663EBF">
              <w:t xml:space="preserve">. Съдържа наименование и </w:t>
            </w:r>
            <w:r w:rsidR="00663EBF">
              <w:lastRenderedPageBreak/>
              <w:t>инстанция от тип данни.</w:t>
            </w:r>
          </w:p>
        </w:tc>
      </w:tr>
    </w:tbl>
    <w:p w:rsidR="00FD5F55" w:rsidRPr="00656D1D" w:rsidRDefault="00FD5F55" w:rsidP="00FD5F55">
      <w:pPr>
        <w:pStyle w:val="Caption"/>
      </w:pPr>
      <w:r>
        <w:lastRenderedPageBreak/>
        <w:t xml:space="preserve">Таблица </w:t>
      </w:r>
      <w:r w:rsidR="00E73236">
        <w:fldChar w:fldCharType="begin"/>
      </w:r>
      <w:r w:rsidR="00E73236">
        <w:instrText xml:space="preserve"> SEQ Таблица \* ARABIC </w:instrText>
      </w:r>
      <w:r w:rsidR="00E73236">
        <w:fldChar w:fldCharType="separate"/>
      </w:r>
      <w:r w:rsidR="00D05633">
        <w:rPr>
          <w:noProof/>
        </w:rPr>
        <w:t>20</w:t>
      </w:r>
      <w:r w:rsidR="00E73236">
        <w:rPr>
          <w:noProof/>
        </w:rPr>
        <w:fldChar w:fldCharType="end"/>
      </w:r>
      <w:r>
        <w:t xml:space="preserve"> (Описание на DataElement)</w:t>
      </w:r>
    </w:p>
    <w:p w:rsidR="00FD5F55" w:rsidRDefault="00FD5F55" w:rsidP="00FD5F55">
      <w:pPr>
        <w:pStyle w:val="Heading4"/>
      </w:pPr>
      <w:bookmarkStart w:id="368" w:name="_Ref398398199"/>
      <w:bookmarkStart w:id="369" w:name="_Ref411102175"/>
      <w:r>
        <w:t>ClientServerInterface</w:t>
      </w:r>
      <w:bookmarkEnd w:id="368"/>
      <w:r w:rsidR="002A5FEA">
        <w:t xml:space="preserve"> (интерфейс клиент/сървър)</w:t>
      </w:r>
      <w:bookmarkEnd w:id="369"/>
    </w:p>
    <w:p w:rsidR="00FD5F55" w:rsidRDefault="00FD5F55" w:rsidP="00FD5F55">
      <w:pPr>
        <w:keepNext/>
        <w:jc w:val="center"/>
      </w:pPr>
      <w:r>
        <w:rPr>
          <w:noProof/>
          <w:lang w:val="en-US" w:eastAsia="en-US"/>
        </w:rPr>
        <w:drawing>
          <wp:inline distT="0" distB="0" distL="0" distR="0" wp14:anchorId="5E87A546" wp14:editId="14DC5D67">
            <wp:extent cx="3069772" cy="3890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071495" cy="3892528"/>
                    </a:xfrm>
                    <a:prstGeom prst="rect">
                      <a:avLst/>
                    </a:prstGeom>
                  </pic:spPr>
                </pic:pic>
              </a:graphicData>
            </a:graphic>
          </wp:inline>
        </w:drawing>
      </w:r>
    </w:p>
    <w:p w:rsidR="00FD5F55" w:rsidRDefault="00FD5F55" w:rsidP="00FD5F55">
      <w:pPr>
        <w:pStyle w:val="Caption"/>
        <w:jc w:val="center"/>
      </w:pPr>
      <w:bookmarkStart w:id="370" w:name="_Ref397973097"/>
      <w:r>
        <w:t xml:space="preserve">Фигура </w:t>
      </w:r>
      <w:r w:rsidR="00E73236">
        <w:fldChar w:fldCharType="begin"/>
      </w:r>
      <w:r w:rsidR="00E73236">
        <w:instrText xml:space="preserve"> SEQ Фигура \* ARABIC </w:instrText>
      </w:r>
      <w:r w:rsidR="00E73236">
        <w:fldChar w:fldCharType="separate"/>
      </w:r>
      <w:r w:rsidR="00D05633">
        <w:rPr>
          <w:noProof/>
        </w:rPr>
        <w:t>22</w:t>
      </w:r>
      <w:r w:rsidR="00E73236">
        <w:rPr>
          <w:noProof/>
        </w:rPr>
        <w:fldChar w:fldCharType="end"/>
      </w:r>
      <w:bookmarkEnd w:id="370"/>
      <w:r>
        <w:t xml:space="preserve"> (диаграма на ClientServerInterface)</w:t>
      </w:r>
    </w:p>
    <w:p w:rsidR="00FD5F55" w:rsidRDefault="00FD5F55" w:rsidP="00FD5F55">
      <w:pPr>
        <w:pStyle w:val="Caption"/>
        <w:jc w:val="center"/>
      </w:pP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ClientServerInterface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OperationList</w:t>
            </w:r>
          </w:p>
        </w:tc>
        <w:tc>
          <w:tcPr>
            <w:tcW w:w="2085" w:type="dxa"/>
          </w:tcPr>
          <w:p w:rsidR="00FD5F55" w:rsidRPr="007310E8" w:rsidRDefault="00FD5F55" w:rsidP="0097106B">
            <w:pPr>
              <w:jc w:val="center"/>
            </w:pPr>
            <w:r>
              <w:t>Operation</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151BCE" w:rsidP="002A5FEA">
            <w:pPr>
              <w:keepNext/>
            </w:pPr>
            <w:r>
              <w:t xml:space="preserve">Класификатор, който реализира </w:t>
            </w:r>
            <w:r w:rsidRPr="004C4271">
              <w:rPr>
                <w:i/>
              </w:rPr>
              <w:t>PortInterface</w:t>
            </w:r>
            <w:r>
              <w:t>. Предназначен е за описване на интерфейс отговорен изпълняване</w:t>
            </w:r>
            <w:r w:rsidR="0067420E">
              <w:t>/заявяване</w:t>
            </w:r>
            <w:r>
              <w:t xml:space="preserve"> на лист</w:t>
            </w:r>
            <w:r w:rsidR="00FD5F55">
              <w:t xml:space="preserve"> </w:t>
            </w:r>
            <w:r>
              <w:t>от</w:t>
            </w:r>
            <w:r w:rsidR="00FD5F55">
              <w:t xml:space="preserve"> операц</w:t>
            </w:r>
            <w:r>
              <w:t>ии</w:t>
            </w:r>
            <w:r w:rsidR="002A5FEA">
              <w:t xml:space="preserve"> на принципа на клиент-сървър.</w:t>
            </w:r>
          </w:p>
        </w:tc>
      </w:tr>
    </w:tbl>
    <w:p w:rsidR="00FD5F55" w:rsidRPr="00F31914"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D05633">
        <w:rPr>
          <w:noProof/>
        </w:rPr>
        <w:t>21</w:t>
      </w:r>
      <w:r w:rsidR="00E73236">
        <w:rPr>
          <w:noProof/>
        </w:rPr>
        <w:fldChar w:fldCharType="end"/>
      </w:r>
      <w:r>
        <w:t xml:space="preserve"> (Описание на ClientServerInterface)</w:t>
      </w:r>
    </w:p>
    <w:p w:rsidR="00FD5F55" w:rsidRDefault="00FD5F55" w:rsidP="00FD5F55">
      <w:pPr>
        <w:pStyle w:val="Heading4"/>
      </w:pPr>
      <w:r>
        <w:t>Operation</w:t>
      </w:r>
      <w:r w:rsidR="002A5EDC">
        <w:t xml:space="preserve"> (Операция)</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Operation</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DT</w:t>
            </w:r>
          </w:p>
        </w:tc>
        <w:tc>
          <w:tcPr>
            <w:tcW w:w="2085" w:type="dxa"/>
          </w:tcPr>
          <w:p w:rsidR="00FD5F55" w:rsidRDefault="00FD5F55" w:rsidP="0097106B">
            <w:pPr>
              <w:jc w:val="center"/>
            </w:pPr>
            <w:r>
              <w:t>DataType</w:t>
            </w:r>
          </w:p>
        </w:tc>
        <w:tc>
          <w:tcPr>
            <w:tcW w:w="2085" w:type="dxa"/>
          </w:tcPr>
          <w:p w:rsidR="00FD5F55"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ParamDataList</w:t>
            </w:r>
          </w:p>
        </w:tc>
        <w:tc>
          <w:tcPr>
            <w:tcW w:w="2085" w:type="dxa"/>
          </w:tcPr>
          <w:p w:rsidR="00FD5F55" w:rsidRPr="007310E8" w:rsidRDefault="00FD5F55" w:rsidP="0097106B">
            <w:pPr>
              <w:jc w:val="center"/>
            </w:pPr>
            <w:r>
              <w:t>ParamData</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67420E" w:rsidP="0067420E">
            <w:pPr>
              <w:keepNext/>
            </w:pPr>
            <w:r>
              <w:t xml:space="preserve">Елемент деклариращ </w:t>
            </w:r>
            <w:r w:rsidR="00FD5F55">
              <w:t xml:space="preserve">операция </w:t>
            </w:r>
            <w:r>
              <w:t>с определен прототип: наименование (</w:t>
            </w:r>
            <w:r w:rsidRPr="0067420E">
              <w:rPr>
                <w:i/>
              </w:rPr>
              <w:t>Name</w:t>
            </w:r>
            <w:r>
              <w:t>), резултат (</w:t>
            </w:r>
            <w:r w:rsidRPr="0067420E">
              <w:rPr>
                <w:i/>
              </w:rPr>
              <w:t>DT</w:t>
            </w:r>
            <w:r>
              <w:t>), списък с параметри (</w:t>
            </w:r>
            <w:r w:rsidRPr="0067420E">
              <w:rPr>
                <w:i/>
              </w:rPr>
              <w:t>ParamDataList</w:t>
            </w:r>
            <w:r>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D05633">
        <w:rPr>
          <w:noProof/>
        </w:rPr>
        <w:t>22</w:t>
      </w:r>
      <w:r w:rsidR="00E73236">
        <w:rPr>
          <w:noProof/>
        </w:rPr>
        <w:fldChar w:fldCharType="end"/>
      </w:r>
      <w:r>
        <w:t xml:space="preserve"> (Описание на Operation)</w:t>
      </w:r>
    </w:p>
    <w:p w:rsidR="00FD5F55" w:rsidRDefault="00FD5F55" w:rsidP="00FD5F55">
      <w:pPr>
        <w:pStyle w:val="Heading4"/>
      </w:pPr>
      <w:r>
        <w:t>ParamData</w:t>
      </w:r>
      <w:r w:rsidR="00BA2C02">
        <w:t xml:space="preserve"> (Параметър)</w:t>
      </w:r>
    </w:p>
    <w:p w:rsidR="00FD5F55" w:rsidRPr="00780C5A" w:rsidRDefault="00FD5F55" w:rsidP="00FD5F55">
      <w:r>
        <w:t xml:space="preserve">Виж </w:t>
      </w:r>
      <w:r w:rsidRPr="00780C5A">
        <w:rPr>
          <w:i/>
        </w:rPr>
        <w:fldChar w:fldCharType="begin"/>
      </w:r>
      <w:r w:rsidRPr="00780C5A">
        <w:rPr>
          <w:i/>
        </w:rPr>
        <w:instrText xml:space="preserve"> REF _Ref397973097 \h </w:instrText>
      </w:r>
      <w:r>
        <w:rPr>
          <w:i/>
        </w:rPr>
        <w:instrText xml:space="preserve"> \* MERGEFORMAT </w:instrText>
      </w:r>
      <w:r w:rsidRPr="00780C5A">
        <w:rPr>
          <w:i/>
        </w:rPr>
      </w:r>
      <w:r w:rsidRPr="00780C5A">
        <w:rPr>
          <w:i/>
        </w:rPr>
        <w:fldChar w:fldCharType="separate"/>
      </w:r>
      <w:r w:rsidR="00D05633" w:rsidRPr="00D05633">
        <w:rPr>
          <w:i/>
        </w:rPr>
        <w:t xml:space="preserve">Фигура </w:t>
      </w:r>
      <w:r w:rsidR="00D05633" w:rsidRPr="00D05633">
        <w:rPr>
          <w:i/>
          <w:noProof/>
        </w:rPr>
        <w:t>22</w:t>
      </w:r>
      <w:r w:rsidRPr="00780C5A">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ParamData</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DT</w:t>
            </w:r>
          </w:p>
        </w:tc>
        <w:tc>
          <w:tcPr>
            <w:tcW w:w="2085" w:type="dxa"/>
          </w:tcPr>
          <w:p w:rsidR="00FD5F55" w:rsidRDefault="00FD5F55" w:rsidP="0097106B">
            <w:pPr>
              <w:jc w:val="center"/>
            </w:pPr>
            <w:r>
              <w:t>DataType</w:t>
            </w:r>
          </w:p>
        </w:tc>
        <w:tc>
          <w:tcPr>
            <w:tcW w:w="2085" w:type="dxa"/>
          </w:tcPr>
          <w:p w:rsidR="00FD5F55" w:rsidRDefault="00FD5F55" w:rsidP="0097106B">
            <w:pPr>
              <w:jc w:val="center"/>
            </w:pPr>
            <w:r>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7F5256" w:rsidP="007F5256">
            <w:pPr>
              <w:keepNext/>
            </w:pPr>
            <w:r>
              <w:t xml:space="preserve">Елемент представляващ </w:t>
            </w:r>
            <w:r w:rsidR="00FD5F55">
              <w:t>параметър на операция</w:t>
            </w:r>
            <w:r>
              <w:t xml:space="preserve"> (</w:t>
            </w:r>
            <w:r w:rsidRPr="007F5256">
              <w:rPr>
                <w:i/>
              </w:rPr>
              <w:t>Operation</w:t>
            </w:r>
            <w:r>
              <w:t>). Съдържа наименование и тип данни (</w:t>
            </w:r>
            <w:r w:rsidRPr="007F5256">
              <w:rPr>
                <w:i/>
              </w:rPr>
              <w:t>DT</w:t>
            </w:r>
            <w:r>
              <w:t>)</w:t>
            </w:r>
          </w:p>
        </w:tc>
      </w:tr>
    </w:tbl>
    <w:p w:rsidR="00FD5F55" w:rsidRPr="00780C5A"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D05633">
        <w:rPr>
          <w:noProof/>
        </w:rPr>
        <w:t>23</w:t>
      </w:r>
      <w:r w:rsidR="00E73236">
        <w:rPr>
          <w:noProof/>
        </w:rPr>
        <w:fldChar w:fldCharType="end"/>
      </w:r>
      <w:r>
        <w:t xml:space="preserve"> (Описание на ParamData)</w:t>
      </w:r>
    </w:p>
    <w:p w:rsidR="00FD5F55" w:rsidRDefault="00FD5F55" w:rsidP="00FD5F55">
      <w:pPr>
        <w:pStyle w:val="Heading3"/>
      </w:pPr>
      <w:bookmarkStart w:id="371" w:name="_Ref398132449"/>
      <w:bookmarkStart w:id="372" w:name="_Toc412390718"/>
      <w:r>
        <w:t>Формат на генерирания базов код</w:t>
      </w:r>
      <w:bookmarkEnd w:id="371"/>
      <w:bookmarkEnd w:id="372"/>
    </w:p>
    <w:p w:rsidR="00FD5F55" w:rsidRDefault="00FD5F55" w:rsidP="00FD5F55">
      <w:r>
        <w:t>Генерирания код се разделя на две основни части:</w:t>
      </w:r>
    </w:p>
    <w:p w:rsidR="00FD5F55" w:rsidRDefault="00FD5F55" w:rsidP="00A930EA">
      <w:pPr>
        <w:pStyle w:val="ListParagraph"/>
        <w:numPr>
          <w:ilvl w:val="0"/>
          <w:numId w:val="16"/>
        </w:numPr>
      </w:pPr>
      <w:r>
        <w:t>интерфейсна</w:t>
      </w:r>
    </w:p>
    <w:p w:rsidR="00FD5F55" w:rsidRDefault="00FD5F55" w:rsidP="00A930EA">
      <w:pPr>
        <w:pStyle w:val="ListParagraph"/>
        <w:numPr>
          <w:ilvl w:val="0"/>
          <w:numId w:val="16"/>
        </w:numPr>
      </w:pPr>
      <w:r>
        <w:t>имплементационна</w:t>
      </w:r>
    </w:p>
    <w:p w:rsidR="00FD5F55" w:rsidRPr="002710D6" w:rsidRDefault="00FD5F55" w:rsidP="00FD5F55">
      <w:r>
        <w:t>Интерфейсната част се грижи за комуникацията между компонентите. Тя имплементира конекторите между компонентите. Имплементационната част съдържа реализацията на функционалностите на компонентите.</w:t>
      </w:r>
    </w:p>
    <w:p w:rsidR="00FD5F55" w:rsidRDefault="00FD5F55" w:rsidP="00FD5F55">
      <w:pPr>
        <w:keepNext/>
        <w:jc w:val="center"/>
      </w:pPr>
      <w:r>
        <w:rPr>
          <w:noProof/>
          <w:lang w:val="en-US" w:eastAsia="en-US"/>
        </w:rPr>
        <w:lastRenderedPageBreak/>
        <w:drawing>
          <wp:inline distT="0" distB="0" distL="0" distR="0" wp14:anchorId="64F7EC44" wp14:editId="162FE138">
            <wp:extent cx="3102228" cy="3335889"/>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09220" cy="3343408"/>
                    </a:xfrm>
                    <a:prstGeom prst="rect">
                      <a:avLst/>
                    </a:prstGeom>
                  </pic:spPr>
                </pic:pic>
              </a:graphicData>
            </a:graphic>
          </wp:inline>
        </w:drawing>
      </w:r>
    </w:p>
    <w:p w:rsidR="00FD5F55" w:rsidRDefault="00FD5F55" w:rsidP="00FD5F55">
      <w:pPr>
        <w:pStyle w:val="Caption"/>
        <w:jc w:val="center"/>
      </w:pPr>
      <w:bookmarkStart w:id="373" w:name="_Ref398132469"/>
      <w:r>
        <w:t xml:space="preserve">Фигура </w:t>
      </w:r>
      <w:r w:rsidR="00E73236">
        <w:fldChar w:fldCharType="begin"/>
      </w:r>
      <w:r w:rsidR="00E73236">
        <w:instrText xml:space="preserve"> SEQ Фигура \* ARABIC </w:instrText>
      </w:r>
      <w:r w:rsidR="00E73236">
        <w:fldChar w:fldCharType="separate"/>
      </w:r>
      <w:r w:rsidR="00D05633">
        <w:rPr>
          <w:noProof/>
        </w:rPr>
        <w:t>23</w:t>
      </w:r>
      <w:r w:rsidR="00E73236">
        <w:rPr>
          <w:noProof/>
        </w:rPr>
        <w:fldChar w:fldCharType="end"/>
      </w:r>
      <w:bookmarkEnd w:id="373"/>
      <w:r>
        <w:t xml:space="preserve"> (Структура на генерирания базов код)</w:t>
      </w:r>
    </w:p>
    <w:p w:rsidR="00FD5F55" w:rsidRDefault="00FD5F55" w:rsidP="00FD5F55"/>
    <w:p w:rsidR="00FD5F55" w:rsidRDefault="00FD5F55" w:rsidP="00FD5F55">
      <w:r>
        <w:t xml:space="preserve">На </w:t>
      </w:r>
      <w:r w:rsidRPr="00A014DA">
        <w:rPr>
          <w:i/>
        </w:rPr>
        <w:fldChar w:fldCharType="begin"/>
      </w:r>
      <w:r w:rsidRPr="00A014DA">
        <w:rPr>
          <w:i/>
        </w:rPr>
        <w:instrText xml:space="preserve"> REF _Ref398132469 \h  \* MERGEFORMAT </w:instrText>
      </w:r>
      <w:r w:rsidRPr="00A014DA">
        <w:rPr>
          <w:i/>
        </w:rPr>
      </w:r>
      <w:r w:rsidRPr="00A014DA">
        <w:rPr>
          <w:i/>
        </w:rPr>
        <w:fldChar w:fldCharType="separate"/>
      </w:r>
      <w:r w:rsidR="00D05633" w:rsidRPr="00D05633">
        <w:rPr>
          <w:i/>
        </w:rPr>
        <w:t xml:space="preserve">Фигура </w:t>
      </w:r>
      <w:r w:rsidR="00D05633" w:rsidRPr="00D05633">
        <w:rPr>
          <w:i/>
          <w:noProof/>
        </w:rPr>
        <w:t>23</w:t>
      </w:r>
      <w:r w:rsidRPr="00A014DA">
        <w:rPr>
          <w:i/>
        </w:rPr>
        <w:fldChar w:fldCharType="end"/>
      </w:r>
      <w:r>
        <w:t xml:space="preserve"> е показана структурата, която трябва да се спазва при генерация на базовия код. </w:t>
      </w:r>
    </w:p>
    <w:p w:rsidR="00FD5F55" w:rsidRDefault="00FD5F55" w:rsidP="00FD5F55">
      <w:pPr>
        <w:pStyle w:val="Heading4"/>
      </w:pPr>
      <w:r>
        <w:t>Основна директория</w:t>
      </w:r>
    </w:p>
    <w:p w:rsidR="00FD5F55" w:rsidRDefault="00FD5F55" w:rsidP="00FD5F55">
      <w:r>
        <w:t>Основната директория приема името на модела, от който се генерира.</w:t>
      </w:r>
    </w:p>
    <w:p w:rsidR="00FD5F55" w:rsidRDefault="00FD5F55" w:rsidP="00FD5F55">
      <w:pPr>
        <w:pStyle w:val="Heading4"/>
      </w:pPr>
      <w:bookmarkStart w:id="374" w:name="_Ref398133661"/>
      <w:r>
        <w:t>Проектна директория</w:t>
      </w:r>
      <w:bookmarkEnd w:id="374"/>
    </w:p>
    <w:p w:rsidR="00FD5F55" w:rsidRDefault="00FD5F55" w:rsidP="00FD5F55">
      <w:r>
        <w:t xml:space="preserve">Проектната директория приема името на пакета наследник на моделния елемент. </w:t>
      </w:r>
    </w:p>
    <w:p w:rsidR="00FD5F55" w:rsidRPr="00EE4708" w:rsidRDefault="00FD5F55" w:rsidP="00FD5F55">
      <w:pPr>
        <w:pStyle w:val="Heading4"/>
      </w:pPr>
      <w:r>
        <w:t>Интерфейсна директория</w:t>
      </w:r>
    </w:p>
    <w:p w:rsidR="00FD5F55" w:rsidRDefault="00FD5F55" w:rsidP="00FD5F55">
      <w:r>
        <w:t xml:space="preserve">Интерфейсната част е представена от папката </w:t>
      </w:r>
      <w:r w:rsidRPr="00A014DA">
        <w:rPr>
          <w:i/>
        </w:rPr>
        <w:t>“Interface”</w:t>
      </w:r>
      <w:r>
        <w:t>, чието съдържание е:</w:t>
      </w:r>
    </w:p>
    <w:p w:rsidR="00FD5F55" w:rsidRDefault="00FD5F55" w:rsidP="00FD5F55">
      <w:pPr>
        <w:pStyle w:val="Heading5"/>
      </w:pPr>
      <w:bookmarkStart w:id="375" w:name="_Ref398729294"/>
      <w:r w:rsidRPr="00AA0A2B">
        <w:rPr>
          <w:i/>
        </w:rPr>
        <w:t>rte.h</w:t>
      </w:r>
      <w:bookmarkEnd w:id="375"/>
      <w:r>
        <w:t xml:space="preserve"> </w:t>
      </w:r>
    </w:p>
    <w:p w:rsidR="00FD5F55" w:rsidRDefault="00FD5F55" w:rsidP="00FD5F55">
      <w:r>
        <w:t>Декларация на интерфейсите и конекторите между компонентите.</w:t>
      </w:r>
    </w:p>
    <w:p w:rsidR="00FD5F55" w:rsidRPr="00741185" w:rsidRDefault="00FD5F55" w:rsidP="00FD5F55">
      <w:pPr>
        <w:pStyle w:val="Heading5"/>
        <w:rPr>
          <w:i/>
        </w:rPr>
      </w:pPr>
      <w:bookmarkStart w:id="376" w:name="_Ref398729242"/>
      <w:r w:rsidRPr="00741185">
        <w:rPr>
          <w:i/>
        </w:rPr>
        <w:t>rte.c</w:t>
      </w:r>
      <w:bookmarkEnd w:id="376"/>
      <w:r w:rsidRPr="00741185">
        <w:rPr>
          <w:i/>
        </w:rPr>
        <w:t xml:space="preserve"> </w:t>
      </w:r>
    </w:p>
    <w:p w:rsidR="00FD5F55" w:rsidRDefault="00FD5F55" w:rsidP="00FD5F55">
      <w:r>
        <w:t>Дефиниция на интерфейсите и конекторите между компонентите</w:t>
      </w:r>
    </w:p>
    <w:p w:rsidR="00FD5F55" w:rsidRPr="00741185" w:rsidRDefault="00FD5F55" w:rsidP="00FD5F55">
      <w:pPr>
        <w:pStyle w:val="Heading5"/>
        <w:rPr>
          <w:i/>
        </w:rPr>
      </w:pPr>
      <w:bookmarkStart w:id="377" w:name="_Ref398729423"/>
      <w:r w:rsidRPr="00741185">
        <w:rPr>
          <w:i/>
        </w:rPr>
        <w:t>rte_&lt;cmp&gt;.h</w:t>
      </w:r>
      <w:bookmarkEnd w:id="377"/>
      <w:r w:rsidRPr="00741185">
        <w:rPr>
          <w:i/>
        </w:rPr>
        <w:t xml:space="preserve"> </w:t>
      </w:r>
    </w:p>
    <w:p w:rsidR="00FD5F55" w:rsidRDefault="00FD5F55" w:rsidP="00FD5F55">
      <w:r>
        <w:t xml:space="preserve">Интерфейсен договор за всеки един компонент, предоставящ връзките му с останалите компоненти. </w:t>
      </w:r>
      <w:r w:rsidRPr="00E17F3B">
        <w:rPr>
          <w:i/>
        </w:rPr>
        <w:t>&lt;cmp&gt;</w:t>
      </w:r>
      <w:r>
        <w:t xml:space="preserve"> се замества с името на компонента.</w:t>
      </w:r>
    </w:p>
    <w:p w:rsidR="00FD5F55" w:rsidRDefault="00FD5F55" w:rsidP="00FD5F55">
      <w:r>
        <w:lastRenderedPageBreak/>
        <w:t xml:space="preserve">Детайлен шаблон за файловете може да се намери в </w:t>
      </w:r>
      <w:r w:rsidRPr="00AA0A2B">
        <w:rPr>
          <w:i/>
        </w:rPr>
        <w:fldChar w:fldCharType="begin"/>
      </w:r>
      <w:r w:rsidRPr="00AA0A2B">
        <w:rPr>
          <w:i/>
        </w:rPr>
        <w:instrText xml:space="preserve"> REF _Ref398133555 \w \h </w:instrText>
      </w:r>
      <w:r>
        <w:rPr>
          <w:i/>
        </w:rPr>
        <w:instrText xml:space="preserve"> \* MERGEFORMAT </w:instrText>
      </w:r>
      <w:r w:rsidRPr="00AA0A2B">
        <w:rPr>
          <w:i/>
        </w:rPr>
      </w:r>
      <w:r w:rsidRPr="00AA0A2B">
        <w:rPr>
          <w:i/>
        </w:rPr>
        <w:fldChar w:fldCharType="separate"/>
      </w:r>
      <w:r w:rsidR="00D05633">
        <w:rPr>
          <w:i/>
        </w:rPr>
        <w:t>Приложение 4</w:t>
      </w:r>
      <w:r w:rsidRPr="00AA0A2B">
        <w:rPr>
          <w:i/>
        </w:rPr>
        <w:fldChar w:fldCharType="end"/>
      </w:r>
      <w:r>
        <w:rPr>
          <w:i/>
        </w:rPr>
        <w:t>.</w:t>
      </w:r>
    </w:p>
    <w:p w:rsidR="00FD5F55" w:rsidRDefault="00FD5F55" w:rsidP="00FD5F55">
      <w:pPr>
        <w:pStyle w:val="Heading4"/>
      </w:pPr>
      <w:r>
        <w:t>Директорийна структура на слоевете</w:t>
      </w:r>
    </w:p>
    <w:p w:rsidR="00FD5F55" w:rsidRDefault="00FD5F55" w:rsidP="00FD5F55">
      <w:r>
        <w:t xml:space="preserve">Непосредствено под </w:t>
      </w:r>
      <w:r w:rsidRPr="00B83FA8">
        <w:rPr>
          <w:i/>
        </w:rPr>
        <w:t>Проектната директория</w:t>
      </w:r>
      <w:r>
        <w:t xml:space="preserve"> </w:t>
      </w:r>
      <w:r>
        <w:fldChar w:fldCharType="begin"/>
      </w:r>
      <w:r>
        <w:instrText xml:space="preserve"> REF _Ref398133661 \w \h </w:instrText>
      </w:r>
      <w:r>
        <w:fldChar w:fldCharType="separate"/>
      </w:r>
      <w:r w:rsidR="00D05633">
        <w:t>3.3.3.2</w:t>
      </w:r>
      <w:r>
        <w:fldChar w:fldCharType="end"/>
      </w:r>
      <w:r>
        <w:t xml:space="preserve"> следва да се генерират директори следващи пакетната структура в модела.</w:t>
      </w:r>
    </w:p>
    <w:p w:rsidR="00FD5F55" w:rsidRDefault="00FD5F55" w:rsidP="00FD5F55">
      <w:pPr>
        <w:pStyle w:val="Heading4"/>
      </w:pPr>
      <w:bookmarkStart w:id="378" w:name="_Ref398729368"/>
      <w:r>
        <w:t>Компонентна имплементация</w:t>
      </w:r>
      <w:bookmarkEnd w:id="378"/>
    </w:p>
    <w:p w:rsidR="00FD5F55" w:rsidRDefault="00FD5F55" w:rsidP="00FD5F55">
      <w:r>
        <w:t xml:space="preserve">Компонентната имплементация се представлява от един файл за всеки компонент: </w:t>
      </w:r>
    </w:p>
    <w:p w:rsidR="00FD5F55" w:rsidRDefault="00FD5F55" w:rsidP="00A930EA">
      <w:pPr>
        <w:pStyle w:val="ListParagraph"/>
        <w:numPr>
          <w:ilvl w:val="0"/>
          <w:numId w:val="17"/>
        </w:numPr>
      </w:pPr>
      <w:r w:rsidRPr="00D97AFC">
        <w:rPr>
          <w:i/>
        </w:rPr>
        <w:t>&lt;cmp</w:t>
      </w:r>
      <w:r>
        <w:rPr>
          <w:i/>
        </w:rPr>
        <w:t>&gt;</w:t>
      </w:r>
      <w:r w:rsidRPr="00D97AFC">
        <w:rPr>
          <w:i/>
        </w:rPr>
        <w:t>.c</w:t>
      </w:r>
      <w:r>
        <w:t xml:space="preserve"> - файла се </w:t>
      </w:r>
      <w:r w:rsidR="008F427A">
        <w:t>наименува</w:t>
      </w:r>
      <w:r>
        <w:t xml:space="preserve"> с името на компонента. Генерирания файл ще съдържа празни функции за имплементиране на предоставените интерфейсните от тип </w:t>
      </w:r>
      <w:r w:rsidRPr="00D76709">
        <w:rPr>
          <w:i/>
        </w:rPr>
        <w:t>ClientServerInterface</w:t>
      </w:r>
      <w:r>
        <w:t>. Т.е. след генерация се очаква разработчика да попълни имплементацията интерфейсните функции, като е допустимо да добави локални функции.</w:t>
      </w:r>
    </w:p>
    <w:p w:rsidR="00FD5F55" w:rsidRPr="00A014DA" w:rsidRDefault="00FD5F55" w:rsidP="00FD5F55">
      <w:r>
        <w:t xml:space="preserve">Детайлен шаблон може да се намери в </w:t>
      </w:r>
      <w:r w:rsidRPr="00AA0A2B">
        <w:rPr>
          <w:i/>
        </w:rPr>
        <w:fldChar w:fldCharType="begin"/>
      </w:r>
      <w:r w:rsidRPr="00AA0A2B">
        <w:rPr>
          <w:i/>
        </w:rPr>
        <w:instrText xml:space="preserve"> REF _Ref398133555 \w \h </w:instrText>
      </w:r>
      <w:r>
        <w:rPr>
          <w:i/>
        </w:rPr>
        <w:instrText xml:space="preserve"> \* MERGEFORMAT </w:instrText>
      </w:r>
      <w:r w:rsidRPr="00AA0A2B">
        <w:rPr>
          <w:i/>
        </w:rPr>
      </w:r>
      <w:r w:rsidRPr="00AA0A2B">
        <w:rPr>
          <w:i/>
        </w:rPr>
        <w:fldChar w:fldCharType="separate"/>
      </w:r>
      <w:r w:rsidR="00D05633">
        <w:rPr>
          <w:i/>
        </w:rPr>
        <w:t>Приложение 4</w:t>
      </w:r>
      <w:r w:rsidRPr="00AA0A2B">
        <w:rPr>
          <w:i/>
        </w:rPr>
        <w:fldChar w:fldCharType="end"/>
      </w:r>
      <w:r>
        <w:rPr>
          <w:i/>
        </w:rPr>
        <w:t>.</w:t>
      </w:r>
    </w:p>
    <w:p w:rsidR="00FD5F55" w:rsidRDefault="00FD5F55" w:rsidP="00FD5F55">
      <w:pPr>
        <w:pStyle w:val="Heading3"/>
      </w:pPr>
      <w:bookmarkStart w:id="379" w:name="_Ref398216154"/>
      <w:bookmarkStart w:id="380" w:name="_Toc412390719"/>
      <w:r w:rsidRPr="0057269B">
        <w:t>Група от критерии за стандартна архитектура</w:t>
      </w:r>
      <w:bookmarkEnd w:id="379"/>
      <w:bookmarkEnd w:id="380"/>
    </w:p>
    <w:p w:rsidR="00FD5F55" w:rsidRDefault="00FD5F55" w:rsidP="00FD5F55">
      <w:r>
        <w:t xml:space="preserve">Следват изисквания за критерии отговарящи на примерна стандартна </w:t>
      </w:r>
      <w:r w:rsidR="008F427A">
        <w:t>архитектура</w:t>
      </w:r>
      <w:r>
        <w:t xml:space="preserve"> на вградена система:</w:t>
      </w:r>
    </w:p>
    <w:p w:rsidR="00FD5F55" w:rsidRDefault="00FD5F55" w:rsidP="00FD5F55">
      <w:pPr>
        <w:pStyle w:val="Heading4"/>
      </w:pPr>
      <w:r>
        <w:t>Критерий за компонент</w:t>
      </w:r>
    </w:p>
    <w:p w:rsidR="00FD5F55" w:rsidRDefault="00FD5F55" w:rsidP="00FD5F55">
      <w:pPr>
        <w:rPr>
          <w:i/>
        </w:rPr>
      </w:pPr>
      <w:r>
        <w:t xml:space="preserve">Файловете на компонентите са представени с една и съща част преди разширението, изключение може да направи добавяне на един от следните символи: </w:t>
      </w:r>
      <w:r w:rsidRPr="009D530B">
        <w:rPr>
          <w:i/>
        </w:rPr>
        <w:t>[</w:t>
      </w:r>
      <w:r>
        <w:rPr>
          <w:i/>
        </w:rPr>
        <w:t>‘</w:t>
      </w:r>
      <w:r w:rsidRPr="009D530B">
        <w:rPr>
          <w:i/>
        </w:rPr>
        <w:t>x</w:t>
      </w:r>
      <w:r>
        <w:rPr>
          <w:i/>
        </w:rPr>
        <w:t>’</w:t>
      </w:r>
      <w:r w:rsidRPr="009D530B">
        <w:rPr>
          <w:i/>
        </w:rPr>
        <w:t xml:space="preserve">, </w:t>
      </w:r>
      <w:r>
        <w:rPr>
          <w:i/>
        </w:rPr>
        <w:t>‘</w:t>
      </w:r>
      <w:r w:rsidRPr="009D530B">
        <w:rPr>
          <w:i/>
        </w:rPr>
        <w:t>p</w:t>
      </w:r>
      <w:r>
        <w:rPr>
          <w:i/>
        </w:rPr>
        <w:t>’</w:t>
      </w:r>
      <w:r w:rsidRPr="009D530B">
        <w:rPr>
          <w:i/>
        </w:rPr>
        <w:t>,</w:t>
      </w:r>
      <w:r>
        <w:rPr>
          <w:i/>
        </w:rPr>
        <w:t>’</w:t>
      </w:r>
      <w:r w:rsidRPr="009D530B">
        <w:rPr>
          <w:i/>
        </w:rPr>
        <w:t xml:space="preserve"> j</w:t>
      </w:r>
      <w:r>
        <w:rPr>
          <w:i/>
        </w:rPr>
        <w:t>’</w:t>
      </w:r>
      <w:r w:rsidRPr="009D530B">
        <w:rPr>
          <w:i/>
        </w:rPr>
        <w:t>]</w:t>
      </w:r>
    </w:p>
    <w:p w:rsidR="00FD5F55" w:rsidRDefault="00FD5F55" w:rsidP="00FD5F55">
      <w:r>
        <w:t>T.e. компонента се разпознава по следния начин:</w:t>
      </w:r>
    </w:p>
    <w:p w:rsidR="00FD5F55" w:rsidRPr="005A1C5A" w:rsidRDefault="00FD5F55" w:rsidP="00FD5F55">
      <w:r>
        <w:tab/>
      </w:r>
      <w:r w:rsidRPr="006A26D4">
        <w:rPr>
          <w:b/>
        </w:rPr>
        <w:t>&lt;име на компонент&gt;</w:t>
      </w:r>
      <w:r>
        <w:t>[‘x’|’p’|’j’|’’].&lt;разширение&gt;</w:t>
      </w:r>
    </w:p>
    <w:p w:rsidR="00FD5F55" w:rsidRDefault="00FD5F55" w:rsidP="00FD5F55">
      <w:pPr>
        <w:pStyle w:val="Heading4"/>
      </w:pPr>
      <w:r>
        <w:t>Критерии за конектори</w:t>
      </w:r>
    </w:p>
    <w:p w:rsidR="00FD5F55" w:rsidRPr="006E6BC8" w:rsidRDefault="00FD5F55" w:rsidP="00FD5F55">
      <w:r>
        <w:t xml:space="preserve">Критериите за конектори включват описания на конектор в различните видове файлове, в които той може да се срещне. Съответно в случай, че по време на анализ на файл попаднем на наличие на такъв конектор е </w:t>
      </w:r>
      <w:r w:rsidR="008F427A">
        <w:t>показано</w:t>
      </w:r>
      <w:r>
        <w:t xml:space="preserve"> и като какъв елемент от мета-модела (</w:t>
      </w:r>
      <w:r>
        <w:fldChar w:fldCharType="begin"/>
      </w:r>
      <w:r>
        <w:instrText xml:space="preserve"> REF _Ref397969104 \w \h </w:instrText>
      </w:r>
      <w:r>
        <w:fldChar w:fldCharType="separate"/>
      </w:r>
      <w:r w:rsidR="00D05633">
        <w:t>3.3.2</w:t>
      </w:r>
      <w:r>
        <w:fldChar w:fldCharType="end"/>
      </w:r>
      <w:r>
        <w:t>) да се опише.</w:t>
      </w:r>
    </w:p>
    <w:p w:rsidR="00FD5F55" w:rsidRDefault="00FD5F55" w:rsidP="00FD5F55">
      <w:pPr>
        <w:pStyle w:val="Heading5"/>
      </w:pPr>
      <w:r>
        <w:t>“C” имплементационен файл</w:t>
      </w:r>
    </w:p>
    <w:p w:rsidR="00FD5F55" w:rsidRPr="002153D7" w:rsidRDefault="00FD5F55" w:rsidP="00A930EA">
      <w:pPr>
        <w:pStyle w:val="ListParagraph"/>
        <w:numPr>
          <w:ilvl w:val="0"/>
          <w:numId w:val="17"/>
        </w:numPr>
      </w:pPr>
      <w:r w:rsidRPr="001D7F27">
        <w:t>mDATControl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sidRPr="001D7F27">
              <w:rPr>
                <w:b w:val="0"/>
                <w:i/>
              </w:rPr>
              <w:t>mDATControl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pPr>
            <w:r w:rsidRPr="001D7F27">
              <w:rPr>
                <w:b w:val="0"/>
                <w:i/>
              </w:rPr>
              <w:t>mDATControl(&lt;име на контрола&gt;, &lt;аргумент&gt;)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328"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121D09">
              <w:rPr>
                <w:b w:val="0"/>
                <w:i/>
              </w:rPr>
              <w:t>DATCtrl_</w:t>
            </w:r>
            <w:r w:rsidRPr="001D7F27">
              <w:rPr>
                <w:b w:val="0"/>
                <w:i/>
              </w:rPr>
              <w:t>&lt;име на контрола&gt;</w:t>
            </w:r>
            <w:r w:rsidRPr="00121D09">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numPr>
                <w:ilvl w:val="0"/>
                <w:numId w:val="0"/>
              </w:numPr>
              <w:jc w:val="left"/>
              <w:outlineLvl w:val="4"/>
              <w:rPr>
                <w:b w:val="0"/>
                <w:i/>
              </w:rPr>
            </w:pPr>
            <w:r>
              <w:rPr>
                <w:b w:val="0"/>
                <w:i/>
              </w:rPr>
              <w:t>Void</w:t>
            </w:r>
          </w:p>
        </w:tc>
      </w:tr>
      <w:tr w:rsidR="00FD5F55" w:rsidTr="0097106B">
        <w:tc>
          <w:tcPr>
            <w:tcW w:w="1702" w:type="dxa"/>
          </w:tcPr>
          <w:p w:rsidR="00FD5F55" w:rsidRDefault="00FD5F55" w:rsidP="0097106B">
            <w:pPr>
              <w:pStyle w:val="Heading5"/>
              <w:numPr>
                <w:ilvl w:val="0"/>
                <w:numId w:val="0"/>
              </w:numPr>
              <w:jc w:val="left"/>
              <w:outlineLvl w:val="4"/>
            </w:pPr>
            <w:r>
              <w:t>Параметър</w:t>
            </w:r>
          </w:p>
        </w:tc>
        <w:tc>
          <w:tcPr>
            <w:tcW w:w="2438" w:type="dxa"/>
          </w:tcPr>
          <w:p w:rsidR="00FD5F55" w:rsidRPr="00AC1AA2" w:rsidRDefault="00FD5F55" w:rsidP="0097106B">
            <w:pPr>
              <w:pStyle w:val="Heading5"/>
              <w:numPr>
                <w:ilvl w:val="0"/>
                <w:numId w:val="0"/>
              </w:numPr>
              <w:jc w:val="left"/>
              <w:outlineLvl w:val="4"/>
              <w:rPr>
                <w:b w:val="0"/>
              </w:rPr>
            </w:pPr>
            <w:r>
              <w:rPr>
                <w:b w:val="0"/>
              </w:rPr>
              <w:t>ParamData</w:t>
            </w:r>
          </w:p>
        </w:tc>
        <w:tc>
          <w:tcPr>
            <w:tcW w:w="2520" w:type="dxa"/>
          </w:tcPr>
          <w:p w:rsidR="00FD5F55" w:rsidRPr="001D7F27" w:rsidRDefault="00FD5F55" w:rsidP="0097106B">
            <w:pPr>
              <w:pStyle w:val="Heading5"/>
              <w:numPr>
                <w:ilvl w:val="0"/>
                <w:numId w:val="0"/>
              </w:numPr>
              <w:jc w:val="left"/>
              <w:outlineLvl w:val="4"/>
              <w:rPr>
                <w:b w:val="0"/>
                <w:i/>
              </w:rPr>
            </w:pPr>
            <w:r w:rsidRPr="009A4B29">
              <w:rPr>
                <w:b w:val="0"/>
                <w:i/>
              </w:rPr>
              <w:t>SubControlSelector</w:t>
            </w:r>
          </w:p>
        </w:tc>
        <w:tc>
          <w:tcPr>
            <w:tcW w:w="1370" w:type="dxa"/>
          </w:tcPr>
          <w:p w:rsidR="00FD5F55" w:rsidRPr="009A4B29"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D05633">
        <w:rPr>
          <w:noProof/>
        </w:rPr>
        <w:t>24</w:t>
      </w:r>
      <w:r w:rsidR="00E73236">
        <w:rPr>
          <w:noProof/>
        </w:rPr>
        <w:fldChar w:fldCharType="end"/>
      </w:r>
      <w:r>
        <w:t xml:space="preserve"> (Описание на mDATControl, *.c файл)</w:t>
      </w:r>
    </w:p>
    <w:p w:rsidR="00FD5F55" w:rsidRDefault="00FD5F55" w:rsidP="00FD5F55">
      <w:pPr>
        <w:pStyle w:val="Caption"/>
      </w:pPr>
    </w:p>
    <w:p w:rsidR="00FD5F55" w:rsidRDefault="00FD5F55" w:rsidP="00A930EA">
      <w:pPr>
        <w:pStyle w:val="ListParagraph"/>
        <w:numPr>
          <w:ilvl w:val="0"/>
          <w:numId w:val="17"/>
        </w:numPr>
      </w:pPr>
      <w:r w:rsidRPr="00146915">
        <w:t>mDATRead</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B70AF8">
              <w:rPr>
                <w:b w:val="0"/>
                <w:i/>
              </w:rPr>
              <w:t>mDATRead</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sidRPr="00F659AA">
              <w:rPr>
                <w:b w:val="0"/>
                <w:i/>
              </w:rPr>
              <w:t>mDATRead</w:t>
            </w:r>
            <w:r>
              <w:rPr>
                <w:b w:val="0"/>
                <w:i/>
              </w:rPr>
              <w:t>[</w:t>
            </w:r>
            <w:r w:rsidRPr="00F659AA">
              <w:rPr>
                <w:b w:val="0"/>
                <w:i/>
              </w:rPr>
              <w:t>Table</w:t>
            </w:r>
            <w:r>
              <w:rPr>
                <w:b w:val="0"/>
                <w:i/>
              </w:rPr>
              <w:t>]</w:t>
            </w:r>
            <w:r w:rsidRPr="00F659AA">
              <w:rPr>
                <w:b w:val="0"/>
                <w:i/>
              </w:rPr>
              <w:t>(</w:t>
            </w:r>
            <w:r>
              <w:rPr>
                <w:b w:val="0"/>
                <w:i/>
              </w:rPr>
              <w:t>&lt;тип данни&gt;</w:t>
            </w:r>
            <w:r w:rsidRPr="00F659AA">
              <w:rPr>
                <w:b w:val="0"/>
                <w:i/>
              </w:rPr>
              <w:t>,</w:t>
            </w:r>
            <w:r>
              <w:rPr>
                <w:b w:val="0"/>
                <w:i/>
              </w:rPr>
              <w:t xml:space="preserve"> &lt;елемент&gt;, [&lt;индекс на таблицата&gt;], &lt;тип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D05633">
        <w:rPr>
          <w:noProof/>
        </w:rPr>
        <w:t>25</w:t>
      </w:r>
      <w:r w:rsidR="00E73236">
        <w:rPr>
          <w:noProof/>
        </w:rPr>
        <w:fldChar w:fldCharType="end"/>
      </w:r>
      <w:r>
        <w:t xml:space="preserve"> (Описание на mDATRead, *.c файл)</w:t>
      </w:r>
    </w:p>
    <w:p w:rsidR="00FD5F55" w:rsidRDefault="00FD5F55" w:rsidP="00FD5F55">
      <w:pPr>
        <w:pStyle w:val="Caption"/>
      </w:pPr>
    </w:p>
    <w:p w:rsidR="00FD5F55" w:rsidRPr="002A6318" w:rsidRDefault="00FD5F55" w:rsidP="00A930EA">
      <w:pPr>
        <w:pStyle w:val="ListParagraph"/>
        <w:numPr>
          <w:ilvl w:val="0"/>
          <w:numId w:val="17"/>
        </w:numPr>
      </w:pPr>
      <w:r w:rsidRPr="002A6318">
        <w:t>mDATWrite</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2A6318">
              <w:rPr>
                <w:b w:val="0"/>
                <w:i/>
              </w:rPr>
              <w:t>mDATWrite</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sidRPr="00F659AA">
              <w:rPr>
                <w:b w:val="0"/>
                <w:i/>
              </w:rPr>
              <w:t>mDAT</w:t>
            </w:r>
            <w:r>
              <w:rPr>
                <w:b w:val="0"/>
                <w:i/>
              </w:rPr>
              <w:t>Write[</w:t>
            </w:r>
            <w:r w:rsidRPr="00F659AA">
              <w:rPr>
                <w:b w:val="0"/>
                <w:i/>
              </w:rPr>
              <w:t>Table</w:t>
            </w:r>
            <w:r>
              <w:rPr>
                <w:b w:val="0"/>
                <w:i/>
              </w:rPr>
              <w:t>]</w:t>
            </w:r>
            <w:r w:rsidRPr="00F659AA">
              <w:rPr>
                <w:b w:val="0"/>
                <w:i/>
              </w:rPr>
              <w:t>(</w:t>
            </w:r>
            <w:r>
              <w:rPr>
                <w:b w:val="0"/>
                <w:i/>
              </w:rPr>
              <w:t>&lt;тип данни&gt;</w:t>
            </w:r>
            <w:r w:rsidRPr="00F659AA">
              <w:rPr>
                <w:b w:val="0"/>
                <w:i/>
              </w:rPr>
              <w:t>,</w:t>
            </w:r>
            <w:r>
              <w:rPr>
                <w:b w:val="0"/>
                <w:i/>
              </w:rPr>
              <w:t xml:space="preserve"> &lt;елемент&gt;[, &lt;индекс на таблицата&gt;], &lt;стойност&gt;, &lt;тип достъп&gt;)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D05633">
        <w:rPr>
          <w:noProof/>
        </w:rPr>
        <w:t>26</w:t>
      </w:r>
      <w:r w:rsidR="00E73236">
        <w:rPr>
          <w:noProof/>
        </w:rPr>
        <w:fldChar w:fldCharType="end"/>
      </w:r>
      <w:r>
        <w:t xml:space="preserve"> (Описание на mDATWrite, *.c файл)</w:t>
      </w:r>
    </w:p>
    <w:p w:rsidR="00FD5F55" w:rsidRDefault="00FD5F55" w:rsidP="00FD5F55">
      <w:pPr>
        <w:pStyle w:val="Caption"/>
      </w:pPr>
    </w:p>
    <w:p w:rsidR="00FD5F55" w:rsidRPr="00DD39EC" w:rsidRDefault="00FD5F55" w:rsidP="00A930EA">
      <w:pPr>
        <w:pStyle w:val="ListParagraph"/>
        <w:numPr>
          <w:ilvl w:val="0"/>
          <w:numId w:val="17"/>
        </w:numPr>
      </w:pPr>
      <w:r w:rsidRPr="00DD39EC">
        <w:t>TOSReadSignal</w:t>
      </w:r>
    </w:p>
    <w:tbl>
      <w:tblPr>
        <w:tblStyle w:val="TableGrid"/>
        <w:tblW w:w="8414" w:type="dxa"/>
        <w:tblInd w:w="108" w:type="dxa"/>
        <w:tblLook w:val="04A0" w:firstRow="1" w:lastRow="0" w:firstColumn="1" w:lastColumn="0" w:noHBand="0" w:noVBand="1"/>
      </w:tblPr>
      <w:tblGrid>
        <w:gridCol w:w="1698"/>
        <w:gridCol w:w="3135"/>
        <w:gridCol w:w="2344"/>
        <w:gridCol w:w="1237"/>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DD39EC">
              <w:rPr>
                <w:b w:val="0"/>
                <w:i/>
              </w:rPr>
              <w:t>TOSReadSignal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Default="00FD5F55" w:rsidP="0097106B">
            <w:pPr>
              <w:pStyle w:val="Heading5"/>
              <w:numPr>
                <w:ilvl w:val="0"/>
                <w:numId w:val="0"/>
              </w:numPr>
              <w:outlineLvl w:val="4"/>
            </w:pPr>
            <w:r w:rsidRPr="00DD39EC">
              <w:rPr>
                <w:b w:val="0"/>
                <w:i/>
              </w:rPr>
              <w:t>TOSReadSignal(cTOSSignal</w:t>
            </w:r>
            <w:r>
              <w:rPr>
                <w:b w:val="0"/>
                <w:i/>
              </w:rPr>
              <w:t>&lt;име на сигнала&gt;</w:t>
            </w:r>
            <w:r w:rsidRPr="00DD39EC">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1006" w:rsidRDefault="00FD5F55" w:rsidP="0097106B">
            <w:pPr>
              <w:pStyle w:val="Heading5"/>
              <w:numPr>
                <w:ilvl w:val="0"/>
                <w:numId w:val="0"/>
              </w:numPr>
              <w:jc w:val="left"/>
              <w:outlineLvl w:val="4"/>
              <w:rPr>
                <w:b w:val="0"/>
                <w:i/>
              </w:rPr>
            </w:pPr>
            <w:r w:rsidRPr="001D1006">
              <w:rPr>
                <w:b w:val="0"/>
                <w:i/>
              </w:rPr>
              <w:t>TOSSig_</w:t>
            </w:r>
            <w:r>
              <w:rPr>
                <w:b w:val="0"/>
                <w:i/>
              </w:rPr>
              <w:t>&lt;елемент&gt;</w:t>
            </w:r>
            <w:r w:rsidRPr="001D1006">
              <w:rPr>
                <w:b w:val="0"/>
                <w:i/>
              </w:rPr>
              <w: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D05633">
        <w:rPr>
          <w:noProof/>
        </w:rPr>
        <w:t>27</w:t>
      </w:r>
      <w:r w:rsidR="00E73236">
        <w:rPr>
          <w:noProof/>
        </w:rPr>
        <w:fldChar w:fldCharType="end"/>
      </w:r>
      <w:r>
        <w:t xml:space="preserve"> (Описание на TOSReadSignal, *.c файл)</w:t>
      </w:r>
    </w:p>
    <w:p w:rsidR="00FD5F55" w:rsidRDefault="00FD5F55" w:rsidP="00FD5F55">
      <w:pPr>
        <w:pStyle w:val="Caption"/>
      </w:pPr>
    </w:p>
    <w:p w:rsidR="00FD5F55" w:rsidRPr="00DD39EC" w:rsidRDefault="00FD5F55" w:rsidP="00A930EA">
      <w:pPr>
        <w:pStyle w:val="ListParagraph"/>
        <w:numPr>
          <w:ilvl w:val="0"/>
          <w:numId w:val="17"/>
        </w:numPr>
      </w:pPr>
      <w:r w:rsidRPr="00DD39EC">
        <w:t>TOS</w:t>
      </w:r>
      <w:r>
        <w:t>Write</w:t>
      </w:r>
      <w:r w:rsidRPr="00DD39EC">
        <w:t>Signal</w:t>
      </w:r>
    </w:p>
    <w:tbl>
      <w:tblPr>
        <w:tblStyle w:val="TableGrid"/>
        <w:tblW w:w="8414" w:type="dxa"/>
        <w:tblInd w:w="108" w:type="dxa"/>
        <w:tblLook w:val="04A0" w:firstRow="1" w:lastRow="0" w:firstColumn="1" w:lastColumn="0" w:noHBand="0" w:noVBand="1"/>
      </w:tblPr>
      <w:tblGrid>
        <w:gridCol w:w="1698"/>
        <w:gridCol w:w="3135"/>
        <w:gridCol w:w="2344"/>
        <w:gridCol w:w="1237"/>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844084">
              <w:rPr>
                <w:b w:val="0"/>
                <w:i/>
              </w:rPr>
              <w:t>TOSWriteSignal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Default="00FD5F55" w:rsidP="0097106B">
            <w:pPr>
              <w:pStyle w:val="Heading5"/>
              <w:numPr>
                <w:ilvl w:val="0"/>
                <w:numId w:val="0"/>
              </w:numPr>
              <w:outlineLvl w:val="4"/>
            </w:pPr>
            <w:r w:rsidRPr="00DD39EC">
              <w:rPr>
                <w:b w:val="0"/>
                <w:i/>
              </w:rPr>
              <w:t>TOS</w:t>
            </w:r>
            <w:r>
              <w:rPr>
                <w:b w:val="0"/>
                <w:i/>
              </w:rPr>
              <w:t>Write</w:t>
            </w:r>
            <w:r w:rsidRPr="00DD39EC">
              <w:rPr>
                <w:b w:val="0"/>
                <w:i/>
              </w:rPr>
              <w:t>Signal(cTOSSignal</w:t>
            </w:r>
            <w:r>
              <w:rPr>
                <w:b w:val="0"/>
                <w:i/>
              </w:rPr>
              <w:t>&lt;име на сигнала&gt;</w:t>
            </w:r>
            <w:r w:rsidRPr="00DD39EC">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lastRenderedPageBreak/>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sidRPr="001D1006">
              <w:rPr>
                <w:b w:val="0"/>
                <w:i/>
              </w:rPr>
              <w:t>TOSSig_</w:t>
            </w:r>
            <w:r>
              <w:rPr>
                <w:b w:val="0"/>
                <w:i/>
              </w:rPr>
              <w:t>&lt;елемент&gt;</w:t>
            </w:r>
            <w:r w:rsidRPr="001D1006">
              <w:rPr>
                <w:b w:val="0"/>
                <w:i/>
              </w:rPr>
              <w: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D05633">
        <w:rPr>
          <w:noProof/>
        </w:rPr>
        <w:t>28</w:t>
      </w:r>
      <w:r w:rsidR="00E73236">
        <w:rPr>
          <w:noProof/>
        </w:rPr>
        <w:fldChar w:fldCharType="end"/>
      </w:r>
      <w:r>
        <w:t xml:space="preserve"> (Описание на TOSWriteSignal, *.c файл)</w:t>
      </w:r>
    </w:p>
    <w:p w:rsidR="00FD5F55" w:rsidRDefault="00FD5F55" w:rsidP="00FD5F55">
      <w:pPr>
        <w:pStyle w:val="Caption"/>
      </w:pPr>
    </w:p>
    <w:p w:rsidR="00FD5F55" w:rsidRDefault="00FD5F55" w:rsidP="00FD5F55">
      <w:pPr>
        <w:pStyle w:val="Heading5"/>
      </w:pPr>
      <w:r>
        <w:t>“C” хедър файл</w:t>
      </w:r>
    </w:p>
    <w:p w:rsidR="00FD5F55" w:rsidRPr="00015E16" w:rsidRDefault="00FD5F55" w:rsidP="00A930EA">
      <w:pPr>
        <w:pStyle w:val="ListParagraph"/>
        <w:numPr>
          <w:ilvl w:val="0"/>
          <w:numId w:val="17"/>
        </w:numPr>
      </w:pPr>
      <w:r>
        <w:t>mDATControl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sidRPr="001D7F27">
              <w:rPr>
                <w:b w:val="0"/>
                <w:i/>
              </w:rPr>
              <w:t>mDATControl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pPr>
            <w:r>
              <w:rPr>
                <w:b w:val="0"/>
                <w:i/>
              </w:rPr>
              <w:t xml:space="preserve">#define </w:t>
            </w:r>
            <w:r w:rsidRPr="001D7F27">
              <w:rPr>
                <w:b w:val="0"/>
                <w:i/>
              </w:rPr>
              <w:t>mDATControl&lt;име на контрола&gt;</w:t>
            </w:r>
            <w:r>
              <w:rPr>
                <w:b w:val="0"/>
                <w:i/>
              </w:rPr>
              <w:t>(</w:t>
            </w:r>
            <w:r w:rsidRPr="001D7F27">
              <w:rPr>
                <w:b w:val="0"/>
                <w:i/>
              </w:rPr>
              <w:t>&lt;аргумент&gt;)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121D09">
              <w:rPr>
                <w:b w:val="0"/>
                <w:i/>
              </w:rPr>
              <w:t>DATCtrl_</w:t>
            </w:r>
            <w:r w:rsidRPr="001D7F27">
              <w:rPr>
                <w:b w:val="0"/>
                <w:i/>
              </w:rPr>
              <w:t>&lt;име на контрола&gt;</w:t>
            </w:r>
            <w:r w:rsidRPr="00121D09">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numPr>
                <w:ilvl w:val="0"/>
                <w:numId w:val="0"/>
              </w:numPr>
              <w:jc w:val="left"/>
              <w:outlineLvl w:val="4"/>
              <w:rPr>
                <w:b w:val="0"/>
                <w:i/>
              </w:rPr>
            </w:pPr>
            <w:r>
              <w:rPr>
                <w:b w:val="0"/>
                <w:i/>
              </w:rPr>
              <w:t>Void</w:t>
            </w:r>
          </w:p>
        </w:tc>
      </w:tr>
      <w:tr w:rsidR="00FD5F55" w:rsidTr="0097106B">
        <w:tc>
          <w:tcPr>
            <w:tcW w:w="1702" w:type="dxa"/>
          </w:tcPr>
          <w:p w:rsidR="00FD5F55" w:rsidRDefault="00FD5F55" w:rsidP="0097106B">
            <w:pPr>
              <w:pStyle w:val="Heading5"/>
              <w:numPr>
                <w:ilvl w:val="0"/>
                <w:numId w:val="0"/>
              </w:numPr>
              <w:jc w:val="left"/>
              <w:outlineLvl w:val="4"/>
            </w:pPr>
            <w:r>
              <w:t>Параметър</w:t>
            </w:r>
          </w:p>
        </w:tc>
        <w:tc>
          <w:tcPr>
            <w:tcW w:w="2438" w:type="dxa"/>
          </w:tcPr>
          <w:p w:rsidR="00FD5F55" w:rsidRPr="00AC1AA2" w:rsidRDefault="00FD5F55" w:rsidP="0097106B">
            <w:pPr>
              <w:pStyle w:val="Heading5"/>
              <w:numPr>
                <w:ilvl w:val="0"/>
                <w:numId w:val="0"/>
              </w:numPr>
              <w:jc w:val="left"/>
              <w:outlineLvl w:val="4"/>
              <w:rPr>
                <w:b w:val="0"/>
              </w:rPr>
            </w:pPr>
            <w:r>
              <w:rPr>
                <w:b w:val="0"/>
              </w:rPr>
              <w:t>ParamData</w:t>
            </w:r>
          </w:p>
        </w:tc>
        <w:tc>
          <w:tcPr>
            <w:tcW w:w="2520" w:type="dxa"/>
          </w:tcPr>
          <w:p w:rsidR="00FD5F55" w:rsidRPr="001D7F27" w:rsidRDefault="00FD5F55" w:rsidP="0097106B">
            <w:pPr>
              <w:pStyle w:val="Heading5"/>
              <w:numPr>
                <w:ilvl w:val="0"/>
                <w:numId w:val="0"/>
              </w:numPr>
              <w:jc w:val="left"/>
              <w:outlineLvl w:val="4"/>
              <w:rPr>
                <w:b w:val="0"/>
                <w:i/>
              </w:rPr>
            </w:pPr>
            <w:r w:rsidRPr="009A4B29">
              <w:rPr>
                <w:b w:val="0"/>
                <w:i/>
              </w:rPr>
              <w:t>SubControlSelector</w:t>
            </w:r>
          </w:p>
        </w:tc>
        <w:tc>
          <w:tcPr>
            <w:tcW w:w="1370" w:type="dxa"/>
          </w:tcPr>
          <w:p w:rsidR="00FD5F55" w:rsidRPr="009A4B29"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D05633">
        <w:rPr>
          <w:noProof/>
        </w:rPr>
        <w:t>29</w:t>
      </w:r>
      <w:r w:rsidR="00E73236">
        <w:rPr>
          <w:noProof/>
        </w:rPr>
        <w:fldChar w:fldCharType="end"/>
      </w:r>
      <w:r>
        <w:t xml:space="preserve"> (Описание на mDATControl, *.h файл)</w:t>
      </w:r>
    </w:p>
    <w:p w:rsidR="00FD5F55" w:rsidRDefault="00FD5F55" w:rsidP="00FD5F55"/>
    <w:p w:rsidR="00FD5F55" w:rsidRDefault="00FD5F55" w:rsidP="00A930EA">
      <w:pPr>
        <w:pStyle w:val="ListParagraph"/>
        <w:numPr>
          <w:ilvl w:val="0"/>
          <w:numId w:val="17"/>
        </w:numPr>
      </w:pPr>
      <w:r w:rsidRPr="00146915">
        <w:t>mDATRead</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B70AF8">
              <w:rPr>
                <w:b w:val="0"/>
                <w:i/>
              </w:rPr>
              <w:t>mDATRead</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Pr>
                <w:b w:val="0"/>
                <w:i/>
              </w:rPr>
              <w:t xml:space="preserve">#define </w:t>
            </w:r>
            <w:r w:rsidRPr="00F659AA">
              <w:rPr>
                <w:b w:val="0"/>
                <w:i/>
              </w:rPr>
              <w:t>mDATRead</w:t>
            </w:r>
            <w:r>
              <w:rPr>
                <w:b w:val="0"/>
                <w:i/>
              </w:rPr>
              <w:t>[</w:t>
            </w:r>
            <w:r w:rsidRPr="00F659AA">
              <w:rPr>
                <w:b w:val="0"/>
                <w:i/>
              </w:rPr>
              <w:t>Table</w:t>
            </w:r>
            <w:r>
              <w:rPr>
                <w:b w:val="0"/>
                <w:i/>
              </w:rPr>
              <w:t>]&lt;тип данни&gt;&lt;елемент&gt;&lt;тип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lastRenderedPageBreak/>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D05633">
        <w:rPr>
          <w:noProof/>
        </w:rPr>
        <w:t>30</w:t>
      </w:r>
      <w:r w:rsidR="00E73236">
        <w:rPr>
          <w:noProof/>
        </w:rPr>
        <w:fldChar w:fldCharType="end"/>
      </w:r>
      <w:r>
        <w:t xml:space="preserve"> (Описание на mDATRead, *.h файл)</w:t>
      </w:r>
    </w:p>
    <w:p w:rsidR="00FD5F55" w:rsidRDefault="00FD5F55" w:rsidP="00FD5F55">
      <w:pPr>
        <w:pStyle w:val="Caption"/>
      </w:pPr>
    </w:p>
    <w:p w:rsidR="00FD5F55" w:rsidRDefault="00FD5F55" w:rsidP="00A930EA">
      <w:pPr>
        <w:pStyle w:val="ListParagraph"/>
        <w:numPr>
          <w:ilvl w:val="0"/>
          <w:numId w:val="17"/>
        </w:numPr>
      </w:pPr>
      <w:r w:rsidRPr="00146915">
        <w:t>mDAT</w:t>
      </w:r>
      <w:r>
        <w:t>Write</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B70AF8">
              <w:rPr>
                <w:b w:val="0"/>
                <w:i/>
              </w:rPr>
              <w:t>mDATRead</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Pr>
                <w:b w:val="0"/>
                <w:i/>
              </w:rPr>
              <w:t xml:space="preserve">#define </w:t>
            </w:r>
            <w:r w:rsidRPr="00F659AA">
              <w:rPr>
                <w:b w:val="0"/>
                <w:i/>
              </w:rPr>
              <w:t>mDAT</w:t>
            </w:r>
            <w:r>
              <w:rPr>
                <w:b w:val="0"/>
                <w:i/>
              </w:rPr>
              <w:t>Write[</w:t>
            </w:r>
            <w:r w:rsidRPr="00F659AA">
              <w:rPr>
                <w:b w:val="0"/>
                <w:i/>
              </w:rPr>
              <w:t>Table</w:t>
            </w:r>
            <w:r>
              <w:rPr>
                <w:b w:val="0"/>
                <w:i/>
              </w:rPr>
              <w:t>]&lt;тип данни&gt;&lt;елемент&gt;&lt;тип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D05633">
        <w:rPr>
          <w:noProof/>
        </w:rPr>
        <w:t>31</w:t>
      </w:r>
      <w:r w:rsidR="00E73236">
        <w:rPr>
          <w:noProof/>
        </w:rPr>
        <w:fldChar w:fldCharType="end"/>
      </w:r>
      <w:r>
        <w:t>(Описание на mDATWrite, *.h файл)</w:t>
      </w:r>
    </w:p>
    <w:p w:rsidR="00FD5F55" w:rsidRDefault="00FD5F55" w:rsidP="00FD5F55">
      <w:pPr>
        <w:pStyle w:val="Caption"/>
      </w:pPr>
    </w:p>
    <w:p w:rsidR="00FD5F55" w:rsidRDefault="00FD5F55" w:rsidP="00FD5F55">
      <w:pPr>
        <w:pStyle w:val="Heading5"/>
      </w:pPr>
      <w:r>
        <w:t>JIL файл (*.jil)</w:t>
      </w:r>
    </w:p>
    <w:p w:rsidR="00FD5F55" w:rsidRDefault="00FD5F55" w:rsidP="00A930EA">
      <w:pPr>
        <w:pStyle w:val="ListParagraph"/>
        <w:numPr>
          <w:ilvl w:val="0"/>
          <w:numId w:val="17"/>
        </w:numPr>
      </w:pPr>
      <w:r>
        <w:t>OnControl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OnControl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rPr>
                <w:b w:val="0"/>
                <w:i/>
              </w:rPr>
            </w:pPr>
            <w:r w:rsidRPr="00412BF3">
              <w:rPr>
                <w:b w:val="0"/>
                <w:i/>
              </w:rPr>
              <w:t>OnControl</w:t>
            </w:r>
            <w:r>
              <w:rPr>
                <w:b w:val="0"/>
                <w:i/>
              </w:rPr>
              <w:t xml:space="preserve"> </w:t>
            </w:r>
            <w:r w:rsidRPr="00412BF3">
              <w:rPr>
                <w:b w:val="0"/>
                <w:i/>
              </w:rPr>
              <w:t xml:space="preserve">= </w:t>
            </w:r>
            <w:r>
              <w:rPr>
                <w:b w:val="0"/>
                <w:i/>
              </w:rPr>
              <w:t xml:space="preserve">&lt;тип контрол&gt; </w:t>
            </w:r>
          </w:p>
          <w:p w:rsidR="00FD5F55" w:rsidRDefault="00FD5F55" w:rsidP="0097106B">
            <w:pPr>
              <w:pStyle w:val="Heading5"/>
              <w:numPr>
                <w:ilvl w:val="0"/>
                <w:numId w:val="0"/>
              </w:numPr>
              <w:outlineLvl w:val="4"/>
              <w:rPr>
                <w:b w:val="0"/>
                <w:i/>
              </w:rPr>
            </w:pPr>
            <w:r w:rsidRPr="00412BF3">
              <w:rPr>
                <w:b w:val="0"/>
                <w:i/>
              </w:rPr>
              <w:t>{</w:t>
            </w:r>
          </w:p>
          <w:p w:rsidR="00FD5F55" w:rsidRPr="00412BF3" w:rsidRDefault="00FD5F55" w:rsidP="0097106B">
            <w:r>
              <w:t xml:space="preserve">  …</w:t>
            </w:r>
          </w:p>
          <w:p w:rsidR="00FD5F55" w:rsidRDefault="00FD5F55" w:rsidP="0097106B">
            <w:pPr>
              <w:pStyle w:val="Heading5"/>
              <w:numPr>
                <w:ilvl w:val="0"/>
                <w:numId w:val="0"/>
              </w:numPr>
              <w:outlineLvl w:val="4"/>
              <w:rPr>
                <w:b w:val="0"/>
                <w:i/>
              </w:rPr>
            </w:pPr>
            <w:r>
              <w:rPr>
                <w:b w:val="0"/>
                <w:i/>
              </w:rPr>
              <w:t xml:space="preserve">   </w:t>
            </w:r>
            <w:r w:rsidRPr="00412BF3">
              <w:rPr>
                <w:b w:val="0"/>
                <w:i/>
              </w:rPr>
              <w:t>Ctrl</w:t>
            </w:r>
            <w:r>
              <w:rPr>
                <w:b w:val="0"/>
                <w:i/>
              </w:rPr>
              <w:t xml:space="preserve"> </w:t>
            </w:r>
            <w:r w:rsidRPr="00412BF3">
              <w:rPr>
                <w:b w:val="0"/>
                <w:i/>
              </w:rPr>
              <w:t>=</w:t>
            </w:r>
            <w:r>
              <w:rPr>
                <w:b w:val="0"/>
                <w:i/>
              </w:rPr>
              <w:t xml:space="preserve"> &lt;име на контрола&gt;;</w:t>
            </w:r>
          </w:p>
          <w:p w:rsidR="00FD5F55" w:rsidRPr="00412BF3" w:rsidRDefault="00FD5F55" w:rsidP="0097106B">
            <w:r>
              <w:t xml:space="preserve">  …</w:t>
            </w:r>
          </w:p>
          <w:p w:rsidR="00FD5F55" w:rsidRDefault="00FD5F55" w:rsidP="0097106B">
            <w:pPr>
              <w:pStyle w:val="Heading5"/>
              <w:numPr>
                <w:ilvl w:val="0"/>
                <w:numId w:val="0"/>
              </w:numPr>
              <w:outlineLvl w:val="4"/>
            </w:pPr>
            <w:r w:rsidRPr="00412BF3">
              <w:rPr>
                <w:b w:val="0"/>
                <w:i/>
              </w:rPr>
              <w: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328"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2B2C0D">
              <w:rPr>
                <w:b w:val="0"/>
                <w:i/>
              </w:rPr>
              <w:t>Ctrl_</w:t>
            </w:r>
            <w:r>
              <w:rPr>
                <w:b w:val="0"/>
                <w:i/>
              </w:rPr>
              <w:t>&lt;име на контрола&gt;</w:t>
            </w:r>
            <w:r w:rsidRPr="002B2C0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Void</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r w:rsidR="00D05633">
        <w:rPr>
          <w:noProof/>
        </w:rPr>
        <w:t>32</w:t>
      </w:r>
      <w:r w:rsidR="00E73236">
        <w:rPr>
          <w:noProof/>
        </w:rPr>
        <w:fldChar w:fldCharType="end"/>
      </w:r>
      <w:r>
        <w:t xml:space="preserve"> (Описание на OnControl, *.jil файл)</w:t>
      </w:r>
    </w:p>
    <w:p w:rsidR="00FD5F55" w:rsidRDefault="00FD5F55" w:rsidP="00FD5F55">
      <w:pPr>
        <w:pStyle w:val="Caption"/>
      </w:pPr>
    </w:p>
    <w:p w:rsidR="00FD5F55" w:rsidRDefault="00FD5F55" w:rsidP="00A930EA">
      <w:pPr>
        <w:pStyle w:val="ListParagraph"/>
        <w:numPr>
          <w:ilvl w:val="0"/>
          <w:numId w:val="17"/>
        </w:numPr>
      </w:pPr>
      <w:r>
        <w:t>ProdControl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ProdControl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rPr>
                <w:b w:val="0"/>
                <w:i/>
              </w:rPr>
            </w:pPr>
            <w:r>
              <w:rPr>
                <w:b w:val="0"/>
                <w:i/>
              </w:rPr>
              <w:t>Prod</w:t>
            </w:r>
            <w:r w:rsidRPr="00412BF3">
              <w:rPr>
                <w:b w:val="0"/>
                <w:i/>
              </w:rPr>
              <w:t>Control</w:t>
            </w:r>
          </w:p>
          <w:p w:rsidR="00FD5F55" w:rsidRDefault="00FD5F55" w:rsidP="0097106B">
            <w:pPr>
              <w:pStyle w:val="Heading5"/>
              <w:numPr>
                <w:ilvl w:val="0"/>
                <w:numId w:val="0"/>
              </w:numPr>
              <w:outlineLvl w:val="4"/>
              <w:rPr>
                <w:b w:val="0"/>
                <w:i/>
              </w:rPr>
            </w:pPr>
            <w:r w:rsidRPr="00412BF3">
              <w:rPr>
                <w:b w:val="0"/>
                <w:i/>
              </w:rPr>
              <w:t>{</w:t>
            </w:r>
          </w:p>
          <w:p w:rsidR="00FD5F55" w:rsidRPr="00412BF3" w:rsidRDefault="00FD5F55" w:rsidP="0097106B">
            <w:r>
              <w:t xml:space="preserve">  …</w:t>
            </w:r>
          </w:p>
          <w:p w:rsidR="00FD5F55" w:rsidRDefault="00FD5F55" w:rsidP="0097106B">
            <w:pPr>
              <w:pStyle w:val="Heading5"/>
              <w:numPr>
                <w:ilvl w:val="0"/>
                <w:numId w:val="0"/>
              </w:numPr>
              <w:outlineLvl w:val="4"/>
              <w:rPr>
                <w:b w:val="0"/>
                <w:i/>
              </w:rPr>
            </w:pPr>
            <w:r>
              <w:rPr>
                <w:b w:val="0"/>
                <w:i/>
              </w:rPr>
              <w:t xml:space="preserve">   Name </w:t>
            </w:r>
            <w:r w:rsidRPr="00412BF3">
              <w:rPr>
                <w:b w:val="0"/>
                <w:i/>
              </w:rPr>
              <w:t>=</w:t>
            </w:r>
            <w:r>
              <w:rPr>
                <w:b w:val="0"/>
                <w:i/>
              </w:rPr>
              <w:t xml:space="preserve"> &lt;име на контрола&gt;;</w:t>
            </w:r>
          </w:p>
          <w:p w:rsidR="00FD5F55" w:rsidRPr="00412BF3" w:rsidRDefault="00FD5F55" w:rsidP="0097106B">
            <w:r>
              <w:t xml:space="preserve">  …</w:t>
            </w:r>
          </w:p>
          <w:p w:rsidR="00FD5F55" w:rsidRDefault="00FD5F55" w:rsidP="0097106B">
            <w:pPr>
              <w:pStyle w:val="Heading5"/>
              <w:numPr>
                <w:ilvl w:val="0"/>
                <w:numId w:val="0"/>
              </w:numPr>
              <w:outlineLvl w:val="4"/>
            </w:pPr>
            <w:r w:rsidRPr="00412BF3">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2B2C0D">
              <w:rPr>
                <w:b w:val="0"/>
                <w:i/>
              </w:rPr>
              <w:t>Ctrl_</w:t>
            </w:r>
            <w:r>
              <w:rPr>
                <w:b w:val="0"/>
                <w:i/>
              </w:rPr>
              <w:t>&lt;име на контрола&gt;</w:t>
            </w:r>
            <w:r w:rsidRPr="002B2C0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Void</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D05633">
        <w:rPr>
          <w:noProof/>
        </w:rPr>
        <w:t>33</w:t>
      </w:r>
      <w:r w:rsidR="00E73236">
        <w:rPr>
          <w:noProof/>
        </w:rPr>
        <w:fldChar w:fldCharType="end"/>
      </w:r>
      <w:r>
        <w:t xml:space="preserve"> ( Описание на ProdControl, *.jil файл)</w:t>
      </w:r>
    </w:p>
    <w:p w:rsidR="00FD5F55" w:rsidRDefault="00FD5F55" w:rsidP="00FD5F55">
      <w:pPr>
        <w:pStyle w:val="Caption"/>
      </w:pPr>
    </w:p>
    <w:p w:rsidR="00FD5F55" w:rsidRDefault="00FD5F55" w:rsidP="00A930EA">
      <w:pPr>
        <w:pStyle w:val="ListParagraph"/>
        <w:numPr>
          <w:ilvl w:val="0"/>
          <w:numId w:val="17"/>
        </w:numPr>
      </w:pPr>
      <w:r>
        <w:t>TOSSignal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TOSSignal</w:t>
            </w:r>
          </w:p>
        </w:tc>
      </w:tr>
      <w:tr w:rsidR="00FD5F55" w:rsidTr="0097106B">
        <w:tc>
          <w:tcPr>
            <w:tcW w:w="1702" w:type="dxa"/>
          </w:tcPr>
          <w:p w:rsidR="00FD5F55" w:rsidRPr="006A26D4" w:rsidRDefault="00FD5F55" w:rsidP="0097106B">
            <w:pPr>
              <w:pStyle w:val="Heading5"/>
              <w:numPr>
                <w:ilvl w:val="0"/>
                <w:numId w:val="0"/>
              </w:numPr>
              <w:jc w:val="left"/>
              <w:outlineLvl w:val="4"/>
            </w:pPr>
            <w:r>
              <w:lastRenderedPageBreak/>
              <w:t>Формат</w:t>
            </w:r>
          </w:p>
        </w:tc>
        <w:tc>
          <w:tcPr>
            <w:tcW w:w="6328" w:type="dxa"/>
            <w:gridSpan w:val="3"/>
          </w:tcPr>
          <w:p w:rsidR="00FD5F55" w:rsidRDefault="00FD5F55" w:rsidP="0097106B">
            <w:pPr>
              <w:pStyle w:val="Heading5"/>
              <w:numPr>
                <w:ilvl w:val="0"/>
                <w:numId w:val="0"/>
              </w:numPr>
              <w:outlineLvl w:val="4"/>
            </w:pPr>
            <w:r w:rsidRPr="001B0758">
              <w:rPr>
                <w:b w:val="0"/>
                <w:i/>
              </w:rPr>
              <w:t>Signal</w:t>
            </w:r>
            <w:r>
              <w:rPr>
                <w:b w:val="0"/>
                <w:i/>
              </w:rPr>
              <w:t xml:space="preserve"> &lt;име на сигнала&gt;;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Pr>
                <w:b w:val="0"/>
                <w:i/>
              </w:rPr>
              <w:t>SenderReceiverInterface</w:t>
            </w:r>
          </w:p>
        </w:tc>
        <w:tc>
          <w:tcPr>
            <w:tcW w:w="2520" w:type="dxa"/>
          </w:tcPr>
          <w:p w:rsidR="00FD5F55" w:rsidRPr="00121D09" w:rsidRDefault="00FD5F55" w:rsidP="0097106B">
            <w:pPr>
              <w:pStyle w:val="Heading5"/>
              <w:numPr>
                <w:ilvl w:val="0"/>
                <w:numId w:val="0"/>
              </w:numPr>
              <w:jc w:val="left"/>
              <w:outlineLvl w:val="4"/>
              <w:rPr>
                <w:b w:val="0"/>
                <w:i/>
              </w:rPr>
            </w:pPr>
            <w:r w:rsidRPr="00FC115D">
              <w:rPr>
                <w:b w:val="0"/>
                <w:i/>
              </w:rPr>
              <w:t>TOSSig_</w:t>
            </w:r>
            <w:r>
              <w:rPr>
                <w:b w:val="0"/>
                <w:i/>
              </w:rPr>
              <w:t>&lt; име на сигнала &gt;</w:t>
            </w:r>
            <w:r w:rsidRPr="00FC115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2438" w:type="dxa"/>
          </w:tcPr>
          <w:p w:rsidR="00FD5F55" w:rsidRPr="00DA2BDA" w:rsidRDefault="00FD5F55" w:rsidP="0097106B">
            <w:pPr>
              <w:pStyle w:val="Heading5"/>
              <w:numPr>
                <w:ilvl w:val="0"/>
                <w:numId w:val="0"/>
              </w:numPr>
              <w:jc w:val="left"/>
              <w:outlineLvl w:val="4"/>
              <w:rPr>
                <w:b w:val="0"/>
                <w:i/>
              </w:rPr>
            </w:pPr>
            <w:r>
              <w:rPr>
                <w:b w:val="0"/>
                <w:i/>
              </w:rPr>
              <w:t>DataElement</w:t>
            </w:r>
          </w:p>
        </w:tc>
        <w:tc>
          <w:tcPr>
            <w:tcW w:w="252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r w:rsidR="00D05633">
        <w:rPr>
          <w:noProof/>
        </w:rPr>
        <w:t>34</w:t>
      </w:r>
      <w:r w:rsidR="00E73236">
        <w:rPr>
          <w:noProof/>
        </w:rPr>
        <w:fldChar w:fldCharType="end"/>
      </w:r>
      <w:r w:rsidR="00336C66">
        <w:t xml:space="preserve"> (</w:t>
      </w:r>
      <w:r>
        <w:t>Описание на TOSSignal, *.jil файл)</w:t>
      </w:r>
    </w:p>
    <w:p w:rsidR="00FD5F55" w:rsidRDefault="00FD5F55" w:rsidP="00FD5F55">
      <w:pPr>
        <w:pStyle w:val="Caption"/>
      </w:pPr>
    </w:p>
    <w:p w:rsidR="00FD5F55" w:rsidRDefault="00FD5F55" w:rsidP="00FD5F55">
      <w:pPr>
        <w:pStyle w:val="Heading2"/>
      </w:pPr>
      <w:bookmarkStart w:id="381" w:name="_Ref400907246"/>
      <w:bookmarkStart w:id="382" w:name="_Ref411111611"/>
      <w:bookmarkStart w:id="383" w:name="_Ref411111632"/>
      <w:bookmarkStart w:id="384" w:name="_Toc397093007"/>
      <w:bookmarkStart w:id="385" w:name="_Toc412390720"/>
      <w:r w:rsidRPr="00923D0B">
        <w:rPr>
          <w:lang w:val="ru-RU"/>
        </w:rPr>
        <w:t xml:space="preserve">Качествени </w:t>
      </w:r>
      <w:r w:rsidRPr="008F427A">
        <w:t>(нефункционални</w:t>
      </w:r>
      <w:r w:rsidRPr="00923D0B">
        <w:rPr>
          <w:lang w:val="ru-RU"/>
        </w:rPr>
        <w:t>)</w:t>
      </w:r>
      <w:r w:rsidRPr="008F427A">
        <w:t xml:space="preserve"> изисквания</w:t>
      </w:r>
      <w:bookmarkEnd w:id="381"/>
      <w:bookmarkEnd w:id="385"/>
      <w:r w:rsidRPr="00923D0B">
        <w:rPr>
          <w:lang w:val="ru-RU"/>
        </w:rPr>
        <w:t xml:space="preserve"> </w:t>
      </w:r>
      <w:bookmarkEnd w:id="382"/>
      <w:bookmarkEnd w:id="383"/>
    </w:p>
    <w:p w:rsidR="00FD5F55" w:rsidRDefault="00FD5F55" w:rsidP="00FD5F55">
      <w:pPr>
        <w:pStyle w:val="Heading3"/>
      </w:pPr>
      <w:bookmarkStart w:id="386" w:name="_Toc412390721"/>
      <w:bookmarkEnd w:id="384"/>
      <w:r>
        <w:t>Скалируемост</w:t>
      </w:r>
      <w:bookmarkEnd w:id="386"/>
    </w:p>
    <w:p w:rsidR="00FD5F55" w:rsidRDefault="00FD5F55" w:rsidP="00FD5F55">
      <w:r>
        <w:t>Дизайн</w:t>
      </w:r>
      <w:ins w:id="387" w:author="aldi" w:date="2015-02-16T16:40:00Z">
        <w:r w:rsidR="00905AAA">
          <w:t>ът</w:t>
        </w:r>
      </w:ins>
      <w:del w:id="388" w:author="aldi" w:date="2015-02-16T16:40:00Z">
        <w:r w:rsidDel="00905AAA">
          <w:delText>а</w:delText>
        </w:r>
      </w:del>
      <w:r>
        <w:t xml:space="preserve"> на системата трябва да позволява лесно разширяване. Най-вече възможността да се добавят критерии за конектори и компоненти както и добавянето на нови файлови анализатори. Също основния анализатор на проекти (</w:t>
      </w:r>
      <w:r w:rsidRPr="0025073D">
        <w:rPr>
          <w:i/>
        </w:rPr>
        <w:fldChar w:fldCharType="begin"/>
      </w:r>
      <w:r w:rsidRPr="0025073D">
        <w:rPr>
          <w:i/>
        </w:rPr>
        <w:instrText xml:space="preserve"> REF _Ref398209066 \w \h </w:instrText>
      </w:r>
      <w:r>
        <w:rPr>
          <w:i/>
        </w:rPr>
        <w:instrText xml:space="preserve"> \* MERGEFORMAT </w:instrText>
      </w:r>
      <w:r w:rsidRPr="0025073D">
        <w:rPr>
          <w:i/>
        </w:rPr>
      </w:r>
      <w:r w:rsidRPr="0025073D">
        <w:rPr>
          <w:i/>
        </w:rPr>
        <w:fldChar w:fldCharType="separate"/>
      </w:r>
      <w:r w:rsidR="00D05633">
        <w:rPr>
          <w:i/>
        </w:rPr>
        <w:t>3.3.1.5</w:t>
      </w:r>
      <w:r w:rsidRPr="0025073D">
        <w:rPr>
          <w:i/>
        </w:rPr>
        <w:fldChar w:fldCharType="end"/>
      </w:r>
      <w:r>
        <w:t>) трябва да може да бъде заместван с алтернативен такъв в случай, че за дадена стандартна архитектура, основния анализатор не е подходящ.</w:t>
      </w:r>
    </w:p>
    <w:p w:rsidR="00FD5F55" w:rsidRDefault="00FD5F55" w:rsidP="00FD5F55">
      <w:pPr>
        <w:pStyle w:val="Heading3"/>
      </w:pPr>
      <w:bookmarkStart w:id="389" w:name="_Toc412390722"/>
      <w:r>
        <w:t>Модифицируемост и документация</w:t>
      </w:r>
      <w:bookmarkEnd w:id="389"/>
    </w:p>
    <w:p w:rsidR="00FD5F55" w:rsidRDefault="00FD5F55" w:rsidP="00FD5F55">
      <w:r>
        <w:t>С цел лесна и ефикасна модификация и поддържане на точна документация на ниво дизайн, разработката на системата да се направи с UML2.x модел, от който да се генерира основната структура на кода.</w:t>
      </w:r>
    </w:p>
    <w:p w:rsidR="00FD5F55" w:rsidRDefault="00FD5F55" w:rsidP="00FD5F55">
      <w:pPr>
        <w:pStyle w:val="Heading3"/>
      </w:pPr>
      <w:bookmarkStart w:id="390" w:name="_Toc412390723"/>
      <w:r>
        <w:t>Поддръжка и възможност за разширение</w:t>
      </w:r>
      <w:bookmarkEnd w:id="390"/>
    </w:p>
    <w:p w:rsidR="00FD5F55" w:rsidRDefault="00FD5F55" w:rsidP="00FD5F55">
      <w:r>
        <w:t>След добавяне на нови изисквания към системата в периода на поддръжка на системата, биха могли да се отличат части от кода, които се изпълняват неефективно и би било изгодно те да се пренапишат на език, който се изпълнява по-ефективно от предложения. Поради това е добре езика, на който е имплементирана системата да е с възможност за разширяване с други езици за програмиране.</w:t>
      </w:r>
    </w:p>
    <w:p w:rsidR="00FD5F55" w:rsidRDefault="00FD5F55" w:rsidP="00FD5F55">
      <w:pPr>
        <w:pStyle w:val="Heading3"/>
      </w:pPr>
      <w:bookmarkStart w:id="391" w:name="_Ref411088634"/>
      <w:bookmarkStart w:id="392" w:name="_Toc412390724"/>
      <w:r>
        <w:t>Потребителски интерфейс</w:t>
      </w:r>
      <w:bookmarkEnd w:id="391"/>
      <w:bookmarkEnd w:id="392"/>
    </w:p>
    <w:p w:rsidR="00FD5F55" w:rsidRDefault="00FD5F55" w:rsidP="00FD5F55">
      <w:r>
        <w:t>Системата трябва да представлява библиотека с класове представящи:</w:t>
      </w:r>
    </w:p>
    <w:p w:rsidR="00FD5F55" w:rsidRDefault="00FD5F55" w:rsidP="00A930EA">
      <w:pPr>
        <w:pStyle w:val="ListParagraph"/>
        <w:numPr>
          <w:ilvl w:val="0"/>
          <w:numId w:val="17"/>
        </w:numPr>
      </w:pPr>
      <w:r>
        <w:t>Основен анализатор</w:t>
      </w:r>
    </w:p>
    <w:p w:rsidR="00FD5F55" w:rsidRDefault="00FD5F55" w:rsidP="00A930EA">
      <w:pPr>
        <w:pStyle w:val="ListParagraph"/>
        <w:numPr>
          <w:ilvl w:val="0"/>
          <w:numId w:val="17"/>
        </w:numPr>
      </w:pPr>
      <w:r>
        <w:t>Анализатори на различни файлови формати</w:t>
      </w:r>
    </w:p>
    <w:p w:rsidR="00FD5F55" w:rsidRDefault="00FD5F55" w:rsidP="00A930EA">
      <w:pPr>
        <w:pStyle w:val="ListParagraph"/>
        <w:numPr>
          <w:ilvl w:val="0"/>
          <w:numId w:val="17"/>
        </w:numPr>
      </w:pPr>
      <w:r>
        <w:lastRenderedPageBreak/>
        <w:t>Компоненти критерии</w:t>
      </w:r>
    </w:p>
    <w:p w:rsidR="00FD5F55" w:rsidRDefault="00FD5F55" w:rsidP="00A930EA">
      <w:pPr>
        <w:pStyle w:val="ListParagraph"/>
        <w:numPr>
          <w:ilvl w:val="0"/>
          <w:numId w:val="17"/>
        </w:numPr>
      </w:pPr>
      <w:r>
        <w:t>Конекторни критерии</w:t>
      </w:r>
    </w:p>
    <w:p w:rsidR="00FD5F55" w:rsidRDefault="00FD5F55" w:rsidP="00A930EA">
      <w:pPr>
        <w:pStyle w:val="ListParagraph"/>
        <w:numPr>
          <w:ilvl w:val="0"/>
          <w:numId w:val="17"/>
        </w:numPr>
      </w:pPr>
      <w:r>
        <w:t>Сериализатор на извлечения архитектурен модел към XMI (</w:t>
      </w:r>
      <w:r w:rsidRPr="00BA6810">
        <w:rPr>
          <w:i/>
        </w:rPr>
        <w:fldChar w:fldCharType="begin"/>
      </w:r>
      <w:r w:rsidRPr="00BA6810">
        <w:rPr>
          <w:i/>
        </w:rPr>
        <w:instrText xml:space="preserve"> REF _Ref398212142 \w \h </w:instrText>
      </w:r>
      <w:r>
        <w:rPr>
          <w:i/>
        </w:rPr>
        <w:instrText xml:space="preserve"> \* MERGEFORMAT </w:instrText>
      </w:r>
      <w:r w:rsidRPr="00BA6810">
        <w:rPr>
          <w:i/>
        </w:rPr>
      </w:r>
      <w:r w:rsidRPr="00BA6810">
        <w:rPr>
          <w:i/>
        </w:rPr>
        <w:fldChar w:fldCharType="separate"/>
      </w:r>
      <w:r w:rsidR="00D05633">
        <w:rPr>
          <w:i/>
        </w:rPr>
        <w:t>3.3.1.9</w:t>
      </w:r>
      <w:r w:rsidRPr="00BA6810">
        <w:rPr>
          <w:i/>
        </w:rPr>
        <w:fldChar w:fldCharType="end"/>
      </w:r>
      <w:r>
        <w:t>)</w:t>
      </w:r>
    </w:p>
    <w:p w:rsidR="00FD5F55" w:rsidRPr="00D456F6" w:rsidRDefault="00FD5F55" w:rsidP="00FD5F55">
      <w:r>
        <w:t>Трябва да съдържа примерна имплементация с елементите на библиотеката.</w:t>
      </w:r>
    </w:p>
    <w:p w:rsidR="00FD5F55" w:rsidRDefault="00FD5F55" w:rsidP="00FD5F55">
      <w:pPr>
        <w:pStyle w:val="Heading3"/>
      </w:pPr>
      <w:bookmarkStart w:id="393" w:name="_Toc412390725"/>
      <w:r>
        <w:t>Тестваемост</w:t>
      </w:r>
      <w:bookmarkEnd w:id="393"/>
    </w:p>
    <w:p w:rsidR="00FD5F55" w:rsidRDefault="008F427A" w:rsidP="00FD5F55">
      <w:r>
        <w:t>Системата</w:t>
      </w:r>
      <w:r w:rsidR="00FD5F55">
        <w:t xml:space="preserve"> трябва да се предостави със съответния тестов софтуер и тестови данни, които са достатъчни да изпълнят </w:t>
      </w:r>
      <w:r>
        <w:t>регресионни</w:t>
      </w:r>
      <w:r w:rsidR="00FD5F55">
        <w:t xml:space="preserve"> тестове на всичките </w:t>
      </w:r>
      <w:r w:rsidR="00FD5F55">
        <w:rPr>
          <w:rFonts w:ascii="Cambria Math" w:hAnsi="Cambria Math"/>
        </w:rPr>
        <w:t xml:space="preserve">ѝ </w:t>
      </w:r>
      <w:r w:rsidR="00FD5F55">
        <w:t>функционалности.</w:t>
      </w:r>
    </w:p>
    <w:p w:rsidR="00FD5F55" w:rsidRPr="00C3793A" w:rsidRDefault="00FD5F55" w:rsidP="00FD5F55">
      <w:pPr>
        <w:pStyle w:val="Heading2"/>
        <w:rPr>
          <w:lang w:val="ru-RU"/>
        </w:rPr>
      </w:pPr>
      <w:bookmarkStart w:id="394" w:name="_Toc397093009"/>
      <w:bookmarkStart w:id="395" w:name="_Toc412390726"/>
      <w:r>
        <w:rPr>
          <w:lang w:val="ru-RU"/>
        </w:rPr>
        <w:t>Изводи</w:t>
      </w:r>
      <w:bookmarkEnd w:id="394"/>
      <w:bookmarkEnd w:id="395"/>
    </w:p>
    <w:p w:rsidR="00FD5F55" w:rsidRPr="009A505D" w:rsidRDefault="00FD5F55" w:rsidP="00FD5F55">
      <w:pPr>
        <w:rPr>
          <w:lang w:val="en-US"/>
        </w:rPr>
      </w:pPr>
      <w:commentRangeStart w:id="396"/>
      <w:r>
        <w:t>След</w:t>
      </w:r>
      <w:commentRangeEnd w:id="396"/>
      <w:r w:rsidR="006C72E6">
        <w:rPr>
          <w:rStyle w:val="CommentReference"/>
        </w:rPr>
        <w:commentReference w:id="396"/>
      </w:r>
      <w:r>
        <w:t xml:space="preserve"> като развихме концептуалния модел (точка </w:t>
      </w:r>
      <w:r w:rsidRPr="00B26A28">
        <w:rPr>
          <w:i/>
        </w:rPr>
        <w:fldChar w:fldCharType="begin"/>
      </w:r>
      <w:r w:rsidRPr="00B26A28">
        <w:rPr>
          <w:i/>
        </w:rPr>
        <w:instrText xml:space="preserve"> REF _Ref398223866 \n \h </w:instrText>
      </w:r>
      <w:r>
        <w:rPr>
          <w:i/>
        </w:rPr>
        <w:instrText xml:space="preserve"> \* MERGEFORMAT </w:instrText>
      </w:r>
      <w:r w:rsidRPr="00B26A28">
        <w:rPr>
          <w:i/>
        </w:rPr>
      </w:r>
      <w:r w:rsidRPr="00B26A28">
        <w:rPr>
          <w:i/>
        </w:rPr>
        <w:fldChar w:fldCharType="separate"/>
      </w:r>
      <w:r w:rsidR="00D05633">
        <w:rPr>
          <w:i/>
        </w:rPr>
        <w:t>3.1</w:t>
      </w:r>
      <w:r w:rsidRPr="00B26A28">
        <w:rPr>
          <w:i/>
        </w:rPr>
        <w:fldChar w:fldCharType="end"/>
      </w:r>
      <w:r>
        <w:t xml:space="preserve">) достигнахме до извода, че има изискване, което не е явно зададено в  точка </w:t>
      </w:r>
      <w:r w:rsidRPr="00603C94">
        <w:rPr>
          <w:i/>
        </w:rPr>
        <w:fldChar w:fldCharType="begin"/>
      </w:r>
      <w:r w:rsidRPr="00603C94">
        <w:rPr>
          <w:i/>
        </w:rPr>
        <w:instrText xml:space="preserve"> REF _Ref397600358 \r \h </w:instrText>
      </w:r>
      <w:r>
        <w:rPr>
          <w:i/>
        </w:rPr>
        <w:instrText xml:space="preserve"> \* MERGEFORMAT </w:instrText>
      </w:r>
      <w:r w:rsidRPr="00603C94">
        <w:rPr>
          <w:i/>
        </w:rPr>
      </w:r>
      <w:r w:rsidRPr="00603C94">
        <w:rPr>
          <w:i/>
        </w:rPr>
        <w:fldChar w:fldCharType="separate"/>
      </w:r>
      <w:r w:rsidR="00D05633">
        <w:rPr>
          <w:i/>
        </w:rPr>
        <w:t>1.5</w:t>
      </w:r>
      <w:r w:rsidRPr="00603C94">
        <w:rPr>
          <w:i/>
        </w:rPr>
        <w:fldChar w:fldCharType="end"/>
      </w:r>
      <w:r>
        <w:t xml:space="preserve">, а именно </w:t>
      </w:r>
      <w:r w:rsidRPr="00B26A28">
        <w:rPr>
          <w:i/>
        </w:rPr>
        <w:t>изготвяне на критерии за анализ</w:t>
      </w:r>
      <w:r>
        <w:t xml:space="preserve">, в основата на които е заложено разпознаването на архитектурни елементи. След детайлен анализ на не-явното изискване изведохме три негови </w:t>
      </w:r>
      <w:del w:id="397" w:author="mitko" w:date="2015-02-18T21:51:00Z">
        <w:r w:rsidDel="003C68F9">
          <w:delText xml:space="preserve">под </w:delText>
        </w:r>
      </w:del>
      <w:ins w:id="398" w:author="mitko" w:date="2015-02-18T21:51:00Z">
        <w:r w:rsidR="003C68F9">
          <w:t>под</w:t>
        </w:r>
        <w:r w:rsidR="003C68F9">
          <w:rPr>
            <w:lang w:val="en-US"/>
          </w:rPr>
          <w:t>-</w:t>
        </w:r>
      </w:ins>
      <w:r>
        <w:t xml:space="preserve">случая: </w:t>
      </w:r>
      <w:r w:rsidRPr="00B5059D">
        <w:rPr>
          <w:i/>
        </w:rPr>
        <w:t>подготовка на критерии за тип файл; подготовка на критерии за компонент; подготовка на критерии за конектор.</w:t>
      </w:r>
      <w:r w:rsidR="009A505D">
        <w:rPr>
          <w:i/>
          <w:lang w:val="en-US"/>
        </w:rPr>
        <w:t xml:space="preserve"> </w:t>
      </w:r>
      <w:r w:rsidR="009A505D">
        <w:rPr>
          <w:lang w:val="en-US"/>
        </w:rPr>
        <w:t>По този начин решението предложено в дипломната работа ще дава възможност за структурен анализ на даден проект.</w:t>
      </w:r>
    </w:p>
    <w:p w:rsidR="00034438" w:rsidRDefault="00FD5F55" w:rsidP="00FD5F55">
      <w:pPr>
        <w:rPr>
          <w:lang w:val="en-US"/>
        </w:rPr>
      </w:pPr>
      <w:r>
        <w:t>При наличие на база с критерии за дадена софтуерна архитектура, можем да анализираме проект следващ същия стандарт</w:t>
      </w:r>
      <w:r w:rsidR="00034438">
        <w:rPr>
          <w:lang w:val="en-US"/>
        </w:rPr>
        <w:t xml:space="preserve">, по подобен начин на този в предложеното съществуващо решение </w:t>
      </w:r>
      <w:r w:rsidR="00831A13">
        <w:rPr>
          <w:lang w:val="en-US"/>
        </w:rPr>
        <w:t xml:space="preserve">на </w:t>
      </w:r>
      <w:r w:rsidR="00831A13" w:rsidRPr="00831A13">
        <w:rPr>
          <w:i/>
          <w:lang w:val="en-US"/>
        </w:rPr>
        <w:t>DS</w:t>
      </w:r>
      <w:r w:rsidR="00831A13">
        <w:rPr>
          <w:lang w:val="en-US"/>
        </w:rPr>
        <w:t xml:space="preserve"> </w:t>
      </w:r>
      <w:r w:rsidR="00034438">
        <w:rPr>
          <w:lang w:val="en-US"/>
        </w:rPr>
        <w:t xml:space="preserve">в точка </w:t>
      </w:r>
      <w:r w:rsidR="00034438" w:rsidRPr="00034438">
        <w:rPr>
          <w:i/>
          <w:lang w:val="en-US"/>
        </w:rPr>
        <w:fldChar w:fldCharType="begin"/>
      </w:r>
      <w:r w:rsidR="00034438" w:rsidRPr="00034438">
        <w:rPr>
          <w:i/>
          <w:lang w:val="en-US"/>
        </w:rPr>
        <w:instrText xml:space="preserve"> REF _Ref399773240 \r \h </w:instrText>
      </w:r>
      <w:r w:rsidR="00034438">
        <w:rPr>
          <w:i/>
          <w:lang w:val="en-US"/>
        </w:rPr>
        <w:instrText xml:space="preserve"> \* MERGEFORMAT </w:instrText>
      </w:r>
      <w:r w:rsidR="00034438" w:rsidRPr="00034438">
        <w:rPr>
          <w:i/>
          <w:lang w:val="en-US"/>
        </w:rPr>
      </w:r>
      <w:r w:rsidR="00034438" w:rsidRPr="00034438">
        <w:rPr>
          <w:i/>
          <w:lang w:val="en-US"/>
        </w:rPr>
        <w:fldChar w:fldCharType="separate"/>
      </w:r>
      <w:r w:rsidR="00D05633">
        <w:rPr>
          <w:i/>
          <w:lang w:val="en-US"/>
        </w:rPr>
        <w:t>2.3.2</w:t>
      </w:r>
      <w:r w:rsidR="00034438" w:rsidRPr="00034438">
        <w:rPr>
          <w:i/>
          <w:lang w:val="en-US"/>
        </w:rPr>
        <w:fldChar w:fldCharType="end"/>
      </w:r>
      <w:r>
        <w:t xml:space="preserve">. </w:t>
      </w:r>
      <w:r w:rsidR="00831A13">
        <w:rPr>
          <w:lang w:val="en-US"/>
        </w:rPr>
        <w:t xml:space="preserve">Също така решението в критериите за анализ са основно предназначени за файлове писани на </w:t>
      </w:r>
      <w:r w:rsidR="00A15B21">
        <w:rPr>
          <w:lang w:val="en-US"/>
        </w:rPr>
        <w:t>е</w:t>
      </w:r>
      <w:r w:rsidR="00831A13">
        <w:rPr>
          <w:lang w:val="en-US"/>
        </w:rPr>
        <w:t>зика “C”, за разлика от екстракторите (</w:t>
      </w:r>
      <w:r w:rsidR="00831A13" w:rsidRPr="00831A13">
        <w:rPr>
          <w:i/>
          <w:lang w:val="en-US"/>
        </w:rPr>
        <w:t>Extractors</w:t>
      </w:r>
      <w:r w:rsidR="00831A13">
        <w:rPr>
          <w:lang w:val="en-US"/>
        </w:rPr>
        <w:t xml:space="preserve">) в решението на </w:t>
      </w:r>
      <w:r w:rsidR="00831A13" w:rsidRPr="00831A13">
        <w:rPr>
          <w:i/>
          <w:lang w:val="en-US"/>
        </w:rPr>
        <w:t>DS</w:t>
      </w:r>
      <w:r w:rsidR="00831A13">
        <w:rPr>
          <w:lang w:val="en-US"/>
        </w:rPr>
        <w:t>, които са предназначени за езика “C++”</w:t>
      </w:r>
      <w:r w:rsidR="00B54665">
        <w:rPr>
          <w:lang w:val="en-US"/>
        </w:rPr>
        <w:t xml:space="preserve">, който </w:t>
      </w:r>
      <w:r w:rsidR="00895282">
        <w:rPr>
          <w:lang w:val="en-US"/>
        </w:rPr>
        <w:t xml:space="preserve">за разлика от “C” </w:t>
      </w:r>
      <w:r w:rsidR="00B54665">
        <w:rPr>
          <w:lang w:val="en-US"/>
        </w:rPr>
        <w:t>е добре поддържан от популярните комерсиални и не-комерсиални UML редактори</w:t>
      </w:r>
      <w:r w:rsidR="00831A13">
        <w:rPr>
          <w:lang w:val="en-US"/>
        </w:rPr>
        <w:t>.</w:t>
      </w:r>
      <w:r w:rsidR="002F6B16">
        <w:rPr>
          <w:lang w:val="en-US"/>
        </w:rPr>
        <w:t xml:space="preserve"> </w:t>
      </w:r>
      <w:r>
        <w:t xml:space="preserve">С анализа на проекта, спазвайки изискванията за правилата за трансформация към мета-модела в точка </w:t>
      </w:r>
      <w:r w:rsidRPr="003D4153">
        <w:rPr>
          <w:i/>
        </w:rPr>
        <w:fldChar w:fldCharType="begin"/>
      </w:r>
      <w:r w:rsidRPr="003D4153">
        <w:rPr>
          <w:i/>
        </w:rPr>
        <w:instrText xml:space="preserve"> REF _Ref398216154 \n \h </w:instrText>
      </w:r>
      <w:r>
        <w:rPr>
          <w:i/>
        </w:rPr>
        <w:instrText xml:space="preserve"> \* MERGEFORMAT </w:instrText>
      </w:r>
      <w:r w:rsidRPr="003D4153">
        <w:rPr>
          <w:i/>
        </w:rPr>
      </w:r>
      <w:r w:rsidRPr="003D4153">
        <w:rPr>
          <w:i/>
        </w:rPr>
        <w:fldChar w:fldCharType="separate"/>
      </w:r>
      <w:r w:rsidR="00D05633">
        <w:rPr>
          <w:i/>
        </w:rPr>
        <w:t>3.3.4</w:t>
      </w:r>
      <w:r w:rsidRPr="003D4153">
        <w:rPr>
          <w:i/>
        </w:rPr>
        <w:fldChar w:fldCharType="end"/>
      </w:r>
      <w:r>
        <w:t xml:space="preserve"> получаваме архитектурно хранилище, което от своя страна сериализираме в файл с разпознаваем XMI формат носещ UML модел отговарящ на хранилището.</w:t>
      </w:r>
      <w:r w:rsidR="00034438">
        <w:rPr>
          <w:lang w:val="en-US"/>
        </w:rPr>
        <w:t xml:space="preserve"> По този начин за разлика от предложението в точка </w:t>
      </w:r>
      <w:r w:rsidR="00034438" w:rsidRPr="00034438">
        <w:rPr>
          <w:i/>
          <w:lang w:val="en-US"/>
        </w:rPr>
        <w:fldChar w:fldCharType="begin"/>
      </w:r>
      <w:r w:rsidR="00034438" w:rsidRPr="00034438">
        <w:rPr>
          <w:i/>
          <w:lang w:val="en-US"/>
        </w:rPr>
        <w:instrText xml:space="preserve"> REF _Ref399773240 \r \h </w:instrText>
      </w:r>
      <w:r w:rsidR="00034438">
        <w:rPr>
          <w:i/>
          <w:lang w:val="en-US"/>
        </w:rPr>
        <w:instrText xml:space="preserve"> \* MERGEFORMAT </w:instrText>
      </w:r>
      <w:r w:rsidR="00034438" w:rsidRPr="00034438">
        <w:rPr>
          <w:i/>
          <w:lang w:val="en-US"/>
        </w:rPr>
      </w:r>
      <w:r w:rsidR="00034438" w:rsidRPr="00034438">
        <w:rPr>
          <w:i/>
          <w:lang w:val="en-US"/>
        </w:rPr>
        <w:fldChar w:fldCharType="separate"/>
      </w:r>
      <w:r w:rsidR="00D05633">
        <w:rPr>
          <w:i/>
          <w:lang w:val="en-US"/>
        </w:rPr>
        <w:t>2.3.2</w:t>
      </w:r>
      <w:r w:rsidR="00034438" w:rsidRPr="00034438">
        <w:rPr>
          <w:i/>
          <w:lang w:val="en-US"/>
        </w:rPr>
        <w:fldChar w:fldCharType="end"/>
      </w:r>
      <w:r w:rsidR="00034438">
        <w:rPr>
          <w:lang w:val="en-US"/>
        </w:rPr>
        <w:t xml:space="preserve"> предлагаме съхранение директно в стандартен модел. Който би могъл да се използва </w:t>
      </w:r>
      <w:r w:rsidR="00895282">
        <w:rPr>
          <w:lang w:val="en-US"/>
        </w:rPr>
        <w:t>от</w:t>
      </w:r>
      <w:r w:rsidR="00034438">
        <w:rPr>
          <w:lang w:val="en-US"/>
        </w:rPr>
        <w:t xml:space="preserve"> вече съществуващи инструменти работещи с XMI формата.</w:t>
      </w:r>
    </w:p>
    <w:p w:rsidR="00FD5F55" w:rsidRPr="003D4153" w:rsidRDefault="001A4D9A" w:rsidP="00FD5F55">
      <w:r>
        <w:rPr>
          <w:lang w:val="en-US"/>
        </w:rPr>
        <w:t>Н</w:t>
      </w:r>
      <w:r w:rsidR="00FD5F55">
        <w:t>а базата на този XMI файл можем да стартираме генерация на базов код на следствие от анализа, който представлява файлове осигуряващи средата на комуникация и обвивка на компонентите.</w:t>
      </w:r>
    </w:p>
    <w:p w:rsidR="007F13AB" w:rsidRDefault="00505D85" w:rsidP="001B597C">
      <w:pPr>
        <w:pStyle w:val="Heading1"/>
        <w:jc w:val="left"/>
      </w:pPr>
      <w:bookmarkStart w:id="399" w:name="_Ref411171600"/>
      <w:bookmarkStart w:id="400" w:name="_Ref411180132"/>
      <w:bookmarkStart w:id="401" w:name="_Toc412390727"/>
      <w:r w:rsidRPr="001B597C">
        <w:lastRenderedPageBreak/>
        <w:t>Използвани технологии, платформи и методологии</w:t>
      </w:r>
      <w:bookmarkEnd w:id="315"/>
      <w:bookmarkEnd w:id="399"/>
      <w:bookmarkEnd w:id="400"/>
      <w:bookmarkEnd w:id="401"/>
      <w:r w:rsidRPr="001B597C">
        <w:t xml:space="preserve"> </w:t>
      </w:r>
    </w:p>
    <w:p w:rsidR="00D33782" w:rsidRPr="00D33782" w:rsidRDefault="00D33782" w:rsidP="00D33782">
      <w:pPr>
        <w:rPr>
          <w:b/>
        </w:rPr>
      </w:pPr>
      <w:r w:rsidRPr="00D33782">
        <w:rPr>
          <w:b/>
        </w:rPr>
        <w:t>Абстракт:</w:t>
      </w:r>
    </w:p>
    <w:p w:rsidR="00D33782" w:rsidRPr="008F427A" w:rsidRDefault="00D33782" w:rsidP="00D33782">
      <w:r>
        <w:t>В тази глава ще изложим изискванията към технологиите и методологиите за разработка. Ще изброим възможни кандидати и как те се представят спрямо заложените изисквания. След това ще анализираме резултатите и ще изберем най-подходящите технологии, платформи и методологии.</w:t>
      </w:r>
    </w:p>
    <w:p w:rsidR="00CD7F1C" w:rsidRDefault="00CD7F1C" w:rsidP="004F7C72">
      <w:pPr>
        <w:pStyle w:val="Heading2"/>
      </w:pPr>
      <w:bookmarkStart w:id="402" w:name="_Toc397093000"/>
      <w:bookmarkStart w:id="403" w:name="_Toc412390728"/>
      <w:r w:rsidRPr="008F427A">
        <w:t>Изисквания към средствата</w:t>
      </w:r>
      <w:bookmarkEnd w:id="402"/>
      <w:bookmarkEnd w:id="403"/>
    </w:p>
    <w:p w:rsidR="005124ED" w:rsidRDefault="00CB71C4" w:rsidP="005124ED">
      <w:pPr>
        <w:pStyle w:val="Heading3"/>
      </w:pPr>
      <w:bookmarkStart w:id="404" w:name="_Ref410341881"/>
      <w:bookmarkStart w:id="405" w:name="OLE_LINK1"/>
      <w:bookmarkStart w:id="406" w:name="OLE_LINK2"/>
      <w:bookmarkStart w:id="407" w:name="_Toc412390729"/>
      <w:r>
        <w:t>Език за програмиране</w:t>
      </w:r>
      <w:bookmarkEnd w:id="404"/>
      <w:bookmarkEnd w:id="407"/>
    </w:p>
    <w:bookmarkEnd w:id="405"/>
    <w:bookmarkEnd w:id="406"/>
    <w:p w:rsidR="00CB71C4" w:rsidRPr="00CB71C4" w:rsidRDefault="00CB71C4" w:rsidP="00CB71C4">
      <w:r>
        <w:t>Трябва да отговаря на следните изисквания:</w:t>
      </w:r>
    </w:p>
    <w:p w:rsidR="003439E4" w:rsidRDefault="003439E4" w:rsidP="00A930EA">
      <w:pPr>
        <w:pStyle w:val="ListParagraph"/>
        <w:numPr>
          <w:ilvl w:val="1"/>
          <w:numId w:val="10"/>
        </w:numPr>
      </w:pPr>
      <w:r w:rsidRPr="008F3F48">
        <w:rPr>
          <w:i/>
        </w:rPr>
        <w:t>от високо ниво</w:t>
      </w:r>
      <w:r w:rsidR="008F3F48">
        <w:t xml:space="preserve"> – тъй като за добър дизайн и реализация на инструмента ще ни е нужен език с висока степен на абстракция, а не лесен достъп до изграждащи елементи на компютърната система.</w:t>
      </w:r>
    </w:p>
    <w:p w:rsidR="005C2324" w:rsidRDefault="005C2324" w:rsidP="00A930EA">
      <w:pPr>
        <w:pStyle w:val="ListParagraph"/>
        <w:numPr>
          <w:ilvl w:val="1"/>
          <w:numId w:val="10"/>
        </w:numPr>
      </w:pPr>
      <w:r w:rsidRPr="008F3F48">
        <w:rPr>
          <w:i/>
        </w:rPr>
        <w:t>обектно-ориентиран</w:t>
      </w:r>
      <w:r w:rsidR="008F3F48">
        <w:t xml:space="preserve"> – тъй като избрания подход за разработка на инструмента е чрез изработване и поддържане на обектен модел на дизайна и генериране на базов код (класове, методи, свойства и връзки по между им).</w:t>
      </w:r>
      <w:r w:rsidR="00AE3355">
        <w:t xml:space="preserve"> </w:t>
      </w:r>
    </w:p>
    <w:p w:rsidR="003439E4" w:rsidRDefault="003439E4" w:rsidP="00A930EA">
      <w:pPr>
        <w:pStyle w:val="ListParagraph"/>
        <w:numPr>
          <w:ilvl w:val="1"/>
          <w:numId w:val="10"/>
        </w:numPr>
      </w:pPr>
      <w:r w:rsidRPr="00AE3355">
        <w:rPr>
          <w:i/>
        </w:rPr>
        <w:t xml:space="preserve">силна </w:t>
      </w:r>
      <w:r w:rsidR="008F427A" w:rsidRPr="00AE3355">
        <w:rPr>
          <w:i/>
        </w:rPr>
        <w:t>поддръжка</w:t>
      </w:r>
      <w:r w:rsidRPr="00AE3355">
        <w:rPr>
          <w:i/>
        </w:rPr>
        <w:t xml:space="preserve"> на работа с регулярни изрази</w:t>
      </w:r>
      <w:r w:rsidR="00AE3355">
        <w:t xml:space="preserve"> – </w:t>
      </w:r>
      <w:r w:rsidR="001915EC">
        <w:t>анализа над файловете на изследвания проект ще се изпълнява посредством регулярни изрази.</w:t>
      </w:r>
    </w:p>
    <w:p w:rsidR="004E451B" w:rsidRDefault="004E451B" w:rsidP="00A930EA">
      <w:pPr>
        <w:pStyle w:val="ListParagraph"/>
        <w:numPr>
          <w:ilvl w:val="1"/>
          <w:numId w:val="10"/>
        </w:numPr>
      </w:pPr>
      <w:r w:rsidRPr="001915EC">
        <w:rPr>
          <w:i/>
        </w:rPr>
        <w:t>лесно преносим</w:t>
      </w:r>
      <w:r w:rsidR="001915EC">
        <w:t xml:space="preserve"> – за да може инструмента да се прилага лесно в различни организации използващи за разработка на проектите си различни видове платформи.</w:t>
      </w:r>
    </w:p>
    <w:p w:rsidR="008E738E" w:rsidRDefault="008E738E" w:rsidP="00A930EA">
      <w:pPr>
        <w:pStyle w:val="ListParagraph"/>
        <w:numPr>
          <w:ilvl w:val="1"/>
          <w:numId w:val="10"/>
        </w:numPr>
      </w:pPr>
      <w:r w:rsidRPr="001915EC">
        <w:rPr>
          <w:i/>
        </w:rPr>
        <w:t>висока степен на изразителност</w:t>
      </w:r>
      <w:r w:rsidR="001915EC">
        <w:t xml:space="preserve"> </w:t>
      </w:r>
      <w:r w:rsidR="00957255">
        <w:t>–</w:t>
      </w:r>
      <w:r w:rsidR="001915EC">
        <w:t xml:space="preserve"> </w:t>
      </w:r>
      <w:r w:rsidR="00957255">
        <w:t xml:space="preserve">за пестене време на разработка </w:t>
      </w:r>
    </w:p>
    <w:p w:rsidR="00FC24F0" w:rsidRDefault="00FC24F0" w:rsidP="00A930EA">
      <w:pPr>
        <w:pStyle w:val="ListParagraph"/>
        <w:numPr>
          <w:ilvl w:val="1"/>
          <w:numId w:val="10"/>
        </w:numPr>
      </w:pPr>
      <w:r w:rsidRPr="00957255">
        <w:rPr>
          <w:i/>
        </w:rPr>
        <w:t xml:space="preserve">с възможност за разширяване </w:t>
      </w:r>
      <w:r w:rsidR="000170EC" w:rsidRPr="00957255">
        <w:rPr>
          <w:i/>
        </w:rPr>
        <w:t>на части от кода с други езици за програмиране</w:t>
      </w:r>
      <w:r w:rsidR="00957255">
        <w:t xml:space="preserve"> - след добавяне на нови изисквания към системата, биха могли да се отличат части от кода, които се изпълняват неефективно и би било изгодно те да се пренапишат на език, с който се изпълняват по-добре от първоначално избрания.</w:t>
      </w:r>
    </w:p>
    <w:p w:rsidR="00C11172" w:rsidRDefault="00CB71C4" w:rsidP="00CB71C4">
      <w:pPr>
        <w:pStyle w:val="Heading3"/>
      </w:pPr>
      <w:bookmarkStart w:id="408" w:name="_Ref397422090"/>
      <w:bookmarkStart w:id="409" w:name="_Toc412390730"/>
      <w:r>
        <w:t>Модел на софтуерната система</w:t>
      </w:r>
      <w:bookmarkEnd w:id="408"/>
      <w:bookmarkEnd w:id="409"/>
    </w:p>
    <w:p w:rsidR="00F8463F" w:rsidRPr="00F8463F" w:rsidRDefault="00F8463F" w:rsidP="00F8463F">
      <w:pPr>
        <w:rPr>
          <w:rFonts w:ascii="Cambria Math" w:hAnsi="Cambria Math"/>
        </w:rPr>
      </w:pPr>
      <w:r>
        <w:t xml:space="preserve">Тъй като искаме разработваното решение да е добре документирано и също така искаме да улесним самата разработка и времето за </w:t>
      </w:r>
      <w:r w:rsidR="008F427A">
        <w:t>изпълнението</w:t>
      </w:r>
      <w:r w:rsidRPr="00F8463F">
        <w:rPr>
          <w:rFonts w:cs="Times New Roman"/>
        </w:rPr>
        <w:t xml:space="preserve"> </w:t>
      </w:r>
      <w:r w:rsidRPr="00F8463F">
        <w:rPr>
          <w:rFonts w:ascii="Cambria Math" w:hAnsi="Cambria Math" w:cs="Cambria Math"/>
        </w:rPr>
        <w:t>ѝ</w:t>
      </w:r>
      <w:r w:rsidRPr="00F8463F">
        <w:t xml:space="preserve">, </w:t>
      </w:r>
      <w:r w:rsidRPr="00F8463F">
        <w:rPr>
          <w:rFonts w:cs="Times New Roman"/>
        </w:rPr>
        <w:t>ще</w:t>
      </w:r>
      <w:r>
        <w:rPr>
          <w:rFonts w:cs="Times New Roman"/>
        </w:rPr>
        <w:t xml:space="preserve"> използваме среда за разработка на UML модел на софтуерната система. Основните изисквания са да поддържа генериране на документация и генериране на код. Също така тази среда ще се използва за </w:t>
      </w:r>
      <w:r w:rsidR="008F427A">
        <w:rPr>
          <w:rFonts w:cs="Times New Roman"/>
        </w:rPr>
        <w:t>анализиране</w:t>
      </w:r>
      <w:r>
        <w:rPr>
          <w:rFonts w:cs="Times New Roman"/>
        </w:rPr>
        <w:t xml:space="preserve"> и визуализиране на генерирания UML модел. Следва изброени изискванията към средата за разработка на модела:</w:t>
      </w:r>
    </w:p>
    <w:p w:rsidR="00B35859" w:rsidRDefault="00C11172" w:rsidP="00A930EA">
      <w:pPr>
        <w:pStyle w:val="ListParagraph"/>
        <w:numPr>
          <w:ilvl w:val="0"/>
          <w:numId w:val="12"/>
        </w:numPr>
      </w:pPr>
      <w:r>
        <w:t xml:space="preserve">Разработката на проекта да се извършва посредством </w:t>
      </w:r>
      <w:r w:rsidR="00BC7A1C">
        <w:t xml:space="preserve">обектен </w:t>
      </w:r>
      <w:r>
        <w:t>модел</w:t>
      </w:r>
      <w:r w:rsidR="00B35859">
        <w:t xml:space="preserve"> </w:t>
      </w:r>
      <w:r>
        <w:t>UML2.x.</w:t>
      </w:r>
      <w:r w:rsidR="00991D1E">
        <w:t xml:space="preserve"> </w:t>
      </w:r>
    </w:p>
    <w:p w:rsidR="00991D1E" w:rsidRDefault="00991D1E" w:rsidP="00A930EA">
      <w:pPr>
        <w:pStyle w:val="ListParagraph"/>
        <w:numPr>
          <w:ilvl w:val="0"/>
          <w:numId w:val="12"/>
        </w:numPr>
      </w:pPr>
      <w:r>
        <w:t>Изисквания към среда за разработка на модела:</w:t>
      </w:r>
    </w:p>
    <w:p w:rsidR="00991D1E" w:rsidRDefault="00991D1E" w:rsidP="00A930EA">
      <w:pPr>
        <w:pStyle w:val="ListParagraph"/>
        <w:numPr>
          <w:ilvl w:val="1"/>
          <w:numId w:val="12"/>
        </w:numPr>
      </w:pPr>
      <w:r>
        <w:lastRenderedPageBreak/>
        <w:t>Да поддържа импорт и експорт на XMI 2.x файлове</w:t>
      </w:r>
    </w:p>
    <w:p w:rsidR="00C16D07" w:rsidRDefault="00991D1E" w:rsidP="00A930EA">
      <w:pPr>
        <w:pStyle w:val="ListParagraph"/>
        <w:numPr>
          <w:ilvl w:val="1"/>
          <w:numId w:val="12"/>
        </w:numPr>
      </w:pPr>
      <w:r>
        <w:t>Да може да генерира избрания език за програмиране</w:t>
      </w:r>
    </w:p>
    <w:p w:rsidR="00BC7A1C" w:rsidRDefault="00BC7A1C" w:rsidP="00A930EA">
      <w:pPr>
        <w:pStyle w:val="ListParagraph"/>
        <w:numPr>
          <w:ilvl w:val="0"/>
          <w:numId w:val="12"/>
        </w:numPr>
      </w:pPr>
      <w:r>
        <w:t>Основната структура на кода да се генерира от обектния модел. Това включва:</w:t>
      </w:r>
    </w:p>
    <w:p w:rsidR="00BC7A1C" w:rsidRDefault="00FE3FFB" w:rsidP="00A930EA">
      <w:pPr>
        <w:pStyle w:val="ListParagraph"/>
        <w:numPr>
          <w:ilvl w:val="1"/>
          <w:numId w:val="12"/>
        </w:numPr>
      </w:pPr>
      <w:r>
        <w:t>Пакети</w:t>
      </w:r>
    </w:p>
    <w:p w:rsidR="00FE3FFB" w:rsidRDefault="00FE3FFB" w:rsidP="00A930EA">
      <w:pPr>
        <w:pStyle w:val="ListParagraph"/>
        <w:numPr>
          <w:ilvl w:val="1"/>
          <w:numId w:val="12"/>
        </w:numPr>
      </w:pPr>
      <w:r>
        <w:t>Модули</w:t>
      </w:r>
    </w:p>
    <w:p w:rsidR="00FE3FFB" w:rsidRDefault="00FE3FFB" w:rsidP="00A930EA">
      <w:pPr>
        <w:pStyle w:val="ListParagraph"/>
        <w:numPr>
          <w:ilvl w:val="1"/>
          <w:numId w:val="12"/>
        </w:numPr>
      </w:pPr>
      <w:r>
        <w:t>Класове</w:t>
      </w:r>
    </w:p>
    <w:p w:rsidR="00FE3FFB" w:rsidRDefault="00FE3FFB" w:rsidP="00A930EA">
      <w:pPr>
        <w:pStyle w:val="ListParagraph"/>
        <w:numPr>
          <w:ilvl w:val="1"/>
          <w:numId w:val="12"/>
        </w:numPr>
      </w:pPr>
      <w:r>
        <w:t>Връзки м/у класовете (асоциация, агрегация и композиция)</w:t>
      </w:r>
    </w:p>
    <w:p w:rsidR="00FE3FFB" w:rsidRDefault="00FE3FFB" w:rsidP="00A930EA">
      <w:pPr>
        <w:pStyle w:val="ListParagraph"/>
        <w:numPr>
          <w:ilvl w:val="1"/>
          <w:numId w:val="12"/>
        </w:numPr>
      </w:pPr>
      <w:r>
        <w:t>Атрибути и методи на класовете</w:t>
      </w:r>
    </w:p>
    <w:p w:rsidR="00FE3FFB" w:rsidRDefault="004E451B" w:rsidP="00A930EA">
      <w:pPr>
        <w:pStyle w:val="ListParagraph"/>
        <w:numPr>
          <w:ilvl w:val="1"/>
          <w:numId w:val="12"/>
        </w:numPr>
      </w:pPr>
      <w:r>
        <w:t>И</w:t>
      </w:r>
      <w:r w:rsidR="00FE3FFB">
        <w:t>нициализации</w:t>
      </w:r>
    </w:p>
    <w:p w:rsidR="004E451B" w:rsidRDefault="009E2B1D" w:rsidP="00CB71C4">
      <w:pPr>
        <w:ind w:firstLine="708"/>
      </w:pPr>
      <w:r>
        <w:t xml:space="preserve">Това ще </w:t>
      </w:r>
      <w:r w:rsidR="0097622D">
        <w:t>гарантира</w:t>
      </w:r>
      <w:r>
        <w:t xml:space="preserve"> автоматична проследимост м/у дизайн</w:t>
      </w:r>
      <w:r w:rsidR="00FC26E4">
        <w:t xml:space="preserve">а в модела </w:t>
      </w:r>
      <w:r>
        <w:t>и код</w:t>
      </w:r>
      <w:r w:rsidR="00FC26E4">
        <w:t>а на системата</w:t>
      </w:r>
      <w:r>
        <w:t>.</w:t>
      </w:r>
    </w:p>
    <w:p w:rsidR="003153FE" w:rsidRDefault="003153FE" w:rsidP="00A930EA">
      <w:pPr>
        <w:pStyle w:val="ListParagraph"/>
        <w:numPr>
          <w:ilvl w:val="0"/>
          <w:numId w:val="13"/>
        </w:numPr>
      </w:pPr>
      <w:r>
        <w:t xml:space="preserve">В разработката на модела да се използват </w:t>
      </w:r>
      <w:r w:rsidR="00C26A4B">
        <w:t xml:space="preserve">софтуерни </w:t>
      </w:r>
      <w:r>
        <w:t xml:space="preserve">шаблони </w:t>
      </w:r>
      <w:r w:rsidR="00390467">
        <w:t>за дизайн</w:t>
      </w:r>
      <w:r w:rsidR="00C26A4B">
        <w:t xml:space="preserve"> </w:t>
      </w:r>
      <w:r>
        <w:t>(software desing patterns), които да позволяват гъвкавост и лесна скалируемост на модела.</w:t>
      </w:r>
    </w:p>
    <w:p w:rsidR="00CB71C4" w:rsidRDefault="00CB71C4" w:rsidP="00CB71C4">
      <w:pPr>
        <w:pStyle w:val="Heading3"/>
      </w:pPr>
      <w:bookmarkStart w:id="410" w:name="_Toc412390731"/>
      <w:r>
        <w:t>Генератор на базовия код</w:t>
      </w:r>
      <w:bookmarkEnd w:id="410"/>
    </w:p>
    <w:p w:rsidR="001A7367" w:rsidRPr="008F427A" w:rsidRDefault="0097106B" w:rsidP="0056195B">
      <w:r>
        <w:t>Генерирането на базовия код е изискване от заданието на дипломната работа (</w:t>
      </w:r>
      <w:r w:rsidR="00AE6EC6">
        <w:t xml:space="preserve">точка </w:t>
      </w:r>
      <w:r w:rsidRPr="0097106B">
        <w:rPr>
          <w:i/>
        </w:rPr>
        <w:fldChar w:fldCharType="begin"/>
      </w:r>
      <w:r w:rsidRPr="0097106B">
        <w:rPr>
          <w:i/>
        </w:rPr>
        <w:instrText xml:space="preserve"> REF _Ref409644656 \r \h </w:instrText>
      </w:r>
      <w:r>
        <w:rPr>
          <w:i/>
        </w:rPr>
        <w:instrText xml:space="preserve"> \* MERGEFORMAT </w:instrText>
      </w:r>
      <w:r w:rsidRPr="0097106B">
        <w:rPr>
          <w:i/>
        </w:rPr>
      </w:r>
      <w:r w:rsidRPr="0097106B">
        <w:rPr>
          <w:i/>
        </w:rPr>
        <w:fldChar w:fldCharType="separate"/>
      </w:r>
      <w:r w:rsidR="00D05633">
        <w:rPr>
          <w:i/>
        </w:rPr>
        <w:t>1.5</w:t>
      </w:r>
      <w:r w:rsidRPr="0097106B">
        <w:rPr>
          <w:i/>
        </w:rPr>
        <w:fldChar w:fldCharType="end"/>
      </w:r>
      <w:r>
        <w:t>)</w:t>
      </w:r>
      <w:r w:rsidR="007840B9">
        <w:t>. За целта е необходима</w:t>
      </w:r>
      <w:r>
        <w:t xml:space="preserve"> </w:t>
      </w:r>
      <w:r w:rsidRPr="0097106B">
        <w:t>платформа за генериране на код</w:t>
      </w:r>
      <w:r w:rsidRPr="00E97289">
        <w:t xml:space="preserve"> на базата на </w:t>
      </w:r>
      <w:r>
        <w:t>UML</w:t>
      </w:r>
      <w:r w:rsidR="00AE6EC6">
        <w:t>,</w:t>
      </w:r>
      <w:r>
        <w:t xml:space="preserve"> </w:t>
      </w:r>
      <w:r w:rsidR="007840B9">
        <w:t>която трябва да</w:t>
      </w:r>
      <w:r>
        <w:t xml:space="preserve"> изпълнява изискване </w:t>
      </w:r>
      <w:r w:rsidRPr="00E97289">
        <w:rPr>
          <w:i/>
        </w:rPr>
        <w:fldChar w:fldCharType="begin"/>
      </w:r>
      <w:r w:rsidRPr="00E97289">
        <w:rPr>
          <w:i/>
        </w:rPr>
        <w:instrText xml:space="preserve"> REF _Ref397973971 \r \h </w:instrText>
      </w:r>
      <w:r>
        <w:rPr>
          <w:i/>
        </w:rPr>
        <w:instrText xml:space="preserve"> \* MERGEFORMAT </w:instrText>
      </w:r>
      <w:r w:rsidRPr="00E97289">
        <w:rPr>
          <w:i/>
        </w:rPr>
      </w:r>
      <w:r w:rsidRPr="00E97289">
        <w:rPr>
          <w:i/>
        </w:rPr>
        <w:fldChar w:fldCharType="separate"/>
      </w:r>
      <w:r w:rsidR="00D05633">
        <w:rPr>
          <w:i/>
        </w:rPr>
        <w:t>3.2.3</w:t>
      </w:r>
      <w:r w:rsidRPr="00E97289">
        <w:rPr>
          <w:i/>
        </w:rPr>
        <w:fldChar w:fldCharType="end"/>
      </w:r>
      <w:r w:rsidR="007840B9">
        <w:rPr>
          <w:i/>
        </w:rPr>
        <w:t>.</w:t>
      </w:r>
      <w:r w:rsidR="00AE6EC6">
        <w:rPr>
          <w:i/>
        </w:rPr>
        <w:t xml:space="preserve"> </w:t>
      </w:r>
      <w:r w:rsidR="00AE6EC6">
        <w:t xml:space="preserve">На кратко казано платформа за </w:t>
      </w:r>
      <w:r w:rsidR="00C976ED">
        <w:t>трансформация от тип</w:t>
      </w:r>
      <w:r w:rsidR="00634698">
        <w:t>:</w:t>
      </w:r>
      <w:r w:rsidR="008E1328">
        <w:t xml:space="preserve"> модел към текст (</w:t>
      </w:r>
      <w:r w:rsidR="008E1328" w:rsidRPr="008E1328">
        <w:t>MOFM2T</w:t>
      </w:r>
      <w:r w:rsidR="008E1328">
        <w:t>)</w:t>
      </w:r>
    </w:p>
    <w:p w:rsidR="00C3793A" w:rsidRDefault="00505D85" w:rsidP="004F7C72">
      <w:pPr>
        <w:pStyle w:val="Heading2"/>
      </w:pPr>
      <w:bookmarkStart w:id="411" w:name="_Toc397093001"/>
      <w:bookmarkStart w:id="412" w:name="_Toc412390732"/>
      <w:r w:rsidRPr="008F427A">
        <w:t>Видове</w:t>
      </w:r>
      <w:r>
        <w:rPr>
          <w:lang w:val="ru-RU"/>
        </w:rPr>
        <w:t xml:space="preserve"> средства </w:t>
      </w:r>
      <w:r w:rsidR="001A7367">
        <w:t>за разработване на решението</w:t>
      </w:r>
      <w:bookmarkEnd w:id="411"/>
      <w:bookmarkEnd w:id="412"/>
    </w:p>
    <w:p w:rsidR="00E97289" w:rsidRPr="00A805FA" w:rsidRDefault="00E97289" w:rsidP="00E97289">
      <w:r>
        <w:t xml:space="preserve">Следва изброяване на средства в три направления: </w:t>
      </w:r>
      <w:r w:rsidRPr="00E97289">
        <w:rPr>
          <w:i/>
        </w:rPr>
        <w:t>език за програмиране на решението</w:t>
      </w:r>
      <w:r>
        <w:t xml:space="preserve">, </w:t>
      </w:r>
      <w:r w:rsidRPr="00E97289">
        <w:rPr>
          <w:i/>
        </w:rPr>
        <w:t>среда за разработване на UML модел</w:t>
      </w:r>
      <w:r>
        <w:t xml:space="preserve">, който ще се използва за дизайна на инструмента и </w:t>
      </w:r>
      <w:r>
        <w:rPr>
          <w:i/>
        </w:rPr>
        <w:t>платформа за генериране на код</w:t>
      </w:r>
      <w:r w:rsidRPr="00E97289">
        <w:t xml:space="preserve"> на базата на </w:t>
      </w:r>
      <w:r>
        <w:t xml:space="preserve">UML необходим за изпълняване на изискване </w:t>
      </w:r>
      <w:r w:rsidRPr="00E97289">
        <w:rPr>
          <w:i/>
        </w:rPr>
        <w:fldChar w:fldCharType="begin"/>
      </w:r>
      <w:r w:rsidRPr="00E97289">
        <w:rPr>
          <w:i/>
        </w:rPr>
        <w:instrText xml:space="preserve"> REF _Ref397973971 \r \h </w:instrText>
      </w:r>
      <w:r>
        <w:rPr>
          <w:i/>
        </w:rPr>
        <w:instrText xml:space="preserve"> \* MERGEFORMAT </w:instrText>
      </w:r>
      <w:r w:rsidRPr="00E97289">
        <w:rPr>
          <w:i/>
        </w:rPr>
      </w:r>
      <w:r w:rsidRPr="00E97289">
        <w:rPr>
          <w:i/>
        </w:rPr>
        <w:fldChar w:fldCharType="separate"/>
      </w:r>
      <w:r w:rsidR="00D05633">
        <w:rPr>
          <w:i/>
        </w:rPr>
        <w:t>3.2.3</w:t>
      </w:r>
      <w:r w:rsidRPr="00E97289">
        <w:rPr>
          <w:i/>
        </w:rPr>
        <w:fldChar w:fldCharType="end"/>
      </w:r>
      <w:r>
        <w:rPr>
          <w:i/>
        </w:rPr>
        <w:t>.</w:t>
      </w:r>
      <w:r w:rsidR="00A805FA">
        <w:rPr>
          <w:i/>
        </w:rPr>
        <w:t xml:space="preserve"> </w:t>
      </w:r>
      <w:r w:rsidR="00A805FA">
        <w:t>Респективно с изброяване на средствата ще представим и сравнителен анализ на базата на критериите описани в предната подточка за всеки един кандидат.</w:t>
      </w:r>
    </w:p>
    <w:p w:rsidR="00FC5A7F" w:rsidRDefault="00FC5A7F" w:rsidP="00FC5A7F">
      <w:pPr>
        <w:pStyle w:val="Heading3"/>
      </w:pPr>
      <w:bookmarkStart w:id="413" w:name="_Toc412390733"/>
      <w:r>
        <w:t>Език за програмиране:</w:t>
      </w:r>
      <w:bookmarkEnd w:id="413"/>
    </w:p>
    <w:p w:rsidR="00B37CAD" w:rsidRPr="00B37CAD" w:rsidRDefault="00B37CAD" w:rsidP="00B37CAD">
      <w:r>
        <w:t xml:space="preserve">Следва кратко описание на предложените езици за програмиране, както и таблица с тяхното сравнение по критериите от точка </w:t>
      </w:r>
      <w:r w:rsidRPr="00B37CAD">
        <w:rPr>
          <w:i/>
        </w:rPr>
        <w:fldChar w:fldCharType="begin"/>
      </w:r>
      <w:r w:rsidRPr="00B37CAD">
        <w:rPr>
          <w:i/>
        </w:rPr>
        <w:instrText xml:space="preserve"> REF _Ref410341881 \n \h </w:instrText>
      </w:r>
      <w:r>
        <w:rPr>
          <w:i/>
        </w:rPr>
        <w:instrText xml:space="preserve"> \* MERGEFORMAT </w:instrText>
      </w:r>
      <w:r w:rsidRPr="00B37CAD">
        <w:rPr>
          <w:i/>
        </w:rPr>
      </w:r>
      <w:r w:rsidRPr="00B37CAD">
        <w:rPr>
          <w:i/>
        </w:rPr>
        <w:fldChar w:fldCharType="separate"/>
      </w:r>
      <w:r w:rsidR="00D05633">
        <w:rPr>
          <w:i/>
        </w:rPr>
        <w:t>4.1.1</w:t>
      </w:r>
      <w:r w:rsidRPr="00B37CAD">
        <w:rPr>
          <w:i/>
        </w:rPr>
        <w:fldChar w:fldCharType="end"/>
      </w:r>
      <w:r>
        <w:t>:</w:t>
      </w:r>
    </w:p>
    <w:p w:rsidR="00F04749" w:rsidRDefault="00F04749" w:rsidP="00F04749">
      <w:r w:rsidRPr="007D7628">
        <w:rPr>
          <w:b/>
        </w:rPr>
        <w:t>Java</w:t>
      </w:r>
      <w:r>
        <w:t xml:space="preserve"> – език за програмиране, който е </w:t>
      </w:r>
      <w:r w:rsidR="00F063EB">
        <w:t>класово базиран, обектно ориентиран и с възможно</w:t>
      </w:r>
      <w:r w:rsidR="005F5817">
        <w:t>сти за конкурентно програмиране [R29]. Разработен е с възможността да се изпълнява на различни платформи без да се налага промяна на кода,</w:t>
      </w:r>
      <w:r w:rsidR="007D7628">
        <w:t xml:space="preserve"> за което е необходима виртуална машина (Java Virtual Machine) за всяка платформа</w:t>
      </w:r>
      <w:r w:rsidR="005F5817">
        <w:t>.</w:t>
      </w:r>
    </w:p>
    <w:p w:rsidR="007D7628" w:rsidRDefault="007D7628" w:rsidP="00F04749">
      <w:r w:rsidRPr="00B37CAD">
        <w:rPr>
          <w:b/>
        </w:rPr>
        <w:t>Python</w:t>
      </w:r>
      <w:r>
        <w:t xml:space="preserve"> – език за програмиране разработен с идеята да е лесно четим и </w:t>
      </w:r>
      <w:r w:rsidR="00C67016">
        <w:t>позволява да изразяването на концепции с по-малко лин</w:t>
      </w:r>
      <w:r w:rsidR="00E75A6B">
        <w:t>ии код от например C++ и Java (</w:t>
      </w:r>
      <w:r w:rsidR="00E75A6B" w:rsidRPr="00E75A6B">
        <w:rPr>
          <w:i/>
        </w:rPr>
        <w:fldChar w:fldCharType="begin"/>
      </w:r>
      <w:r w:rsidR="00E75A6B" w:rsidRPr="00E75A6B">
        <w:rPr>
          <w:i/>
        </w:rPr>
        <w:instrText xml:space="preserve"> REF _Ref397354012 \n \h </w:instrText>
      </w:r>
      <w:r w:rsidR="00E75A6B">
        <w:rPr>
          <w:i/>
        </w:rPr>
        <w:instrText xml:space="preserve"> \* MERGEFORMAT </w:instrText>
      </w:r>
      <w:r w:rsidR="00E75A6B" w:rsidRPr="00E75A6B">
        <w:rPr>
          <w:i/>
        </w:rPr>
      </w:r>
      <w:r w:rsidR="00E75A6B" w:rsidRPr="00E75A6B">
        <w:rPr>
          <w:i/>
        </w:rPr>
        <w:fldChar w:fldCharType="separate"/>
      </w:r>
      <w:r w:rsidR="00D05633">
        <w:rPr>
          <w:i/>
        </w:rPr>
        <w:t>Приложение 3</w:t>
      </w:r>
      <w:r w:rsidR="00E75A6B" w:rsidRPr="00E75A6B">
        <w:rPr>
          <w:i/>
        </w:rPr>
        <w:fldChar w:fldCharType="end"/>
      </w:r>
      <w:r w:rsidR="00E75A6B">
        <w:t>)</w:t>
      </w:r>
      <w:r w:rsidR="009C14AA">
        <w:t>. Обектно ориентиран е, императивен и поддържа функционален и процедурен стил на програмиране.</w:t>
      </w:r>
    </w:p>
    <w:p w:rsidR="002213B3" w:rsidRDefault="002213B3" w:rsidP="00F04749">
      <w:r w:rsidRPr="002213B3">
        <w:rPr>
          <w:b/>
        </w:rPr>
        <w:t xml:space="preserve">C# </w:t>
      </w:r>
      <w:r>
        <w:t>- обектно-ориентиран език за програмиране разработен от Microsoft като част от софтуерната платформа .NET. Езика е разработен с идеята да е прост, модерен, обектно-ориентиран език с общо предназначение.</w:t>
      </w:r>
    </w:p>
    <w:p w:rsidR="002213B3" w:rsidRPr="00F04749" w:rsidRDefault="002213B3" w:rsidP="00F04749">
      <w:r w:rsidRPr="002213B3">
        <w:rPr>
          <w:b/>
        </w:rPr>
        <w:lastRenderedPageBreak/>
        <w:t>C++</w:t>
      </w:r>
      <w:r>
        <w:t xml:space="preserve"> - език от високо ниво, императивен, обектно-ориентиран със статични типове, </w:t>
      </w:r>
      <w:r w:rsidR="00F16334">
        <w:t xml:space="preserve">в същото време предлага възможности за манипулиране на </w:t>
      </w:r>
      <w:r w:rsidR="008F427A">
        <w:t>паметта</w:t>
      </w:r>
      <w:r w:rsidR="00F16334">
        <w:t xml:space="preserve"> на ниско ниво.</w:t>
      </w:r>
    </w:p>
    <w:tbl>
      <w:tblPr>
        <w:tblStyle w:val="TableContemporary"/>
        <w:tblW w:w="0" w:type="auto"/>
        <w:jc w:val="center"/>
        <w:tblLook w:val="04A0" w:firstRow="1" w:lastRow="0" w:firstColumn="1" w:lastColumn="0" w:noHBand="0" w:noVBand="1"/>
      </w:tblPr>
      <w:tblGrid>
        <w:gridCol w:w="1851"/>
        <w:gridCol w:w="1155"/>
        <w:gridCol w:w="1391"/>
        <w:gridCol w:w="1507"/>
        <w:gridCol w:w="1839"/>
      </w:tblGrid>
      <w:tr w:rsidR="00255D54" w:rsidRPr="00255D54" w:rsidTr="00CB2178">
        <w:trPr>
          <w:cnfStyle w:val="100000000000" w:firstRow="1" w:lastRow="0" w:firstColumn="0" w:lastColumn="0" w:oddVBand="0" w:evenVBand="0" w:oddHBand="0" w:evenHBand="0" w:firstRowFirstColumn="0" w:firstRowLastColumn="0" w:lastRowFirstColumn="0" w:lastRowLastColumn="0"/>
          <w:jc w:val="center"/>
        </w:trPr>
        <w:tc>
          <w:tcPr>
            <w:tcW w:w="1851" w:type="dxa"/>
            <w:vAlign w:val="center"/>
          </w:tcPr>
          <w:p w:rsidR="00255D54" w:rsidRPr="00CB2178" w:rsidRDefault="00255D54" w:rsidP="00CB2178">
            <w:pPr>
              <w:jc w:val="left"/>
            </w:pPr>
            <w:r w:rsidRPr="00CB2178">
              <w:t>Език</w:t>
            </w:r>
          </w:p>
        </w:tc>
        <w:tc>
          <w:tcPr>
            <w:tcW w:w="1155" w:type="dxa"/>
          </w:tcPr>
          <w:p w:rsidR="00255D54" w:rsidRPr="00CB2178" w:rsidRDefault="00255D54" w:rsidP="008D4760">
            <w:pPr>
              <w:jc w:val="center"/>
            </w:pPr>
            <w:r w:rsidRPr="00CB2178">
              <w:t>Java</w:t>
            </w:r>
          </w:p>
        </w:tc>
        <w:tc>
          <w:tcPr>
            <w:tcW w:w="1391" w:type="dxa"/>
          </w:tcPr>
          <w:p w:rsidR="00255D54" w:rsidRPr="00CB2178" w:rsidRDefault="00255D54" w:rsidP="008D4760">
            <w:pPr>
              <w:jc w:val="center"/>
            </w:pPr>
            <w:r w:rsidRPr="00CB2178">
              <w:t>Python</w:t>
            </w:r>
          </w:p>
        </w:tc>
        <w:tc>
          <w:tcPr>
            <w:tcW w:w="1507" w:type="dxa"/>
          </w:tcPr>
          <w:p w:rsidR="00255D54" w:rsidRPr="00CB2178" w:rsidRDefault="00255D54" w:rsidP="008D4760">
            <w:pPr>
              <w:jc w:val="center"/>
            </w:pPr>
            <w:r w:rsidRPr="00CB2178">
              <w:t>C#</w:t>
            </w:r>
          </w:p>
        </w:tc>
        <w:tc>
          <w:tcPr>
            <w:tcW w:w="1839" w:type="dxa"/>
          </w:tcPr>
          <w:p w:rsidR="00255D54" w:rsidRPr="00CB2178" w:rsidRDefault="00255D54" w:rsidP="008D4760">
            <w:pPr>
              <w:jc w:val="center"/>
            </w:pPr>
            <w:r w:rsidRPr="00CB2178">
              <w:t>C++</w:t>
            </w:r>
          </w:p>
        </w:tc>
      </w:tr>
      <w:tr w:rsidR="00255D54" w:rsidTr="00CB2178">
        <w:trPr>
          <w:cnfStyle w:val="000000100000" w:firstRow="0" w:lastRow="0" w:firstColumn="0" w:lastColumn="0" w:oddVBand="0" w:evenVBand="0" w:oddHBand="1" w:evenHBand="0"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от високо ниво</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jc w:val="center"/>
            </w:pPr>
            <w:r>
              <w:t>ДА</w:t>
            </w:r>
          </w:p>
        </w:tc>
      </w:tr>
      <w:tr w:rsidR="00255D54" w:rsidTr="00CB2178">
        <w:trPr>
          <w:cnfStyle w:val="000000010000" w:firstRow="0" w:lastRow="0" w:firstColumn="0" w:lastColumn="0" w:oddVBand="0" w:evenVBand="0" w:oddHBand="0" w:evenHBand="1"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обектно-ориентиран</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jc w:val="center"/>
            </w:pPr>
            <w:r>
              <w:t>ДА</w:t>
            </w:r>
          </w:p>
        </w:tc>
      </w:tr>
      <w:tr w:rsidR="00255D54" w:rsidTr="00CB2178">
        <w:trPr>
          <w:cnfStyle w:val="000000100000" w:firstRow="0" w:lastRow="0" w:firstColumn="0" w:lastColumn="0" w:oddVBand="0" w:evenVBand="0" w:oddHBand="1" w:evenHBand="0"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 xml:space="preserve">силна </w:t>
            </w:r>
            <w:r w:rsidR="008F427A" w:rsidRPr="00255D54">
              <w:rPr>
                <w:b/>
              </w:rPr>
              <w:t>поддръжка</w:t>
            </w:r>
            <w:r w:rsidRPr="00255D54">
              <w:rPr>
                <w:b/>
              </w:rPr>
              <w:t xml:space="preserve"> на работа с регулярни изрази</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p w:rsidR="00255D54" w:rsidRDefault="00255D54" w:rsidP="00CB2178">
            <w:pPr>
              <w:jc w:val="center"/>
            </w:pPr>
            <w:r w:rsidRPr="00DA48E3">
              <w:rPr>
                <w:sz w:val="16"/>
              </w:rPr>
              <w:t>(</w:t>
            </w:r>
            <w:hyperlink r:id="rId38" w:history="1">
              <w:r w:rsidRPr="00DA48E3">
                <w:rPr>
                  <w:rStyle w:val="Hyperlink"/>
                  <w:rFonts w:ascii="Arial" w:hAnsi="Arial" w:cs="Arial"/>
                  <w:sz w:val="16"/>
                </w:rPr>
                <w:t>слабо документирана</w:t>
              </w:r>
            </w:hyperlink>
            <w:r w:rsidR="00415F70">
              <w:rPr>
                <w:sz w:val="16"/>
              </w:rPr>
              <w:t xml:space="preserve"> </w:t>
            </w:r>
            <w:r w:rsidR="00415F70" w:rsidRPr="00415F70">
              <w:rPr>
                <w:b/>
                <w:sz w:val="16"/>
              </w:rPr>
              <w:t>[R12]</w:t>
            </w:r>
            <w:r w:rsidRPr="00DA48E3">
              <w:rPr>
                <w:sz w:val="16"/>
              </w:rPr>
              <w:t>)</w:t>
            </w:r>
          </w:p>
        </w:tc>
        <w:tc>
          <w:tcPr>
            <w:tcW w:w="1839" w:type="dxa"/>
            <w:vAlign w:val="center"/>
          </w:tcPr>
          <w:p w:rsidR="00255D54" w:rsidRDefault="00255D54" w:rsidP="00CB2178">
            <w:pPr>
              <w:jc w:val="center"/>
            </w:pPr>
            <w:r>
              <w:t>НЕ</w:t>
            </w:r>
          </w:p>
          <w:p w:rsidR="00255D54" w:rsidRDefault="00255D54" w:rsidP="00CB2178">
            <w:pPr>
              <w:jc w:val="center"/>
            </w:pPr>
            <w:r w:rsidRPr="00DA48E3">
              <w:rPr>
                <w:sz w:val="16"/>
              </w:rPr>
              <w:t>(</w:t>
            </w:r>
            <w:hyperlink r:id="rId39" w:history="1">
              <w:r w:rsidRPr="00DA48E3">
                <w:rPr>
                  <w:rStyle w:val="Hyperlink"/>
                  <w:rFonts w:ascii="Arial" w:hAnsi="Arial" w:cs="Arial"/>
                  <w:sz w:val="16"/>
                </w:rPr>
                <w:t>има популярна библиотека с отворен код</w:t>
              </w:r>
            </w:hyperlink>
            <w:r w:rsidRPr="00DA48E3">
              <w:rPr>
                <w:sz w:val="16"/>
              </w:rPr>
              <w:t>)</w:t>
            </w:r>
          </w:p>
        </w:tc>
      </w:tr>
      <w:tr w:rsidR="00255D54" w:rsidTr="00CB2178">
        <w:trPr>
          <w:cnfStyle w:val="000000010000" w:firstRow="0" w:lastRow="0" w:firstColumn="0" w:lastColumn="0" w:oddVBand="0" w:evenVBand="0" w:oddHBand="0" w:evenHBand="1"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лесно преносим</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jc w:val="center"/>
            </w:pPr>
            <w:r>
              <w:t>ДА</w:t>
            </w:r>
          </w:p>
          <w:p w:rsidR="00255D54" w:rsidRDefault="00255D54" w:rsidP="00CB2178">
            <w:pPr>
              <w:jc w:val="center"/>
            </w:pPr>
            <w:r w:rsidRPr="00DA48E3">
              <w:rPr>
                <w:sz w:val="16"/>
              </w:rPr>
              <w:t>(в зависимост от използваните библиотеките)</w:t>
            </w:r>
          </w:p>
        </w:tc>
      </w:tr>
      <w:tr w:rsidR="00255D54" w:rsidTr="00CB2178">
        <w:trPr>
          <w:cnfStyle w:val="000000100000" w:firstRow="0" w:lastRow="0" w:firstColumn="0" w:lastColumn="0" w:oddVBand="0" w:evenVBand="0" w:oddHBand="1" w:evenHBand="0"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 xml:space="preserve">Степен на изразителност </w:t>
            </w:r>
            <w:r w:rsidRPr="00255D54">
              <w:rPr>
                <w:b/>
                <w:sz w:val="20"/>
              </w:rPr>
              <w:t>(</w:t>
            </w:r>
            <w:r w:rsidR="0033728C">
              <w:rPr>
                <w:b/>
                <w:i/>
                <w:sz w:val="20"/>
              </w:rPr>
              <w:fldChar w:fldCharType="begin"/>
            </w:r>
            <w:r w:rsidR="0033728C">
              <w:rPr>
                <w:b/>
                <w:i/>
                <w:sz w:val="20"/>
              </w:rPr>
              <w:instrText xml:space="preserve"> REF  _Ref397354012 \f \h \r </w:instrText>
            </w:r>
            <w:r w:rsidR="00CB2178">
              <w:rPr>
                <w:b/>
                <w:i/>
                <w:sz w:val="20"/>
              </w:rPr>
              <w:instrText xml:space="preserve"> \* MERGEFORMAT </w:instrText>
            </w:r>
            <w:r w:rsidR="0033728C">
              <w:rPr>
                <w:b/>
                <w:i/>
                <w:sz w:val="20"/>
              </w:rPr>
            </w:r>
            <w:r w:rsidR="0033728C">
              <w:rPr>
                <w:b/>
                <w:i/>
                <w:sz w:val="20"/>
              </w:rPr>
              <w:fldChar w:fldCharType="separate"/>
            </w:r>
            <w:r w:rsidR="00D05633">
              <w:rPr>
                <w:b/>
                <w:i/>
                <w:sz w:val="20"/>
              </w:rPr>
              <w:t>Приложение 3</w:t>
            </w:r>
            <w:r w:rsidR="0033728C">
              <w:rPr>
                <w:b/>
                <w:i/>
                <w:sz w:val="20"/>
              </w:rPr>
              <w:fldChar w:fldCharType="end"/>
            </w:r>
            <w:r w:rsidRPr="00255D54">
              <w:rPr>
                <w:b/>
                <w:sz w:val="20"/>
              </w:rPr>
              <w:t>)</w:t>
            </w:r>
          </w:p>
        </w:tc>
        <w:tc>
          <w:tcPr>
            <w:tcW w:w="1155" w:type="dxa"/>
            <w:vAlign w:val="center"/>
          </w:tcPr>
          <w:p w:rsidR="00255D54" w:rsidRDefault="00255D54" w:rsidP="00CB2178">
            <w:pPr>
              <w:jc w:val="center"/>
            </w:pPr>
            <w:r>
              <w:t>700</w:t>
            </w:r>
          </w:p>
        </w:tc>
        <w:tc>
          <w:tcPr>
            <w:tcW w:w="1391" w:type="dxa"/>
            <w:vAlign w:val="center"/>
          </w:tcPr>
          <w:p w:rsidR="00255D54" w:rsidRDefault="00255D54" w:rsidP="00CB2178">
            <w:pPr>
              <w:jc w:val="center"/>
            </w:pPr>
            <w:r>
              <w:t>300</w:t>
            </w:r>
          </w:p>
        </w:tc>
        <w:tc>
          <w:tcPr>
            <w:tcW w:w="1507" w:type="dxa"/>
            <w:vAlign w:val="center"/>
          </w:tcPr>
          <w:p w:rsidR="00255D54" w:rsidRDefault="00255D54" w:rsidP="00CB2178">
            <w:pPr>
              <w:jc w:val="center"/>
            </w:pPr>
            <w:r>
              <w:t>750</w:t>
            </w:r>
          </w:p>
        </w:tc>
        <w:tc>
          <w:tcPr>
            <w:tcW w:w="1839" w:type="dxa"/>
            <w:vAlign w:val="center"/>
          </w:tcPr>
          <w:p w:rsidR="00255D54" w:rsidRDefault="00255D54" w:rsidP="00CB2178">
            <w:pPr>
              <w:jc w:val="center"/>
            </w:pPr>
            <w:r>
              <w:t>700</w:t>
            </w:r>
          </w:p>
        </w:tc>
      </w:tr>
      <w:tr w:rsidR="00255D54" w:rsidTr="00CB2178">
        <w:trPr>
          <w:cnfStyle w:val="000000010000" w:firstRow="0" w:lastRow="0" w:firstColumn="0" w:lastColumn="0" w:oddVBand="0" w:evenVBand="0" w:oddHBand="0" w:evenHBand="1"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възможност за разширяване с други езици за програмиране</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keepNext/>
              <w:jc w:val="center"/>
            </w:pPr>
            <w:r>
              <w:t>ДА</w:t>
            </w:r>
          </w:p>
        </w:tc>
      </w:tr>
    </w:tbl>
    <w:p w:rsidR="005C2324" w:rsidRPr="005C2324" w:rsidRDefault="00292F6B" w:rsidP="00CB2178">
      <w:pPr>
        <w:pStyle w:val="Caption"/>
        <w:jc w:val="center"/>
      </w:pPr>
      <w:bookmarkStart w:id="414" w:name="_Ref410341549"/>
      <w:bookmarkStart w:id="415" w:name="_Ref397370739"/>
      <w:r>
        <w:t xml:space="preserve">Таблица </w:t>
      </w:r>
      <w:r w:rsidR="00E73236">
        <w:fldChar w:fldCharType="begin"/>
      </w:r>
      <w:r w:rsidR="00E73236">
        <w:instrText xml:space="preserve"> SEQ Таблица \* ARABIC </w:instrText>
      </w:r>
      <w:r w:rsidR="00E73236">
        <w:fldChar w:fldCharType="separate"/>
      </w:r>
      <w:r w:rsidR="00D05633">
        <w:rPr>
          <w:noProof/>
        </w:rPr>
        <w:t>35</w:t>
      </w:r>
      <w:r w:rsidR="00E73236">
        <w:rPr>
          <w:noProof/>
        </w:rPr>
        <w:fldChar w:fldCharType="end"/>
      </w:r>
      <w:bookmarkEnd w:id="414"/>
      <w:r>
        <w:t xml:space="preserve"> </w:t>
      </w:r>
      <w:r w:rsidR="00AD3FBC">
        <w:t>(</w:t>
      </w:r>
      <w:r>
        <w:t xml:space="preserve">Сравнение на потенциални езици за програмиране на </w:t>
      </w:r>
      <w:r w:rsidR="00AB1FEA">
        <w:t>софтуерната система</w:t>
      </w:r>
      <w:r w:rsidR="00AD3FBC">
        <w:t>)</w:t>
      </w:r>
      <w:bookmarkEnd w:id="415"/>
    </w:p>
    <w:p w:rsidR="0052085E" w:rsidRDefault="0052085E" w:rsidP="0052085E">
      <w:pPr>
        <w:pStyle w:val="Heading3"/>
        <w:rPr>
          <w:color w:val="auto"/>
        </w:rPr>
      </w:pPr>
      <w:bookmarkStart w:id="416" w:name="_Ref400112301"/>
      <w:bookmarkStart w:id="417" w:name="_Toc412390734"/>
      <w:r w:rsidRPr="00275C1F">
        <w:rPr>
          <w:color w:val="auto"/>
        </w:rPr>
        <w:t>UML и формати за представянето му</w:t>
      </w:r>
      <w:bookmarkEnd w:id="417"/>
    </w:p>
    <w:p w:rsidR="0052085E" w:rsidRDefault="0052085E" w:rsidP="0052085E">
      <w:r>
        <w:t xml:space="preserve">На базата на изискването от заданието (точка </w:t>
      </w:r>
      <w:r w:rsidRPr="00E73096">
        <w:rPr>
          <w:i/>
        </w:rPr>
        <w:fldChar w:fldCharType="begin"/>
      </w:r>
      <w:r w:rsidRPr="00E73096">
        <w:rPr>
          <w:i/>
        </w:rPr>
        <w:instrText xml:space="preserve"> REF _Ref410247405 \r \h </w:instrText>
      </w:r>
      <w:r>
        <w:rPr>
          <w:i/>
        </w:rPr>
        <w:instrText xml:space="preserve"> \* MERGEFORMAT </w:instrText>
      </w:r>
      <w:r w:rsidRPr="00E73096">
        <w:rPr>
          <w:i/>
        </w:rPr>
      </w:r>
      <w:r w:rsidRPr="00E73096">
        <w:rPr>
          <w:i/>
        </w:rPr>
        <w:fldChar w:fldCharType="separate"/>
      </w:r>
      <w:r w:rsidR="00D05633">
        <w:rPr>
          <w:i/>
        </w:rPr>
        <w:t>1.5</w:t>
      </w:r>
      <w:r w:rsidRPr="00E73096">
        <w:rPr>
          <w:i/>
        </w:rPr>
        <w:fldChar w:fldCharType="end"/>
      </w:r>
      <w:r>
        <w:t>) да се избере най-подходящ формат за представяне на UML първо ще направим кратко представяне на унифицирания език за моделиране (UML), след което ще обобщим предложенията за представянето му.</w:t>
      </w:r>
    </w:p>
    <w:p w:rsidR="0052085E" w:rsidRPr="000A43CB" w:rsidRDefault="0052085E" w:rsidP="0052085E">
      <w:pPr>
        <w:pStyle w:val="Heading4"/>
      </w:pPr>
      <w:r w:rsidRPr="000A43CB">
        <w:t>UML</w:t>
      </w:r>
    </w:p>
    <w:p w:rsidR="0052085E" w:rsidRDefault="0052085E" w:rsidP="0052085E">
      <w:r>
        <w:t xml:space="preserve">Основните цели на UML са да подобри индустрията посредством </w:t>
      </w:r>
      <w:r w:rsidR="008F427A">
        <w:t>съвместяването</w:t>
      </w:r>
      <w:r>
        <w:t xml:space="preserve"> на инструменти за визуално обектно моделиране. За да е възможен смислен обмен на моделна информация между инструментите е необходимо да се установи стандартно формално представяне и нотацията на модела. UML изпълнява следните изисквания [R26, стр. 17]:</w:t>
      </w:r>
    </w:p>
    <w:p w:rsidR="0052085E" w:rsidRDefault="0052085E" w:rsidP="00A930EA">
      <w:pPr>
        <w:pStyle w:val="ListParagraph"/>
        <w:numPr>
          <w:ilvl w:val="0"/>
          <w:numId w:val="32"/>
        </w:numPr>
      </w:pPr>
      <w:r>
        <w:t>Формална дефиниция на общ MOF-базиран мета-модел, който специфицира абстрактния синтаксис на UML.</w:t>
      </w:r>
    </w:p>
    <w:p w:rsidR="0052085E" w:rsidRDefault="0052085E" w:rsidP="00A930EA">
      <w:pPr>
        <w:pStyle w:val="ListParagraph"/>
        <w:numPr>
          <w:ilvl w:val="0"/>
          <w:numId w:val="32"/>
        </w:numPr>
      </w:pPr>
      <w:r>
        <w:t>Детайлно описание на семантиката на всяка UML концепция.</w:t>
      </w:r>
    </w:p>
    <w:p w:rsidR="0052085E" w:rsidRDefault="0052085E" w:rsidP="00A930EA">
      <w:pPr>
        <w:pStyle w:val="ListParagraph"/>
        <w:numPr>
          <w:ilvl w:val="0"/>
          <w:numId w:val="32"/>
        </w:numPr>
      </w:pPr>
      <w:r>
        <w:lastRenderedPageBreak/>
        <w:t xml:space="preserve">Спецификация на лесно </w:t>
      </w:r>
      <w:r w:rsidR="008F427A">
        <w:t>четима</w:t>
      </w:r>
      <w:r>
        <w:t xml:space="preserve"> нотация за елементите представящи различни UML концепции за моделиране. Както и правила за комбинирането им в различни типове диаграми отговарящи на различни аспекти на моделираната система.</w:t>
      </w:r>
    </w:p>
    <w:p w:rsidR="0052085E" w:rsidRDefault="0052085E" w:rsidP="00A930EA">
      <w:pPr>
        <w:pStyle w:val="ListParagraph"/>
        <w:numPr>
          <w:ilvl w:val="0"/>
          <w:numId w:val="32"/>
        </w:numPr>
      </w:pPr>
      <w:r>
        <w:t xml:space="preserve">Детайлна дефиниция на начините, по които UML инструментите могат да станат съвместими с тази спецификация. Това става посредством XML-базирана спецификация на </w:t>
      </w:r>
      <w:r w:rsidR="008F427A">
        <w:t>формата</w:t>
      </w:r>
      <w:r>
        <w:t xml:space="preserve"> за обмен (XMI) на модел, която трябва да е реализиран от </w:t>
      </w:r>
      <w:r w:rsidR="008F427A">
        <w:t>съответните</w:t>
      </w:r>
      <w:r>
        <w:t xml:space="preserve"> инструменти.</w:t>
      </w:r>
    </w:p>
    <w:p w:rsidR="0052085E" w:rsidRDefault="0052085E" w:rsidP="0052085E">
      <w:r>
        <w:t>На базата на последната точка можем да заключим, че стандартния формат за представяне на UML е XMI.  Съществуват различни затворени формати за съхранение на UML модели, но особено този на IBM Rational [R28] е набрал популярност в края на миналото десетилетие, същевременно все повече и повече набира популярност имплементацията на XMI на Eclipse UML2 компонента, част от EMF, който е отворен формат.</w:t>
      </w:r>
    </w:p>
    <w:p w:rsidR="0052085E" w:rsidRPr="000A43CB" w:rsidRDefault="0052085E" w:rsidP="0052085E">
      <w:pPr>
        <w:pStyle w:val="Heading4"/>
      </w:pPr>
      <w:r w:rsidRPr="000A43CB">
        <w:t>XMI</w:t>
      </w:r>
    </w:p>
    <w:p w:rsidR="0052085E" w:rsidRDefault="0052085E" w:rsidP="0052085E">
      <w:r>
        <w:t>XMI е широко използван формат за обмяна на модели на основата на XML. XMI дефинира много от важните аспекти в описването на обекти с XML:</w:t>
      </w:r>
    </w:p>
    <w:p w:rsidR="0052085E" w:rsidRDefault="0052085E" w:rsidP="00A930EA">
      <w:pPr>
        <w:pStyle w:val="ListParagraph"/>
        <w:numPr>
          <w:ilvl w:val="0"/>
          <w:numId w:val="33"/>
        </w:numPr>
      </w:pPr>
      <w:r>
        <w:t xml:space="preserve">Основата е в представянето на обекти посредством </w:t>
      </w:r>
      <w:r w:rsidRPr="00D6496B">
        <w:t>XML елементи и атрибути</w:t>
      </w:r>
      <w:r>
        <w:t>.</w:t>
      </w:r>
    </w:p>
    <w:p w:rsidR="0052085E" w:rsidRDefault="0052085E" w:rsidP="00A930EA">
      <w:pPr>
        <w:pStyle w:val="ListParagraph"/>
        <w:numPr>
          <w:ilvl w:val="0"/>
          <w:numId w:val="33"/>
        </w:numPr>
      </w:pPr>
      <w:r>
        <w:t xml:space="preserve">Тъй като обектите са </w:t>
      </w:r>
      <w:r w:rsidR="008F427A">
        <w:t>обикновено</w:t>
      </w:r>
      <w:r>
        <w:t xml:space="preserve"> свързани помежду си, XMI предлага стандартни механизми за свързване на обекти в даден файл или между файлове.</w:t>
      </w:r>
    </w:p>
    <w:p w:rsidR="0052085E" w:rsidRDefault="0052085E" w:rsidP="00A930EA">
      <w:pPr>
        <w:pStyle w:val="ListParagraph"/>
        <w:numPr>
          <w:ilvl w:val="0"/>
          <w:numId w:val="33"/>
        </w:numPr>
      </w:pPr>
      <w:r>
        <w:t>Идентичността на обектите позволява те да могат да бъдат реферирани от други обекти посредством идентификатор (ID) и универсален уникален идентификатори (UUID).</w:t>
      </w:r>
    </w:p>
    <w:p w:rsidR="0052085E" w:rsidRDefault="0052085E" w:rsidP="00A930EA">
      <w:pPr>
        <w:pStyle w:val="ListParagraph"/>
        <w:numPr>
          <w:ilvl w:val="0"/>
          <w:numId w:val="33"/>
        </w:numPr>
      </w:pPr>
      <w:r>
        <w:t>Валидация на XMI документи посредством XML Schema.</w:t>
      </w:r>
    </w:p>
    <w:p w:rsidR="0052085E" w:rsidRDefault="0052085E" w:rsidP="0052085E">
      <w:r>
        <w:t>XMI описва решения на горните проблеми като специфицира разширена Бакус-Наур Форма (EBNF) на правила за създаване на XML документи и схеми, които представят обекти</w:t>
      </w:r>
      <w:r w:rsidR="001B5642">
        <w:t>те</w:t>
      </w:r>
      <w:r>
        <w:t xml:space="preserve"> консистентно.</w:t>
      </w:r>
    </w:p>
    <w:p w:rsidR="0052085E" w:rsidRDefault="0052085E" w:rsidP="0052085E">
      <w:r>
        <w:t xml:space="preserve">В официалната спецификация на XMI [R27, стр. 17] се твърди, че е възможно да се дефинира начин, по който да се генерира схема от MOF модел, която представя MOF-съвместим модел. </w:t>
      </w:r>
    </w:p>
    <w:p w:rsidR="0052085E" w:rsidRDefault="0052085E" w:rsidP="0052085E">
      <w:r>
        <w:t>Това означава, че всеки модел описан с MOF мета-модела би могъл да се опише с XMI, което се отнася и за UML, както беше описано в предната точка.</w:t>
      </w:r>
    </w:p>
    <w:p w:rsidR="00FC5A7F" w:rsidRDefault="00FC5A7F" w:rsidP="00FC5A7F">
      <w:pPr>
        <w:pStyle w:val="Heading3"/>
      </w:pPr>
      <w:bookmarkStart w:id="418" w:name="_Toc412390735"/>
      <w:r>
        <w:t>Среда за разработване на UML модел</w:t>
      </w:r>
      <w:bookmarkEnd w:id="416"/>
      <w:bookmarkEnd w:id="418"/>
    </w:p>
    <w:p w:rsidR="00CC3C17" w:rsidRPr="00CC3C17" w:rsidRDefault="00CC3C17" w:rsidP="00CC3C17">
      <w:r>
        <w:t xml:space="preserve">Следва кратко описание на предложените среди за разработка на UML модели, както и таблица с тяхното сравнение по критериите от точка </w:t>
      </w:r>
      <w:r w:rsidRPr="00CC3C17">
        <w:rPr>
          <w:i/>
        </w:rPr>
        <w:fldChar w:fldCharType="begin"/>
      </w:r>
      <w:r w:rsidRPr="00CC3C17">
        <w:rPr>
          <w:i/>
        </w:rPr>
        <w:instrText xml:space="preserve"> REF _Ref397422090 \r \h </w:instrText>
      </w:r>
      <w:r>
        <w:rPr>
          <w:i/>
        </w:rPr>
        <w:instrText xml:space="preserve"> \* MERGEFORMAT </w:instrText>
      </w:r>
      <w:r w:rsidRPr="00CC3C17">
        <w:rPr>
          <w:i/>
        </w:rPr>
      </w:r>
      <w:r w:rsidRPr="00CC3C17">
        <w:rPr>
          <w:i/>
        </w:rPr>
        <w:fldChar w:fldCharType="separate"/>
      </w:r>
      <w:r w:rsidR="00D05633">
        <w:rPr>
          <w:i/>
        </w:rPr>
        <w:t>4.1.2</w:t>
      </w:r>
      <w:r w:rsidRPr="00CC3C17">
        <w:rPr>
          <w:i/>
        </w:rPr>
        <w:fldChar w:fldCharType="end"/>
      </w:r>
      <w:r>
        <w:t>:</w:t>
      </w:r>
    </w:p>
    <w:p w:rsidR="009172F4" w:rsidRDefault="009172F4" w:rsidP="009172F4">
      <w:r w:rsidRPr="009172F4">
        <w:rPr>
          <w:b/>
        </w:rPr>
        <w:t>Enterprise Architect</w:t>
      </w:r>
      <w:r>
        <w:t xml:space="preserve"> </w:t>
      </w:r>
      <w:r w:rsidR="007D7141">
        <w:t>–</w:t>
      </w:r>
      <w:r w:rsidR="00844970">
        <w:t xml:space="preserve"> </w:t>
      </w:r>
      <w:r w:rsidR="007D7141">
        <w:t xml:space="preserve">инструмент за визуално моделиране и дизайн на </w:t>
      </w:r>
      <w:r w:rsidR="00844970">
        <w:t xml:space="preserve">базата на UML, разработван от </w:t>
      </w:r>
      <w:r w:rsidR="007D7141">
        <w:t>Sparx Systems</w:t>
      </w:r>
      <w:r w:rsidR="00844970">
        <w:t xml:space="preserve">. Платформата поддържа: дизайн и конструиране на софтуерни системи; моделиране на бизнес процеси; и моделиране на </w:t>
      </w:r>
      <w:r w:rsidR="008F427A">
        <w:t>индустриално</w:t>
      </w:r>
      <w:r w:rsidR="00844970">
        <w:t xml:space="preserve"> базирани домейни.</w:t>
      </w:r>
    </w:p>
    <w:p w:rsidR="00844970" w:rsidRDefault="00844970" w:rsidP="009172F4">
      <w:r w:rsidRPr="00844970">
        <w:rPr>
          <w:b/>
        </w:rPr>
        <w:lastRenderedPageBreak/>
        <w:t>BoUML</w:t>
      </w:r>
      <w:r>
        <w:t xml:space="preserve"> – инструмент за дизайн на UML модели. Поддържа генерация и реверсивен </w:t>
      </w:r>
      <w:r w:rsidR="008F427A">
        <w:t>инженеринг</w:t>
      </w:r>
      <w:r>
        <w:t xml:space="preserve"> на редица езици за програмиране. До версия 4.23 е лицензиран със свободен софтуерен лиценз </w:t>
      </w:r>
      <w:r w:rsidRPr="00844970">
        <w:rPr>
          <w:i/>
        </w:rPr>
        <w:t>GPL</w:t>
      </w:r>
      <w:r>
        <w:t>.</w:t>
      </w:r>
    </w:p>
    <w:p w:rsidR="00844970" w:rsidRPr="00A8063D" w:rsidRDefault="00844970" w:rsidP="009172F4">
      <w:pPr>
        <w:rPr>
          <w:b/>
        </w:rPr>
      </w:pPr>
      <w:r w:rsidRPr="00844970">
        <w:rPr>
          <w:b/>
        </w:rPr>
        <w:t>Visual Paradigm</w:t>
      </w:r>
      <w:r>
        <w:t xml:space="preserve"> </w:t>
      </w:r>
      <w:r w:rsidR="00B61F1E">
        <w:t>–</w:t>
      </w:r>
      <w:r>
        <w:t xml:space="preserve"> </w:t>
      </w:r>
      <w:r w:rsidR="00B61F1E">
        <w:t>инструмент за генерация на UML модели с поддръжка на UML 2, SysML и моделиране на бизнес процеси (BPMN).</w:t>
      </w:r>
      <w:r w:rsidR="000610E5">
        <w:t xml:space="preserve"> </w:t>
      </w:r>
      <w:r w:rsidR="002D2F97">
        <w:t xml:space="preserve">Поддържа генерация на код и реверсивен </w:t>
      </w:r>
      <w:r w:rsidR="008F427A">
        <w:t>инженеринг</w:t>
      </w:r>
      <w:r w:rsidR="002D2F97">
        <w:t>.</w:t>
      </w:r>
      <w:r w:rsidR="00A8063D">
        <w:t xml:space="preserve"> Разработва се от </w:t>
      </w:r>
      <w:r w:rsidR="00A8063D" w:rsidRPr="00A8063D">
        <w:t>Visual Paradigm International</w:t>
      </w:r>
      <w:r w:rsidR="00A8063D">
        <w:t>.</w:t>
      </w:r>
    </w:p>
    <w:p w:rsidR="00A8063D" w:rsidRPr="009172F4" w:rsidRDefault="00A8063D" w:rsidP="009172F4">
      <w:r w:rsidRPr="00A8063D">
        <w:rPr>
          <w:b/>
        </w:rPr>
        <w:t>Eclipse Papyrus</w:t>
      </w:r>
      <w:r>
        <w:t xml:space="preserve"> </w:t>
      </w:r>
      <w:r w:rsidR="00E27C65">
        <w:t>–</w:t>
      </w:r>
      <w:r>
        <w:t xml:space="preserve"> </w:t>
      </w:r>
      <w:r w:rsidR="00E27C65">
        <w:t xml:space="preserve">компонент с отворен код от инструментите за моделна разработка (MDT) на </w:t>
      </w:r>
      <w:r w:rsidR="00E27C65" w:rsidRPr="00E27C65">
        <w:rPr>
          <w:i/>
        </w:rPr>
        <w:t>Eclipse</w:t>
      </w:r>
      <w:r w:rsidR="00E27C65">
        <w:t>, предоставящ среда за разработка на UML и SysML модели.</w:t>
      </w:r>
    </w:p>
    <w:tbl>
      <w:tblPr>
        <w:tblStyle w:val="TableContemporary"/>
        <w:tblW w:w="0" w:type="auto"/>
        <w:tblLook w:val="04A0" w:firstRow="1" w:lastRow="0" w:firstColumn="1" w:lastColumn="0" w:noHBand="0" w:noVBand="1"/>
      </w:tblPr>
      <w:tblGrid>
        <w:gridCol w:w="1799"/>
        <w:gridCol w:w="1693"/>
        <w:gridCol w:w="1664"/>
        <w:gridCol w:w="1694"/>
        <w:gridCol w:w="1672"/>
      </w:tblGrid>
      <w:tr w:rsidR="0051005C" w:rsidRPr="00CB2178" w:rsidTr="00CB2178">
        <w:trPr>
          <w:cnfStyle w:val="100000000000" w:firstRow="1" w:lastRow="0" w:firstColumn="0" w:lastColumn="0" w:oddVBand="0" w:evenVBand="0" w:oddHBand="0" w:evenHBand="0" w:firstRowFirstColumn="0" w:firstRowLastColumn="0" w:lastRowFirstColumn="0" w:lastRowLastColumn="0"/>
        </w:trPr>
        <w:tc>
          <w:tcPr>
            <w:tcW w:w="1704" w:type="dxa"/>
          </w:tcPr>
          <w:p w:rsidR="00255D54" w:rsidRPr="00CB2178" w:rsidRDefault="00255D54" w:rsidP="00255D54">
            <w:r w:rsidRPr="00CB2178">
              <w:t>Среда за разработване</w:t>
            </w:r>
          </w:p>
        </w:tc>
        <w:tc>
          <w:tcPr>
            <w:tcW w:w="1704" w:type="dxa"/>
          </w:tcPr>
          <w:p w:rsidR="00255D54" w:rsidRPr="00CB2178" w:rsidRDefault="001A63F1" w:rsidP="007E0574">
            <w:pPr>
              <w:jc w:val="center"/>
            </w:pPr>
            <w:hyperlink r:id="rId40" w:history="1">
              <w:r w:rsidR="00255D54" w:rsidRPr="00CB2178">
                <w:rPr>
                  <w:rStyle w:val="Hyperlink"/>
                  <w:rFonts w:ascii="Arial" w:hAnsi="Arial" w:cs="Arial"/>
                </w:rPr>
                <w:t>Enterprise Architect</w:t>
              </w:r>
            </w:hyperlink>
          </w:p>
          <w:p w:rsidR="009D0FFF" w:rsidRPr="00CB2178" w:rsidRDefault="009D0FFF" w:rsidP="00387857">
            <w:pPr>
              <w:jc w:val="center"/>
            </w:pPr>
            <w:r w:rsidRPr="00CB2178">
              <w:t>(v</w:t>
            </w:r>
            <w:r w:rsidR="00387857" w:rsidRPr="00CB2178">
              <w:t>10</w:t>
            </w:r>
            <w:r w:rsidRPr="00CB2178">
              <w:t>.0)</w:t>
            </w:r>
          </w:p>
        </w:tc>
        <w:tc>
          <w:tcPr>
            <w:tcW w:w="1704" w:type="dxa"/>
          </w:tcPr>
          <w:p w:rsidR="00255D54" w:rsidRPr="00CB2178" w:rsidRDefault="001A63F1" w:rsidP="007E0574">
            <w:pPr>
              <w:jc w:val="center"/>
            </w:pPr>
            <w:hyperlink r:id="rId41" w:history="1">
              <w:r w:rsidR="00255D54" w:rsidRPr="00CB2178">
                <w:rPr>
                  <w:rStyle w:val="Hyperlink"/>
                  <w:rFonts w:ascii="Arial" w:hAnsi="Arial" w:cs="Arial"/>
                </w:rPr>
                <w:t>BoUML</w:t>
              </w:r>
            </w:hyperlink>
            <w:r w:rsidR="002F4175" w:rsidRPr="00CB2178">
              <w:t xml:space="preserve"> </w:t>
            </w:r>
            <w:r w:rsidR="007E0574" w:rsidRPr="00CB2178">
              <w:rPr>
                <w:sz w:val="18"/>
              </w:rPr>
              <w:t>(</w:t>
            </w:r>
            <w:r w:rsidR="000B7264" w:rsidRPr="00CB2178">
              <w:rPr>
                <w:sz w:val="18"/>
              </w:rPr>
              <w:t>v</w:t>
            </w:r>
            <w:r w:rsidR="000610E5" w:rsidRPr="00CB2178">
              <w:rPr>
                <w:sz w:val="18"/>
              </w:rPr>
              <w:t>4.23</w:t>
            </w:r>
            <w:r w:rsidR="007E0574" w:rsidRPr="00CB2178">
              <w:rPr>
                <w:sz w:val="18"/>
              </w:rPr>
              <w:t>)</w:t>
            </w:r>
          </w:p>
        </w:tc>
        <w:tc>
          <w:tcPr>
            <w:tcW w:w="1705" w:type="dxa"/>
          </w:tcPr>
          <w:p w:rsidR="00255D54" w:rsidRPr="00CB2178" w:rsidRDefault="001A63F1" w:rsidP="007E0574">
            <w:pPr>
              <w:jc w:val="center"/>
            </w:pPr>
            <w:hyperlink r:id="rId42" w:history="1">
              <w:r w:rsidR="00255D54" w:rsidRPr="00CB2178">
                <w:rPr>
                  <w:rStyle w:val="Hyperlink"/>
                  <w:rFonts w:ascii="Arial" w:hAnsi="Arial" w:cs="Arial"/>
                </w:rPr>
                <w:t>Visual Paradigm</w:t>
              </w:r>
            </w:hyperlink>
          </w:p>
        </w:tc>
        <w:tc>
          <w:tcPr>
            <w:tcW w:w="1705" w:type="dxa"/>
          </w:tcPr>
          <w:p w:rsidR="00255D54" w:rsidRPr="00CB2178" w:rsidRDefault="001A63F1" w:rsidP="007E0574">
            <w:pPr>
              <w:jc w:val="center"/>
            </w:pPr>
            <w:hyperlink r:id="rId43" w:history="1">
              <w:r w:rsidR="002F4175" w:rsidRPr="00CB2178">
                <w:rPr>
                  <w:rStyle w:val="Hyperlink"/>
                  <w:rFonts w:ascii="Arial" w:hAnsi="Arial" w:cs="Arial"/>
                </w:rPr>
                <w:t>Eclipse Papyrus</w:t>
              </w:r>
            </w:hyperlink>
          </w:p>
        </w:tc>
      </w:tr>
      <w:tr w:rsidR="0051005C" w:rsidTr="00CB2178">
        <w:trPr>
          <w:cnfStyle w:val="000000100000" w:firstRow="0" w:lastRow="0" w:firstColumn="0" w:lastColumn="0" w:oddVBand="0" w:evenVBand="0" w:oddHBand="1" w:evenHBand="0" w:firstRowFirstColumn="0" w:firstRowLastColumn="0" w:lastRowFirstColumn="0" w:lastRowLastColumn="0"/>
        </w:trPr>
        <w:tc>
          <w:tcPr>
            <w:tcW w:w="1704" w:type="dxa"/>
          </w:tcPr>
          <w:p w:rsidR="00255D54" w:rsidRPr="007E0574" w:rsidRDefault="002F4175" w:rsidP="002F4175">
            <w:pPr>
              <w:rPr>
                <w:b/>
              </w:rPr>
            </w:pPr>
            <w:r w:rsidRPr="007E0574">
              <w:rPr>
                <w:b/>
              </w:rPr>
              <w:t>UML 2.x</w:t>
            </w:r>
          </w:p>
        </w:tc>
        <w:tc>
          <w:tcPr>
            <w:tcW w:w="1704" w:type="dxa"/>
            <w:vAlign w:val="center"/>
          </w:tcPr>
          <w:p w:rsidR="00255D54" w:rsidRDefault="002F4175" w:rsidP="00CB2178">
            <w:pPr>
              <w:jc w:val="center"/>
            </w:pPr>
            <w:r>
              <w:t>ДА</w:t>
            </w:r>
          </w:p>
        </w:tc>
        <w:tc>
          <w:tcPr>
            <w:tcW w:w="1704" w:type="dxa"/>
            <w:vAlign w:val="center"/>
          </w:tcPr>
          <w:p w:rsidR="00255D54" w:rsidRDefault="002F4175" w:rsidP="00CB2178">
            <w:pPr>
              <w:jc w:val="center"/>
            </w:pPr>
            <w:r>
              <w:t>ДА</w:t>
            </w:r>
          </w:p>
        </w:tc>
        <w:tc>
          <w:tcPr>
            <w:tcW w:w="1705" w:type="dxa"/>
            <w:vAlign w:val="center"/>
          </w:tcPr>
          <w:p w:rsidR="00255D54" w:rsidRDefault="002F4175" w:rsidP="00CB2178">
            <w:pPr>
              <w:jc w:val="center"/>
            </w:pPr>
            <w:r>
              <w:t>ДА</w:t>
            </w:r>
          </w:p>
        </w:tc>
        <w:tc>
          <w:tcPr>
            <w:tcW w:w="1705" w:type="dxa"/>
            <w:vAlign w:val="center"/>
          </w:tcPr>
          <w:p w:rsidR="00255D54" w:rsidRDefault="002F4175" w:rsidP="00CB2178">
            <w:pPr>
              <w:jc w:val="center"/>
            </w:pPr>
            <w:r>
              <w:t>ДА</w:t>
            </w:r>
          </w:p>
        </w:tc>
      </w:tr>
      <w:tr w:rsidR="0051005C" w:rsidTr="00CB2178">
        <w:trPr>
          <w:cnfStyle w:val="000000010000" w:firstRow="0" w:lastRow="0" w:firstColumn="0" w:lastColumn="0" w:oddVBand="0" w:evenVBand="0" w:oddHBand="0" w:evenHBand="1" w:firstRowFirstColumn="0" w:firstRowLastColumn="0" w:lastRowFirstColumn="0" w:lastRowLastColumn="0"/>
        </w:trPr>
        <w:tc>
          <w:tcPr>
            <w:tcW w:w="1704" w:type="dxa"/>
          </w:tcPr>
          <w:p w:rsidR="002F4175" w:rsidRPr="007E0574" w:rsidRDefault="002F4175" w:rsidP="002F4175">
            <w:pPr>
              <w:rPr>
                <w:b/>
              </w:rPr>
            </w:pPr>
            <w:r w:rsidRPr="007E0574">
              <w:rPr>
                <w:b/>
              </w:rPr>
              <w:t>MDA</w:t>
            </w:r>
          </w:p>
        </w:tc>
        <w:tc>
          <w:tcPr>
            <w:tcW w:w="1704" w:type="dxa"/>
            <w:vAlign w:val="center"/>
          </w:tcPr>
          <w:p w:rsidR="002F4175" w:rsidRDefault="002F4175" w:rsidP="00CB2178">
            <w:pPr>
              <w:jc w:val="center"/>
            </w:pPr>
            <w:r>
              <w:t>ДА</w:t>
            </w:r>
          </w:p>
        </w:tc>
        <w:tc>
          <w:tcPr>
            <w:tcW w:w="1704" w:type="dxa"/>
            <w:vAlign w:val="center"/>
          </w:tcPr>
          <w:p w:rsidR="002F4175" w:rsidRDefault="002F4175" w:rsidP="00CB2178">
            <w:pPr>
              <w:jc w:val="center"/>
            </w:pPr>
            <w:r>
              <w:t>ДА</w:t>
            </w:r>
          </w:p>
        </w:tc>
        <w:tc>
          <w:tcPr>
            <w:tcW w:w="1705" w:type="dxa"/>
            <w:vAlign w:val="center"/>
          </w:tcPr>
          <w:p w:rsidR="002F4175" w:rsidRDefault="002F4175" w:rsidP="00CB2178">
            <w:pPr>
              <w:jc w:val="center"/>
            </w:pPr>
            <w:r>
              <w:t>ДА</w:t>
            </w:r>
          </w:p>
        </w:tc>
        <w:tc>
          <w:tcPr>
            <w:tcW w:w="1705" w:type="dxa"/>
            <w:vAlign w:val="center"/>
          </w:tcPr>
          <w:p w:rsidR="002F4175" w:rsidRDefault="002F4175" w:rsidP="00CB2178">
            <w:pPr>
              <w:jc w:val="center"/>
            </w:pPr>
            <w:r>
              <w:t>ДА</w:t>
            </w:r>
          </w:p>
        </w:tc>
      </w:tr>
      <w:tr w:rsidR="0051005C" w:rsidTr="00CB2178">
        <w:trPr>
          <w:cnfStyle w:val="000000100000" w:firstRow="0" w:lastRow="0" w:firstColumn="0" w:lastColumn="0" w:oddVBand="0" w:evenVBand="0" w:oddHBand="1" w:evenHBand="0" w:firstRowFirstColumn="0" w:firstRowLastColumn="0" w:lastRowFirstColumn="0" w:lastRowLastColumn="0"/>
        </w:trPr>
        <w:tc>
          <w:tcPr>
            <w:tcW w:w="1704" w:type="dxa"/>
          </w:tcPr>
          <w:p w:rsidR="002F4175" w:rsidRPr="007E0574" w:rsidRDefault="002F4175" w:rsidP="002F4175">
            <w:pPr>
              <w:rPr>
                <w:b/>
              </w:rPr>
            </w:pPr>
            <w:r w:rsidRPr="007E0574">
              <w:rPr>
                <w:b/>
              </w:rPr>
              <w:t xml:space="preserve">XMI </w:t>
            </w:r>
            <w:r w:rsidRPr="00E4111F">
              <w:rPr>
                <w:b/>
                <w:sz w:val="20"/>
              </w:rPr>
              <w:t>(импорт/експорт)</w:t>
            </w:r>
          </w:p>
        </w:tc>
        <w:tc>
          <w:tcPr>
            <w:tcW w:w="1704" w:type="dxa"/>
            <w:vAlign w:val="center"/>
          </w:tcPr>
          <w:p w:rsidR="002F4175" w:rsidRDefault="005811E1" w:rsidP="00CB2178">
            <w:pPr>
              <w:jc w:val="center"/>
            </w:pPr>
            <w:r>
              <w:t>ДА</w:t>
            </w:r>
          </w:p>
        </w:tc>
        <w:tc>
          <w:tcPr>
            <w:tcW w:w="1704" w:type="dxa"/>
            <w:vAlign w:val="center"/>
          </w:tcPr>
          <w:p w:rsidR="002F4175" w:rsidRDefault="005811E1" w:rsidP="00CB2178">
            <w:pPr>
              <w:jc w:val="center"/>
            </w:pPr>
            <w:r>
              <w:t>ДА</w:t>
            </w:r>
          </w:p>
        </w:tc>
        <w:tc>
          <w:tcPr>
            <w:tcW w:w="1705" w:type="dxa"/>
            <w:vAlign w:val="center"/>
          </w:tcPr>
          <w:p w:rsidR="002F4175" w:rsidRDefault="005811E1" w:rsidP="00CB2178">
            <w:pPr>
              <w:jc w:val="center"/>
            </w:pPr>
            <w:r>
              <w:t>ДА</w:t>
            </w:r>
          </w:p>
        </w:tc>
        <w:tc>
          <w:tcPr>
            <w:tcW w:w="1705" w:type="dxa"/>
            <w:vAlign w:val="center"/>
          </w:tcPr>
          <w:p w:rsidR="002F4175" w:rsidRDefault="005811E1" w:rsidP="00CB2178">
            <w:pPr>
              <w:jc w:val="center"/>
            </w:pPr>
            <w:r>
              <w:t>ДА</w:t>
            </w:r>
          </w:p>
        </w:tc>
      </w:tr>
      <w:tr w:rsidR="0051005C" w:rsidTr="00CB2178">
        <w:trPr>
          <w:cnfStyle w:val="000000010000" w:firstRow="0" w:lastRow="0" w:firstColumn="0" w:lastColumn="0" w:oddVBand="0" w:evenVBand="0" w:oddHBand="0" w:evenHBand="1" w:firstRowFirstColumn="0" w:firstRowLastColumn="0" w:lastRowFirstColumn="0" w:lastRowLastColumn="0"/>
        </w:trPr>
        <w:tc>
          <w:tcPr>
            <w:tcW w:w="1704" w:type="dxa"/>
          </w:tcPr>
          <w:p w:rsidR="005811E1" w:rsidRPr="007E0574" w:rsidRDefault="005811E1" w:rsidP="002F4175">
            <w:pPr>
              <w:rPr>
                <w:b/>
              </w:rPr>
            </w:pPr>
            <w:r w:rsidRPr="007E0574">
              <w:rPr>
                <w:b/>
              </w:rPr>
              <w:t>Генерира следните езици</w:t>
            </w:r>
          </w:p>
        </w:tc>
        <w:tc>
          <w:tcPr>
            <w:tcW w:w="1704" w:type="dxa"/>
            <w:vAlign w:val="center"/>
          </w:tcPr>
          <w:p w:rsidR="005811E1" w:rsidRDefault="005811E1" w:rsidP="00CB2178">
            <w:pPr>
              <w:jc w:val="center"/>
            </w:pPr>
            <w:r w:rsidRPr="007E0574">
              <w:rPr>
                <w:sz w:val="20"/>
              </w:rPr>
              <w:t>ActionScript, C, C#, C++, Delphi, Java, PHP, Python, Visual Basic, Visual Basic .NET, DDL, EJB, XML Schema, Ada, VHDL, Verilog, WSDL, BPEL, Corba IDL</w:t>
            </w:r>
          </w:p>
        </w:tc>
        <w:tc>
          <w:tcPr>
            <w:tcW w:w="1704" w:type="dxa"/>
            <w:vAlign w:val="center"/>
          </w:tcPr>
          <w:p w:rsidR="005811E1" w:rsidRDefault="005811E1" w:rsidP="00CB2178">
            <w:pPr>
              <w:jc w:val="center"/>
            </w:pPr>
            <w:r w:rsidRPr="005811E1">
              <w:t>C++, Java, PHP, IDL, Python</w:t>
            </w:r>
          </w:p>
        </w:tc>
        <w:tc>
          <w:tcPr>
            <w:tcW w:w="1705" w:type="dxa"/>
            <w:vAlign w:val="center"/>
          </w:tcPr>
          <w:p w:rsidR="005811E1" w:rsidRDefault="005811E1" w:rsidP="00CB2178">
            <w:pPr>
              <w:jc w:val="center"/>
            </w:pPr>
            <w:r w:rsidRPr="005811E1">
              <w:t>Java, C#, C++, PHP, Ada, Action Script</w:t>
            </w:r>
          </w:p>
        </w:tc>
        <w:tc>
          <w:tcPr>
            <w:tcW w:w="1705" w:type="dxa"/>
            <w:vAlign w:val="center"/>
          </w:tcPr>
          <w:p w:rsidR="005811E1" w:rsidRDefault="005811E1" w:rsidP="00CB2178">
            <w:pPr>
              <w:jc w:val="center"/>
            </w:pPr>
            <w:r w:rsidRPr="005811E1">
              <w:t>Ada 2005, C/C++, Java</w:t>
            </w:r>
          </w:p>
        </w:tc>
      </w:tr>
      <w:tr w:rsidR="007E0574" w:rsidTr="00CB2178">
        <w:trPr>
          <w:cnfStyle w:val="000000100000" w:firstRow="0" w:lastRow="0" w:firstColumn="0" w:lastColumn="0" w:oddVBand="0" w:evenVBand="0" w:oddHBand="1" w:evenHBand="0" w:firstRowFirstColumn="0" w:firstRowLastColumn="0" w:lastRowFirstColumn="0" w:lastRowLastColumn="0"/>
        </w:trPr>
        <w:tc>
          <w:tcPr>
            <w:tcW w:w="1704" w:type="dxa"/>
          </w:tcPr>
          <w:p w:rsidR="005811E1" w:rsidRPr="007E0574" w:rsidRDefault="005811E1" w:rsidP="002F4175">
            <w:pPr>
              <w:rPr>
                <w:b/>
              </w:rPr>
            </w:pPr>
            <w:r w:rsidRPr="007E0574">
              <w:rPr>
                <w:b/>
              </w:rPr>
              <w:t>Лиценз</w:t>
            </w:r>
          </w:p>
        </w:tc>
        <w:tc>
          <w:tcPr>
            <w:tcW w:w="1704" w:type="dxa"/>
            <w:vAlign w:val="center"/>
          </w:tcPr>
          <w:p w:rsidR="005811E1" w:rsidRPr="005811E1" w:rsidRDefault="0051005C" w:rsidP="00CB2178">
            <w:pPr>
              <w:jc w:val="center"/>
            </w:pPr>
            <w:r>
              <w:t>комерсиален</w:t>
            </w:r>
          </w:p>
        </w:tc>
        <w:tc>
          <w:tcPr>
            <w:tcW w:w="1704" w:type="dxa"/>
            <w:vAlign w:val="center"/>
          </w:tcPr>
          <w:p w:rsidR="005811E1" w:rsidRPr="005811E1" w:rsidRDefault="005811E1" w:rsidP="00CB2178">
            <w:pPr>
              <w:jc w:val="center"/>
            </w:pPr>
            <w:r w:rsidRPr="005811E1">
              <w:t xml:space="preserve">GPL </w:t>
            </w:r>
            <w:r>
              <w:t xml:space="preserve">преди </w:t>
            </w:r>
            <w:r w:rsidRPr="005811E1">
              <w:t>v5.0</w:t>
            </w:r>
          </w:p>
        </w:tc>
        <w:tc>
          <w:tcPr>
            <w:tcW w:w="1705" w:type="dxa"/>
            <w:vAlign w:val="center"/>
          </w:tcPr>
          <w:p w:rsidR="005811E1" w:rsidRPr="005811E1" w:rsidRDefault="0051005C" w:rsidP="00CB2178">
            <w:pPr>
              <w:jc w:val="center"/>
            </w:pPr>
            <w:r>
              <w:t>комерсиален</w:t>
            </w:r>
          </w:p>
        </w:tc>
        <w:tc>
          <w:tcPr>
            <w:tcW w:w="1705" w:type="dxa"/>
            <w:vAlign w:val="center"/>
          </w:tcPr>
          <w:p w:rsidR="005811E1" w:rsidRPr="005811E1" w:rsidRDefault="0051005C" w:rsidP="00CB2178">
            <w:pPr>
              <w:keepNext/>
              <w:jc w:val="center"/>
            </w:pPr>
            <w:r>
              <w:t>EPL</w:t>
            </w:r>
          </w:p>
        </w:tc>
      </w:tr>
      <w:tr w:rsidR="00964099" w:rsidTr="00CB2178">
        <w:trPr>
          <w:cnfStyle w:val="000000010000" w:firstRow="0" w:lastRow="0" w:firstColumn="0" w:lastColumn="0" w:oddVBand="0" w:evenVBand="0" w:oddHBand="0" w:evenHBand="1" w:firstRowFirstColumn="0" w:firstRowLastColumn="0" w:lastRowFirstColumn="0" w:lastRowLastColumn="0"/>
        </w:trPr>
        <w:tc>
          <w:tcPr>
            <w:tcW w:w="1704" w:type="dxa"/>
          </w:tcPr>
          <w:p w:rsidR="00964099" w:rsidRPr="007E0574" w:rsidRDefault="00964099" w:rsidP="002F4175">
            <w:pPr>
              <w:rPr>
                <w:b/>
              </w:rPr>
            </w:pPr>
            <w:r>
              <w:rPr>
                <w:b/>
              </w:rPr>
              <w:t>Коментар</w:t>
            </w:r>
          </w:p>
        </w:tc>
        <w:tc>
          <w:tcPr>
            <w:tcW w:w="1704" w:type="dxa"/>
            <w:vAlign w:val="center"/>
          </w:tcPr>
          <w:p w:rsidR="00964099" w:rsidRDefault="00964099" w:rsidP="00CB2178">
            <w:pPr>
              <w:jc w:val="center"/>
            </w:pPr>
            <w:r w:rsidRPr="00964099">
              <w:rPr>
                <w:sz w:val="20"/>
              </w:rPr>
              <w:t>Въпреки, че Python e споменат като език, който се генерира от средата. Той далеч не е на необходимото ниво</w:t>
            </w:r>
          </w:p>
        </w:tc>
        <w:tc>
          <w:tcPr>
            <w:tcW w:w="1704" w:type="dxa"/>
            <w:vAlign w:val="center"/>
          </w:tcPr>
          <w:p w:rsidR="00964099" w:rsidRPr="005811E1" w:rsidRDefault="00964099" w:rsidP="00CB2178">
            <w:pPr>
              <w:jc w:val="center"/>
            </w:pPr>
            <w:r>
              <w:t>-</w:t>
            </w:r>
          </w:p>
        </w:tc>
        <w:tc>
          <w:tcPr>
            <w:tcW w:w="1705" w:type="dxa"/>
            <w:vAlign w:val="center"/>
          </w:tcPr>
          <w:p w:rsidR="00964099" w:rsidRDefault="00964099" w:rsidP="00CB2178">
            <w:pPr>
              <w:jc w:val="center"/>
            </w:pPr>
            <w:r>
              <w:t>-</w:t>
            </w:r>
          </w:p>
        </w:tc>
        <w:tc>
          <w:tcPr>
            <w:tcW w:w="1705" w:type="dxa"/>
            <w:vAlign w:val="center"/>
          </w:tcPr>
          <w:p w:rsidR="00964099" w:rsidRDefault="00964099" w:rsidP="00CB2178">
            <w:pPr>
              <w:keepNext/>
              <w:jc w:val="center"/>
            </w:pPr>
            <w:r>
              <w:t>-</w:t>
            </w:r>
          </w:p>
        </w:tc>
      </w:tr>
    </w:tbl>
    <w:p w:rsidR="00255D54" w:rsidRPr="00255D54" w:rsidRDefault="00916DB1" w:rsidP="00916DB1">
      <w:pPr>
        <w:pStyle w:val="Caption"/>
      </w:pPr>
      <w:bookmarkStart w:id="419" w:name="_Ref410341651"/>
      <w:bookmarkStart w:id="420" w:name="_Ref397370826"/>
      <w:r>
        <w:t xml:space="preserve">Таблица </w:t>
      </w:r>
      <w:r w:rsidR="00E73236">
        <w:fldChar w:fldCharType="begin"/>
      </w:r>
      <w:r w:rsidR="00E73236">
        <w:instrText xml:space="preserve"> SEQ Таблица \* ARABIC </w:instrText>
      </w:r>
      <w:r w:rsidR="00E73236">
        <w:fldChar w:fldCharType="separate"/>
      </w:r>
      <w:r w:rsidR="00D05633">
        <w:rPr>
          <w:noProof/>
        </w:rPr>
        <w:t>36</w:t>
      </w:r>
      <w:r w:rsidR="00E73236">
        <w:rPr>
          <w:noProof/>
        </w:rPr>
        <w:fldChar w:fldCharType="end"/>
      </w:r>
      <w:bookmarkEnd w:id="419"/>
      <w:r>
        <w:t xml:space="preserve"> (Сравнение на потенциални среди за UML моделиране на софтуерната система)</w:t>
      </w:r>
      <w:bookmarkEnd w:id="420"/>
    </w:p>
    <w:p w:rsidR="00EB179D" w:rsidRDefault="00EB179D" w:rsidP="00EB179D">
      <w:pPr>
        <w:pStyle w:val="Heading3"/>
      </w:pPr>
      <w:bookmarkStart w:id="421" w:name="_Ref397424381"/>
      <w:bookmarkStart w:id="422" w:name="_Ref410497368"/>
      <w:bookmarkStart w:id="423" w:name="_Toc412390736"/>
      <w:r>
        <w:t>Код генератор</w:t>
      </w:r>
      <w:bookmarkEnd w:id="421"/>
      <w:bookmarkEnd w:id="422"/>
      <w:bookmarkEnd w:id="423"/>
    </w:p>
    <w:p w:rsidR="00547ADA" w:rsidRPr="00547ADA" w:rsidRDefault="00547ADA" w:rsidP="00547ADA">
      <w:r>
        <w:t xml:space="preserve">Следва кратко описание на предложените варианти за код генератори от UML модел, както и таблица с тяхното сравнение по критериите от точка </w:t>
      </w:r>
      <w:r w:rsidRPr="00547ADA">
        <w:rPr>
          <w:i/>
        </w:rPr>
        <w:fldChar w:fldCharType="begin"/>
      </w:r>
      <w:r w:rsidRPr="00547ADA">
        <w:rPr>
          <w:i/>
        </w:rPr>
        <w:instrText xml:space="preserve"> REF _Ref410497368 \r \h </w:instrText>
      </w:r>
      <w:r>
        <w:rPr>
          <w:i/>
        </w:rPr>
        <w:instrText xml:space="preserve"> \* MERGEFORMAT </w:instrText>
      </w:r>
      <w:r w:rsidRPr="00547ADA">
        <w:rPr>
          <w:i/>
        </w:rPr>
      </w:r>
      <w:r w:rsidRPr="00547ADA">
        <w:rPr>
          <w:i/>
        </w:rPr>
        <w:fldChar w:fldCharType="separate"/>
      </w:r>
      <w:r w:rsidR="00D05633">
        <w:rPr>
          <w:i/>
        </w:rPr>
        <w:t>4.2.4</w:t>
      </w:r>
      <w:r w:rsidRPr="00547ADA">
        <w:rPr>
          <w:i/>
        </w:rPr>
        <w:fldChar w:fldCharType="end"/>
      </w:r>
      <w:r>
        <w:t>:</w:t>
      </w:r>
    </w:p>
    <w:p w:rsidR="00E94707" w:rsidRDefault="00E94707" w:rsidP="00E94707">
      <w:r w:rsidRPr="00E94707">
        <w:rPr>
          <w:b/>
        </w:rPr>
        <w:t>Acceleo</w:t>
      </w:r>
      <w:r>
        <w:t xml:space="preserve"> </w:t>
      </w:r>
      <w:r w:rsidR="000C487D">
        <w:t>–</w:t>
      </w:r>
      <w:r>
        <w:t xml:space="preserve"> </w:t>
      </w:r>
      <w:r w:rsidR="000C487D">
        <w:t xml:space="preserve">е код генератор с отворен код и компонент от инструментите за моделна разработка (MDT) на </w:t>
      </w:r>
      <w:r w:rsidR="000C487D" w:rsidRPr="000C487D">
        <w:rPr>
          <w:i/>
        </w:rPr>
        <w:t>Eclipse</w:t>
      </w:r>
      <w:r w:rsidR="000C487D">
        <w:t xml:space="preserve">, </w:t>
      </w:r>
      <w:r w:rsidR="0056195B">
        <w:t xml:space="preserve">позволяващ използването на моделно </w:t>
      </w:r>
      <w:r w:rsidR="0056195B">
        <w:lastRenderedPageBreak/>
        <w:t>базиран подход за разработка на приложения. Имплементация е на MOFM2T стандарта.</w:t>
      </w:r>
    </w:p>
    <w:p w:rsidR="00150CF9" w:rsidRDefault="00150CF9" w:rsidP="00150CF9">
      <w:r w:rsidRPr="00150CF9">
        <w:rPr>
          <w:b/>
        </w:rPr>
        <w:t>“Ръчно” написан код генератор</w:t>
      </w:r>
      <w:r>
        <w:t xml:space="preserve"> - Този тип код генератор се очаква да обхожда даден съвместим модел и на базата на елементите на този модел да отпечатва и попълва предварително заготвени файлове (шаблони). Като за целта може да се използват класове, които да представляват всеки файлов шаблон, с метод за отпечатване:</w:t>
      </w:r>
    </w:p>
    <w:p w:rsidR="00150CF9" w:rsidRDefault="00150CF9" w:rsidP="00150CF9"/>
    <w:p w:rsidR="00150CF9" w:rsidRPr="00AC386C" w:rsidRDefault="00150CF9" w:rsidP="00150CF9">
      <w:pPr>
        <w:rPr>
          <w:rFonts w:ascii="Courier New" w:hAnsi="Courier New" w:cs="Courier New"/>
          <w:sz w:val="22"/>
        </w:rPr>
      </w:pPr>
      <w:r>
        <w:tab/>
      </w:r>
      <w:r w:rsidRPr="00AC386C">
        <w:rPr>
          <w:rFonts w:ascii="Courier New" w:hAnsi="Courier New" w:cs="Courier New"/>
          <w:sz w:val="22"/>
        </w:rPr>
        <w:t>void generate(in aModel: Model; out outFile: 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printHeader(aModel,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printContents(aModel,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printFooter(aModel,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w:t>
      </w:r>
    </w:p>
    <w:p w:rsidR="00150CF9" w:rsidRDefault="00150CF9" w:rsidP="00150CF9"/>
    <w:p w:rsidR="00150CF9" w:rsidRDefault="00150CF9" w:rsidP="00150CF9">
      <w:r>
        <w:t>Характерното за такъв тип генератори е ограничената им адаптивност към промени в модела и не особено лесната промяна при необходимост.</w:t>
      </w:r>
    </w:p>
    <w:tbl>
      <w:tblPr>
        <w:tblStyle w:val="TableContemporary"/>
        <w:tblW w:w="0" w:type="auto"/>
        <w:jc w:val="center"/>
        <w:tblLook w:val="04A0" w:firstRow="1" w:lastRow="0" w:firstColumn="1" w:lastColumn="0" w:noHBand="0" w:noVBand="1"/>
      </w:tblPr>
      <w:tblGrid>
        <w:gridCol w:w="2489"/>
        <w:gridCol w:w="2487"/>
        <w:gridCol w:w="3546"/>
      </w:tblGrid>
      <w:tr w:rsidR="00445FC5" w:rsidTr="00D02FE7">
        <w:trPr>
          <w:cnfStyle w:val="100000000000" w:firstRow="1" w:lastRow="0" w:firstColumn="0" w:lastColumn="0" w:oddVBand="0" w:evenVBand="0" w:oddHBand="0" w:evenHBand="0" w:firstRowFirstColumn="0" w:firstRowLastColumn="0" w:lastRowFirstColumn="0" w:lastRowLastColumn="0"/>
          <w:jc w:val="center"/>
        </w:trPr>
        <w:tc>
          <w:tcPr>
            <w:tcW w:w="2489" w:type="dxa"/>
          </w:tcPr>
          <w:p w:rsidR="00445FC5" w:rsidRPr="00CB2178" w:rsidRDefault="00445FC5" w:rsidP="007718B8">
            <w:pPr>
              <w:jc w:val="left"/>
              <w:rPr>
                <w:rFonts w:ascii="Cambria Math" w:hAnsi="Cambria Math"/>
                <w:lang w:val="en-US"/>
              </w:rPr>
            </w:pPr>
            <w:r w:rsidRPr="00CB2178">
              <w:t>Код генератор</w:t>
            </w:r>
          </w:p>
        </w:tc>
        <w:tc>
          <w:tcPr>
            <w:tcW w:w="2487" w:type="dxa"/>
          </w:tcPr>
          <w:p w:rsidR="00445FC5" w:rsidRPr="00CB2178" w:rsidRDefault="001A63F1" w:rsidP="007718B8">
            <w:pPr>
              <w:jc w:val="center"/>
            </w:pPr>
            <w:hyperlink r:id="rId44" w:history="1">
              <w:r w:rsidR="000D01F3" w:rsidRPr="00CB2178">
                <w:rPr>
                  <w:rStyle w:val="Hyperlink"/>
                  <w:rFonts w:ascii="Arial" w:hAnsi="Arial" w:cs="Arial"/>
                </w:rPr>
                <w:t>Acceleo</w:t>
              </w:r>
            </w:hyperlink>
          </w:p>
        </w:tc>
        <w:tc>
          <w:tcPr>
            <w:tcW w:w="3546" w:type="dxa"/>
          </w:tcPr>
          <w:p w:rsidR="00D03081" w:rsidRPr="00CB2178" w:rsidRDefault="005C638D" w:rsidP="007718B8">
            <w:pPr>
              <w:jc w:val="center"/>
            </w:pPr>
            <w:r w:rsidRPr="00CB2178">
              <w:t>“</w:t>
            </w:r>
            <w:r w:rsidR="00D03081" w:rsidRPr="00CB2178">
              <w:t>Ръчно</w:t>
            </w:r>
            <w:r w:rsidRPr="00CB2178">
              <w:t>”</w:t>
            </w:r>
            <w:r w:rsidR="00D03081" w:rsidRPr="00CB2178">
              <w:t xml:space="preserve"> написан</w:t>
            </w:r>
          </w:p>
          <w:p w:rsidR="00AE258D" w:rsidRPr="00CB2178" w:rsidRDefault="00AE258D" w:rsidP="00150CF9">
            <w:pPr>
              <w:jc w:val="center"/>
            </w:pPr>
            <w:r w:rsidRPr="00CB2178">
              <w:t>код генератор</w:t>
            </w:r>
          </w:p>
        </w:tc>
      </w:tr>
      <w:tr w:rsidR="00CC2F44" w:rsidTr="00D02FE7">
        <w:trPr>
          <w:cnfStyle w:val="000000100000" w:firstRow="0" w:lastRow="0" w:firstColumn="0" w:lastColumn="0" w:oddVBand="0" w:evenVBand="0" w:oddHBand="1" w:evenHBand="0" w:firstRowFirstColumn="0" w:firstRowLastColumn="0" w:lastRowFirstColumn="0" w:lastRowLastColumn="0"/>
          <w:jc w:val="center"/>
        </w:trPr>
        <w:tc>
          <w:tcPr>
            <w:tcW w:w="2489" w:type="dxa"/>
            <w:vAlign w:val="center"/>
          </w:tcPr>
          <w:p w:rsidR="00CC2F44" w:rsidRPr="00292F6B" w:rsidRDefault="00CC2F44" w:rsidP="00CB2178">
            <w:pPr>
              <w:jc w:val="left"/>
              <w:rPr>
                <w:b/>
              </w:rPr>
            </w:pPr>
            <w:r w:rsidRPr="00292F6B">
              <w:rPr>
                <w:b/>
              </w:rPr>
              <w:t>Платформа</w:t>
            </w:r>
          </w:p>
        </w:tc>
        <w:tc>
          <w:tcPr>
            <w:tcW w:w="2487" w:type="dxa"/>
            <w:vAlign w:val="center"/>
          </w:tcPr>
          <w:p w:rsidR="00CC2F44" w:rsidRDefault="00CC2F44" w:rsidP="00CB2178">
            <w:pPr>
              <w:jc w:val="center"/>
            </w:pPr>
            <w:r>
              <w:t>Преносим (Java/Eclipse базиран)</w:t>
            </w:r>
          </w:p>
        </w:tc>
        <w:tc>
          <w:tcPr>
            <w:tcW w:w="3546" w:type="dxa"/>
            <w:vAlign w:val="center"/>
          </w:tcPr>
          <w:p w:rsidR="00CC2F44" w:rsidRDefault="00421B1F" w:rsidP="00CB2178">
            <w:pPr>
              <w:jc w:val="center"/>
            </w:pPr>
            <w:r>
              <w:t>з</w:t>
            </w:r>
            <w:r w:rsidR="00CC2F44">
              <w:t>ависим</w:t>
            </w:r>
            <w:r>
              <w:t>а</w:t>
            </w:r>
            <w:r w:rsidR="00CC2F44">
              <w:t xml:space="preserve"> от избрания език за програмиране</w:t>
            </w:r>
          </w:p>
        </w:tc>
      </w:tr>
      <w:tr w:rsidR="0052345B" w:rsidTr="00D02FE7">
        <w:trPr>
          <w:cnfStyle w:val="000000010000" w:firstRow="0" w:lastRow="0" w:firstColumn="0" w:lastColumn="0" w:oddVBand="0" w:evenVBand="0" w:oddHBand="0" w:evenHBand="1" w:firstRowFirstColumn="0" w:firstRowLastColumn="0" w:lastRowFirstColumn="0" w:lastRowLastColumn="0"/>
          <w:jc w:val="center"/>
        </w:trPr>
        <w:tc>
          <w:tcPr>
            <w:tcW w:w="2489" w:type="dxa"/>
            <w:vAlign w:val="center"/>
          </w:tcPr>
          <w:p w:rsidR="0052345B" w:rsidRPr="00292F6B" w:rsidRDefault="0052345B" w:rsidP="00CB2178">
            <w:pPr>
              <w:jc w:val="left"/>
              <w:rPr>
                <w:b/>
              </w:rPr>
            </w:pPr>
            <w:r w:rsidRPr="00292F6B">
              <w:rPr>
                <w:b/>
              </w:rPr>
              <w:t>Стандарт</w:t>
            </w:r>
          </w:p>
        </w:tc>
        <w:tc>
          <w:tcPr>
            <w:tcW w:w="2487" w:type="dxa"/>
            <w:vAlign w:val="center"/>
          </w:tcPr>
          <w:p w:rsidR="0052345B" w:rsidRDefault="0052345B" w:rsidP="00CB2178">
            <w:pPr>
              <w:jc w:val="center"/>
            </w:pPr>
            <w:r w:rsidRPr="004518D2">
              <w:rPr>
                <w:b/>
                <w:i/>
              </w:rPr>
              <w:t>MOFM2T</w:t>
            </w:r>
            <w:r w:rsidR="0066386D">
              <w:t>/</w:t>
            </w:r>
            <w:r w:rsidR="0066386D" w:rsidRPr="004518D2">
              <w:rPr>
                <w:b/>
                <w:i/>
              </w:rPr>
              <w:t>EMF</w:t>
            </w:r>
            <w:r w:rsidR="0066386D">
              <w:t xml:space="preserve"> съвместим</w:t>
            </w:r>
          </w:p>
        </w:tc>
        <w:tc>
          <w:tcPr>
            <w:tcW w:w="3546" w:type="dxa"/>
            <w:vAlign w:val="center"/>
          </w:tcPr>
          <w:p w:rsidR="0052345B" w:rsidRDefault="0052345B" w:rsidP="00CB2178">
            <w:pPr>
              <w:jc w:val="center"/>
            </w:pPr>
            <w:r>
              <w:t>няма</w:t>
            </w:r>
          </w:p>
        </w:tc>
      </w:tr>
      <w:tr w:rsidR="00CC2F44" w:rsidTr="00D02FE7">
        <w:trPr>
          <w:cnfStyle w:val="000000100000" w:firstRow="0" w:lastRow="0" w:firstColumn="0" w:lastColumn="0" w:oddVBand="0" w:evenVBand="0" w:oddHBand="1" w:evenHBand="0" w:firstRowFirstColumn="0" w:firstRowLastColumn="0" w:lastRowFirstColumn="0" w:lastRowLastColumn="0"/>
          <w:jc w:val="center"/>
        </w:trPr>
        <w:tc>
          <w:tcPr>
            <w:tcW w:w="2489" w:type="dxa"/>
            <w:vAlign w:val="center"/>
          </w:tcPr>
          <w:p w:rsidR="00CC2F44" w:rsidRPr="00292F6B" w:rsidRDefault="007718B8" w:rsidP="00CB2178">
            <w:pPr>
              <w:jc w:val="left"/>
              <w:rPr>
                <w:b/>
              </w:rPr>
            </w:pPr>
            <w:r w:rsidRPr="00292F6B">
              <w:rPr>
                <w:b/>
              </w:rPr>
              <w:t>Възможност за разширяване на генерирания код</w:t>
            </w:r>
          </w:p>
        </w:tc>
        <w:tc>
          <w:tcPr>
            <w:tcW w:w="2487" w:type="dxa"/>
            <w:vAlign w:val="center"/>
          </w:tcPr>
          <w:p w:rsidR="00CC2F44" w:rsidRDefault="00D852EC" w:rsidP="00CB2178">
            <w:pPr>
              <w:jc w:val="center"/>
            </w:pPr>
            <w:r>
              <w:t>н</w:t>
            </w:r>
            <w:r w:rsidR="00C70193">
              <w:t>еограничена</w:t>
            </w:r>
          </w:p>
        </w:tc>
        <w:tc>
          <w:tcPr>
            <w:tcW w:w="3546" w:type="dxa"/>
            <w:vAlign w:val="center"/>
          </w:tcPr>
          <w:p w:rsidR="00CC2F44" w:rsidRDefault="00FC5B42" w:rsidP="00CB2178">
            <w:pPr>
              <w:jc w:val="center"/>
            </w:pPr>
            <w:r>
              <w:t>о</w:t>
            </w:r>
            <w:r w:rsidR="00C70193">
              <w:t>граничена</w:t>
            </w:r>
          </w:p>
        </w:tc>
      </w:tr>
      <w:tr w:rsidR="00496B07" w:rsidTr="00D02FE7">
        <w:trPr>
          <w:cnfStyle w:val="000000010000" w:firstRow="0" w:lastRow="0" w:firstColumn="0" w:lastColumn="0" w:oddVBand="0" w:evenVBand="0" w:oddHBand="0" w:evenHBand="1" w:firstRowFirstColumn="0" w:firstRowLastColumn="0" w:lastRowFirstColumn="0" w:lastRowLastColumn="0"/>
          <w:jc w:val="center"/>
        </w:trPr>
        <w:tc>
          <w:tcPr>
            <w:tcW w:w="2489" w:type="dxa"/>
            <w:vAlign w:val="center"/>
          </w:tcPr>
          <w:p w:rsidR="00496B07" w:rsidRPr="00292F6B" w:rsidRDefault="00496B07" w:rsidP="00CB2178">
            <w:pPr>
              <w:jc w:val="left"/>
              <w:rPr>
                <w:b/>
              </w:rPr>
            </w:pPr>
            <w:r w:rsidRPr="00292F6B">
              <w:rPr>
                <w:b/>
              </w:rPr>
              <w:t>Време за подготовка преди употреба</w:t>
            </w:r>
          </w:p>
        </w:tc>
        <w:tc>
          <w:tcPr>
            <w:tcW w:w="2487" w:type="dxa"/>
            <w:vAlign w:val="center"/>
          </w:tcPr>
          <w:p w:rsidR="00496B07" w:rsidRDefault="00070D25" w:rsidP="00CB2178">
            <w:pPr>
              <w:jc w:val="center"/>
            </w:pPr>
            <w:r>
              <w:t>3 дена</w:t>
            </w:r>
          </w:p>
          <w:p w:rsidR="00496B07" w:rsidRDefault="00496B07" w:rsidP="00CB2178">
            <w:pPr>
              <w:jc w:val="center"/>
            </w:pPr>
            <w:r>
              <w:t>(при наличен EMF базиран входен модел)</w:t>
            </w:r>
          </w:p>
        </w:tc>
        <w:tc>
          <w:tcPr>
            <w:tcW w:w="3546" w:type="dxa"/>
            <w:vAlign w:val="center"/>
          </w:tcPr>
          <w:p w:rsidR="00496B07" w:rsidRDefault="007F04AF" w:rsidP="00CB2178">
            <w:pPr>
              <w:jc w:val="center"/>
            </w:pPr>
            <w:r>
              <w:t>2</w:t>
            </w:r>
            <w:r w:rsidR="00496B07">
              <w:t xml:space="preserve"> седмиц</w:t>
            </w:r>
            <w:r w:rsidR="006E31DE">
              <w:t>и</w:t>
            </w:r>
          </w:p>
          <w:p w:rsidR="00496B07" w:rsidRDefault="00496B07" w:rsidP="00CB2178">
            <w:pPr>
              <w:keepNext/>
              <w:jc w:val="center"/>
            </w:pPr>
            <w:r>
              <w:t>(дизайн/имплементация/тест)</w:t>
            </w:r>
          </w:p>
        </w:tc>
      </w:tr>
    </w:tbl>
    <w:p w:rsidR="00FC5A7F" w:rsidRPr="008F427A" w:rsidRDefault="0038040A" w:rsidP="0038040A">
      <w:pPr>
        <w:pStyle w:val="Caption"/>
      </w:pPr>
      <w:r>
        <w:t xml:space="preserve">Таблица </w:t>
      </w:r>
      <w:r w:rsidR="00E73236">
        <w:fldChar w:fldCharType="begin"/>
      </w:r>
      <w:r w:rsidR="00E73236">
        <w:instrText xml:space="preserve"> SEQ Таблица \* ARABIC </w:instrText>
      </w:r>
      <w:r w:rsidR="00E73236">
        <w:fldChar w:fldCharType="separate"/>
      </w:r>
      <w:r w:rsidR="00D05633">
        <w:rPr>
          <w:noProof/>
        </w:rPr>
        <w:t>37</w:t>
      </w:r>
      <w:r w:rsidR="00E73236">
        <w:rPr>
          <w:noProof/>
        </w:rPr>
        <w:fldChar w:fldCharType="end"/>
      </w:r>
      <w:r>
        <w:t xml:space="preserve"> (Сравнение на потенциални код генератори за софтуерната система)</w:t>
      </w:r>
    </w:p>
    <w:p w:rsidR="00C3793A" w:rsidRDefault="00505D85" w:rsidP="004F7C72">
      <w:pPr>
        <w:pStyle w:val="Heading2"/>
      </w:pPr>
      <w:bookmarkStart w:id="424" w:name="_Toc397093002"/>
      <w:bookmarkStart w:id="425" w:name="_Toc412390737"/>
      <w:r w:rsidRPr="008F427A">
        <w:t>Избор</w:t>
      </w:r>
      <w:r>
        <w:rPr>
          <w:lang w:val="ru-RU"/>
        </w:rPr>
        <w:t xml:space="preserve"> на</w:t>
      </w:r>
      <w:r w:rsidRPr="008F427A">
        <w:t xml:space="preserve"> средствата</w:t>
      </w:r>
      <w:bookmarkEnd w:id="424"/>
      <w:bookmarkEnd w:id="425"/>
    </w:p>
    <w:p w:rsidR="00022F3A" w:rsidRDefault="00022F3A" w:rsidP="00022F3A">
      <w:pPr>
        <w:pStyle w:val="Heading3"/>
      </w:pPr>
      <w:bookmarkStart w:id="426" w:name="_Ref411105135"/>
      <w:bookmarkStart w:id="427" w:name="_Toc412390738"/>
      <w:r>
        <w:t>Език за програмиране</w:t>
      </w:r>
      <w:bookmarkEnd w:id="426"/>
      <w:bookmarkEnd w:id="427"/>
    </w:p>
    <w:p w:rsidR="008D29D5" w:rsidRDefault="0065676D" w:rsidP="008455C7">
      <w:r>
        <w:t xml:space="preserve">Както става ясно от заданието, основно изискване към системата е да прави текстови анализ на </w:t>
      </w:r>
      <w:r w:rsidR="008455C7">
        <w:t xml:space="preserve">кода на съществуваща софтуерна система, от което произлиза и изискването използвания език да е от високо ниво и добра </w:t>
      </w:r>
      <w:r w:rsidR="008F427A">
        <w:t>поддръжка</w:t>
      </w:r>
      <w:r w:rsidR="008455C7">
        <w:t xml:space="preserve"> на работа с регулярни изрази. Всички от предложените езици</w:t>
      </w:r>
      <w:r w:rsidR="006C3CD0">
        <w:t>(</w:t>
      </w:r>
      <w:r w:rsidR="00C67016" w:rsidRPr="00C67016">
        <w:rPr>
          <w:i/>
        </w:rPr>
        <w:fldChar w:fldCharType="begin"/>
      </w:r>
      <w:r w:rsidR="00C67016" w:rsidRPr="00C67016">
        <w:rPr>
          <w:i/>
        </w:rPr>
        <w:instrText xml:space="preserve"> REF _Ref410341549 \h </w:instrText>
      </w:r>
      <w:r w:rsidR="00C67016">
        <w:rPr>
          <w:i/>
        </w:rPr>
        <w:instrText xml:space="preserve"> \* MERGEFORMAT </w:instrText>
      </w:r>
      <w:r w:rsidR="00C67016" w:rsidRPr="00C67016">
        <w:rPr>
          <w:i/>
        </w:rPr>
      </w:r>
      <w:r w:rsidR="00C67016" w:rsidRPr="00C67016">
        <w:rPr>
          <w:i/>
        </w:rPr>
        <w:fldChar w:fldCharType="separate"/>
      </w:r>
      <w:r w:rsidR="00D05633" w:rsidRPr="00D05633">
        <w:rPr>
          <w:i/>
        </w:rPr>
        <w:t xml:space="preserve">Таблица </w:t>
      </w:r>
      <w:r w:rsidR="00D05633" w:rsidRPr="00D05633">
        <w:rPr>
          <w:i/>
          <w:noProof/>
        </w:rPr>
        <w:t>35</w:t>
      </w:r>
      <w:r w:rsidR="00C67016" w:rsidRPr="00C67016">
        <w:rPr>
          <w:i/>
        </w:rPr>
        <w:fldChar w:fldCharType="end"/>
      </w:r>
      <w:r w:rsidR="006C3CD0">
        <w:t>)</w:t>
      </w:r>
      <w:r w:rsidR="008455C7">
        <w:t xml:space="preserve"> са от високо ниво, но C++ и C# имат някой ограничения: при </w:t>
      </w:r>
      <w:r w:rsidR="008455C7">
        <w:lastRenderedPageBreak/>
        <w:t>C++ има възможност за използване на библиотека</w:t>
      </w:r>
      <w:r w:rsidR="0078452E">
        <w:t xml:space="preserve"> с отворен код (</w:t>
      </w:r>
      <w:hyperlink r:id="rId45" w:history="1">
        <w:r w:rsidR="0078452E" w:rsidRPr="0078452E">
          <w:rPr>
            <w:rStyle w:val="Hyperlink"/>
            <w:rFonts w:cs="Arial"/>
          </w:rPr>
          <w:t>PCRE</w:t>
        </w:r>
      </w:hyperlink>
      <w:r w:rsidR="0078452E">
        <w:t>), която би донесла допълнителни зависимост на системата към външна библиотека, докато при C#</w:t>
      </w:r>
      <w:r w:rsidR="00975724">
        <w:t xml:space="preserve"> </w:t>
      </w:r>
      <w:r w:rsidR="0078452E">
        <w:t xml:space="preserve">има налична </w:t>
      </w:r>
      <w:r w:rsidR="008F427A">
        <w:t>поддръжка</w:t>
      </w:r>
      <w:r w:rsidR="0078452E">
        <w:t xml:space="preserve"> по подразбиране, но за сметка на това е </w:t>
      </w:r>
      <w:r w:rsidR="008E47D1">
        <w:t>слабо</w:t>
      </w:r>
      <w:r w:rsidR="0078452E">
        <w:t xml:space="preserve"> документирана според </w:t>
      </w:r>
      <w:r w:rsidR="0078452E" w:rsidRPr="00415F70">
        <w:rPr>
          <w:b/>
        </w:rPr>
        <w:t>[</w:t>
      </w:r>
      <w:r w:rsidR="00415F70" w:rsidRPr="00415F70">
        <w:rPr>
          <w:b/>
        </w:rPr>
        <w:t>R12</w:t>
      </w:r>
      <w:r w:rsidR="0078452E" w:rsidRPr="00415F70">
        <w:rPr>
          <w:b/>
        </w:rPr>
        <w:t>]</w:t>
      </w:r>
      <w:r w:rsidR="00415F70" w:rsidRPr="009C0CFA">
        <w:t>.</w:t>
      </w:r>
      <w:r w:rsidR="008D29D5">
        <w:t xml:space="preserve"> </w:t>
      </w:r>
    </w:p>
    <w:p w:rsidR="008D29D5" w:rsidRDefault="008D29D5" w:rsidP="008455C7">
      <w:r>
        <w:t xml:space="preserve">Всички предложени езици поддържат обектно ориентирано програмиране. Това е основно изискване, тъй като това ще допринесе за по-лесната </w:t>
      </w:r>
      <w:r w:rsidR="008F427A">
        <w:t>поддръжка</w:t>
      </w:r>
      <w:r>
        <w:t xml:space="preserve"> на системата, разбира се, само по себе си не е достатъчно условие, на първо място е важно системата да има строен дизайн, за което са добавени допълнителни изисквания.</w:t>
      </w:r>
    </w:p>
    <w:p w:rsidR="008D29D5" w:rsidRPr="008D29D5" w:rsidRDefault="008D29D5" w:rsidP="00D36C97">
      <w:r>
        <w:t xml:space="preserve">От гледна точка на преносимост, предложения C++ изостава от останалите, тъй като </w:t>
      </w:r>
      <w:r w:rsidR="0033032C">
        <w:t>е компилиран за разлика от останалите, които са</w:t>
      </w:r>
      <w:r>
        <w:t xml:space="preserve"> интерпретиран</w:t>
      </w:r>
      <w:r w:rsidR="0033032C">
        <w:t>и езици и позволяват много по-лесна преносимост.</w:t>
      </w:r>
    </w:p>
    <w:p w:rsidR="008D29D5" w:rsidRDefault="006A665B" w:rsidP="002615DA">
      <w:r>
        <w:t xml:space="preserve">На базата на изследването направено в </w:t>
      </w:r>
      <w:r w:rsidRPr="009378C6">
        <w:rPr>
          <w:i/>
        </w:rPr>
        <w:fldChar w:fldCharType="begin"/>
      </w:r>
      <w:r w:rsidRPr="009378C6">
        <w:rPr>
          <w:i/>
        </w:rPr>
        <w:instrText xml:space="preserve"> REF _Ref397354012 \r \h </w:instrText>
      </w:r>
      <w:r w:rsidR="009378C6">
        <w:rPr>
          <w:i/>
        </w:rPr>
        <w:instrText xml:space="preserve"> \* MERGEFORMAT </w:instrText>
      </w:r>
      <w:r w:rsidRPr="009378C6">
        <w:rPr>
          <w:i/>
        </w:rPr>
      </w:r>
      <w:r w:rsidRPr="009378C6">
        <w:rPr>
          <w:i/>
        </w:rPr>
        <w:fldChar w:fldCharType="separate"/>
      </w:r>
      <w:r w:rsidR="00D05633">
        <w:rPr>
          <w:i/>
        </w:rPr>
        <w:t>Приложение 3</w:t>
      </w:r>
      <w:r w:rsidRPr="009378C6">
        <w:rPr>
          <w:i/>
        </w:rPr>
        <w:fldChar w:fldCharType="end"/>
      </w:r>
      <w:r w:rsidR="009378C6">
        <w:t xml:space="preserve"> можем да заключим, че от предложените езици, Python е с най-голяма степен на изразителност. Това е от голяма полза тъй като софтуерната система, ще се разработва от един човек.</w:t>
      </w:r>
    </w:p>
    <w:p w:rsidR="009378C6" w:rsidRDefault="009378C6" w:rsidP="002615DA">
      <w:r>
        <w:t xml:space="preserve">Необходимостта за разширяване с други езици произлиза от факта, че след добавяне на нови изисквания към системата, биха могли да се отличат части от кода, които се изпълняват неефективно и би било изгодно те да се пренапишат на език, </w:t>
      </w:r>
      <w:r w:rsidR="00957255">
        <w:t xml:space="preserve">с </w:t>
      </w:r>
      <w:r>
        <w:t>който се изпълнява</w:t>
      </w:r>
      <w:r w:rsidR="00957255">
        <w:t>т</w:t>
      </w:r>
      <w:r>
        <w:t xml:space="preserve"> по-ефективно от </w:t>
      </w:r>
      <w:r w:rsidR="00957255">
        <w:t>първоначално избрания</w:t>
      </w:r>
      <w:r>
        <w:t>. Естествено по този начин оставяме възможността за достъп до библиотеки, които не са написани на избрания език за програмиране.</w:t>
      </w:r>
      <w:r w:rsidR="00D51960">
        <w:t xml:space="preserve"> Всички от предложените езици имат различни възможности за разширяване</w:t>
      </w:r>
      <w:r w:rsidR="00EC3DE5">
        <w:t>.</w:t>
      </w:r>
    </w:p>
    <w:p w:rsidR="00975724" w:rsidRDefault="00975724" w:rsidP="002615DA"/>
    <w:p w:rsidR="00975724" w:rsidRDefault="00975724" w:rsidP="002615DA">
      <w:r>
        <w:t xml:space="preserve">Като избор на език за програмиране </w:t>
      </w:r>
      <w:r w:rsidR="003C5DAB">
        <w:t>се спираме на</w:t>
      </w:r>
      <w:r>
        <w:t xml:space="preserve"> </w:t>
      </w:r>
      <w:r w:rsidRPr="00117016">
        <w:rPr>
          <w:b/>
        </w:rPr>
        <w:t>Python</w:t>
      </w:r>
      <w:r>
        <w:t>, тъй като той отговаря на всички изисквания и се представя най-добре в степента си на изразителност, тази характеристика ще намали времето за разработка на системата. Естествено тъй като софтуерната система ще се генерира от модел, в който ще бъде заложена голяма част от бизнес логиката за решаване на проблема, не е изключено на по-късен етап да се премине към друг по-изгоден език, разбира се, след внимателно планиране.</w:t>
      </w:r>
    </w:p>
    <w:p w:rsidR="009378C6" w:rsidRDefault="00975724" w:rsidP="002615DA">
      <w:pPr>
        <w:rPr>
          <w:b/>
        </w:rPr>
      </w:pPr>
      <w:r>
        <w:t xml:space="preserve">Версията, на която се спираме е </w:t>
      </w:r>
      <w:r w:rsidRPr="00117016">
        <w:rPr>
          <w:b/>
        </w:rPr>
        <w:t xml:space="preserve">Python </w:t>
      </w:r>
      <w:r w:rsidR="00B7134F">
        <w:rPr>
          <w:b/>
        </w:rPr>
        <w:t>2.7.5</w:t>
      </w:r>
    </w:p>
    <w:p w:rsidR="0052085E" w:rsidRDefault="0052085E" w:rsidP="0052085E">
      <w:pPr>
        <w:pStyle w:val="Heading3"/>
      </w:pPr>
      <w:bookmarkStart w:id="428" w:name="_Toc412390739"/>
      <w:r>
        <w:t>Формат за представяне на UML</w:t>
      </w:r>
      <w:bookmarkEnd w:id="428"/>
    </w:p>
    <w:p w:rsidR="0052085E" w:rsidRDefault="0052085E" w:rsidP="0052085E">
      <w:r>
        <w:t xml:space="preserve">Тъй като нашата цел (произлизаща не директно от заданието, а по-скоро от очакваните ползи на решението, точка </w:t>
      </w:r>
      <w:r w:rsidRPr="005D0F2C">
        <w:rPr>
          <w:i/>
        </w:rPr>
        <w:fldChar w:fldCharType="begin"/>
      </w:r>
      <w:r w:rsidRPr="005D0F2C">
        <w:rPr>
          <w:i/>
        </w:rPr>
        <w:instrText xml:space="preserve"> REF _Ref410250726 \r \h </w:instrText>
      </w:r>
      <w:r>
        <w:rPr>
          <w:i/>
        </w:rPr>
        <w:instrText xml:space="preserve"> \* MERGEFORMAT </w:instrText>
      </w:r>
      <w:r w:rsidRPr="005D0F2C">
        <w:rPr>
          <w:i/>
        </w:rPr>
      </w:r>
      <w:r w:rsidRPr="005D0F2C">
        <w:rPr>
          <w:i/>
        </w:rPr>
        <w:fldChar w:fldCharType="separate"/>
      </w:r>
      <w:r w:rsidR="00D05633">
        <w:rPr>
          <w:i/>
        </w:rPr>
        <w:t>1.6</w:t>
      </w:r>
      <w:r w:rsidRPr="005D0F2C">
        <w:rPr>
          <w:i/>
        </w:rPr>
        <w:fldChar w:fldCharType="end"/>
      </w:r>
      <w:r>
        <w:t>) е създаването на модел и представянето му във формат позволяващ интероперативност между различни видове инструменти (без ограничение да са разработени от даден производител) за обектно ориентирано моделиране, избираме отворения, предвиден и специфициран от същата организация, която разработва UML, a именно XMI формат.</w:t>
      </w:r>
    </w:p>
    <w:p w:rsidR="00D02FE7" w:rsidRDefault="0052085E" w:rsidP="0052085E">
      <w:r>
        <w:t xml:space="preserve">Тъй като съвременната и </w:t>
      </w:r>
      <w:r w:rsidR="002925D3">
        <w:t>препоръчвана</w:t>
      </w:r>
      <w:r w:rsidR="00FA02CC">
        <w:t xml:space="preserve"> версия на </w:t>
      </w:r>
      <w:r w:rsidR="00FA02CC" w:rsidRPr="001B5642">
        <w:rPr>
          <w:b/>
        </w:rPr>
        <w:t>UML</w:t>
      </w:r>
      <w:r w:rsidR="00FA02CC">
        <w:t xml:space="preserve"> е версия </w:t>
      </w:r>
      <w:r w:rsidR="00FA02CC" w:rsidRPr="001B5642">
        <w:rPr>
          <w:b/>
        </w:rPr>
        <w:t>2.4.1</w:t>
      </w:r>
      <w:r w:rsidR="00FA02CC">
        <w:t xml:space="preserve">, същата е версията и на </w:t>
      </w:r>
      <w:r w:rsidR="00FA02CC" w:rsidRPr="001B5642">
        <w:rPr>
          <w:b/>
        </w:rPr>
        <w:t>XMI</w:t>
      </w:r>
      <w:r w:rsidR="00FA02CC">
        <w:t xml:space="preserve"> формата, който ще използваме.</w:t>
      </w:r>
    </w:p>
    <w:p w:rsidR="00D02FE7" w:rsidRDefault="00D02FE7">
      <w:pPr>
        <w:spacing w:after="0"/>
        <w:jc w:val="left"/>
      </w:pPr>
      <w:r>
        <w:br w:type="page"/>
      </w:r>
    </w:p>
    <w:p w:rsidR="006C3CD0" w:rsidRDefault="006C3CD0" w:rsidP="006C3CD0">
      <w:pPr>
        <w:pStyle w:val="Heading3"/>
      </w:pPr>
      <w:bookmarkStart w:id="429" w:name="_Ref409885591"/>
      <w:bookmarkStart w:id="430" w:name="_Toc412390740"/>
      <w:r>
        <w:lastRenderedPageBreak/>
        <w:t>Среда за разработване на UML модел</w:t>
      </w:r>
      <w:bookmarkEnd w:id="429"/>
      <w:bookmarkEnd w:id="430"/>
    </w:p>
    <w:p w:rsidR="003A66FB" w:rsidRDefault="00AD62A3" w:rsidP="002615DA">
      <w:r>
        <w:t>Предложените среди за разработване на UML модел (</w:t>
      </w:r>
      <w:r w:rsidR="00E75A6B" w:rsidRPr="00E75A6B">
        <w:rPr>
          <w:i/>
        </w:rPr>
        <w:fldChar w:fldCharType="begin"/>
      </w:r>
      <w:r w:rsidR="00E75A6B" w:rsidRPr="00E75A6B">
        <w:rPr>
          <w:i/>
        </w:rPr>
        <w:instrText xml:space="preserve"> REF _Ref410341651 \h </w:instrText>
      </w:r>
      <w:r w:rsidR="00E75A6B">
        <w:rPr>
          <w:i/>
        </w:rPr>
        <w:instrText xml:space="preserve"> \* MERGEFORMAT </w:instrText>
      </w:r>
      <w:r w:rsidR="00E75A6B" w:rsidRPr="00E75A6B">
        <w:rPr>
          <w:i/>
        </w:rPr>
      </w:r>
      <w:r w:rsidR="00E75A6B" w:rsidRPr="00E75A6B">
        <w:rPr>
          <w:i/>
        </w:rPr>
        <w:fldChar w:fldCharType="separate"/>
      </w:r>
      <w:r w:rsidR="00D05633" w:rsidRPr="00D05633">
        <w:rPr>
          <w:i/>
        </w:rPr>
        <w:t xml:space="preserve">Таблица </w:t>
      </w:r>
      <w:r w:rsidR="00D05633" w:rsidRPr="00D05633">
        <w:rPr>
          <w:i/>
          <w:noProof/>
        </w:rPr>
        <w:t>36</w:t>
      </w:r>
      <w:r w:rsidR="00E75A6B" w:rsidRPr="00E75A6B">
        <w:rPr>
          <w:i/>
        </w:rPr>
        <w:fldChar w:fldCharType="end"/>
      </w:r>
      <w:r>
        <w:t>)</w:t>
      </w:r>
      <w:r w:rsidR="00A743BE">
        <w:t xml:space="preserve"> поддържат работа с UML 2.x. Мотивацията да се използва UML 2.x се крие зад факта, че ще р</w:t>
      </w:r>
      <w:r w:rsidR="003A66FB">
        <w:t>азработваме обектно ориентирана</w:t>
      </w:r>
      <w:r w:rsidR="00A743BE">
        <w:t xml:space="preserve"> софтуерна система, а той се е доказал с времето като подходящ модел за такава разработка.</w:t>
      </w:r>
    </w:p>
    <w:p w:rsidR="006C3CD0" w:rsidRDefault="003A66FB" w:rsidP="002615DA">
      <w:r>
        <w:t xml:space="preserve">Тъй като имаме изискване за генериране на код от разработвания модел, е необходимо средата за разработка да </w:t>
      </w:r>
      <w:r w:rsidR="002925D3">
        <w:t>подлъжа</w:t>
      </w:r>
      <w:r>
        <w:t xml:space="preserve"> моделно разработвана архитектура</w:t>
      </w:r>
      <w:r w:rsidR="00574D4B">
        <w:t xml:space="preserve"> </w:t>
      </w:r>
      <w:r>
        <w:t>(MDA)</w:t>
      </w:r>
      <w:r w:rsidR="00A175A8">
        <w:t xml:space="preserve">, което е и характеристика на всяка една от </w:t>
      </w:r>
      <w:r w:rsidR="00BD05D7">
        <w:t>предл</w:t>
      </w:r>
      <w:r w:rsidR="00A175A8">
        <w:t>ожените среди.</w:t>
      </w:r>
    </w:p>
    <w:p w:rsidR="00BE5F3C" w:rsidRDefault="00BE5F3C" w:rsidP="002615DA">
      <w:r>
        <w:t>Необходимостта да може средата за разработка да поддържа импорт и експорт на XMI файлове се поражда от потенциалната възможност в бъдеще да се премине към друга система за моделиране. Възможността да експортираме системата в отворен формат ще ни позволи едно такова начинание.</w:t>
      </w:r>
    </w:p>
    <w:p w:rsidR="009D0FFF" w:rsidRDefault="009D0FFF" w:rsidP="002615DA">
      <w:r>
        <w:t>Както се вижда от таблицата само 2 от средите поддържат код генерация на избрания език</w:t>
      </w:r>
      <w:r w:rsidR="00574D4B">
        <w:t xml:space="preserve"> </w:t>
      </w:r>
      <w:r>
        <w:t xml:space="preserve">(Python), което означава, че избора ни се свежда до тези 2. Освен това както е видно и от коментара в таблицата </w:t>
      </w:r>
      <w:r w:rsidR="00115CD8">
        <w:t>тестова генерация на Python код от Enterprise Architect</w:t>
      </w:r>
      <w:r w:rsidR="00574D4B">
        <w:t xml:space="preserve"> </w:t>
      </w:r>
      <w:r w:rsidR="00115CD8">
        <w:t>(версия 10) показа незадоволителни резултати.</w:t>
      </w:r>
      <w:r w:rsidR="00DC43AC">
        <w:t xml:space="preserve"> За сметка на това кратък тест с примерен модел от BoUML показа, че генерирания Python код отговаря на всички изисквания от секция </w:t>
      </w:r>
      <w:r w:rsidR="00DC43AC">
        <w:fldChar w:fldCharType="begin"/>
      </w:r>
      <w:r w:rsidR="00DC43AC">
        <w:instrText xml:space="preserve"> REF _Ref397422090 \r \h </w:instrText>
      </w:r>
      <w:r w:rsidR="00DC43AC">
        <w:fldChar w:fldCharType="separate"/>
      </w:r>
      <w:r w:rsidR="00D05633">
        <w:t>4.1.2</w:t>
      </w:r>
      <w:r w:rsidR="00DC43AC">
        <w:fldChar w:fldCharType="end"/>
      </w:r>
      <w:r w:rsidR="00DC43AC">
        <w:t>.</w:t>
      </w:r>
    </w:p>
    <w:p w:rsidR="00115CD8" w:rsidRDefault="00115CD8" w:rsidP="002615DA">
      <w:r>
        <w:t xml:space="preserve">Следователно изборът на среда за моделиране остава </w:t>
      </w:r>
      <w:r w:rsidRPr="00D22EB0">
        <w:rPr>
          <w:b/>
        </w:rPr>
        <w:t>BoUML</w:t>
      </w:r>
      <w:r>
        <w:t xml:space="preserve"> версия </w:t>
      </w:r>
      <w:r w:rsidRPr="00D22EB0">
        <w:rPr>
          <w:b/>
        </w:rPr>
        <w:t>4.2</w:t>
      </w:r>
      <w:r w:rsidR="000610E5">
        <w:rPr>
          <w:b/>
        </w:rPr>
        <w:t>3</w:t>
      </w:r>
      <w:r>
        <w:t>.</w:t>
      </w:r>
    </w:p>
    <w:p w:rsidR="00B118E0" w:rsidRDefault="00B118E0" w:rsidP="002615DA"/>
    <w:p w:rsidR="00B118E0" w:rsidRDefault="00B118E0" w:rsidP="002615DA">
      <w:r>
        <w:t xml:space="preserve">Изборът на софтуерни шаблони за дизайн ще бъде представен в </w:t>
      </w:r>
      <w:r w:rsidRPr="00D02FE7">
        <w:rPr>
          <w:i/>
        </w:rPr>
        <w:t xml:space="preserve">Глава </w:t>
      </w:r>
      <w:r w:rsidRPr="00D02FE7">
        <w:rPr>
          <w:i/>
        </w:rPr>
        <w:fldChar w:fldCharType="begin"/>
      </w:r>
      <w:r w:rsidRPr="00D02FE7">
        <w:rPr>
          <w:i/>
        </w:rPr>
        <w:instrText xml:space="preserve"> REF _Ref397421842 \r \h </w:instrText>
      </w:r>
      <w:r w:rsidR="00D02FE7">
        <w:rPr>
          <w:i/>
        </w:rPr>
        <w:instrText xml:space="preserve"> \* MERGEFORMAT </w:instrText>
      </w:r>
      <w:r w:rsidRPr="00D02FE7">
        <w:rPr>
          <w:i/>
        </w:rPr>
      </w:r>
      <w:r w:rsidRPr="00D02FE7">
        <w:rPr>
          <w:i/>
        </w:rPr>
        <w:fldChar w:fldCharType="separate"/>
      </w:r>
      <w:r w:rsidR="00D05633">
        <w:rPr>
          <w:i/>
        </w:rPr>
        <w:t>5</w:t>
      </w:r>
      <w:r w:rsidRPr="00D02FE7">
        <w:rPr>
          <w:i/>
        </w:rPr>
        <w:fldChar w:fldCharType="end"/>
      </w:r>
      <w:r>
        <w:t>.</w:t>
      </w:r>
    </w:p>
    <w:p w:rsidR="00883189" w:rsidRDefault="00883189" w:rsidP="00883189">
      <w:pPr>
        <w:pStyle w:val="Heading3"/>
      </w:pPr>
      <w:bookmarkStart w:id="431" w:name="_Ref398728470"/>
      <w:bookmarkStart w:id="432" w:name="_Toc412390741"/>
      <w:r>
        <w:t>Генератор на базов код</w:t>
      </w:r>
      <w:bookmarkEnd w:id="431"/>
      <w:bookmarkEnd w:id="432"/>
    </w:p>
    <w:p w:rsidR="00F67CA0" w:rsidRDefault="00F10218" w:rsidP="00F10218">
      <w:r>
        <w:t xml:space="preserve">В предложените в секция </w:t>
      </w:r>
      <w:r>
        <w:fldChar w:fldCharType="begin"/>
      </w:r>
      <w:r>
        <w:instrText xml:space="preserve"> REF _Ref397424381 \r \h </w:instrText>
      </w:r>
      <w:r>
        <w:fldChar w:fldCharType="separate"/>
      </w:r>
      <w:r w:rsidR="00D05633">
        <w:t>4.2.4</w:t>
      </w:r>
      <w:r>
        <w:fldChar w:fldCharType="end"/>
      </w:r>
      <w:r>
        <w:t xml:space="preserve"> варианти за генератор на базовия код имаме представител на силно подкрепен от стандарт</w:t>
      </w:r>
      <w:r w:rsidR="002471AA">
        <w:t xml:space="preserve"> </w:t>
      </w:r>
      <w:r w:rsidR="00075362">
        <w:t>(</w:t>
      </w:r>
      <w:r w:rsidR="002471AA" w:rsidRPr="004518D2">
        <w:rPr>
          <w:b/>
          <w:i/>
        </w:rPr>
        <w:t>MOFM2T</w:t>
      </w:r>
      <w:r w:rsidR="00075362">
        <w:t>)</w:t>
      </w:r>
      <w:r>
        <w:t xml:space="preserve"> и такъв</w:t>
      </w:r>
      <w:r w:rsidR="00452F7A">
        <w:t>,</w:t>
      </w:r>
      <w:r>
        <w:t xml:space="preserve"> който разчита на собствена разработка</w:t>
      </w:r>
      <w:r w:rsidR="00452F7A">
        <w:t xml:space="preserve"> и не </w:t>
      </w:r>
      <w:r w:rsidR="00CC7456">
        <w:t>следва изисквания на даден стандарт.</w:t>
      </w:r>
      <w:r w:rsidR="00075362">
        <w:t xml:space="preserve"> Ограничението на </w:t>
      </w:r>
      <w:r w:rsidR="002471AA">
        <w:t>първия е, че той може да работи с модели съвместими с EMF (моделната среда на Eclipse), но добрата новина е, че UML</w:t>
      </w:r>
      <w:r w:rsidR="00843DD2">
        <w:t>2</w:t>
      </w:r>
      <w:r w:rsidR="002471AA">
        <w:t xml:space="preserve"> е съвместим с EMF, благодарение на</w:t>
      </w:r>
      <w:r w:rsidR="00843DD2">
        <w:t xml:space="preserve"> EMF имплементацията на</w:t>
      </w:r>
      <w:r w:rsidR="002471AA">
        <w:t xml:space="preserve"> UML2 </w:t>
      </w:r>
      <w:r w:rsidR="00843DD2">
        <w:t>част от MDT(</w:t>
      </w:r>
      <w:r w:rsidR="00843DD2" w:rsidRPr="00843DD2">
        <w:t>Model Development Tools</w:t>
      </w:r>
      <w:r w:rsidR="00843DD2">
        <w:t>)</w:t>
      </w:r>
      <w:r w:rsidR="001E11D0">
        <w:t xml:space="preserve"> на Eclipse.</w:t>
      </w:r>
      <w:r w:rsidR="00EC03A4">
        <w:t xml:space="preserve"> От другата страна, алтернативния вариант с собствено разработен генератор е гъвкав в това отношение и би могъл да работи с широка гама модели, стига те да са </w:t>
      </w:r>
      <w:r w:rsidR="009A5CAB">
        <w:t>представени в обектен модел за конкретния език на реализация</w:t>
      </w:r>
      <w:r w:rsidR="00EC03A4">
        <w:t>.</w:t>
      </w:r>
      <w:r w:rsidR="00D8778C">
        <w:t xml:space="preserve"> При Acceleo основната цел е да предостави удобни инструменти за сглобяване на код генератор базиран на файлови шаблони, той дава много удобен достъп до елементите на модел, като освен това дава възможност за използване на OCL (Object Constraint Language) върху модела, което позволява още по-голяма гъвкавост.</w:t>
      </w:r>
      <w:r w:rsidR="004C19BA">
        <w:t xml:space="preserve"> Добавянето на нов тип файлов шаблон или специфична файлова структура като освен това и възможността за надграждане на шаблон са основни характеристики на Acceleo. Докато при изцяло собствено разработен генератор, тези изисквания тепърва трябва да се заложат в дизайна.</w:t>
      </w:r>
      <w:r w:rsidR="00F67CA0">
        <w:t xml:space="preserve"> И финално разработването на собствен генератор би имало основание ако средата, в която ще се изпълнява генератора е силно ограничена като ресурси (налични библиотеки, възможност за добавяне на нови библиотеки), но в противен случай разработването на такъв е силно рисковано, от гледна точка на време за разработка и усъвършенстване. </w:t>
      </w:r>
    </w:p>
    <w:p w:rsidR="00F10218" w:rsidRDefault="00F67CA0" w:rsidP="00F10218">
      <w:r>
        <w:lastRenderedPageBreak/>
        <w:t xml:space="preserve">Така че се спираме на стандартизираният вариант за генериране на код от модел </w:t>
      </w:r>
      <w:r w:rsidRPr="00F67CA0">
        <w:rPr>
          <w:b/>
        </w:rPr>
        <w:t>Acceleo</w:t>
      </w:r>
      <w:r w:rsidR="001D6B77">
        <w:rPr>
          <w:b/>
        </w:rPr>
        <w:t xml:space="preserve"> 3.4.2</w:t>
      </w:r>
      <w:r>
        <w:t>.</w:t>
      </w:r>
    </w:p>
    <w:p w:rsidR="00220D5B" w:rsidRPr="00C3793A" w:rsidRDefault="00220D5B" w:rsidP="004F7C72">
      <w:pPr>
        <w:pStyle w:val="Heading2"/>
        <w:rPr>
          <w:lang w:val="ru-RU"/>
        </w:rPr>
      </w:pPr>
      <w:bookmarkStart w:id="433" w:name="_Toc397093003"/>
      <w:bookmarkStart w:id="434" w:name="_Toc412390742"/>
      <w:r>
        <w:rPr>
          <w:lang w:val="ru-RU"/>
        </w:rPr>
        <w:t>Изводи</w:t>
      </w:r>
      <w:bookmarkEnd w:id="433"/>
      <w:bookmarkEnd w:id="434"/>
    </w:p>
    <w:p w:rsidR="00A35C10" w:rsidRDefault="00237001" w:rsidP="00207D0C">
      <w:r>
        <w:t>На базата на поместените в таблиците количествени или булеви оценки на отделните технологии и езици, мотивираме избора си</w:t>
      </w:r>
      <w:r w:rsidR="00B7134F">
        <w:t>:</w:t>
      </w:r>
    </w:p>
    <w:tbl>
      <w:tblPr>
        <w:tblStyle w:val="TableContemporary"/>
        <w:tblW w:w="8280" w:type="dxa"/>
        <w:tblInd w:w="108" w:type="dxa"/>
        <w:tblLook w:val="04A0" w:firstRow="1" w:lastRow="0" w:firstColumn="1" w:lastColumn="0" w:noHBand="0" w:noVBand="1"/>
      </w:tblPr>
      <w:tblGrid>
        <w:gridCol w:w="2840"/>
        <w:gridCol w:w="2841"/>
        <w:gridCol w:w="2599"/>
      </w:tblGrid>
      <w:tr w:rsidR="00B7134F" w:rsidTr="00B12654">
        <w:trPr>
          <w:cnfStyle w:val="100000000000" w:firstRow="1" w:lastRow="0" w:firstColumn="0" w:lastColumn="0" w:oddVBand="0" w:evenVBand="0" w:oddHBand="0" w:evenHBand="0" w:firstRowFirstColumn="0" w:firstRowLastColumn="0" w:lastRowFirstColumn="0" w:lastRowLastColumn="0"/>
        </w:trPr>
        <w:tc>
          <w:tcPr>
            <w:tcW w:w="2840" w:type="dxa"/>
          </w:tcPr>
          <w:p w:rsidR="00B7134F" w:rsidRPr="00B7134F" w:rsidRDefault="00B7134F" w:rsidP="00B7134F">
            <w:r w:rsidRPr="00B7134F">
              <w:t>Тип инструмент</w:t>
            </w:r>
          </w:p>
        </w:tc>
        <w:tc>
          <w:tcPr>
            <w:tcW w:w="2841" w:type="dxa"/>
          </w:tcPr>
          <w:p w:rsidR="00B7134F" w:rsidRPr="00B7134F" w:rsidRDefault="00B7134F" w:rsidP="00B12654">
            <w:pPr>
              <w:jc w:val="center"/>
            </w:pPr>
            <w:r w:rsidRPr="00B7134F">
              <w:t>Наименование</w:t>
            </w:r>
          </w:p>
        </w:tc>
        <w:tc>
          <w:tcPr>
            <w:tcW w:w="2599" w:type="dxa"/>
          </w:tcPr>
          <w:p w:rsidR="00B7134F" w:rsidRPr="00B7134F" w:rsidRDefault="00B7134F" w:rsidP="00B12654">
            <w:pPr>
              <w:jc w:val="center"/>
            </w:pPr>
            <w:r w:rsidRPr="00B7134F">
              <w:t>Версия</w:t>
            </w:r>
          </w:p>
        </w:tc>
      </w:tr>
      <w:tr w:rsidR="00B7134F" w:rsidTr="00B12654">
        <w:trPr>
          <w:cnfStyle w:val="000000100000" w:firstRow="0" w:lastRow="0" w:firstColumn="0" w:lastColumn="0" w:oddVBand="0" w:evenVBand="0" w:oddHBand="1" w:evenHBand="0" w:firstRowFirstColumn="0" w:firstRowLastColumn="0" w:lastRowFirstColumn="0" w:lastRowLastColumn="0"/>
        </w:trPr>
        <w:tc>
          <w:tcPr>
            <w:tcW w:w="2840" w:type="dxa"/>
          </w:tcPr>
          <w:p w:rsidR="00B7134F" w:rsidRDefault="00B7134F" w:rsidP="00B7134F">
            <w:r>
              <w:t>Език за програмиране</w:t>
            </w:r>
          </w:p>
        </w:tc>
        <w:tc>
          <w:tcPr>
            <w:tcW w:w="2841" w:type="dxa"/>
          </w:tcPr>
          <w:p w:rsidR="00B7134F" w:rsidRPr="00B7134F" w:rsidRDefault="00B7134F" w:rsidP="00B12654">
            <w:pPr>
              <w:jc w:val="center"/>
            </w:pPr>
            <w:r w:rsidRPr="00B7134F">
              <w:t>Python</w:t>
            </w:r>
          </w:p>
        </w:tc>
        <w:tc>
          <w:tcPr>
            <w:tcW w:w="2599" w:type="dxa"/>
          </w:tcPr>
          <w:p w:rsidR="00B7134F" w:rsidRDefault="00B7134F" w:rsidP="00B12654">
            <w:pPr>
              <w:jc w:val="center"/>
            </w:pPr>
            <w:r>
              <w:t>2.7.5</w:t>
            </w:r>
          </w:p>
        </w:tc>
      </w:tr>
      <w:tr w:rsidR="001D6B77" w:rsidTr="00B12654">
        <w:trPr>
          <w:cnfStyle w:val="000000010000" w:firstRow="0" w:lastRow="0" w:firstColumn="0" w:lastColumn="0" w:oddVBand="0" w:evenVBand="0" w:oddHBand="0" w:evenHBand="1" w:firstRowFirstColumn="0" w:firstRowLastColumn="0" w:lastRowFirstColumn="0" w:lastRowLastColumn="0"/>
        </w:trPr>
        <w:tc>
          <w:tcPr>
            <w:tcW w:w="2840" w:type="dxa"/>
          </w:tcPr>
          <w:p w:rsidR="001D6B77" w:rsidRDefault="001D6B77" w:rsidP="001D6B77">
            <w:r>
              <w:t>Формат за представяне на UML</w:t>
            </w:r>
          </w:p>
          <w:p w:rsidR="001D6B77" w:rsidRDefault="001D6B77" w:rsidP="001D6B77"/>
        </w:tc>
        <w:tc>
          <w:tcPr>
            <w:tcW w:w="2841" w:type="dxa"/>
          </w:tcPr>
          <w:p w:rsidR="001D6B77" w:rsidRPr="001D6B77" w:rsidRDefault="001D6B77" w:rsidP="00B12654">
            <w:pPr>
              <w:jc w:val="center"/>
            </w:pPr>
            <w:r>
              <w:t>XMI</w:t>
            </w:r>
          </w:p>
        </w:tc>
        <w:tc>
          <w:tcPr>
            <w:tcW w:w="2599" w:type="dxa"/>
          </w:tcPr>
          <w:p w:rsidR="001D6B77" w:rsidRDefault="001D6B77" w:rsidP="00B12654">
            <w:pPr>
              <w:jc w:val="center"/>
            </w:pPr>
            <w:r>
              <w:t>2.4.1</w:t>
            </w:r>
          </w:p>
        </w:tc>
      </w:tr>
      <w:tr w:rsidR="001D6B77" w:rsidTr="00B12654">
        <w:trPr>
          <w:cnfStyle w:val="000000100000" w:firstRow="0" w:lastRow="0" w:firstColumn="0" w:lastColumn="0" w:oddVBand="0" w:evenVBand="0" w:oddHBand="1" w:evenHBand="0" w:firstRowFirstColumn="0" w:firstRowLastColumn="0" w:lastRowFirstColumn="0" w:lastRowLastColumn="0"/>
        </w:trPr>
        <w:tc>
          <w:tcPr>
            <w:tcW w:w="2840" w:type="dxa"/>
          </w:tcPr>
          <w:p w:rsidR="001D6B77" w:rsidRDefault="001D6B77" w:rsidP="001D6B77">
            <w:r>
              <w:t>Среда за разработване на UML модел</w:t>
            </w:r>
          </w:p>
        </w:tc>
        <w:tc>
          <w:tcPr>
            <w:tcW w:w="2841" w:type="dxa"/>
          </w:tcPr>
          <w:p w:rsidR="001D6B77" w:rsidRPr="001D6B77" w:rsidRDefault="001D6B77" w:rsidP="00B12654">
            <w:pPr>
              <w:jc w:val="center"/>
            </w:pPr>
            <w:r w:rsidRPr="001D6B77">
              <w:t>BoUML</w:t>
            </w:r>
          </w:p>
        </w:tc>
        <w:tc>
          <w:tcPr>
            <w:tcW w:w="2599" w:type="dxa"/>
          </w:tcPr>
          <w:p w:rsidR="001D6B77" w:rsidRDefault="001D6B77" w:rsidP="00B12654">
            <w:pPr>
              <w:jc w:val="center"/>
            </w:pPr>
            <w:r>
              <w:t>4.23</w:t>
            </w:r>
          </w:p>
        </w:tc>
      </w:tr>
      <w:tr w:rsidR="001D6B77" w:rsidTr="00B12654">
        <w:trPr>
          <w:cnfStyle w:val="000000010000" w:firstRow="0" w:lastRow="0" w:firstColumn="0" w:lastColumn="0" w:oddVBand="0" w:evenVBand="0" w:oddHBand="0" w:evenHBand="1" w:firstRowFirstColumn="0" w:firstRowLastColumn="0" w:lastRowFirstColumn="0" w:lastRowLastColumn="0"/>
        </w:trPr>
        <w:tc>
          <w:tcPr>
            <w:tcW w:w="2840" w:type="dxa"/>
          </w:tcPr>
          <w:p w:rsidR="001D6B77" w:rsidRDefault="001D6B77" w:rsidP="001D6B77">
            <w:r>
              <w:t>Генератор на базов код</w:t>
            </w:r>
          </w:p>
        </w:tc>
        <w:tc>
          <w:tcPr>
            <w:tcW w:w="2841" w:type="dxa"/>
          </w:tcPr>
          <w:p w:rsidR="001D6B77" w:rsidRPr="001D6B77" w:rsidRDefault="001D6B77" w:rsidP="00B12654">
            <w:pPr>
              <w:jc w:val="center"/>
            </w:pPr>
            <w:r w:rsidRPr="001D6B77">
              <w:t>Acceleo</w:t>
            </w:r>
          </w:p>
        </w:tc>
        <w:tc>
          <w:tcPr>
            <w:tcW w:w="2599" w:type="dxa"/>
          </w:tcPr>
          <w:p w:rsidR="001D6B77" w:rsidRPr="001D6B77" w:rsidRDefault="001D6B77" w:rsidP="00B12654">
            <w:pPr>
              <w:jc w:val="center"/>
            </w:pPr>
            <w:r w:rsidRPr="001D6B77">
              <w:t>3.4.2</w:t>
            </w:r>
          </w:p>
        </w:tc>
      </w:tr>
    </w:tbl>
    <w:p w:rsidR="00B7134F" w:rsidRPr="00237001" w:rsidRDefault="00B7134F" w:rsidP="00207D0C"/>
    <w:p w:rsidR="000B17C1" w:rsidRPr="00F05820" w:rsidRDefault="009D49CE" w:rsidP="00F05820">
      <w:pPr>
        <w:pStyle w:val="Heading1"/>
      </w:pPr>
      <w:bookmarkStart w:id="435" w:name="_Toc397093010"/>
      <w:bookmarkStart w:id="436" w:name="_Ref397421842"/>
      <w:bookmarkStart w:id="437" w:name="_Ref400112072"/>
      <w:bookmarkStart w:id="438" w:name="_Ref411104689"/>
      <w:bookmarkStart w:id="439" w:name="_Ref411171799"/>
      <w:bookmarkStart w:id="440" w:name="_Ref411180253"/>
      <w:bookmarkStart w:id="441" w:name="_Ref412315387"/>
      <w:bookmarkStart w:id="442" w:name="_Toc412390743"/>
      <w:r w:rsidRPr="00F05820">
        <w:lastRenderedPageBreak/>
        <w:t>Проектиране</w:t>
      </w:r>
      <w:bookmarkEnd w:id="435"/>
      <w:bookmarkEnd w:id="436"/>
      <w:bookmarkEnd w:id="437"/>
      <w:bookmarkEnd w:id="438"/>
      <w:bookmarkEnd w:id="439"/>
      <w:bookmarkEnd w:id="440"/>
      <w:bookmarkEnd w:id="441"/>
      <w:bookmarkEnd w:id="442"/>
    </w:p>
    <w:p w:rsidR="00C3793A" w:rsidRPr="00881895" w:rsidRDefault="002C1310" w:rsidP="002C1310">
      <w:pPr>
        <w:rPr>
          <w:b/>
        </w:rPr>
      </w:pPr>
      <w:r w:rsidRPr="00881895">
        <w:rPr>
          <w:b/>
        </w:rPr>
        <w:t>Абстракт:</w:t>
      </w:r>
    </w:p>
    <w:p w:rsidR="002C1310" w:rsidRPr="002C1310" w:rsidRDefault="002C1310" w:rsidP="002C1310">
      <w:r>
        <w:t xml:space="preserve">В тази глава представяме архитектурата на системата, която представлява директни извадки от разработения UML модел </w:t>
      </w:r>
      <w:r w:rsidRPr="000F094E">
        <w:rPr>
          <w:rFonts w:cs="Times New Roman"/>
          <w:b/>
        </w:rPr>
        <w:t>[D1]</w:t>
      </w:r>
      <w:r>
        <w:rPr>
          <w:rFonts w:cs="Times New Roman"/>
          <w:b/>
        </w:rPr>
        <w:t xml:space="preserve"> </w:t>
      </w:r>
      <w:r>
        <w:rPr>
          <w:rFonts w:cs="Times New Roman"/>
        </w:rPr>
        <w:t>на решението с допълнително описание. Първо представяме общата архитектура на приложението под формата на слоеве и основна пакетна диаграма. Следва дизайн (клас диаграми включващи описание) на мета-модела (</w:t>
      </w:r>
      <w:r w:rsidRPr="002C1310">
        <w:rPr>
          <w:rFonts w:cs="Times New Roman"/>
          <w:i/>
        </w:rPr>
        <w:fldChar w:fldCharType="begin"/>
      </w:r>
      <w:r w:rsidRPr="002C1310">
        <w:rPr>
          <w:rFonts w:cs="Times New Roman"/>
          <w:i/>
        </w:rPr>
        <w:instrText xml:space="preserve"> REF _Ref397969104 \r \h </w:instrText>
      </w:r>
      <w:r>
        <w:rPr>
          <w:rFonts w:cs="Times New Roman"/>
          <w:i/>
        </w:rPr>
        <w:instrText xml:space="preserve"> \* MERGEFORMAT </w:instrText>
      </w:r>
      <w:r w:rsidRPr="002C1310">
        <w:rPr>
          <w:rFonts w:cs="Times New Roman"/>
          <w:i/>
        </w:rPr>
      </w:r>
      <w:r w:rsidRPr="002C1310">
        <w:rPr>
          <w:rFonts w:cs="Times New Roman"/>
          <w:i/>
        </w:rPr>
        <w:fldChar w:fldCharType="separate"/>
      </w:r>
      <w:r w:rsidR="00D05633">
        <w:rPr>
          <w:rFonts w:cs="Times New Roman"/>
          <w:i/>
        </w:rPr>
        <w:t>3.3.2</w:t>
      </w:r>
      <w:r w:rsidRPr="002C1310">
        <w:rPr>
          <w:rFonts w:cs="Times New Roman"/>
          <w:i/>
        </w:rPr>
        <w:fldChar w:fldCharType="end"/>
      </w:r>
      <w:r>
        <w:rPr>
          <w:rFonts w:cs="Times New Roman"/>
        </w:rPr>
        <w:t>) и на всеки един от останалите слоеве.</w:t>
      </w:r>
      <w:r w:rsidR="00881895">
        <w:rPr>
          <w:rFonts w:cs="Times New Roman"/>
        </w:rPr>
        <w:t xml:space="preserve"> </w:t>
      </w:r>
    </w:p>
    <w:p w:rsidR="00E43F1F" w:rsidRDefault="009D49CE" w:rsidP="000B17C1">
      <w:pPr>
        <w:pStyle w:val="Heading2"/>
      </w:pPr>
      <w:bookmarkStart w:id="443" w:name="_Toc397093011"/>
      <w:bookmarkStart w:id="444" w:name="_Toc412390744"/>
      <w:r>
        <w:rPr>
          <w:lang w:val="ru-RU"/>
        </w:rPr>
        <w:t>Обща архитектура</w:t>
      </w:r>
      <w:bookmarkEnd w:id="444"/>
      <w:r>
        <w:rPr>
          <w:lang w:val="ru-RU"/>
        </w:rPr>
        <w:t xml:space="preserve"> </w:t>
      </w:r>
    </w:p>
    <w:bookmarkEnd w:id="443"/>
    <w:p w:rsidR="00C3793A" w:rsidRPr="0043493E" w:rsidRDefault="0043493E" w:rsidP="0043493E">
      <w:r>
        <w:t>Тук представя</w:t>
      </w:r>
      <w:r w:rsidR="003A1B15">
        <w:rPr>
          <w:lang w:val="en-US"/>
        </w:rPr>
        <w:t>м</w:t>
      </w:r>
      <w:r>
        <w:t xml:space="preserve">е архитектурните слоеве на приложението с кратко описание на всеки един от тях и обща диаграма. Следва основен изглед на пакетите (UML пакетна диаграма) имплементиращи </w:t>
      </w:r>
      <w:r w:rsidR="002925D3">
        <w:t>слоевете</w:t>
      </w:r>
      <w:r>
        <w:t xml:space="preserve"> и описание на всеки един основен пакет.</w:t>
      </w:r>
    </w:p>
    <w:p w:rsidR="00D70FD9" w:rsidRPr="00D70FD9" w:rsidRDefault="00D70FD9" w:rsidP="00D70FD9">
      <w:pPr>
        <w:pStyle w:val="Heading3"/>
      </w:pPr>
      <w:bookmarkStart w:id="445" w:name="_Ref398297164"/>
      <w:bookmarkStart w:id="446" w:name="_Toc412390745"/>
      <w:r>
        <w:t>Слоеве</w:t>
      </w:r>
      <w:bookmarkEnd w:id="445"/>
      <w:bookmarkEnd w:id="446"/>
    </w:p>
    <w:p w:rsidR="0092674F" w:rsidRDefault="0092674F" w:rsidP="0092674F">
      <w:r>
        <w:t xml:space="preserve">Генералната архитектура се базира на </w:t>
      </w:r>
      <w:r w:rsidR="00DC3F44">
        <w:t>пет слоя представляващи:</w:t>
      </w:r>
    </w:p>
    <w:p w:rsidR="00DC3F44" w:rsidRDefault="00DC3F44" w:rsidP="00A930EA">
      <w:pPr>
        <w:pStyle w:val="ListParagraph"/>
        <w:numPr>
          <w:ilvl w:val="0"/>
          <w:numId w:val="18"/>
        </w:numPr>
      </w:pPr>
      <w:r w:rsidRPr="00F30779">
        <w:rPr>
          <w:i/>
        </w:rPr>
        <w:t>Анализатор</w:t>
      </w:r>
      <w:r>
        <w:t xml:space="preserve"> – модули грижещи се за стартиране на анализа и обхождане на проекта под анализ</w:t>
      </w:r>
    </w:p>
    <w:p w:rsidR="00DC3F44" w:rsidRDefault="00DC3F44" w:rsidP="00A930EA">
      <w:pPr>
        <w:pStyle w:val="ListParagraph"/>
        <w:numPr>
          <w:ilvl w:val="0"/>
          <w:numId w:val="18"/>
        </w:numPr>
      </w:pPr>
      <w:r w:rsidRPr="00F30779">
        <w:rPr>
          <w:i/>
        </w:rPr>
        <w:t>Скенер</w:t>
      </w:r>
      <w:r>
        <w:t xml:space="preserve"> – модули съдържащи и изпълняващи критериите за анализ на отделните елементи на проекта под анализ</w:t>
      </w:r>
    </w:p>
    <w:p w:rsidR="00DC3F44" w:rsidRDefault="00DC3F44" w:rsidP="00A930EA">
      <w:pPr>
        <w:pStyle w:val="ListParagraph"/>
        <w:numPr>
          <w:ilvl w:val="0"/>
          <w:numId w:val="18"/>
        </w:numPr>
      </w:pPr>
      <w:r w:rsidRPr="00F30779">
        <w:rPr>
          <w:i/>
        </w:rPr>
        <w:t>Мета-модел</w:t>
      </w:r>
      <w:r>
        <w:t xml:space="preserve"> – описание на мета-модела на хранилището на архитектурни елементи</w:t>
      </w:r>
    </w:p>
    <w:p w:rsidR="00DC3F44" w:rsidRDefault="00DC3F44" w:rsidP="00A930EA">
      <w:pPr>
        <w:pStyle w:val="ListParagraph"/>
        <w:numPr>
          <w:ilvl w:val="0"/>
          <w:numId w:val="18"/>
        </w:numPr>
      </w:pPr>
      <w:r w:rsidRPr="00F30779">
        <w:rPr>
          <w:i/>
        </w:rPr>
        <w:t>Сериализатор</w:t>
      </w:r>
      <w:r>
        <w:t xml:space="preserve"> – модули грижещи се за сериализацията на хранилището на архитектурни елементи към файлов формат</w:t>
      </w:r>
    </w:p>
    <w:p w:rsidR="00CC35BD" w:rsidRDefault="00CC35BD" w:rsidP="00A930EA">
      <w:pPr>
        <w:pStyle w:val="ListParagraph"/>
        <w:numPr>
          <w:ilvl w:val="0"/>
          <w:numId w:val="18"/>
        </w:numPr>
      </w:pPr>
      <w:r w:rsidRPr="00F30779">
        <w:rPr>
          <w:i/>
        </w:rPr>
        <w:t>Външни модули</w:t>
      </w:r>
      <w:r>
        <w:t xml:space="preserve"> – използвани библиотеки и външни модули</w:t>
      </w:r>
    </w:p>
    <w:p w:rsidR="001E0706" w:rsidRDefault="001E0706" w:rsidP="00A930EA">
      <w:pPr>
        <w:pStyle w:val="ListParagraph"/>
        <w:numPr>
          <w:ilvl w:val="0"/>
          <w:numId w:val="18"/>
        </w:numPr>
      </w:pPr>
      <w:r w:rsidRPr="00F30779">
        <w:rPr>
          <w:i/>
        </w:rPr>
        <w:t>Генерация на базов код</w:t>
      </w:r>
      <w:r>
        <w:t xml:space="preserve"> – модули генериращи базовия код</w:t>
      </w:r>
    </w:p>
    <w:p w:rsidR="009639FB" w:rsidRDefault="009639FB" w:rsidP="009639FB">
      <w:pPr>
        <w:pStyle w:val="ListParagraph"/>
      </w:pPr>
    </w:p>
    <w:p w:rsidR="00A667E7" w:rsidRDefault="00A667E7" w:rsidP="00A667E7">
      <w:pPr>
        <w:keepNext/>
        <w:jc w:val="center"/>
      </w:pPr>
      <w:r>
        <w:rPr>
          <w:noProof/>
          <w:lang w:val="en-US" w:eastAsia="en-US"/>
        </w:rPr>
        <w:lastRenderedPageBreak/>
        <w:drawing>
          <wp:inline distT="0" distB="0" distL="0" distR="0" wp14:anchorId="2FD6B785" wp14:editId="5B4B288E">
            <wp:extent cx="3169546" cy="31070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169633" cy="3107116"/>
                    </a:xfrm>
                    <a:prstGeom prst="rect">
                      <a:avLst/>
                    </a:prstGeom>
                  </pic:spPr>
                </pic:pic>
              </a:graphicData>
            </a:graphic>
          </wp:inline>
        </w:drawing>
      </w:r>
    </w:p>
    <w:p w:rsidR="00A667E7" w:rsidRDefault="00A667E7" w:rsidP="00A667E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24</w:t>
      </w:r>
      <w:r w:rsidR="00E73236">
        <w:rPr>
          <w:noProof/>
        </w:rPr>
        <w:fldChar w:fldCharType="end"/>
      </w:r>
      <w:r>
        <w:t xml:space="preserve"> (Слоеве на системата)</w:t>
      </w:r>
    </w:p>
    <w:p w:rsidR="004F1F9C" w:rsidRDefault="004F1F9C" w:rsidP="00A667E7"/>
    <w:p w:rsidR="00A667E7" w:rsidRDefault="004F1F9C" w:rsidP="00A667E7">
      <w:r>
        <w:t>Като основно правило за слоевете, е че само два съседни слоя могат да комуникират по между си.</w:t>
      </w:r>
    </w:p>
    <w:p w:rsidR="007D425F" w:rsidRPr="0092674F" w:rsidRDefault="007D425F" w:rsidP="007D425F">
      <w:pPr>
        <w:pStyle w:val="Heading3"/>
      </w:pPr>
      <w:bookmarkStart w:id="447" w:name="_Ref412311735"/>
      <w:bookmarkStart w:id="448" w:name="_Toc412390746"/>
      <w:r>
        <w:t>Пакетна диаграма (основен изглед)</w:t>
      </w:r>
      <w:bookmarkEnd w:id="447"/>
      <w:bookmarkEnd w:id="448"/>
    </w:p>
    <w:p w:rsidR="001E3D3B" w:rsidRDefault="007D425F" w:rsidP="001E0706">
      <w:pPr>
        <w:keepNext/>
        <w:jc w:val="center"/>
      </w:pPr>
      <w:r>
        <w:rPr>
          <w:noProof/>
          <w:lang w:val="en-US" w:eastAsia="en-US"/>
        </w:rPr>
        <w:drawing>
          <wp:inline distT="0" distB="0" distL="0" distR="0" wp14:anchorId="6D5FB51D" wp14:editId="0BB3F819">
            <wp:extent cx="5274310" cy="38461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3846195"/>
                    </a:xfrm>
                    <a:prstGeom prst="rect">
                      <a:avLst/>
                    </a:prstGeom>
                  </pic:spPr>
                </pic:pic>
              </a:graphicData>
            </a:graphic>
          </wp:inline>
        </w:drawing>
      </w:r>
    </w:p>
    <w:p w:rsidR="001E3D3B" w:rsidRDefault="001E3D3B" w:rsidP="001E3D3B">
      <w:pPr>
        <w:pStyle w:val="Caption"/>
        <w:jc w:val="center"/>
      </w:pPr>
      <w:bookmarkStart w:id="449" w:name="_Ref398551728"/>
      <w:r>
        <w:t xml:space="preserve">Фигура </w:t>
      </w:r>
      <w:r w:rsidR="00E73236">
        <w:fldChar w:fldCharType="begin"/>
      </w:r>
      <w:r w:rsidR="00E73236">
        <w:instrText xml:space="preserve"> SEQ Фигура \* ARABIC </w:instrText>
      </w:r>
      <w:r w:rsidR="00E73236">
        <w:fldChar w:fldCharType="separate"/>
      </w:r>
      <w:r w:rsidR="00D05633">
        <w:rPr>
          <w:noProof/>
        </w:rPr>
        <w:t>25</w:t>
      </w:r>
      <w:r w:rsidR="00E73236">
        <w:rPr>
          <w:noProof/>
        </w:rPr>
        <w:fldChar w:fldCharType="end"/>
      </w:r>
      <w:bookmarkEnd w:id="449"/>
      <w:r>
        <w:t xml:space="preserve"> (Обща архитектура)</w:t>
      </w:r>
    </w:p>
    <w:p w:rsidR="008D0C8C" w:rsidRDefault="008D0C8C" w:rsidP="008D0C8C">
      <w:r>
        <w:lastRenderedPageBreak/>
        <w:t>На фигурата горе е изобразена пакетната диаграма на системата, като тя следва подредбата на слоевете (</w:t>
      </w:r>
      <w:r w:rsidRPr="00C42ACE">
        <w:rPr>
          <w:i/>
        </w:rPr>
        <w:fldChar w:fldCharType="begin"/>
      </w:r>
      <w:r w:rsidRPr="00C42ACE">
        <w:rPr>
          <w:i/>
        </w:rPr>
        <w:instrText xml:space="preserve"> REF _Ref398297164 \r \h </w:instrText>
      </w:r>
      <w:r w:rsidR="00C42ACE">
        <w:rPr>
          <w:i/>
        </w:rPr>
        <w:instrText xml:space="preserve"> \* MERGEFORMAT </w:instrText>
      </w:r>
      <w:r w:rsidRPr="00C42ACE">
        <w:rPr>
          <w:i/>
        </w:rPr>
      </w:r>
      <w:r w:rsidRPr="00C42ACE">
        <w:rPr>
          <w:i/>
        </w:rPr>
        <w:fldChar w:fldCharType="separate"/>
      </w:r>
      <w:r w:rsidR="00D05633">
        <w:rPr>
          <w:i/>
        </w:rPr>
        <w:t>5.1.1</w:t>
      </w:r>
      <w:r w:rsidRPr="00C42ACE">
        <w:rPr>
          <w:i/>
        </w:rPr>
        <w:fldChar w:fldCharType="end"/>
      </w:r>
      <w:r>
        <w:t>)</w:t>
      </w:r>
      <w:r w:rsidR="00276B72">
        <w:t>.</w:t>
      </w:r>
    </w:p>
    <w:p w:rsidR="00276B72" w:rsidRDefault="00276B72" w:rsidP="008D0C8C">
      <w:r>
        <w:t>Основно системата се разделя на два основни пакета:</w:t>
      </w:r>
    </w:p>
    <w:p w:rsidR="00FD77C2" w:rsidRDefault="00FD77C2" w:rsidP="00FD77C2">
      <w:pPr>
        <w:pStyle w:val="Heading4"/>
      </w:pPr>
      <w:r>
        <w:t>Архитектурен екстрактор (ArchExtractor)</w:t>
      </w:r>
    </w:p>
    <w:p w:rsidR="001E3D3B" w:rsidRDefault="002A4EF5" w:rsidP="001E3D3B">
      <w:r>
        <w:t>Архитектурния екстрактор съдържа следните пакети:</w:t>
      </w:r>
    </w:p>
    <w:p w:rsidR="002A4EF5" w:rsidRDefault="002A4EF5" w:rsidP="00A930EA">
      <w:pPr>
        <w:pStyle w:val="ListParagraph"/>
        <w:numPr>
          <w:ilvl w:val="0"/>
          <w:numId w:val="20"/>
        </w:numPr>
      </w:pPr>
      <w:r w:rsidRPr="002A4EF5">
        <w:rPr>
          <w:i/>
        </w:rPr>
        <w:t>Базов (Base)</w:t>
      </w:r>
      <w:r>
        <w:t xml:space="preserve"> – съдържа тази част на системата, която не се очаква да се разширява:</w:t>
      </w:r>
    </w:p>
    <w:p w:rsidR="00EC7D0E" w:rsidRDefault="00EC7D0E" w:rsidP="00A930EA">
      <w:pPr>
        <w:pStyle w:val="ListParagraph"/>
        <w:numPr>
          <w:ilvl w:val="1"/>
          <w:numId w:val="20"/>
        </w:numPr>
      </w:pPr>
      <w:r w:rsidRPr="00EC7D0E">
        <w:rPr>
          <w:i/>
        </w:rPr>
        <w:t>пакет на Анализатора (Analyzer)</w:t>
      </w:r>
      <w:r>
        <w:t xml:space="preserve"> – съдържа базови класове изпълняващи анализ на проект (</w:t>
      </w:r>
      <w:r w:rsidRPr="00C42ACE">
        <w:rPr>
          <w:i/>
        </w:rPr>
        <w:fldChar w:fldCharType="begin"/>
      </w:r>
      <w:r w:rsidRPr="00C42ACE">
        <w:rPr>
          <w:i/>
        </w:rPr>
        <w:instrText xml:space="preserve"> REF _Ref398209066 \r \h </w:instrText>
      </w:r>
      <w:r>
        <w:rPr>
          <w:i/>
        </w:rPr>
        <w:instrText xml:space="preserve"> \* MERGEFORMAT </w:instrText>
      </w:r>
      <w:r w:rsidRPr="00C42ACE">
        <w:rPr>
          <w:i/>
        </w:rPr>
      </w:r>
      <w:r w:rsidRPr="00C42ACE">
        <w:rPr>
          <w:i/>
        </w:rPr>
        <w:fldChar w:fldCharType="separate"/>
      </w:r>
      <w:r w:rsidR="00D05633">
        <w:rPr>
          <w:i/>
        </w:rPr>
        <w:t>3.3.1.5</w:t>
      </w:r>
      <w:r w:rsidRPr="00C42ACE">
        <w:rPr>
          <w:i/>
        </w:rPr>
        <w:fldChar w:fldCharType="end"/>
      </w:r>
      <w:r>
        <w:t>)</w:t>
      </w:r>
    </w:p>
    <w:p w:rsidR="00EC7D0E" w:rsidRDefault="00EC7D0E" w:rsidP="00A930EA">
      <w:pPr>
        <w:pStyle w:val="ListParagraph"/>
        <w:numPr>
          <w:ilvl w:val="1"/>
          <w:numId w:val="19"/>
        </w:numPr>
      </w:pPr>
      <w:r>
        <w:rPr>
          <w:i/>
        </w:rPr>
        <w:t>пакет на Скенера (Parser)</w:t>
      </w:r>
      <w:r>
        <w:t xml:space="preserve"> – съдържа базови класове изпълняващи обхождане елементите на проекта (</w:t>
      </w:r>
      <w:r w:rsidRPr="00C42ACE">
        <w:rPr>
          <w:i/>
        </w:rPr>
        <w:fldChar w:fldCharType="begin"/>
      </w:r>
      <w:r w:rsidRPr="00C42ACE">
        <w:rPr>
          <w:i/>
        </w:rPr>
        <w:instrText xml:space="preserve"> REF _Ref397956321 \r \h </w:instrText>
      </w:r>
      <w:r>
        <w:rPr>
          <w:i/>
        </w:rPr>
        <w:instrText xml:space="preserve"> \* MERGEFORMAT </w:instrText>
      </w:r>
      <w:r w:rsidRPr="00C42ACE">
        <w:rPr>
          <w:i/>
        </w:rPr>
      </w:r>
      <w:r w:rsidRPr="00C42ACE">
        <w:rPr>
          <w:i/>
        </w:rPr>
        <w:fldChar w:fldCharType="separate"/>
      </w:r>
      <w:r w:rsidR="00D05633">
        <w:rPr>
          <w:i/>
        </w:rPr>
        <w:t>3.3.1.6</w:t>
      </w:r>
      <w:r w:rsidRPr="00C42ACE">
        <w:rPr>
          <w:i/>
        </w:rPr>
        <w:fldChar w:fldCharType="end"/>
      </w:r>
      <w:r>
        <w:t>)</w:t>
      </w:r>
      <w:r w:rsidR="00455EDC">
        <w:t>,</w:t>
      </w:r>
      <w:r>
        <w:t xml:space="preserve"> извличане на архитектурна информация (</w:t>
      </w:r>
      <w:r w:rsidRPr="00C42ACE">
        <w:rPr>
          <w:i/>
        </w:rPr>
        <w:fldChar w:fldCharType="begin"/>
      </w:r>
      <w:r w:rsidRPr="00C42ACE">
        <w:rPr>
          <w:i/>
        </w:rPr>
        <w:instrText xml:space="preserve"> REF _Ref397956361 \r \h </w:instrText>
      </w:r>
      <w:r>
        <w:rPr>
          <w:i/>
        </w:rPr>
        <w:instrText xml:space="preserve"> \* MERGEFORMAT </w:instrText>
      </w:r>
      <w:r w:rsidRPr="00C42ACE">
        <w:rPr>
          <w:i/>
        </w:rPr>
      </w:r>
      <w:r w:rsidRPr="00C42ACE">
        <w:rPr>
          <w:i/>
        </w:rPr>
        <w:fldChar w:fldCharType="separate"/>
      </w:r>
      <w:r w:rsidR="00D05633">
        <w:rPr>
          <w:i/>
        </w:rPr>
        <w:t>3.3.1.7</w:t>
      </w:r>
      <w:r w:rsidRPr="00C42ACE">
        <w:rPr>
          <w:i/>
        </w:rPr>
        <w:fldChar w:fldCharType="end"/>
      </w:r>
      <w:r>
        <w:t>)</w:t>
      </w:r>
      <w:r w:rsidR="00455EDC">
        <w:t xml:space="preserve"> и създава</w:t>
      </w:r>
      <w:r w:rsidR="007262BD">
        <w:t>не</w:t>
      </w:r>
      <w:r w:rsidR="00455EDC">
        <w:t xml:space="preserve"> архитектурен модел (</w:t>
      </w:r>
      <w:r w:rsidR="00455EDC" w:rsidRPr="00C42ACE">
        <w:rPr>
          <w:i/>
        </w:rPr>
        <w:fldChar w:fldCharType="begin"/>
      </w:r>
      <w:r w:rsidR="00455EDC" w:rsidRPr="00C42ACE">
        <w:rPr>
          <w:i/>
        </w:rPr>
        <w:instrText xml:space="preserve"> REF _Ref397956983 \r \h </w:instrText>
      </w:r>
      <w:r w:rsidR="00455EDC">
        <w:rPr>
          <w:i/>
        </w:rPr>
        <w:instrText xml:space="preserve"> \* MERGEFORMAT </w:instrText>
      </w:r>
      <w:r w:rsidR="00455EDC" w:rsidRPr="00C42ACE">
        <w:rPr>
          <w:i/>
        </w:rPr>
      </w:r>
      <w:r w:rsidR="00455EDC" w:rsidRPr="00C42ACE">
        <w:rPr>
          <w:i/>
        </w:rPr>
        <w:fldChar w:fldCharType="separate"/>
      </w:r>
      <w:r w:rsidR="00D05633">
        <w:rPr>
          <w:i/>
        </w:rPr>
        <w:t>3.3.1.8</w:t>
      </w:r>
      <w:r w:rsidR="00455EDC" w:rsidRPr="00C42ACE">
        <w:rPr>
          <w:i/>
        </w:rPr>
        <w:fldChar w:fldCharType="end"/>
      </w:r>
      <w:r w:rsidR="00455EDC">
        <w:t>)</w:t>
      </w:r>
    </w:p>
    <w:p w:rsidR="00EC7D0E" w:rsidRDefault="00390358" w:rsidP="00A930EA">
      <w:pPr>
        <w:pStyle w:val="ListParagraph"/>
        <w:numPr>
          <w:ilvl w:val="1"/>
          <w:numId w:val="19"/>
        </w:numPr>
      </w:pPr>
      <w:r w:rsidRPr="00390358">
        <w:rPr>
          <w:i/>
        </w:rPr>
        <w:t>пакет на инфраструктурата (Infrastructure)</w:t>
      </w:r>
      <w:r>
        <w:t xml:space="preserve"> – съдържа инфраструктурните елементи от мета-модела (</w:t>
      </w:r>
      <w:r w:rsidRPr="00390358">
        <w:rPr>
          <w:i/>
        </w:rPr>
        <w:fldChar w:fldCharType="begin"/>
      </w:r>
      <w:r w:rsidRPr="00390358">
        <w:rPr>
          <w:i/>
        </w:rPr>
        <w:instrText xml:space="preserve"> REF _Ref397969104 \r \h </w:instrText>
      </w:r>
      <w:r>
        <w:rPr>
          <w:i/>
        </w:rPr>
        <w:instrText xml:space="preserve"> \* MERGEFORMAT </w:instrText>
      </w:r>
      <w:r w:rsidRPr="00390358">
        <w:rPr>
          <w:i/>
        </w:rPr>
      </w:r>
      <w:r w:rsidRPr="00390358">
        <w:rPr>
          <w:i/>
        </w:rPr>
        <w:fldChar w:fldCharType="separate"/>
      </w:r>
      <w:r w:rsidR="00D05633">
        <w:rPr>
          <w:i/>
        </w:rPr>
        <w:t>3.3.2</w:t>
      </w:r>
      <w:r w:rsidRPr="00390358">
        <w:rPr>
          <w:i/>
        </w:rPr>
        <w:fldChar w:fldCharType="end"/>
      </w:r>
      <w:r>
        <w:t>)</w:t>
      </w:r>
    </w:p>
    <w:p w:rsidR="00390358" w:rsidRDefault="00390358" w:rsidP="00A930EA">
      <w:pPr>
        <w:pStyle w:val="ListParagraph"/>
        <w:numPr>
          <w:ilvl w:val="1"/>
          <w:numId w:val="19"/>
        </w:numPr>
      </w:pPr>
      <w:r w:rsidRPr="00390358">
        <w:rPr>
          <w:i/>
        </w:rPr>
        <w:t>пакет софтуерен компонент (SwComponent)</w:t>
      </w:r>
      <w:r>
        <w:t xml:space="preserve"> -  съдържа елементи от мета</w:t>
      </w:r>
      <w:r w:rsidR="004F0A69">
        <w:t>-</w:t>
      </w:r>
      <w:r>
        <w:t>модела описващи софтуерния компонент (</w:t>
      </w:r>
      <w:r w:rsidRPr="00390358">
        <w:rPr>
          <w:i/>
        </w:rPr>
        <w:fldChar w:fldCharType="begin"/>
      </w:r>
      <w:r w:rsidRPr="00390358">
        <w:rPr>
          <w:i/>
        </w:rPr>
        <w:instrText xml:space="preserve"> REF _Ref397969104 \r \h </w:instrText>
      </w:r>
      <w:r>
        <w:rPr>
          <w:i/>
        </w:rPr>
        <w:instrText xml:space="preserve"> \* MERGEFORMAT </w:instrText>
      </w:r>
      <w:r w:rsidRPr="00390358">
        <w:rPr>
          <w:i/>
        </w:rPr>
      </w:r>
      <w:r w:rsidRPr="00390358">
        <w:rPr>
          <w:i/>
        </w:rPr>
        <w:fldChar w:fldCharType="separate"/>
      </w:r>
      <w:r w:rsidR="00D05633">
        <w:rPr>
          <w:i/>
        </w:rPr>
        <w:t>3.3.2</w:t>
      </w:r>
      <w:r w:rsidRPr="00390358">
        <w:rPr>
          <w:i/>
        </w:rPr>
        <w:fldChar w:fldCharType="end"/>
      </w:r>
      <w:r>
        <w:t>)</w:t>
      </w:r>
    </w:p>
    <w:p w:rsidR="009D40EB" w:rsidRDefault="009D40EB" w:rsidP="00A930EA">
      <w:pPr>
        <w:pStyle w:val="ListParagraph"/>
        <w:numPr>
          <w:ilvl w:val="1"/>
          <w:numId w:val="19"/>
        </w:numPr>
      </w:pPr>
      <w:r>
        <w:rPr>
          <w:i/>
        </w:rPr>
        <w:t xml:space="preserve">пакет сериализатор на модела (ModelConverter) - </w:t>
      </w:r>
      <w:r>
        <w:t>сериализира архитектурното хранилище (</w:t>
      </w:r>
      <w:r w:rsidRPr="00160610">
        <w:rPr>
          <w:i/>
        </w:rPr>
        <w:fldChar w:fldCharType="begin"/>
      </w:r>
      <w:r w:rsidRPr="00160610">
        <w:rPr>
          <w:i/>
        </w:rPr>
        <w:instrText xml:space="preserve"> REF _Ref398212142 \r \h </w:instrText>
      </w:r>
      <w:r>
        <w:rPr>
          <w:i/>
        </w:rPr>
        <w:instrText xml:space="preserve"> \* MERGEFORMAT </w:instrText>
      </w:r>
      <w:r w:rsidRPr="00160610">
        <w:rPr>
          <w:i/>
        </w:rPr>
      </w:r>
      <w:r w:rsidRPr="00160610">
        <w:rPr>
          <w:i/>
        </w:rPr>
        <w:fldChar w:fldCharType="separate"/>
      </w:r>
      <w:r w:rsidR="00D05633">
        <w:rPr>
          <w:i/>
        </w:rPr>
        <w:t>3.3.1.9</w:t>
      </w:r>
      <w:r w:rsidRPr="00160610">
        <w:rPr>
          <w:i/>
        </w:rPr>
        <w:fldChar w:fldCharType="end"/>
      </w:r>
      <w:r>
        <w:t>)</w:t>
      </w:r>
    </w:p>
    <w:p w:rsidR="005E0C19" w:rsidRDefault="00C65C33" w:rsidP="00A930EA">
      <w:pPr>
        <w:pStyle w:val="ListParagraph"/>
        <w:numPr>
          <w:ilvl w:val="0"/>
          <w:numId w:val="19"/>
        </w:numPr>
      </w:pPr>
      <w:r>
        <w:rPr>
          <w:i/>
        </w:rPr>
        <w:t xml:space="preserve">Специфичен (Specific) </w:t>
      </w:r>
      <w:r w:rsidR="003F7C40">
        <w:rPr>
          <w:i/>
        </w:rPr>
        <w:t>–</w:t>
      </w:r>
      <w:r>
        <w:t xml:space="preserve"> </w:t>
      </w:r>
      <w:r w:rsidR="003F7C40">
        <w:t xml:space="preserve">тази част от системата, която се </w:t>
      </w:r>
      <w:r w:rsidR="002925D3">
        <w:t>очаква</w:t>
      </w:r>
      <w:r w:rsidR="003F7C40">
        <w:t xml:space="preserve"> да се разширява</w:t>
      </w:r>
      <w:r w:rsidR="0039114E">
        <w:t xml:space="preserve">. Т.е. очаква се по един пакет описващ критерии, специфични скенери </w:t>
      </w:r>
      <w:r w:rsidR="005E0C19">
        <w:t xml:space="preserve"> и анализатори </w:t>
      </w:r>
      <w:r w:rsidR="0039114E">
        <w:t>за дадена стандартна архитектура.</w:t>
      </w:r>
      <w:r w:rsidR="005E0C19">
        <w:t xml:space="preserve">  Конкретно в случая съдържа:</w:t>
      </w:r>
    </w:p>
    <w:p w:rsidR="005E0C19" w:rsidRPr="00720B0E" w:rsidRDefault="005E0C19" w:rsidP="00A930EA">
      <w:pPr>
        <w:pStyle w:val="ListParagraph"/>
        <w:numPr>
          <w:ilvl w:val="1"/>
          <w:numId w:val="19"/>
        </w:numPr>
      </w:pPr>
      <w:r>
        <w:rPr>
          <w:i/>
        </w:rPr>
        <w:t>пакет с критерии за стандартна архитектура (STK)</w:t>
      </w:r>
      <w:r>
        <w:t xml:space="preserve">  – съдържа имплементация на групата от критерии в точка </w:t>
      </w:r>
      <w:r w:rsidRPr="00720B0E">
        <w:rPr>
          <w:i/>
        </w:rPr>
        <w:fldChar w:fldCharType="begin"/>
      </w:r>
      <w:r w:rsidRPr="00720B0E">
        <w:rPr>
          <w:i/>
        </w:rPr>
        <w:instrText xml:space="preserve"> REF _Ref398216154 \r \h </w:instrText>
      </w:r>
      <w:r w:rsidR="00720B0E" w:rsidRPr="00720B0E">
        <w:rPr>
          <w:i/>
        </w:rPr>
        <w:instrText xml:space="preserve"> \* MERGEFORMAT </w:instrText>
      </w:r>
      <w:r w:rsidRPr="00720B0E">
        <w:rPr>
          <w:i/>
        </w:rPr>
      </w:r>
      <w:r w:rsidRPr="00720B0E">
        <w:rPr>
          <w:i/>
        </w:rPr>
        <w:fldChar w:fldCharType="separate"/>
      </w:r>
      <w:r w:rsidR="00D05633">
        <w:rPr>
          <w:i/>
        </w:rPr>
        <w:t>3.3.4</w:t>
      </w:r>
      <w:r w:rsidRPr="00720B0E">
        <w:rPr>
          <w:i/>
        </w:rPr>
        <w:fldChar w:fldCharType="end"/>
      </w:r>
    </w:p>
    <w:p w:rsidR="00720B0E" w:rsidRDefault="00720B0E" w:rsidP="00A930EA">
      <w:pPr>
        <w:pStyle w:val="ListParagraph"/>
        <w:numPr>
          <w:ilvl w:val="2"/>
          <w:numId w:val="19"/>
        </w:numPr>
      </w:pPr>
      <w:r>
        <w:rPr>
          <w:i/>
        </w:rPr>
        <w:t xml:space="preserve"> пакет за специфични скенери (StkParser) – </w:t>
      </w:r>
      <w:r>
        <w:t>съдържа както файлови скенери така и критерии за компонент и конектори в стандартната архитектура (</w:t>
      </w:r>
      <w:r w:rsidRPr="00720B0E">
        <w:rPr>
          <w:i/>
        </w:rPr>
        <w:fldChar w:fldCharType="begin"/>
      </w:r>
      <w:r w:rsidRPr="00720B0E">
        <w:rPr>
          <w:i/>
        </w:rPr>
        <w:instrText xml:space="preserve"> REF _Ref398216154 \r \h  \* MERGEFORMAT </w:instrText>
      </w:r>
      <w:r w:rsidRPr="00720B0E">
        <w:rPr>
          <w:i/>
        </w:rPr>
      </w:r>
      <w:r w:rsidRPr="00720B0E">
        <w:rPr>
          <w:i/>
        </w:rPr>
        <w:fldChar w:fldCharType="separate"/>
      </w:r>
      <w:r w:rsidR="00D05633">
        <w:rPr>
          <w:i/>
        </w:rPr>
        <w:t>3.3.4</w:t>
      </w:r>
      <w:r w:rsidRPr="00720B0E">
        <w:rPr>
          <w:i/>
        </w:rPr>
        <w:fldChar w:fldCharType="end"/>
      </w:r>
      <w:r>
        <w:t>)</w:t>
      </w:r>
    </w:p>
    <w:p w:rsidR="00720B0E" w:rsidRDefault="00720B0E" w:rsidP="00A930EA">
      <w:pPr>
        <w:pStyle w:val="ListParagraph"/>
        <w:numPr>
          <w:ilvl w:val="2"/>
          <w:numId w:val="19"/>
        </w:numPr>
      </w:pPr>
      <w:r>
        <w:rPr>
          <w:i/>
        </w:rPr>
        <w:t xml:space="preserve"> пакет за специфични интерфейси (StkPortInterfaces) – </w:t>
      </w:r>
      <w:r>
        <w:t>съдържа метод фабрика (</w:t>
      </w:r>
      <w:r w:rsidR="004B3033" w:rsidRPr="004B3033">
        <w:rPr>
          <w:i/>
        </w:rPr>
        <w:t>method factory pattern</w:t>
      </w:r>
      <w:r w:rsidR="004B3033">
        <w:t>) за бързо представяне на конектори от стандартната архитектура в елементи от мета-модела (</w:t>
      </w:r>
      <w:r w:rsidR="004B3033" w:rsidRPr="00390358">
        <w:rPr>
          <w:i/>
        </w:rPr>
        <w:fldChar w:fldCharType="begin"/>
      </w:r>
      <w:r w:rsidR="004B3033" w:rsidRPr="00390358">
        <w:rPr>
          <w:i/>
        </w:rPr>
        <w:instrText xml:space="preserve"> REF _Ref397969104 \r \h </w:instrText>
      </w:r>
      <w:r w:rsidR="004B3033">
        <w:rPr>
          <w:i/>
        </w:rPr>
        <w:instrText xml:space="preserve"> \* MERGEFORMAT </w:instrText>
      </w:r>
      <w:r w:rsidR="004B3033" w:rsidRPr="00390358">
        <w:rPr>
          <w:i/>
        </w:rPr>
      </w:r>
      <w:r w:rsidR="004B3033" w:rsidRPr="00390358">
        <w:rPr>
          <w:i/>
        </w:rPr>
        <w:fldChar w:fldCharType="separate"/>
      </w:r>
      <w:r w:rsidR="00D05633">
        <w:rPr>
          <w:i/>
        </w:rPr>
        <w:t>3.3.2</w:t>
      </w:r>
      <w:r w:rsidR="004B3033" w:rsidRPr="00390358">
        <w:rPr>
          <w:i/>
        </w:rPr>
        <w:fldChar w:fldCharType="end"/>
      </w:r>
      <w:r w:rsidR="004B3033">
        <w:t>)</w:t>
      </w:r>
    </w:p>
    <w:p w:rsidR="00233140" w:rsidRDefault="00233140" w:rsidP="00A930EA">
      <w:pPr>
        <w:pStyle w:val="ListParagraph"/>
        <w:numPr>
          <w:ilvl w:val="2"/>
          <w:numId w:val="19"/>
        </w:numPr>
      </w:pPr>
      <w:r>
        <w:rPr>
          <w:i/>
        </w:rPr>
        <w:t xml:space="preserve"> пакет съдържащ типове данни на стандартната архитектура (StkDataTypes) </w:t>
      </w:r>
      <w:r w:rsidR="00D62929">
        <w:t>–</w:t>
      </w:r>
      <w:r>
        <w:t xml:space="preserve"> </w:t>
      </w:r>
      <w:r w:rsidR="00D62929">
        <w:t>съдържа метод фабрика (</w:t>
      </w:r>
      <w:r w:rsidR="00D62929" w:rsidRPr="004B3033">
        <w:rPr>
          <w:i/>
        </w:rPr>
        <w:t>method factory pattern</w:t>
      </w:r>
      <w:r w:rsidR="00D62929">
        <w:t>) за бързо представяне на типове данни на стандартната архитектура в елементи от мета-модела</w:t>
      </w:r>
    </w:p>
    <w:p w:rsidR="008A0AD1" w:rsidRDefault="008A0AD1" w:rsidP="00A930EA">
      <w:pPr>
        <w:pStyle w:val="ListParagraph"/>
        <w:numPr>
          <w:ilvl w:val="0"/>
          <w:numId w:val="19"/>
        </w:numPr>
      </w:pPr>
      <w:r>
        <w:rPr>
          <w:i/>
        </w:rPr>
        <w:t xml:space="preserve"> Библиотека (Lib) </w:t>
      </w:r>
      <w:r>
        <w:t>– спомагателни външни за системата модули</w:t>
      </w:r>
    </w:p>
    <w:p w:rsidR="003F75EA" w:rsidRDefault="003F75EA" w:rsidP="003F75EA">
      <w:pPr>
        <w:pStyle w:val="Heading4"/>
      </w:pPr>
      <w:r w:rsidRPr="002A4EF5">
        <w:t>Генератор на базов код (Base code generation)</w:t>
      </w:r>
      <w:r>
        <w:t xml:space="preserve"> </w:t>
      </w:r>
    </w:p>
    <w:p w:rsidR="003F75EA" w:rsidRDefault="003F75EA" w:rsidP="003F75EA">
      <w:r w:rsidRPr="00720B0E">
        <w:rPr>
          <w:i/>
        </w:rPr>
        <w:t>Acceleo</w:t>
      </w:r>
      <w:r>
        <w:t xml:space="preserve">  базиран проект изпълняващ:</w:t>
      </w:r>
    </w:p>
    <w:p w:rsidR="00EC7D0E" w:rsidRPr="0075289E" w:rsidRDefault="003F75EA" w:rsidP="00A930EA">
      <w:pPr>
        <w:pStyle w:val="ListParagraph"/>
        <w:numPr>
          <w:ilvl w:val="0"/>
          <w:numId w:val="19"/>
        </w:numPr>
      </w:pPr>
      <w:r>
        <w:t>Генериране на базов код (</w:t>
      </w:r>
      <w:r w:rsidRPr="00160610">
        <w:rPr>
          <w:i/>
        </w:rPr>
        <w:fldChar w:fldCharType="begin"/>
      </w:r>
      <w:r w:rsidRPr="00160610">
        <w:rPr>
          <w:i/>
        </w:rPr>
        <w:instrText xml:space="preserve"> REF _Ref398297851 \r \h </w:instrText>
      </w:r>
      <w:r>
        <w:rPr>
          <w:i/>
        </w:rPr>
        <w:instrText xml:space="preserve"> \* MERGEFORMAT </w:instrText>
      </w:r>
      <w:r w:rsidRPr="00160610">
        <w:rPr>
          <w:i/>
        </w:rPr>
      </w:r>
      <w:r w:rsidRPr="00160610">
        <w:rPr>
          <w:i/>
        </w:rPr>
        <w:fldChar w:fldCharType="separate"/>
      </w:r>
      <w:r w:rsidR="00D05633">
        <w:rPr>
          <w:i/>
        </w:rPr>
        <w:t>3.3.1.10</w:t>
      </w:r>
      <w:r w:rsidRPr="00160610">
        <w:rPr>
          <w:i/>
        </w:rPr>
        <w:fldChar w:fldCharType="end"/>
      </w:r>
      <w:r>
        <w:t>)</w:t>
      </w:r>
    </w:p>
    <w:p w:rsidR="0075289E" w:rsidRDefault="0075289E">
      <w:pPr>
        <w:spacing w:after="0"/>
        <w:jc w:val="left"/>
        <w:rPr>
          <w:lang w:val="en-US"/>
        </w:rPr>
      </w:pPr>
      <w:r>
        <w:rPr>
          <w:lang w:val="en-US"/>
        </w:rPr>
        <w:br w:type="page"/>
      </w:r>
    </w:p>
    <w:p w:rsidR="00C3793A" w:rsidRDefault="009D49CE" w:rsidP="000B17C1">
      <w:pPr>
        <w:pStyle w:val="Heading2"/>
      </w:pPr>
      <w:bookmarkStart w:id="450" w:name="_Toc397093012"/>
      <w:bookmarkStart w:id="451" w:name="_Ref398574944"/>
      <w:bookmarkStart w:id="452" w:name="_Ref398641486"/>
      <w:bookmarkStart w:id="453" w:name="_Toc412390747"/>
      <w:r w:rsidRPr="002925D3">
        <w:lastRenderedPageBreak/>
        <w:t>Модел</w:t>
      </w:r>
      <w:r>
        <w:rPr>
          <w:lang w:val="ru-RU"/>
        </w:rPr>
        <w:t xml:space="preserve"> на</w:t>
      </w:r>
      <w:r w:rsidRPr="002925D3">
        <w:t xml:space="preserve"> данните</w:t>
      </w:r>
      <w:r>
        <w:rPr>
          <w:lang w:val="ru-RU"/>
        </w:rPr>
        <w:t xml:space="preserve"> (</w:t>
      </w:r>
      <w:r w:rsidR="00D44862">
        <w:t>Мета-Модел</w:t>
      </w:r>
      <w:r>
        <w:rPr>
          <w:lang w:val="ru-RU"/>
        </w:rPr>
        <w:t>)</w:t>
      </w:r>
      <w:bookmarkEnd w:id="450"/>
      <w:bookmarkEnd w:id="451"/>
      <w:bookmarkEnd w:id="452"/>
      <w:bookmarkEnd w:id="453"/>
    </w:p>
    <w:p w:rsidR="0007603E" w:rsidRDefault="0007603E" w:rsidP="0007603E">
      <w:r>
        <w:t>Текущ</w:t>
      </w:r>
      <w:r w:rsidR="003345C1">
        <w:t>а</w:t>
      </w:r>
      <w:r>
        <w:t>т</w:t>
      </w:r>
      <w:r w:rsidR="003345C1">
        <w:t>а</w:t>
      </w:r>
      <w:r>
        <w:t xml:space="preserve"> точка включва кратко описание на </w:t>
      </w:r>
      <w:r w:rsidR="00280E76">
        <w:t>основните</w:t>
      </w:r>
      <w:r w:rsidR="00697711">
        <w:t xml:space="preserve"> </w:t>
      </w:r>
      <w:r>
        <w:t>клас</w:t>
      </w:r>
      <w:r w:rsidR="00280E76">
        <w:t>ове</w:t>
      </w:r>
      <w:r>
        <w:t xml:space="preserve"> от имплементацията на мета-модела</w:t>
      </w:r>
      <w:r w:rsidR="00FE7AF7">
        <w:t xml:space="preserve"> </w:t>
      </w:r>
      <w:r w:rsidR="003605C1">
        <w:t>(</w:t>
      </w:r>
      <w:r w:rsidR="003605C1" w:rsidRPr="00390358">
        <w:rPr>
          <w:i/>
        </w:rPr>
        <w:fldChar w:fldCharType="begin"/>
      </w:r>
      <w:r w:rsidR="003605C1" w:rsidRPr="00390358">
        <w:rPr>
          <w:i/>
        </w:rPr>
        <w:instrText xml:space="preserve"> REF _Ref397969104 \r \h </w:instrText>
      </w:r>
      <w:r w:rsidR="003605C1">
        <w:rPr>
          <w:i/>
        </w:rPr>
        <w:instrText xml:space="preserve"> \* MERGEFORMAT </w:instrText>
      </w:r>
      <w:r w:rsidR="003605C1" w:rsidRPr="00390358">
        <w:rPr>
          <w:i/>
        </w:rPr>
      </w:r>
      <w:r w:rsidR="003605C1" w:rsidRPr="00390358">
        <w:rPr>
          <w:i/>
        </w:rPr>
        <w:fldChar w:fldCharType="separate"/>
      </w:r>
      <w:r w:rsidR="00D05633">
        <w:rPr>
          <w:i/>
        </w:rPr>
        <w:t>3.3.2</w:t>
      </w:r>
      <w:r w:rsidR="003605C1" w:rsidRPr="00390358">
        <w:rPr>
          <w:i/>
        </w:rPr>
        <w:fldChar w:fldCharType="end"/>
      </w:r>
      <w:r w:rsidR="003605C1">
        <w:t>)</w:t>
      </w:r>
      <w:r>
        <w:t xml:space="preserve"> </w:t>
      </w:r>
      <w:r w:rsidR="00697711">
        <w:t xml:space="preserve">както </w:t>
      </w:r>
      <w:r>
        <w:t>и клас диаграма.</w:t>
      </w:r>
    </w:p>
    <w:p w:rsidR="0007603E" w:rsidRDefault="0007603E" w:rsidP="0007603E">
      <w:pPr>
        <w:rPr>
          <w:i/>
        </w:rPr>
      </w:pPr>
      <w:r>
        <w:t>Подробно описание</w:t>
      </w:r>
      <w:r w:rsidR="00E8087E">
        <w:t xml:space="preserve"> </w:t>
      </w:r>
      <w:r>
        <w:t>(на методи, атрибути и връзки) може да се намери в генерираната документация на модела</w:t>
      </w:r>
      <w:r w:rsidR="009B7B84">
        <w:t xml:space="preserve"> </w:t>
      </w:r>
      <w:r w:rsidR="009B7B84" w:rsidRPr="009B7B84">
        <w:rPr>
          <w:b/>
        </w:rPr>
        <w:t>[D2]</w:t>
      </w:r>
    </w:p>
    <w:p w:rsidR="008D595E" w:rsidRDefault="008D595E" w:rsidP="008D595E">
      <w:pPr>
        <w:pStyle w:val="Heading3"/>
      </w:pPr>
      <w:bookmarkStart w:id="454" w:name="_Ref400113256"/>
      <w:bookmarkStart w:id="455" w:name="_Toc412390748"/>
      <w:r>
        <w:t>Инфраструктурни</w:t>
      </w:r>
      <w:bookmarkEnd w:id="454"/>
      <w:bookmarkEnd w:id="455"/>
    </w:p>
    <w:p w:rsidR="008D595E" w:rsidRPr="008D595E" w:rsidRDefault="008D595E" w:rsidP="008D595E">
      <w:r>
        <w:t>Следващите подсекции представят елементите от пакет “</w:t>
      </w:r>
      <w:r w:rsidRPr="008D595E">
        <w:rPr>
          <w:i/>
        </w:rPr>
        <w:t>Infrastructure</w:t>
      </w:r>
      <w:r>
        <w:t xml:space="preserve"> ” на UML модела на </w:t>
      </w:r>
      <w:r w:rsidR="002925D3">
        <w:t>системата</w:t>
      </w:r>
      <w:r>
        <w:t xml:space="preserve"> </w:t>
      </w:r>
      <w:r w:rsidRPr="008D595E">
        <w:rPr>
          <w:b/>
        </w:rPr>
        <w:t>[D1]</w:t>
      </w:r>
      <w:r w:rsidRPr="00F643DE">
        <w:t>.</w:t>
      </w:r>
    </w:p>
    <w:p w:rsidR="00026FA8" w:rsidRDefault="00026FA8" w:rsidP="00F643DE">
      <w:pPr>
        <w:pStyle w:val="Heading4"/>
      </w:pPr>
      <w:r>
        <w:t>Identifiable</w:t>
      </w:r>
    </w:p>
    <w:p w:rsidR="005F6C27" w:rsidRDefault="005F6C27" w:rsidP="00A930EA">
      <w:pPr>
        <w:pStyle w:val="ListParagraph"/>
        <w:numPr>
          <w:ilvl w:val="0"/>
          <w:numId w:val="19"/>
        </w:numPr>
      </w:pPr>
      <w:r w:rsidRPr="004F2D9C">
        <w:rPr>
          <w:i/>
        </w:rPr>
        <w:t>Описание</w:t>
      </w:r>
      <w:r>
        <w:t xml:space="preserve"> – класа е основен за имплементацията на мета-модела. Наследяването му от даден елемент показва, че въпросния елемент има наименование.</w:t>
      </w:r>
    </w:p>
    <w:p w:rsidR="004F2D9C" w:rsidRPr="005F6C27" w:rsidRDefault="004F2D9C" w:rsidP="00A930EA">
      <w:pPr>
        <w:pStyle w:val="ListParagraph"/>
        <w:numPr>
          <w:ilvl w:val="0"/>
          <w:numId w:val="19"/>
        </w:numPr>
      </w:pPr>
      <w:r>
        <w:rPr>
          <w:i/>
        </w:rPr>
        <w:t>Клас диаграма</w:t>
      </w:r>
      <w:r w:rsidRPr="004F2D9C">
        <w:t>:</w:t>
      </w:r>
    </w:p>
    <w:p w:rsidR="004911C9" w:rsidRDefault="004911C9" w:rsidP="00D1271F">
      <w:pPr>
        <w:keepNext/>
        <w:jc w:val="center"/>
      </w:pPr>
      <w:r>
        <w:rPr>
          <w:noProof/>
          <w:lang w:val="en-US" w:eastAsia="en-US"/>
        </w:rPr>
        <w:drawing>
          <wp:inline distT="0" distB="0" distL="0" distR="0" wp14:anchorId="1241938D" wp14:editId="78C65219">
            <wp:extent cx="1733660" cy="9544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ntifiable.png"/>
                    <pic:cNvPicPr/>
                  </pic:nvPicPr>
                  <pic:blipFill>
                    <a:blip r:embed="rId48">
                      <a:extLst>
                        <a:ext uri="{28A0092B-C50C-407E-A947-70E740481C1C}">
                          <a14:useLocalDpi xmlns:a14="http://schemas.microsoft.com/office/drawing/2010/main" val="0"/>
                        </a:ext>
                      </a:extLst>
                    </a:blip>
                    <a:stretch>
                      <a:fillRect/>
                    </a:stretch>
                  </pic:blipFill>
                  <pic:spPr>
                    <a:xfrm>
                      <a:off x="0" y="0"/>
                      <a:ext cx="1740270" cy="958127"/>
                    </a:xfrm>
                    <a:prstGeom prst="rect">
                      <a:avLst/>
                    </a:prstGeom>
                  </pic:spPr>
                </pic:pic>
              </a:graphicData>
            </a:graphic>
          </wp:inline>
        </w:drawing>
      </w:r>
    </w:p>
    <w:p w:rsidR="005F6C27" w:rsidRDefault="004911C9" w:rsidP="00D1271F">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D05633">
        <w:rPr>
          <w:noProof/>
        </w:rPr>
        <w:t>26</w:t>
      </w:r>
      <w:r w:rsidR="00E73236">
        <w:rPr>
          <w:noProof/>
        </w:rPr>
        <w:fldChar w:fldCharType="end"/>
      </w:r>
      <w:r>
        <w:t xml:space="preserve"> ( клас диаграма на Identifiable)</w:t>
      </w:r>
    </w:p>
    <w:p w:rsidR="004214B8" w:rsidRDefault="004214B8" w:rsidP="00F643DE">
      <w:pPr>
        <w:pStyle w:val="Heading4"/>
      </w:pPr>
      <w:r>
        <w:t>AEPackage</w:t>
      </w:r>
    </w:p>
    <w:p w:rsidR="00272DDA" w:rsidRDefault="002925D3" w:rsidP="00A930EA">
      <w:pPr>
        <w:pStyle w:val="ListParagraph"/>
        <w:numPr>
          <w:ilvl w:val="0"/>
          <w:numId w:val="19"/>
        </w:numPr>
      </w:pPr>
      <w:r w:rsidRPr="004F2D9C">
        <w:rPr>
          <w:i/>
        </w:rPr>
        <w:t>Описание</w:t>
      </w:r>
      <w:r>
        <w:t xml:space="preserve"> – Основен контейнер на пакетируеми елементи (</w:t>
      </w:r>
      <w:r w:rsidRPr="00AF789B">
        <w:rPr>
          <w:i/>
        </w:rPr>
        <w:fldChar w:fldCharType="begin"/>
      </w:r>
      <w:r w:rsidRPr="00AF789B">
        <w:rPr>
          <w:i/>
        </w:rPr>
        <w:instrText xml:space="preserve"> REF _Ref398390598 \r \h </w:instrText>
      </w:r>
      <w:r>
        <w:rPr>
          <w:i/>
        </w:rPr>
        <w:instrText xml:space="preserve"> \* MERGEFORMAT </w:instrText>
      </w:r>
      <w:r w:rsidRPr="00AF789B">
        <w:rPr>
          <w:i/>
        </w:rPr>
      </w:r>
      <w:r w:rsidRPr="00AF789B">
        <w:rPr>
          <w:i/>
        </w:rPr>
        <w:fldChar w:fldCharType="separate"/>
      </w:r>
      <w:r w:rsidR="00D05633">
        <w:rPr>
          <w:i/>
        </w:rPr>
        <w:t>5.2.1.3</w:t>
      </w:r>
      <w:r w:rsidRPr="00AF789B">
        <w:rPr>
          <w:i/>
        </w:rPr>
        <w:fldChar w:fldCharType="end"/>
      </w:r>
      <w:r>
        <w:t xml:space="preserve">)  в имплементацията на мета-модела.  </w:t>
      </w:r>
      <w:r w:rsidR="00A04DB6">
        <w:t xml:space="preserve">Реализира изискване </w:t>
      </w:r>
      <w:r w:rsidR="00A04DB6" w:rsidRPr="00A04DB6">
        <w:rPr>
          <w:i/>
        </w:rPr>
        <w:fldChar w:fldCharType="begin"/>
      </w:r>
      <w:r w:rsidR="00A04DB6" w:rsidRPr="00A04DB6">
        <w:rPr>
          <w:i/>
        </w:rPr>
        <w:instrText xml:space="preserve"> REF _Ref398393254 \r \h </w:instrText>
      </w:r>
      <w:r w:rsidR="00A04DB6">
        <w:rPr>
          <w:i/>
        </w:rPr>
        <w:instrText xml:space="preserve"> \* MERGEFORMAT </w:instrText>
      </w:r>
      <w:r w:rsidR="00A04DB6" w:rsidRPr="00A04DB6">
        <w:rPr>
          <w:i/>
        </w:rPr>
      </w:r>
      <w:r w:rsidR="00A04DB6" w:rsidRPr="00A04DB6">
        <w:rPr>
          <w:i/>
        </w:rPr>
        <w:fldChar w:fldCharType="separate"/>
      </w:r>
      <w:r w:rsidR="00D05633">
        <w:rPr>
          <w:i/>
        </w:rPr>
        <w:t>3.3.2.2</w:t>
      </w:r>
      <w:r w:rsidR="00A04DB6" w:rsidRPr="00A04DB6">
        <w:rPr>
          <w:i/>
        </w:rPr>
        <w:fldChar w:fldCharType="end"/>
      </w:r>
      <w:r w:rsidR="00A04DB6">
        <w:rPr>
          <w:i/>
        </w:rPr>
        <w:t>.</w:t>
      </w:r>
    </w:p>
    <w:p w:rsidR="00272DDA" w:rsidRPr="005F6C27" w:rsidRDefault="00272DDA" w:rsidP="00A930EA">
      <w:pPr>
        <w:pStyle w:val="ListParagraph"/>
        <w:numPr>
          <w:ilvl w:val="0"/>
          <w:numId w:val="19"/>
        </w:numPr>
      </w:pPr>
      <w:r>
        <w:rPr>
          <w:i/>
        </w:rPr>
        <w:t>Клас диаграма</w:t>
      </w:r>
      <w:r w:rsidRPr="004F2D9C">
        <w:t>:</w:t>
      </w:r>
    </w:p>
    <w:p w:rsidR="00EE34B2" w:rsidRDefault="00EE34B2" w:rsidP="00EE34B2">
      <w:pPr>
        <w:keepNext/>
        <w:jc w:val="center"/>
      </w:pPr>
      <w:r>
        <w:rPr>
          <w:noProof/>
          <w:lang w:val="en-US" w:eastAsia="en-US"/>
        </w:rPr>
        <w:drawing>
          <wp:inline distT="0" distB="0" distL="0" distR="0" wp14:anchorId="6B488D07" wp14:editId="595740CC">
            <wp:extent cx="3720685" cy="20628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package.png"/>
                    <pic:cNvPicPr/>
                  </pic:nvPicPr>
                  <pic:blipFill>
                    <a:blip r:embed="rId49">
                      <a:extLst>
                        <a:ext uri="{28A0092B-C50C-407E-A947-70E740481C1C}">
                          <a14:useLocalDpi xmlns:a14="http://schemas.microsoft.com/office/drawing/2010/main" val="0"/>
                        </a:ext>
                      </a:extLst>
                    </a:blip>
                    <a:stretch>
                      <a:fillRect/>
                    </a:stretch>
                  </pic:blipFill>
                  <pic:spPr>
                    <a:xfrm>
                      <a:off x="0" y="0"/>
                      <a:ext cx="3721720" cy="2063391"/>
                    </a:xfrm>
                    <a:prstGeom prst="rect">
                      <a:avLst/>
                    </a:prstGeom>
                  </pic:spPr>
                </pic:pic>
              </a:graphicData>
            </a:graphic>
          </wp:inline>
        </w:drawing>
      </w:r>
    </w:p>
    <w:p w:rsidR="0075289E" w:rsidRDefault="00EE34B2" w:rsidP="00EE34B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27</w:t>
      </w:r>
      <w:r w:rsidR="00E73236">
        <w:rPr>
          <w:noProof/>
        </w:rPr>
        <w:fldChar w:fldCharType="end"/>
      </w:r>
      <w:r>
        <w:t xml:space="preserve"> (клас диаграма на AEPackage)</w:t>
      </w:r>
    </w:p>
    <w:p w:rsidR="0075289E" w:rsidRDefault="0075289E">
      <w:pPr>
        <w:spacing w:after="0"/>
        <w:jc w:val="left"/>
        <w:rPr>
          <w:rFonts w:ascii="Cambria" w:hAnsi="Cambria"/>
          <w:i/>
          <w:iCs/>
          <w:lang w:eastAsia="en-US"/>
        </w:rPr>
      </w:pPr>
      <w:r>
        <w:br w:type="page"/>
      </w:r>
    </w:p>
    <w:p w:rsidR="004214B8" w:rsidRDefault="008712BF" w:rsidP="00F643DE">
      <w:pPr>
        <w:pStyle w:val="Heading4"/>
      </w:pPr>
      <w:bookmarkStart w:id="456" w:name="_Ref398390598"/>
      <w:r>
        <w:lastRenderedPageBreak/>
        <w:t>PackagableElement</w:t>
      </w:r>
      <w:bookmarkEnd w:id="456"/>
    </w:p>
    <w:p w:rsidR="00AF789B" w:rsidRDefault="00AF789B" w:rsidP="00A930EA">
      <w:pPr>
        <w:pStyle w:val="ListParagraph"/>
        <w:numPr>
          <w:ilvl w:val="0"/>
          <w:numId w:val="19"/>
        </w:numPr>
      </w:pPr>
      <w:r w:rsidRPr="004F2D9C">
        <w:rPr>
          <w:i/>
        </w:rPr>
        <w:t>Описание</w:t>
      </w:r>
      <w:r>
        <w:t xml:space="preserve"> – Основен </w:t>
      </w:r>
      <w:r w:rsidR="004F44D6">
        <w:t>клас за имплементацията мета-модела</w:t>
      </w:r>
      <w:r>
        <w:t>.</w:t>
      </w:r>
      <w:r w:rsidR="004F44D6">
        <w:t xml:space="preserve"> Клас, който го наследява ще бъде третиран като “</w:t>
      </w:r>
      <w:r w:rsidR="004F44D6" w:rsidRPr="004F44D6">
        <w:rPr>
          <w:i/>
        </w:rPr>
        <w:t>пакетируем</w:t>
      </w:r>
      <w:r w:rsidR="004F44D6">
        <w:t>”, т.е. директно ще може да бъде прибавен в пакет</w:t>
      </w:r>
      <w:r w:rsidR="00A75CCE">
        <w:t xml:space="preserve"> (</w:t>
      </w:r>
      <w:r w:rsidR="00A75CCE" w:rsidRPr="00EA6D69">
        <w:rPr>
          <w:i/>
        </w:rPr>
        <w:t>AEPackage</w:t>
      </w:r>
      <w:r w:rsidR="00A75CCE">
        <w:t>)</w:t>
      </w:r>
      <w:r w:rsidR="004F44D6">
        <w:t>.</w:t>
      </w:r>
    </w:p>
    <w:p w:rsidR="00AF789B" w:rsidRPr="00AF789B" w:rsidRDefault="00AF789B" w:rsidP="00A930EA">
      <w:pPr>
        <w:pStyle w:val="ListParagraph"/>
        <w:numPr>
          <w:ilvl w:val="0"/>
          <w:numId w:val="19"/>
        </w:numPr>
      </w:pPr>
      <w:r>
        <w:rPr>
          <w:i/>
        </w:rPr>
        <w:t>Клас диаграма</w:t>
      </w:r>
      <w:r w:rsidRPr="004F2D9C">
        <w:t>:</w:t>
      </w:r>
    </w:p>
    <w:p w:rsidR="00E8286B" w:rsidRDefault="00E8286B" w:rsidP="00E8286B">
      <w:pPr>
        <w:keepNext/>
        <w:jc w:val="center"/>
      </w:pPr>
      <w:r>
        <w:rPr>
          <w:noProof/>
          <w:lang w:val="en-US" w:eastAsia="en-US"/>
        </w:rPr>
        <w:drawing>
          <wp:inline distT="0" distB="0" distL="0" distR="0" wp14:anchorId="035DCAAC" wp14:editId="4034E5ED">
            <wp:extent cx="3116659" cy="1757961"/>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ableelement.png"/>
                    <pic:cNvPicPr/>
                  </pic:nvPicPr>
                  <pic:blipFill>
                    <a:blip r:embed="rId50">
                      <a:extLst>
                        <a:ext uri="{28A0092B-C50C-407E-A947-70E740481C1C}">
                          <a14:useLocalDpi xmlns:a14="http://schemas.microsoft.com/office/drawing/2010/main" val="0"/>
                        </a:ext>
                      </a:extLst>
                    </a:blip>
                    <a:stretch>
                      <a:fillRect/>
                    </a:stretch>
                  </pic:blipFill>
                  <pic:spPr>
                    <a:xfrm>
                      <a:off x="0" y="0"/>
                      <a:ext cx="3115333" cy="1757213"/>
                    </a:xfrm>
                    <a:prstGeom prst="rect">
                      <a:avLst/>
                    </a:prstGeom>
                  </pic:spPr>
                </pic:pic>
              </a:graphicData>
            </a:graphic>
          </wp:inline>
        </w:drawing>
      </w:r>
    </w:p>
    <w:p w:rsidR="00B035A3" w:rsidRDefault="00E8286B" w:rsidP="00E8286B">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28</w:t>
      </w:r>
      <w:r w:rsidR="00E73236">
        <w:rPr>
          <w:noProof/>
        </w:rPr>
        <w:fldChar w:fldCharType="end"/>
      </w:r>
      <w:r>
        <w:t xml:space="preserve"> (клас диаграма на PackagableElement)</w:t>
      </w:r>
    </w:p>
    <w:p w:rsidR="00B035A3" w:rsidRDefault="00B035A3" w:rsidP="00F643DE">
      <w:pPr>
        <w:pStyle w:val="Heading4"/>
      </w:pPr>
      <w:bookmarkStart w:id="457" w:name="_Ref398554849"/>
      <w:r>
        <w:t>InfrastructureFactory</w:t>
      </w:r>
      <w:bookmarkEnd w:id="457"/>
    </w:p>
    <w:p w:rsidR="0039415B" w:rsidRDefault="00693B15" w:rsidP="00A930EA">
      <w:pPr>
        <w:pStyle w:val="ListParagraph"/>
        <w:numPr>
          <w:ilvl w:val="0"/>
          <w:numId w:val="19"/>
        </w:numPr>
      </w:pPr>
      <w:r w:rsidRPr="004F2D9C">
        <w:rPr>
          <w:i/>
        </w:rPr>
        <w:t>Описание</w:t>
      </w:r>
      <w:r>
        <w:t xml:space="preserve"> – Метод фабрика за елементи от имплементацията на мета-модела в пакета “</w:t>
      </w:r>
      <w:r w:rsidRPr="00693B15">
        <w:rPr>
          <w:i/>
        </w:rPr>
        <w:t>Infrastructure</w:t>
      </w:r>
      <w:r>
        <w:t>”</w:t>
      </w:r>
      <w:r w:rsidR="000F094E">
        <w:t xml:space="preserve"> </w:t>
      </w:r>
      <w:r w:rsidR="00A8277D">
        <w:t xml:space="preserve">на UML модела </w:t>
      </w:r>
      <w:r w:rsidR="00D4723D">
        <w:t xml:space="preserve">на софтуерната система </w:t>
      </w:r>
      <w:r w:rsidR="000F094E" w:rsidRPr="000F094E">
        <w:rPr>
          <w:rFonts w:cs="Times New Roman"/>
          <w:b/>
        </w:rPr>
        <w:t>[</w:t>
      </w:r>
      <w:r w:rsidR="000F094E" w:rsidRPr="000F094E">
        <w:rPr>
          <w:rFonts w:cs="Times New Roman"/>
          <w:b/>
          <w:i/>
        </w:rPr>
        <w:fldChar w:fldCharType="begin"/>
      </w:r>
      <w:r w:rsidR="000F094E" w:rsidRPr="000F094E">
        <w:rPr>
          <w:rFonts w:cs="Times New Roman"/>
          <w:b/>
          <w:i/>
        </w:rPr>
        <w:instrText xml:space="preserve"> REF _Ref398392808 \r \h </w:instrText>
      </w:r>
      <w:r w:rsidR="000F094E">
        <w:rPr>
          <w:rFonts w:cs="Times New Roman"/>
          <w:b/>
          <w:i/>
        </w:rPr>
        <w:instrText xml:space="preserve"> \* MERGEFORMAT </w:instrText>
      </w:r>
      <w:r w:rsidR="000F094E" w:rsidRPr="000F094E">
        <w:rPr>
          <w:rFonts w:cs="Times New Roman"/>
          <w:b/>
          <w:i/>
        </w:rPr>
      </w:r>
      <w:r w:rsidR="000F094E" w:rsidRPr="000F094E">
        <w:rPr>
          <w:rFonts w:cs="Times New Roman"/>
          <w:b/>
          <w:i/>
        </w:rPr>
        <w:fldChar w:fldCharType="separate"/>
      </w:r>
      <w:r w:rsidR="00D05633">
        <w:rPr>
          <w:rFonts w:cs="Times New Roman"/>
          <w:b/>
          <w:i/>
        </w:rPr>
        <w:t>Приложение 2</w:t>
      </w:r>
      <w:r w:rsidR="000F094E" w:rsidRPr="000F094E">
        <w:rPr>
          <w:rFonts w:cs="Times New Roman"/>
          <w:b/>
          <w:i/>
        </w:rPr>
        <w:fldChar w:fldCharType="end"/>
      </w:r>
      <w:r w:rsidR="000F094E">
        <w:rPr>
          <w:rFonts w:cs="Times New Roman"/>
          <w:b/>
        </w:rPr>
        <w:t>:</w:t>
      </w:r>
      <w:r w:rsidR="000F094E" w:rsidRPr="000F094E">
        <w:rPr>
          <w:rFonts w:cs="Times New Roman"/>
          <w:b/>
        </w:rPr>
        <w:t>D1]</w:t>
      </w:r>
      <w:r>
        <w:t xml:space="preserve">. </w:t>
      </w:r>
      <w:r w:rsidR="0039415B">
        <w:t>Т.е. следните два елемента:</w:t>
      </w:r>
    </w:p>
    <w:p w:rsidR="0039415B" w:rsidRPr="0039415B" w:rsidRDefault="0039415B" w:rsidP="00A930EA">
      <w:pPr>
        <w:pStyle w:val="ListParagraph"/>
        <w:numPr>
          <w:ilvl w:val="1"/>
          <w:numId w:val="19"/>
        </w:numPr>
      </w:pPr>
      <w:r>
        <w:rPr>
          <w:i/>
        </w:rPr>
        <w:t>AEModel</w:t>
      </w:r>
    </w:p>
    <w:p w:rsidR="00693B15" w:rsidRDefault="0039415B" w:rsidP="00A930EA">
      <w:pPr>
        <w:pStyle w:val="ListParagraph"/>
        <w:numPr>
          <w:ilvl w:val="1"/>
          <w:numId w:val="19"/>
        </w:numPr>
      </w:pPr>
      <w:r>
        <w:rPr>
          <w:i/>
        </w:rPr>
        <w:t>AEPackage</w:t>
      </w:r>
    </w:p>
    <w:p w:rsidR="00693B15" w:rsidRPr="00693B15" w:rsidRDefault="00693B15" w:rsidP="00A930EA">
      <w:pPr>
        <w:pStyle w:val="ListParagraph"/>
        <w:numPr>
          <w:ilvl w:val="0"/>
          <w:numId w:val="19"/>
        </w:numPr>
      </w:pPr>
      <w:r>
        <w:rPr>
          <w:i/>
        </w:rPr>
        <w:t>Клас диаграма</w:t>
      </w:r>
      <w:r w:rsidRPr="004F2D9C">
        <w:t>:</w:t>
      </w:r>
    </w:p>
    <w:p w:rsidR="00B035A3" w:rsidRDefault="00693B15" w:rsidP="00B035A3">
      <w:pPr>
        <w:keepNext/>
        <w:jc w:val="center"/>
      </w:pPr>
      <w:r>
        <w:rPr>
          <w:noProof/>
          <w:lang w:val="en-US" w:eastAsia="en-US"/>
        </w:rPr>
        <w:drawing>
          <wp:inline distT="0" distB="0" distL="0" distR="0" wp14:anchorId="48658CD7" wp14:editId="7AD8E27A">
            <wp:extent cx="4486275" cy="12800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structurefactory.png"/>
                    <pic:cNvPicPr/>
                  </pic:nvPicPr>
                  <pic:blipFill>
                    <a:blip r:embed="rId51">
                      <a:extLst>
                        <a:ext uri="{28A0092B-C50C-407E-A947-70E740481C1C}">
                          <a14:useLocalDpi xmlns:a14="http://schemas.microsoft.com/office/drawing/2010/main" val="0"/>
                        </a:ext>
                      </a:extLst>
                    </a:blip>
                    <a:stretch>
                      <a:fillRect/>
                    </a:stretch>
                  </pic:blipFill>
                  <pic:spPr>
                    <a:xfrm>
                      <a:off x="0" y="0"/>
                      <a:ext cx="4496346" cy="1282969"/>
                    </a:xfrm>
                    <a:prstGeom prst="rect">
                      <a:avLst/>
                    </a:prstGeom>
                  </pic:spPr>
                </pic:pic>
              </a:graphicData>
            </a:graphic>
          </wp:inline>
        </w:drawing>
      </w:r>
    </w:p>
    <w:p w:rsidR="00B035A3" w:rsidRPr="00B035A3" w:rsidRDefault="00B035A3" w:rsidP="00B035A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29</w:t>
      </w:r>
      <w:r w:rsidR="00E73236">
        <w:rPr>
          <w:noProof/>
        </w:rPr>
        <w:fldChar w:fldCharType="end"/>
      </w:r>
      <w:r>
        <w:t xml:space="preserve"> (клас диаграма на InfrastructureFactory)</w:t>
      </w:r>
    </w:p>
    <w:p w:rsidR="00D1271F" w:rsidRDefault="00D1271F" w:rsidP="00F643DE">
      <w:pPr>
        <w:pStyle w:val="Heading4"/>
      </w:pPr>
      <w:r>
        <w:t>FactoryProvider</w:t>
      </w:r>
    </w:p>
    <w:p w:rsidR="00D1271F" w:rsidRDefault="00D1271F" w:rsidP="00A930EA">
      <w:pPr>
        <w:pStyle w:val="ListParagraph"/>
        <w:numPr>
          <w:ilvl w:val="0"/>
          <w:numId w:val="22"/>
        </w:numPr>
      </w:pPr>
      <w:r w:rsidRPr="00D1271F">
        <w:rPr>
          <w:i/>
        </w:rPr>
        <w:t>Описание</w:t>
      </w:r>
      <w:r>
        <w:t xml:space="preserve"> – </w:t>
      </w:r>
      <w:r w:rsidR="00FD2C31">
        <w:t>представлява имплементация на “Съдържател” (Handler) от шаблона за дизайн: “Верига отговорности”</w:t>
      </w:r>
      <w:r w:rsidR="002D6E2C">
        <w:t xml:space="preserve"> (Chain of responsibility)</w:t>
      </w:r>
      <w:r w:rsidR="00FD2C31">
        <w:t>. Отговорен е за предоставянето на фабрика за конкретни обекти от инфраструктурния пакет. В случай, че “родителя” (</w:t>
      </w:r>
      <w:r w:rsidR="00FD2C31" w:rsidRPr="00FD2C31">
        <w:rPr>
          <w:i/>
        </w:rPr>
        <w:t>itsSuccessor</w:t>
      </w:r>
      <w:r w:rsidR="00FD2C31">
        <w:t>) е инициализиран, ще предаде заявката към него.</w:t>
      </w:r>
    </w:p>
    <w:p w:rsidR="00D1271F" w:rsidRDefault="00D1271F" w:rsidP="00A930EA">
      <w:pPr>
        <w:pStyle w:val="ListParagraph"/>
        <w:numPr>
          <w:ilvl w:val="0"/>
          <w:numId w:val="22"/>
        </w:numPr>
      </w:pPr>
      <w:r>
        <w:rPr>
          <w:i/>
        </w:rPr>
        <w:t>Клас диаграма</w:t>
      </w:r>
      <w:r w:rsidRPr="00D1271F">
        <w:t>:</w:t>
      </w:r>
    </w:p>
    <w:p w:rsidR="00D1271F" w:rsidRDefault="00AE0604" w:rsidP="00667E21">
      <w:pPr>
        <w:keepNext/>
        <w:jc w:val="center"/>
      </w:pPr>
      <w:r>
        <w:rPr>
          <w:noProof/>
          <w:lang w:val="en-US" w:eastAsia="en-US"/>
        </w:rPr>
        <w:lastRenderedPageBreak/>
        <w:drawing>
          <wp:inline distT="0" distB="0" distL="0" distR="0" wp14:anchorId="6D75625F" wp14:editId="4B4BC0AF">
            <wp:extent cx="3819525" cy="1254278"/>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yprovider.png"/>
                    <pic:cNvPicPr/>
                  </pic:nvPicPr>
                  <pic:blipFill>
                    <a:blip r:embed="rId52">
                      <a:extLst>
                        <a:ext uri="{28A0092B-C50C-407E-A947-70E740481C1C}">
                          <a14:useLocalDpi xmlns:a14="http://schemas.microsoft.com/office/drawing/2010/main" val="0"/>
                        </a:ext>
                      </a:extLst>
                    </a:blip>
                    <a:stretch>
                      <a:fillRect/>
                    </a:stretch>
                  </pic:blipFill>
                  <pic:spPr>
                    <a:xfrm>
                      <a:off x="0" y="0"/>
                      <a:ext cx="3820248" cy="1254515"/>
                    </a:xfrm>
                    <a:prstGeom prst="rect">
                      <a:avLst/>
                    </a:prstGeom>
                  </pic:spPr>
                </pic:pic>
              </a:graphicData>
            </a:graphic>
          </wp:inline>
        </w:drawing>
      </w:r>
    </w:p>
    <w:p w:rsidR="00D1271F" w:rsidRPr="00D1271F" w:rsidRDefault="00D1271F" w:rsidP="00D1271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30</w:t>
      </w:r>
      <w:r w:rsidR="00E73236">
        <w:rPr>
          <w:noProof/>
        </w:rPr>
        <w:fldChar w:fldCharType="end"/>
      </w:r>
      <w:r>
        <w:t xml:space="preserve"> (клас диаграма на FactoryProvider)</w:t>
      </w:r>
    </w:p>
    <w:p w:rsidR="003451FB" w:rsidRDefault="00F848BB" w:rsidP="00F643DE">
      <w:pPr>
        <w:pStyle w:val="Heading4"/>
      </w:pPr>
      <w:r>
        <w:t>AEModel</w:t>
      </w:r>
    </w:p>
    <w:p w:rsidR="00464F95" w:rsidRDefault="00464F95" w:rsidP="00A930EA">
      <w:pPr>
        <w:pStyle w:val="ListParagraph"/>
        <w:numPr>
          <w:ilvl w:val="0"/>
          <w:numId w:val="21"/>
        </w:numPr>
      </w:pPr>
      <w:r w:rsidRPr="00464F95">
        <w:rPr>
          <w:i/>
        </w:rPr>
        <w:t>Описание</w:t>
      </w:r>
      <w:r>
        <w:t xml:space="preserve"> </w:t>
      </w:r>
      <w:r w:rsidR="00A04DB6">
        <w:t>–</w:t>
      </w:r>
      <w:r>
        <w:t xml:space="preserve"> </w:t>
      </w:r>
      <w:r w:rsidR="00CA06C1">
        <w:t>Е</w:t>
      </w:r>
      <w:r w:rsidR="00A04DB6">
        <w:t xml:space="preserve">лемент </w:t>
      </w:r>
      <w:r w:rsidR="00CA06C1">
        <w:t xml:space="preserve">корен </w:t>
      </w:r>
      <w:r w:rsidR="00A04DB6">
        <w:t xml:space="preserve">на модела. </w:t>
      </w:r>
      <w:r w:rsidR="00CA06C1">
        <w:t>Съдържа всички останали елементи в себе си</w:t>
      </w:r>
      <w:r w:rsidR="00A04DB6">
        <w:t xml:space="preserve">. Реализира изискване </w:t>
      </w:r>
      <w:r w:rsidR="00A04DB6" w:rsidRPr="00A04DB6">
        <w:rPr>
          <w:i/>
        </w:rPr>
        <w:fldChar w:fldCharType="begin"/>
      </w:r>
      <w:r w:rsidR="00A04DB6" w:rsidRPr="00A04DB6">
        <w:rPr>
          <w:i/>
        </w:rPr>
        <w:instrText xml:space="preserve"> REF _Ref398393322 \r \h </w:instrText>
      </w:r>
      <w:r w:rsidR="00A04DB6">
        <w:rPr>
          <w:i/>
        </w:rPr>
        <w:instrText xml:space="preserve"> \* MERGEFORMAT </w:instrText>
      </w:r>
      <w:r w:rsidR="00A04DB6" w:rsidRPr="00A04DB6">
        <w:rPr>
          <w:i/>
        </w:rPr>
      </w:r>
      <w:r w:rsidR="00A04DB6" w:rsidRPr="00A04DB6">
        <w:rPr>
          <w:i/>
        </w:rPr>
        <w:fldChar w:fldCharType="separate"/>
      </w:r>
      <w:r w:rsidR="00D05633">
        <w:rPr>
          <w:i/>
        </w:rPr>
        <w:t>3.3.2.1</w:t>
      </w:r>
      <w:r w:rsidR="00A04DB6" w:rsidRPr="00A04DB6">
        <w:rPr>
          <w:i/>
        </w:rPr>
        <w:fldChar w:fldCharType="end"/>
      </w:r>
      <w:r w:rsidR="00A04DB6">
        <w:rPr>
          <w:i/>
        </w:rPr>
        <w:t>.</w:t>
      </w:r>
    </w:p>
    <w:p w:rsidR="00A04DB6" w:rsidRPr="00464F95" w:rsidRDefault="00A04DB6" w:rsidP="00A930EA">
      <w:pPr>
        <w:pStyle w:val="ListParagraph"/>
        <w:numPr>
          <w:ilvl w:val="0"/>
          <w:numId w:val="21"/>
        </w:numPr>
      </w:pPr>
      <w:r>
        <w:rPr>
          <w:i/>
        </w:rPr>
        <w:t>Клас диаграма</w:t>
      </w:r>
      <w:r w:rsidRPr="00D1271F">
        <w:t>:</w:t>
      </w:r>
    </w:p>
    <w:p w:rsidR="00E76642" w:rsidRDefault="002D2BDD" w:rsidP="00E76642">
      <w:pPr>
        <w:keepNext/>
        <w:jc w:val="center"/>
      </w:pPr>
      <w:r>
        <w:rPr>
          <w:noProof/>
          <w:lang w:val="en-US" w:eastAsia="en-US"/>
        </w:rPr>
        <w:drawing>
          <wp:inline distT="0" distB="0" distL="0" distR="0" wp14:anchorId="342BE240" wp14:editId="12938194">
            <wp:extent cx="4733925" cy="314322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model.png"/>
                    <pic:cNvPicPr/>
                  </pic:nvPicPr>
                  <pic:blipFill>
                    <a:blip r:embed="rId53">
                      <a:extLst>
                        <a:ext uri="{28A0092B-C50C-407E-A947-70E740481C1C}">
                          <a14:useLocalDpi xmlns:a14="http://schemas.microsoft.com/office/drawing/2010/main" val="0"/>
                        </a:ext>
                      </a:extLst>
                    </a:blip>
                    <a:stretch>
                      <a:fillRect/>
                    </a:stretch>
                  </pic:blipFill>
                  <pic:spPr>
                    <a:xfrm>
                      <a:off x="0" y="0"/>
                      <a:ext cx="4736071" cy="3144646"/>
                    </a:xfrm>
                    <a:prstGeom prst="rect">
                      <a:avLst/>
                    </a:prstGeom>
                  </pic:spPr>
                </pic:pic>
              </a:graphicData>
            </a:graphic>
          </wp:inline>
        </w:drawing>
      </w:r>
    </w:p>
    <w:p w:rsidR="00F848BB" w:rsidRDefault="00E76642" w:rsidP="00E7664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31</w:t>
      </w:r>
      <w:r w:rsidR="00E73236">
        <w:rPr>
          <w:noProof/>
        </w:rPr>
        <w:fldChar w:fldCharType="end"/>
      </w:r>
      <w:r>
        <w:t xml:space="preserve"> (клас диаграма на AEModel)</w:t>
      </w:r>
    </w:p>
    <w:p w:rsidR="0024768E" w:rsidRDefault="0024768E" w:rsidP="00E76642">
      <w:pPr>
        <w:pStyle w:val="Caption"/>
        <w:jc w:val="center"/>
      </w:pPr>
    </w:p>
    <w:p w:rsidR="0024768E" w:rsidRDefault="0024768E" w:rsidP="0024768E">
      <w:pPr>
        <w:pStyle w:val="Heading3"/>
      </w:pPr>
      <w:bookmarkStart w:id="458" w:name="_Ref400113398"/>
      <w:bookmarkStart w:id="459" w:name="_Ref400113708"/>
      <w:bookmarkStart w:id="460" w:name="_Toc412390749"/>
      <w:r>
        <w:t>Софтуерен компонент</w:t>
      </w:r>
      <w:bookmarkEnd w:id="458"/>
      <w:bookmarkEnd w:id="459"/>
      <w:bookmarkEnd w:id="460"/>
    </w:p>
    <w:p w:rsidR="0024768E" w:rsidRDefault="0024768E" w:rsidP="0024768E">
      <w:bookmarkStart w:id="461" w:name="_Toc397093013"/>
      <w:r>
        <w:t>Следващите подсекции представят елементите от пакет “</w:t>
      </w:r>
      <w:r>
        <w:rPr>
          <w:i/>
        </w:rPr>
        <w:t>SwComponent</w:t>
      </w:r>
      <w:r>
        <w:t xml:space="preserve">” на UML модела на </w:t>
      </w:r>
      <w:r w:rsidR="002925D3">
        <w:t>системата</w:t>
      </w:r>
      <w:r>
        <w:t xml:space="preserve"> </w:t>
      </w:r>
      <w:r w:rsidRPr="008D595E">
        <w:rPr>
          <w:b/>
        </w:rPr>
        <w:t>[D1]</w:t>
      </w:r>
      <w:r w:rsidRPr="00F643DE">
        <w:t>.</w:t>
      </w:r>
    </w:p>
    <w:p w:rsidR="00285186" w:rsidRDefault="00285186" w:rsidP="00285186">
      <w:pPr>
        <w:pStyle w:val="Heading4"/>
      </w:pPr>
      <w:r>
        <w:t>BaseComponent</w:t>
      </w:r>
    </w:p>
    <w:p w:rsidR="00285186" w:rsidRDefault="00285186" w:rsidP="00A930EA">
      <w:pPr>
        <w:pStyle w:val="ListParagraph"/>
        <w:numPr>
          <w:ilvl w:val="0"/>
          <w:numId w:val="21"/>
        </w:numPr>
      </w:pPr>
      <w:r w:rsidRPr="00464F95">
        <w:rPr>
          <w:i/>
        </w:rPr>
        <w:t>Описание</w:t>
      </w:r>
      <w:r>
        <w:t xml:space="preserve"> – Представя </w:t>
      </w:r>
      <w:r w:rsidR="002925D3">
        <w:t>базовия</w:t>
      </w:r>
      <w:r>
        <w:t xml:space="preserve"> компонент от мета-модела. Реализира изискване </w:t>
      </w:r>
      <w:r w:rsidRPr="00285186">
        <w:rPr>
          <w:i/>
        </w:rPr>
        <w:fldChar w:fldCharType="begin"/>
      </w:r>
      <w:r w:rsidRPr="00285186">
        <w:rPr>
          <w:i/>
        </w:rPr>
        <w:instrText xml:space="preserve"> REF _Ref398395986 \r \h </w:instrText>
      </w:r>
      <w:r>
        <w:rPr>
          <w:i/>
        </w:rPr>
        <w:instrText xml:space="preserve"> \* MERGEFORMAT </w:instrText>
      </w:r>
      <w:r w:rsidRPr="00285186">
        <w:rPr>
          <w:i/>
        </w:rPr>
      </w:r>
      <w:r w:rsidRPr="00285186">
        <w:rPr>
          <w:i/>
        </w:rPr>
        <w:fldChar w:fldCharType="separate"/>
      </w:r>
      <w:r w:rsidR="00D05633">
        <w:rPr>
          <w:i/>
        </w:rPr>
        <w:t>3.3.2.3</w:t>
      </w:r>
      <w:r w:rsidRPr="00285186">
        <w:rPr>
          <w:i/>
        </w:rPr>
        <w:fldChar w:fldCharType="end"/>
      </w:r>
      <w:r>
        <w:rPr>
          <w:i/>
        </w:rPr>
        <w:t>.</w:t>
      </w:r>
    </w:p>
    <w:p w:rsidR="00285186" w:rsidRPr="00464F95" w:rsidRDefault="00285186" w:rsidP="00A930EA">
      <w:pPr>
        <w:pStyle w:val="ListParagraph"/>
        <w:numPr>
          <w:ilvl w:val="0"/>
          <w:numId w:val="21"/>
        </w:numPr>
      </w:pPr>
      <w:r>
        <w:rPr>
          <w:i/>
        </w:rPr>
        <w:t>Клас диаграма</w:t>
      </w:r>
      <w:r w:rsidRPr="00D1271F">
        <w:t>:</w:t>
      </w:r>
    </w:p>
    <w:p w:rsidR="006D5AE5" w:rsidRDefault="006D5AE5" w:rsidP="006D5AE5">
      <w:pPr>
        <w:keepNext/>
        <w:jc w:val="center"/>
      </w:pPr>
      <w:r>
        <w:rPr>
          <w:noProof/>
          <w:lang w:val="en-US" w:eastAsia="en-US"/>
        </w:rPr>
        <w:lastRenderedPageBreak/>
        <w:drawing>
          <wp:inline distT="0" distB="0" distL="0" distR="0" wp14:anchorId="3FDEB374" wp14:editId="5D9734D1">
            <wp:extent cx="4526782" cy="192494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component.png"/>
                    <pic:cNvPicPr/>
                  </pic:nvPicPr>
                  <pic:blipFill>
                    <a:blip r:embed="rId54">
                      <a:extLst>
                        <a:ext uri="{28A0092B-C50C-407E-A947-70E740481C1C}">
                          <a14:useLocalDpi xmlns:a14="http://schemas.microsoft.com/office/drawing/2010/main" val="0"/>
                        </a:ext>
                      </a:extLst>
                    </a:blip>
                    <a:stretch>
                      <a:fillRect/>
                    </a:stretch>
                  </pic:blipFill>
                  <pic:spPr>
                    <a:xfrm>
                      <a:off x="0" y="0"/>
                      <a:ext cx="4532617" cy="1927426"/>
                    </a:xfrm>
                    <a:prstGeom prst="rect">
                      <a:avLst/>
                    </a:prstGeom>
                  </pic:spPr>
                </pic:pic>
              </a:graphicData>
            </a:graphic>
          </wp:inline>
        </w:drawing>
      </w:r>
    </w:p>
    <w:p w:rsidR="00285186" w:rsidRDefault="006D5AE5" w:rsidP="006D5AE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32</w:t>
      </w:r>
      <w:r w:rsidR="00E73236">
        <w:rPr>
          <w:noProof/>
        </w:rPr>
        <w:fldChar w:fldCharType="end"/>
      </w:r>
      <w:r>
        <w:t xml:space="preserve"> (клас диаграма на BaseComponent)</w:t>
      </w:r>
    </w:p>
    <w:p w:rsidR="006D5AE5" w:rsidRDefault="00B074A3" w:rsidP="00B074A3">
      <w:pPr>
        <w:pStyle w:val="Heading4"/>
      </w:pPr>
      <w:r>
        <w:t>ComponentFactory</w:t>
      </w:r>
    </w:p>
    <w:p w:rsidR="00B074A3" w:rsidRDefault="00B074A3" w:rsidP="00A930EA">
      <w:pPr>
        <w:pStyle w:val="ListParagraph"/>
        <w:numPr>
          <w:ilvl w:val="0"/>
          <w:numId w:val="19"/>
        </w:numPr>
      </w:pPr>
      <w:r w:rsidRPr="00464F95">
        <w:rPr>
          <w:i/>
        </w:rPr>
        <w:t>Описание</w:t>
      </w:r>
      <w:r>
        <w:t xml:space="preserve"> – Метод фабрика за елементи от имплементацията на мета-модела в пакета “</w:t>
      </w:r>
      <w:r>
        <w:rPr>
          <w:i/>
        </w:rPr>
        <w:t>Component</w:t>
      </w:r>
      <w:r>
        <w:t xml:space="preserve">” на UML модела на софтуерната система </w:t>
      </w:r>
      <w:r w:rsidRPr="000F094E">
        <w:rPr>
          <w:rFonts w:cs="Times New Roman"/>
          <w:b/>
        </w:rPr>
        <w:t>[</w:t>
      </w:r>
      <w:r w:rsidRPr="000F094E">
        <w:rPr>
          <w:rFonts w:cs="Times New Roman"/>
          <w:b/>
          <w:i/>
        </w:rPr>
        <w:fldChar w:fldCharType="begin"/>
      </w:r>
      <w:r w:rsidRPr="000F094E">
        <w:rPr>
          <w:rFonts w:cs="Times New Roman"/>
          <w:b/>
          <w:i/>
        </w:rPr>
        <w:instrText xml:space="preserve"> REF _Ref398392808 \r \h </w:instrText>
      </w:r>
      <w:r>
        <w:rPr>
          <w:rFonts w:cs="Times New Roman"/>
          <w:b/>
          <w:i/>
        </w:rPr>
        <w:instrText xml:space="preserve"> \* MERGEFORMAT </w:instrText>
      </w:r>
      <w:r w:rsidRPr="000F094E">
        <w:rPr>
          <w:rFonts w:cs="Times New Roman"/>
          <w:b/>
          <w:i/>
        </w:rPr>
      </w:r>
      <w:r w:rsidRPr="000F094E">
        <w:rPr>
          <w:rFonts w:cs="Times New Roman"/>
          <w:b/>
          <w:i/>
        </w:rPr>
        <w:fldChar w:fldCharType="separate"/>
      </w:r>
      <w:r w:rsidR="00D05633">
        <w:rPr>
          <w:rFonts w:cs="Times New Roman"/>
          <w:b/>
          <w:i/>
        </w:rPr>
        <w:t>Приложение 2</w:t>
      </w:r>
      <w:r w:rsidRPr="000F094E">
        <w:rPr>
          <w:rFonts w:cs="Times New Roman"/>
          <w:b/>
          <w:i/>
        </w:rPr>
        <w:fldChar w:fldCharType="end"/>
      </w:r>
      <w:r>
        <w:rPr>
          <w:rFonts w:cs="Times New Roman"/>
          <w:b/>
        </w:rPr>
        <w:t>:</w:t>
      </w:r>
      <w:r w:rsidRPr="000F094E">
        <w:rPr>
          <w:rFonts w:cs="Times New Roman"/>
          <w:b/>
        </w:rPr>
        <w:t>D1]</w:t>
      </w:r>
      <w:r>
        <w:t xml:space="preserve">. Т.е. </w:t>
      </w:r>
      <w:r w:rsidR="002925D3">
        <w:t>следния</w:t>
      </w:r>
      <w:r>
        <w:t xml:space="preserve"> елемент:</w:t>
      </w:r>
      <w:r w:rsidR="005851BA">
        <w:rPr>
          <w:i/>
        </w:rPr>
        <w:t xml:space="preserve"> BaseComponent</w:t>
      </w:r>
    </w:p>
    <w:p w:rsidR="00B074A3" w:rsidRPr="00464F95" w:rsidRDefault="00B074A3" w:rsidP="00A930EA">
      <w:pPr>
        <w:pStyle w:val="ListParagraph"/>
        <w:numPr>
          <w:ilvl w:val="0"/>
          <w:numId w:val="21"/>
        </w:numPr>
      </w:pPr>
      <w:r>
        <w:rPr>
          <w:i/>
        </w:rPr>
        <w:t>Клас диаграма</w:t>
      </w:r>
      <w:r w:rsidRPr="00D1271F">
        <w:t>:</w:t>
      </w:r>
    </w:p>
    <w:p w:rsidR="00713375" w:rsidRDefault="00713375" w:rsidP="00713375">
      <w:pPr>
        <w:keepNext/>
        <w:jc w:val="center"/>
      </w:pPr>
      <w:r>
        <w:rPr>
          <w:noProof/>
          <w:lang w:val="en-US" w:eastAsia="en-US"/>
        </w:rPr>
        <w:drawing>
          <wp:inline distT="0" distB="0" distL="0" distR="0" wp14:anchorId="0CD2214D" wp14:editId="7454459C">
            <wp:extent cx="4767262" cy="1542788"/>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factory.png"/>
                    <pic:cNvPicPr/>
                  </pic:nvPicPr>
                  <pic:blipFill>
                    <a:blip r:embed="rId55">
                      <a:extLst>
                        <a:ext uri="{28A0092B-C50C-407E-A947-70E740481C1C}">
                          <a14:useLocalDpi xmlns:a14="http://schemas.microsoft.com/office/drawing/2010/main" val="0"/>
                        </a:ext>
                      </a:extLst>
                    </a:blip>
                    <a:stretch>
                      <a:fillRect/>
                    </a:stretch>
                  </pic:blipFill>
                  <pic:spPr>
                    <a:xfrm>
                      <a:off x="0" y="0"/>
                      <a:ext cx="4775612" cy="1545490"/>
                    </a:xfrm>
                    <a:prstGeom prst="rect">
                      <a:avLst/>
                    </a:prstGeom>
                  </pic:spPr>
                </pic:pic>
              </a:graphicData>
            </a:graphic>
          </wp:inline>
        </w:drawing>
      </w:r>
    </w:p>
    <w:p w:rsidR="00B074A3" w:rsidRDefault="00713375" w:rsidP="0071337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33</w:t>
      </w:r>
      <w:r w:rsidR="00E73236">
        <w:rPr>
          <w:noProof/>
        </w:rPr>
        <w:fldChar w:fldCharType="end"/>
      </w:r>
      <w:r>
        <w:t xml:space="preserve"> (клас диаграма на ComponentFactory)</w:t>
      </w:r>
    </w:p>
    <w:p w:rsidR="007C21FF" w:rsidRDefault="007C21FF" w:rsidP="007C21FF">
      <w:pPr>
        <w:pStyle w:val="Heading4"/>
      </w:pPr>
      <w:r>
        <w:t>ProvidedPort</w:t>
      </w:r>
    </w:p>
    <w:p w:rsidR="007C21FF" w:rsidRDefault="007C21FF" w:rsidP="00A930EA">
      <w:pPr>
        <w:pStyle w:val="ListParagraph"/>
        <w:numPr>
          <w:ilvl w:val="0"/>
          <w:numId w:val="19"/>
        </w:numPr>
      </w:pPr>
      <w:r w:rsidRPr="00464F95">
        <w:rPr>
          <w:i/>
        </w:rPr>
        <w:t>Описание</w:t>
      </w:r>
      <w:r>
        <w:t xml:space="preserve"> – Представя “</w:t>
      </w:r>
      <w:r>
        <w:rPr>
          <w:i/>
        </w:rPr>
        <w:t>Provided</w:t>
      </w:r>
      <w:r w:rsidRPr="00B310BE">
        <w:rPr>
          <w:i/>
        </w:rPr>
        <w:t>Port</w:t>
      </w:r>
      <w:r>
        <w:t xml:space="preserve">” от мета-модела. Реализира изискване </w:t>
      </w:r>
      <w:r w:rsidRPr="00E279A6">
        <w:rPr>
          <w:i/>
        </w:rPr>
        <w:fldChar w:fldCharType="begin"/>
      </w:r>
      <w:r w:rsidRPr="00E279A6">
        <w:rPr>
          <w:i/>
        </w:rPr>
        <w:instrText xml:space="preserve"> REF _Ref398397425 \r \h </w:instrText>
      </w:r>
      <w:r>
        <w:rPr>
          <w:i/>
        </w:rPr>
        <w:instrText xml:space="preserve"> \* MERGEFORMAT </w:instrText>
      </w:r>
      <w:r w:rsidRPr="00E279A6">
        <w:rPr>
          <w:i/>
        </w:rPr>
      </w:r>
      <w:r w:rsidRPr="00E279A6">
        <w:rPr>
          <w:i/>
        </w:rPr>
        <w:fldChar w:fldCharType="separate"/>
      </w:r>
      <w:r w:rsidR="00D05633">
        <w:rPr>
          <w:i/>
        </w:rPr>
        <w:t>3.3.2.4</w:t>
      </w:r>
      <w:r w:rsidRPr="00E279A6">
        <w:rPr>
          <w:i/>
        </w:rPr>
        <w:fldChar w:fldCharType="end"/>
      </w:r>
    </w:p>
    <w:p w:rsidR="007C21FF" w:rsidRPr="00464F95" w:rsidRDefault="007C21FF" w:rsidP="00A930EA">
      <w:pPr>
        <w:pStyle w:val="ListParagraph"/>
        <w:numPr>
          <w:ilvl w:val="0"/>
          <w:numId w:val="21"/>
        </w:numPr>
      </w:pPr>
      <w:r>
        <w:rPr>
          <w:i/>
        </w:rPr>
        <w:t>Клас диаграма</w:t>
      </w:r>
      <w:r w:rsidRPr="00D1271F">
        <w:t>:</w:t>
      </w:r>
    </w:p>
    <w:p w:rsidR="007C21FF" w:rsidRDefault="007C21FF" w:rsidP="007C21FF">
      <w:pPr>
        <w:keepNext/>
        <w:jc w:val="center"/>
      </w:pPr>
      <w:r>
        <w:rPr>
          <w:noProof/>
          <w:lang w:val="en-US" w:eastAsia="en-US"/>
        </w:rPr>
        <w:drawing>
          <wp:inline distT="0" distB="0" distL="0" distR="0" wp14:anchorId="5FFF6C2E" wp14:editId="64E5F9F3">
            <wp:extent cx="3905250" cy="175562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dport.png"/>
                    <pic:cNvPicPr/>
                  </pic:nvPicPr>
                  <pic:blipFill>
                    <a:blip r:embed="rId56">
                      <a:extLst>
                        <a:ext uri="{28A0092B-C50C-407E-A947-70E740481C1C}">
                          <a14:useLocalDpi xmlns:a14="http://schemas.microsoft.com/office/drawing/2010/main" val="0"/>
                        </a:ext>
                      </a:extLst>
                    </a:blip>
                    <a:stretch>
                      <a:fillRect/>
                    </a:stretch>
                  </pic:blipFill>
                  <pic:spPr>
                    <a:xfrm>
                      <a:off x="0" y="0"/>
                      <a:ext cx="3912972" cy="1759094"/>
                    </a:xfrm>
                    <a:prstGeom prst="rect">
                      <a:avLst/>
                    </a:prstGeom>
                  </pic:spPr>
                </pic:pic>
              </a:graphicData>
            </a:graphic>
          </wp:inline>
        </w:drawing>
      </w:r>
    </w:p>
    <w:p w:rsidR="007C21FF" w:rsidRPr="00E279A6" w:rsidRDefault="007C21FF" w:rsidP="007C21F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34</w:t>
      </w:r>
      <w:r w:rsidR="00E73236">
        <w:rPr>
          <w:noProof/>
        </w:rPr>
        <w:fldChar w:fldCharType="end"/>
      </w:r>
      <w:r>
        <w:t xml:space="preserve"> (клас диаграма на ProvidedPort)</w:t>
      </w:r>
    </w:p>
    <w:p w:rsidR="00A855CA" w:rsidRDefault="00A855CA" w:rsidP="00A855CA">
      <w:pPr>
        <w:pStyle w:val="Heading4"/>
      </w:pPr>
      <w:r>
        <w:lastRenderedPageBreak/>
        <w:t>RequiredPort</w:t>
      </w:r>
    </w:p>
    <w:p w:rsidR="00FE4EAD" w:rsidRDefault="00FE4EAD" w:rsidP="00A930EA">
      <w:pPr>
        <w:pStyle w:val="ListParagraph"/>
        <w:numPr>
          <w:ilvl w:val="0"/>
          <w:numId w:val="19"/>
        </w:numPr>
      </w:pPr>
      <w:r w:rsidRPr="00464F95">
        <w:rPr>
          <w:i/>
        </w:rPr>
        <w:t>Описание</w:t>
      </w:r>
      <w:r>
        <w:t xml:space="preserve"> – </w:t>
      </w:r>
      <w:r w:rsidR="00586071">
        <w:t xml:space="preserve">Представя </w:t>
      </w:r>
      <w:r w:rsidR="00B310BE">
        <w:t>“</w:t>
      </w:r>
      <w:r w:rsidR="00B310BE" w:rsidRPr="00B310BE">
        <w:rPr>
          <w:i/>
        </w:rPr>
        <w:t>RequiredPort</w:t>
      </w:r>
      <w:r w:rsidR="00B310BE">
        <w:t>”</w:t>
      </w:r>
      <w:r w:rsidR="00586071">
        <w:t xml:space="preserve"> от мета-модела. Реализира изискване </w:t>
      </w:r>
      <w:r w:rsidR="00B310BE" w:rsidRPr="00B310BE">
        <w:rPr>
          <w:i/>
        </w:rPr>
        <w:fldChar w:fldCharType="begin"/>
      </w:r>
      <w:r w:rsidR="00B310BE" w:rsidRPr="00B310BE">
        <w:rPr>
          <w:i/>
        </w:rPr>
        <w:instrText xml:space="preserve"> REF _Ref398397328 \r \h </w:instrText>
      </w:r>
      <w:r w:rsidR="00B310BE">
        <w:rPr>
          <w:i/>
        </w:rPr>
        <w:instrText xml:space="preserve"> \* MERGEFORMAT </w:instrText>
      </w:r>
      <w:r w:rsidR="00B310BE" w:rsidRPr="00B310BE">
        <w:rPr>
          <w:i/>
        </w:rPr>
      </w:r>
      <w:r w:rsidR="00B310BE" w:rsidRPr="00B310BE">
        <w:rPr>
          <w:i/>
        </w:rPr>
        <w:fldChar w:fldCharType="separate"/>
      </w:r>
      <w:r w:rsidR="00D05633">
        <w:rPr>
          <w:i/>
        </w:rPr>
        <w:t>3.3.2.5</w:t>
      </w:r>
      <w:r w:rsidR="00B310BE" w:rsidRPr="00B310BE">
        <w:rPr>
          <w:i/>
        </w:rPr>
        <w:fldChar w:fldCharType="end"/>
      </w:r>
    </w:p>
    <w:p w:rsidR="00FE4EAD" w:rsidRPr="00464F95" w:rsidRDefault="00FE4EAD" w:rsidP="00A930EA">
      <w:pPr>
        <w:pStyle w:val="ListParagraph"/>
        <w:numPr>
          <w:ilvl w:val="0"/>
          <w:numId w:val="21"/>
        </w:numPr>
      </w:pPr>
      <w:r>
        <w:rPr>
          <w:i/>
        </w:rPr>
        <w:t>Клас диаграма</w:t>
      </w:r>
      <w:r w:rsidRPr="00D1271F">
        <w:t>:</w:t>
      </w:r>
    </w:p>
    <w:p w:rsidR="002A1CFD" w:rsidRDefault="002A1CFD" w:rsidP="002A1CFD">
      <w:pPr>
        <w:keepNext/>
        <w:jc w:val="center"/>
      </w:pPr>
      <w:r>
        <w:rPr>
          <w:noProof/>
          <w:lang w:val="en-US" w:eastAsia="en-US"/>
        </w:rPr>
        <w:drawing>
          <wp:inline distT="0" distB="0" distL="0" distR="0" wp14:anchorId="65B2C5ED" wp14:editId="16600F75">
            <wp:extent cx="3827856" cy="2007942"/>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dport.png"/>
                    <pic:cNvPicPr/>
                  </pic:nvPicPr>
                  <pic:blipFill>
                    <a:blip r:embed="rId57">
                      <a:extLst>
                        <a:ext uri="{28A0092B-C50C-407E-A947-70E740481C1C}">
                          <a14:useLocalDpi xmlns:a14="http://schemas.microsoft.com/office/drawing/2010/main" val="0"/>
                        </a:ext>
                      </a:extLst>
                    </a:blip>
                    <a:stretch>
                      <a:fillRect/>
                    </a:stretch>
                  </pic:blipFill>
                  <pic:spPr>
                    <a:xfrm>
                      <a:off x="0" y="0"/>
                      <a:ext cx="3830834" cy="2009504"/>
                    </a:xfrm>
                    <a:prstGeom prst="rect">
                      <a:avLst/>
                    </a:prstGeom>
                  </pic:spPr>
                </pic:pic>
              </a:graphicData>
            </a:graphic>
          </wp:inline>
        </w:drawing>
      </w:r>
    </w:p>
    <w:p w:rsidR="00A855CA" w:rsidRDefault="002A1CFD" w:rsidP="002A1CF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35</w:t>
      </w:r>
      <w:r w:rsidR="00E73236">
        <w:rPr>
          <w:noProof/>
        </w:rPr>
        <w:fldChar w:fldCharType="end"/>
      </w:r>
      <w:r>
        <w:t xml:space="preserve"> (клас диаграма на RequiredPort)</w:t>
      </w:r>
    </w:p>
    <w:p w:rsidR="00603AFA" w:rsidRDefault="00603AFA" w:rsidP="00603AFA">
      <w:pPr>
        <w:pStyle w:val="Heading4"/>
      </w:pPr>
      <w:r>
        <w:t>SenderReceiverInterface</w:t>
      </w:r>
    </w:p>
    <w:p w:rsidR="00603AFA" w:rsidRDefault="00603AFA" w:rsidP="00A930EA">
      <w:pPr>
        <w:pStyle w:val="ListParagraph"/>
        <w:numPr>
          <w:ilvl w:val="0"/>
          <w:numId w:val="19"/>
        </w:numPr>
      </w:pPr>
      <w:r w:rsidRPr="00464F95">
        <w:rPr>
          <w:i/>
        </w:rPr>
        <w:t>Описание</w:t>
      </w:r>
      <w:r>
        <w:t xml:space="preserve"> – Представя “</w:t>
      </w:r>
      <w:r>
        <w:rPr>
          <w:i/>
        </w:rPr>
        <w:t>SenderReceiverInterface</w:t>
      </w:r>
      <w:r>
        <w:t xml:space="preserve">” от мета-модела. Реализира изискване </w:t>
      </w:r>
      <w:r w:rsidRPr="00603AFA">
        <w:rPr>
          <w:i/>
        </w:rPr>
        <w:fldChar w:fldCharType="begin"/>
      </w:r>
      <w:r w:rsidRPr="00603AFA">
        <w:rPr>
          <w:i/>
        </w:rPr>
        <w:instrText xml:space="preserve"> REF _Ref398397909 \r \h  \* MERGEFORMAT </w:instrText>
      </w:r>
      <w:r w:rsidRPr="00603AFA">
        <w:rPr>
          <w:i/>
        </w:rPr>
      </w:r>
      <w:r w:rsidRPr="00603AFA">
        <w:rPr>
          <w:i/>
        </w:rPr>
        <w:fldChar w:fldCharType="separate"/>
      </w:r>
      <w:r w:rsidR="00D05633">
        <w:rPr>
          <w:i/>
        </w:rPr>
        <w:t>3.3.2.8</w:t>
      </w:r>
      <w:r w:rsidRPr="00603AFA">
        <w:rPr>
          <w:i/>
        </w:rPr>
        <w:fldChar w:fldCharType="end"/>
      </w:r>
    </w:p>
    <w:p w:rsidR="00603AFA" w:rsidRPr="00464F95" w:rsidRDefault="00603AFA" w:rsidP="00A930EA">
      <w:pPr>
        <w:pStyle w:val="ListParagraph"/>
        <w:numPr>
          <w:ilvl w:val="0"/>
          <w:numId w:val="21"/>
        </w:numPr>
      </w:pPr>
      <w:r>
        <w:rPr>
          <w:i/>
        </w:rPr>
        <w:t>Клас диаграма</w:t>
      </w:r>
      <w:r w:rsidRPr="00D1271F">
        <w:t>:</w:t>
      </w:r>
    </w:p>
    <w:p w:rsidR="00603AFA" w:rsidRDefault="00603AFA" w:rsidP="00603AFA">
      <w:pPr>
        <w:keepNext/>
        <w:jc w:val="center"/>
      </w:pPr>
      <w:r>
        <w:rPr>
          <w:noProof/>
          <w:lang w:val="en-US" w:eastAsia="en-US"/>
        </w:rPr>
        <w:drawing>
          <wp:inline distT="0" distB="0" distL="0" distR="0" wp14:anchorId="7E3DC6BA" wp14:editId="22FDDBDC">
            <wp:extent cx="3805238" cy="1791293"/>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erreceiverinterface.png"/>
                    <pic:cNvPicPr/>
                  </pic:nvPicPr>
                  <pic:blipFill>
                    <a:blip r:embed="rId58">
                      <a:extLst>
                        <a:ext uri="{28A0092B-C50C-407E-A947-70E740481C1C}">
                          <a14:useLocalDpi xmlns:a14="http://schemas.microsoft.com/office/drawing/2010/main" val="0"/>
                        </a:ext>
                      </a:extLst>
                    </a:blip>
                    <a:stretch>
                      <a:fillRect/>
                    </a:stretch>
                  </pic:blipFill>
                  <pic:spPr>
                    <a:xfrm>
                      <a:off x="0" y="0"/>
                      <a:ext cx="3807673" cy="1792439"/>
                    </a:xfrm>
                    <a:prstGeom prst="rect">
                      <a:avLst/>
                    </a:prstGeom>
                  </pic:spPr>
                </pic:pic>
              </a:graphicData>
            </a:graphic>
          </wp:inline>
        </w:drawing>
      </w:r>
    </w:p>
    <w:p w:rsidR="00603AFA" w:rsidRDefault="00603AFA" w:rsidP="00603AFA">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36</w:t>
      </w:r>
      <w:r w:rsidR="00E73236">
        <w:rPr>
          <w:noProof/>
        </w:rPr>
        <w:fldChar w:fldCharType="end"/>
      </w:r>
      <w:r>
        <w:t xml:space="preserve"> (клас диаграма на SenderReceiverInterface)</w:t>
      </w:r>
    </w:p>
    <w:p w:rsidR="00E41DD0" w:rsidRDefault="00E41DD0" w:rsidP="00E41DD0">
      <w:pPr>
        <w:pStyle w:val="Heading4"/>
      </w:pPr>
      <w:r>
        <w:t>ClientServerInterface</w:t>
      </w:r>
    </w:p>
    <w:p w:rsidR="00E41DD0" w:rsidRDefault="00E41DD0" w:rsidP="00A930EA">
      <w:pPr>
        <w:pStyle w:val="ListParagraph"/>
        <w:numPr>
          <w:ilvl w:val="0"/>
          <w:numId w:val="19"/>
        </w:numPr>
      </w:pPr>
      <w:r w:rsidRPr="00464F95">
        <w:rPr>
          <w:i/>
        </w:rPr>
        <w:t>Описание</w:t>
      </w:r>
      <w:r>
        <w:t xml:space="preserve"> – Представя “</w:t>
      </w:r>
      <w:r>
        <w:rPr>
          <w:i/>
        </w:rPr>
        <w:t>ClientServerInterface</w:t>
      </w:r>
      <w:r>
        <w:t xml:space="preserve">” от мета-модела. Реализира изискване </w:t>
      </w:r>
      <w:r w:rsidRPr="00E41DD0">
        <w:rPr>
          <w:i/>
        </w:rPr>
        <w:fldChar w:fldCharType="begin"/>
      </w:r>
      <w:r w:rsidRPr="00E41DD0">
        <w:rPr>
          <w:i/>
        </w:rPr>
        <w:instrText xml:space="preserve"> REF _Ref398398199 \r \h </w:instrText>
      </w:r>
      <w:r>
        <w:rPr>
          <w:i/>
        </w:rPr>
        <w:instrText xml:space="preserve"> \* MERGEFORMAT </w:instrText>
      </w:r>
      <w:r w:rsidRPr="00E41DD0">
        <w:rPr>
          <w:i/>
        </w:rPr>
      </w:r>
      <w:r w:rsidRPr="00E41DD0">
        <w:rPr>
          <w:i/>
        </w:rPr>
        <w:fldChar w:fldCharType="separate"/>
      </w:r>
      <w:r w:rsidR="00D05633">
        <w:rPr>
          <w:i/>
        </w:rPr>
        <w:t>3.3.2.10</w:t>
      </w:r>
      <w:r w:rsidRPr="00E41DD0">
        <w:rPr>
          <w:i/>
        </w:rPr>
        <w:fldChar w:fldCharType="end"/>
      </w:r>
    </w:p>
    <w:p w:rsidR="00E41DD0" w:rsidRPr="00464F95" w:rsidRDefault="00E41DD0" w:rsidP="00A930EA">
      <w:pPr>
        <w:pStyle w:val="ListParagraph"/>
        <w:numPr>
          <w:ilvl w:val="0"/>
          <w:numId w:val="21"/>
        </w:numPr>
      </w:pPr>
      <w:r>
        <w:rPr>
          <w:i/>
        </w:rPr>
        <w:t>Клас диаграма</w:t>
      </w:r>
      <w:r w:rsidRPr="00D1271F">
        <w:t>:</w:t>
      </w:r>
    </w:p>
    <w:p w:rsidR="00E41DD0" w:rsidRDefault="00E41DD0" w:rsidP="00E41DD0">
      <w:pPr>
        <w:keepNext/>
        <w:jc w:val="center"/>
      </w:pPr>
      <w:r>
        <w:rPr>
          <w:noProof/>
          <w:lang w:val="en-US" w:eastAsia="en-US"/>
        </w:rPr>
        <w:lastRenderedPageBreak/>
        <w:drawing>
          <wp:inline distT="0" distB="0" distL="0" distR="0" wp14:anchorId="7FE85E5C" wp14:editId="1078EEA7">
            <wp:extent cx="3133725" cy="17596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serverinterface.png"/>
                    <pic:cNvPicPr/>
                  </pic:nvPicPr>
                  <pic:blipFill>
                    <a:blip r:embed="rId59">
                      <a:extLst>
                        <a:ext uri="{28A0092B-C50C-407E-A947-70E740481C1C}">
                          <a14:useLocalDpi xmlns:a14="http://schemas.microsoft.com/office/drawing/2010/main" val="0"/>
                        </a:ext>
                      </a:extLst>
                    </a:blip>
                    <a:stretch>
                      <a:fillRect/>
                    </a:stretch>
                  </pic:blipFill>
                  <pic:spPr>
                    <a:xfrm>
                      <a:off x="0" y="0"/>
                      <a:ext cx="3137682" cy="1761874"/>
                    </a:xfrm>
                    <a:prstGeom prst="rect">
                      <a:avLst/>
                    </a:prstGeom>
                  </pic:spPr>
                </pic:pic>
              </a:graphicData>
            </a:graphic>
          </wp:inline>
        </w:drawing>
      </w:r>
    </w:p>
    <w:p w:rsidR="00E41DD0" w:rsidRDefault="00E41DD0" w:rsidP="00E41DD0">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37</w:t>
      </w:r>
      <w:r w:rsidR="00E73236">
        <w:rPr>
          <w:noProof/>
        </w:rPr>
        <w:fldChar w:fldCharType="end"/>
      </w:r>
      <w:r>
        <w:t xml:space="preserve"> (клас диаграма на ClientServerInterface)</w:t>
      </w:r>
    </w:p>
    <w:p w:rsidR="00C84088" w:rsidRDefault="00C84088" w:rsidP="00C84088">
      <w:pPr>
        <w:pStyle w:val="Heading4"/>
      </w:pPr>
      <w:r>
        <w:t>PortInterfaceFactory</w:t>
      </w:r>
    </w:p>
    <w:p w:rsidR="00C84088" w:rsidRDefault="00C84088" w:rsidP="00A930EA">
      <w:pPr>
        <w:pStyle w:val="ListParagraph"/>
        <w:numPr>
          <w:ilvl w:val="0"/>
          <w:numId w:val="19"/>
        </w:numPr>
      </w:pPr>
      <w:r w:rsidRPr="004F2D9C">
        <w:rPr>
          <w:i/>
        </w:rPr>
        <w:t>Описание</w:t>
      </w:r>
      <w:r>
        <w:t xml:space="preserve"> – Метод фабрика за елементи от имплементацията на мета-модела в пакета “</w:t>
      </w:r>
      <w:r>
        <w:rPr>
          <w:i/>
        </w:rPr>
        <w:t>PortInterface</w:t>
      </w:r>
      <w:r>
        <w:t xml:space="preserve">” на UML модела на софтуерната система </w:t>
      </w:r>
      <w:r w:rsidRPr="000F094E">
        <w:rPr>
          <w:rFonts w:cs="Times New Roman"/>
          <w:b/>
        </w:rPr>
        <w:t>[</w:t>
      </w:r>
      <w:r w:rsidRPr="000F094E">
        <w:rPr>
          <w:rFonts w:cs="Times New Roman"/>
          <w:b/>
          <w:i/>
        </w:rPr>
        <w:fldChar w:fldCharType="begin"/>
      </w:r>
      <w:r w:rsidRPr="000F094E">
        <w:rPr>
          <w:rFonts w:cs="Times New Roman"/>
          <w:b/>
          <w:i/>
        </w:rPr>
        <w:instrText xml:space="preserve"> REF _Ref398392808 \r \h </w:instrText>
      </w:r>
      <w:r>
        <w:rPr>
          <w:rFonts w:cs="Times New Roman"/>
          <w:b/>
          <w:i/>
        </w:rPr>
        <w:instrText xml:space="preserve"> \* MERGEFORMAT </w:instrText>
      </w:r>
      <w:r w:rsidRPr="000F094E">
        <w:rPr>
          <w:rFonts w:cs="Times New Roman"/>
          <w:b/>
          <w:i/>
        </w:rPr>
      </w:r>
      <w:r w:rsidRPr="000F094E">
        <w:rPr>
          <w:rFonts w:cs="Times New Roman"/>
          <w:b/>
          <w:i/>
        </w:rPr>
        <w:fldChar w:fldCharType="separate"/>
      </w:r>
      <w:r w:rsidR="00D05633">
        <w:rPr>
          <w:rFonts w:cs="Times New Roman"/>
          <w:b/>
          <w:i/>
        </w:rPr>
        <w:t>Приложение 2</w:t>
      </w:r>
      <w:r w:rsidRPr="000F094E">
        <w:rPr>
          <w:rFonts w:cs="Times New Roman"/>
          <w:b/>
          <w:i/>
        </w:rPr>
        <w:fldChar w:fldCharType="end"/>
      </w:r>
      <w:r>
        <w:rPr>
          <w:rFonts w:cs="Times New Roman"/>
          <w:b/>
        </w:rPr>
        <w:t>:</w:t>
      </w:r>
      <w:r w:rsidRPr="000F094E">
        <w:rPr>
          <w:rFonts w:cs="Times New Roman"/>
          <w:b/>
        </w:rPr>
        <w:t>D1]</w:t>
      </w:r>
      <w:r>
        <w:t>. Т.е. следните два елемента:</w:t>
      </w:r>
    </w:p>
    <w:p w:rsidR="00C84088" w:rsidRPr="0039415B" w:rsidRDefault="00D31DF3" w:rsidP="00A930EA">
      <w:pPr>
        <w:pStyle w:val="ListParagraph"/>
        <w:numPr>
          <w:ilvl w:val="1"/>
          <w:numId w:val="19"/>
        </w:numPr>
      </w:pPr>
      <w:r>
        <w:rPr>
          <w:i/>
        </w:rPr>
        <w:t>SenderReceiverInterface</w:t>
      </w:r>
    </w:p>
    <w:p w:rsidR="00C84088" w:rsidRDefault="00D31DF3" w:rsidP="00A930EA">
      <w:pPr>
        <w:pStyle w:val="ListParagraph"/>
        <w:numPr>
          <w:ilvl w:val="1"/>
          <w:numId w:val="19"/>
        </w:numPr>
      </w:pPr>
      <w:r>
        <w:rPr>
          <w:i/>
        </w:rPr>
        <w:t>ClientServerInterface</w:t>
      </w:r>
    </w:p>
    <w:p w:rsidR="00C84088" w:rsidRPr="00693B15" w:rsidRDefault="00C84088" w:rsidP="00A930EA">
      <w:pPr>
        <w:pStyle w:val="ListParagraph"/>
        <w:numPr>
          <w:ilvl w:val="0"/>
          <w:numId w:val="19"/>
        </w:numPr>
      </w:pPr>
      <w:r>
        <w:rPr>
          <w:i/>
        </w:rPr>
        <w:t>Клас диаграма</w:t>
      </w:r>
      <w:r w:rsidRPr="004F2D9C">
        <w:t>:</w:t>
      </w:r>
    </w:p>
    <w:p w:rsidR="00452061" w:rsidRDefault="00452061" w:rsidP="00452061">
      <w:pPr>
        <w:keepNext/>
        <w:jc w:val="center"/>
      </w:pPr>
      <w:r>
        <w:rPr>
          <w:noProof/>
          <w:lang w:val="en-US" w:eastAsia="en-US"/>
        </w:rPr>
        <w:drawing>
          <wp:inline distT="0" distB="0" distL="0" distR="0" wp14:anchorId="0A6840A2" wp14:editId="5C8430A9">
            <wp:extent cx="4700588" cy="1612892"/>
            <wp:effectExtent l="0" t="0" r="508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interfacefactory.png"/>
                    <pic:cNvPicPr/>
                  </pic:nvPicPr>
                  <pic:blipFill>
                    <a:blip r:embed="rId60">
                      <a:extLst>
                        <a:ext uri="{28A0092B-C50C-407E-A947-70E740481C1C}">
                          <a14:useLocalDpi xmlns:a14="http://schemas.microsoft.com/office/drawing/2010/main" val="0"/>
                        </a:ext>
                      </a:extLst>
                    </a:blip>
                    <a:stretch>
                      <a:fillRect/>
                    </a:stretch>
                  </pic:blipFill>
                  <pic:spPr>
                    <a:xfrm>
                      <a:off x="0" y="0"/>
                      <a:ext cx="4702569" cy="1613572"/>
                    </a:xfrm>
                    <a:prstGeom prst="rect">
                      <a:avLst/>
                    </a:prstGeom>
                  </pic:spPr>
                </pic:pic>
              </a:graphicData>
            </a:graphic>
          </wp:inline>
        </w:drawing>
      </w:r>
    </w:p>
    <w:p w:rsidR="00C84088" w:rsidRPr="002925D3" w:rsidRDefault="00452061" w:rsidP="00452061">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38</w:t>
      </w:r>
      <w:r w:rsidR="00E73236">
        <w:rPr>
          <w:noProof/>
        </w:rPr>
        <w:fldChar w:fldCharType="end"/>
      </w:r>
      <w:r>
        <w:t xml:space="preserve"> (клас диаграма на PortInterfaceFactory)</w:t>
      </w:r>
    </w:p>
    <w:p w:rsidR="00C3793A" w:rsidRDefault="004A6E88" w:rsidP="000B17C1">
      <w:pPr>
        <w:pStyle w:val="Heading2"/>
      </w:pPr>
      <w:bookmarkStart w:id="462" w:name="_Toc412390750"/>
      <w:r w:rsidRPr="002925D3">
        <w:t>Диаграми</w:t>
      </w:r>
      <w:r>
        <w:rPr>
          <w:lang w:val="ru-RU"/>
        </w:rPr>
        <w:t xml:space="preserve"> (</w:t>
      </w:r>
      <w:r w:rsidR="00CD7F1C">
        <w:rPr>
          <w:lang w:val="ru-RU"/>
        </w:rPr>
        <w:t xml:space="preserve">на структура и поведение - </w:t>
      </w:r>
      <w:r w:rsidR="00455E3F">
        <w:rPr>
          <w:lang w:val="ru-RU"/>
        </w:rPr>
        <w:t>по</w:t>
      </w:r>
      <w:r w:rsidR="00455E3F" w:rsidRPr="002925D3">
        <w:t xml:space="preserve"> слоеве</w:t>
      </w:r>
      <w:r>
        <w:rPr>
          <w:lang w:val="ru-RU"/>
        </w:rPr>
        <w:t>)</w:t>
      </w:r>
      <w:bookmarkEnd w:id="461"/>
      <w:bookmarkEnd w:id="462"/>
    </w:p>
    <w:p w:rsidR="00CE6361" w:rsidRDefault="00CE6361" w:rsidP="00CE6361">
      <w:r>
        <w:t>Текущата точка включва кратко статично и динамично описание на съдържанието на отделните слоеве на системата.</w:t>
      </w:r>
    </w:p>
    <w:p w:rsidR="00CE6361" w:rsidRPr="00CE6361" w:rsidRDefault="00CE6361" w:rsidP="00CE6361"/>
    <w:p w:rsidR="00E71887" w:rsidRDefault="007F7FAA" w:rsidP="007F7FAA">
      <w:r>
        <w:t>Подробно описание</w:t>
      </w:r>
      <w:r w:rsidR="00455E3F">
        <w:t xml:space="preserve"> </w:t>
      </w:r>
      <w:r>
        <w:t xml:space="preserve">(на методи, атрибути и връзки) </w:t>
      </w:r>
      <w:r w:rsidR="00BC25AD">
        <w:t xml:space="preserve">както и диаграми които не са показани тук, </w:t>
      </w:r>
      <w:r>
        <w:t xml:space="preserve">може да се намери в генерираната документация на модела </w:t>
      </w:r>
      <w:r w:rsidRPr="009B7B84">
        <w:rPr>
          <w:b/>
        </w:rPr>
        <w:t>[</w:t>
      </w:r>
      <w:r w:rsidRPr="007F7FAA">
        <w:rPr>
          <w:b/>
          <w:i/>
        </w:rPr>
        <w:fldChar w:fldCharType="begin"/>
      </w:r>
      <w:r w:rsidRPr="007F7FAA">
        <w:rPr>
          <w:b/>
          <w:i/>
        </w:rPr>
        <w:instrText xml:space="preserve"> REF _Ref398392808 \r \h </w:instrText>
      </w:r>
      <w:r>
        <w:rPr>
          <w:b/>
          <w:i/>
        </w:rPr>
        <w:instrText xml:space="preserve"> \* MERGEFORMAT </w:instrText>
      </w:r>
      <w:r w:rsidRPr="007F7FAA">
        <w:rPr>
          <w:b/>
          <w:i/>
        </w:rPr>
      </w:r>
      <w:r w:rsidRPr="007F7FAA">
        <w:rPr>
          <w:b/>
          <w:i/>
        </w:rPr>
        <w:fldChar w:fldCharType="separate"/>
      </w:r>
      <w:r w:rsidR="00D05633">
        <w:rPr>
          <w:b/>
          <w:i/>
        </w:rPr>
        <w:t>Приложение 2</w:t>
      </w:r>
      <w:r w:rsidRPr="007F7FAA">
        <w:rPr>
          <w:b/>
          <w:i/>
        </w:rPr>
        <w:fldChar w:fldCharType="end"/>
      </w:r>
      <w:r>
        <w:rPr>
          <w:b/>
        </w:rPr>
        <w:t>:</w:t>
      </w:r>
      <w:r w:rsidRPr="009B7B84">
        <w:rPr>
          <w:b/>
        </w:rPr>
        <w:t>D2]</w:t>
      </w:r>
      <w:r w:rsidR="00BC25AD">
        <w:t>.</w:t>
      </w:r>
    </w:p>
    <w:p w:rsidR="00E71887" w:rsidRDefault="00E71887">
      <w:pPr>
        <w:spacing w:after="0"/>
        <w:jc w:val="left"/>
      </w:pPr>
      <w:r>
        <w:br w:type="page"/>
      </w:r>
    </w:p>
    <w:p w:rsidR="00BD3329" w:rsidRDefault="00BD3329" w:rsidP="00BD3329">
      <w:pPr>
        <w:pStyle w:val="Heading3"/>
      </w:pPr>
      <w:bookmarkStart w:id="463" w:name="_Ref400112966"/>
      <w:bookmarkStart w:id="464" w:name="_Ref400112976"/>
      <w:bookmarkStart w:id="465" w:name="_Toc412390751"/>
      <w:r>
        <w:lastRenderedPageBreak/>
        <w:t>Слой Анализатор</w:t>
      </w:r>
      <w:bookmarkEnd w:id="463"/>
      <w:bookmarkEnd w:id="464"/>
      <w:bookmarkEnd w:id="465"/>
    </w:p>
    <w:p w:rsidR="007A3944" w:rsidRDefault="007F7FAA" w:rsidP="007A3944">
      <w:pPr>
        <w:keepNext/>
        <w:jc w:val="center"/>
      </w:pPr>
      <w:r>
        <w:rPr>
          <w:noProof/>
          <w:lang w:val="en-US" w:eastAsia="en-US"/>
        </w:rPr>
        <w:drawing>
          <wp:inline distT="0" distB="0" distL="0" distR="0" wp14:anchorId="564BAADF" wp14:editId="2FE700EF">
            <wp:extent cx="2733675" cy="268017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35325" cy="2681796"/>
                    </a:xfrm>
                    <a:prstGeom prst="rect">
                      <a:avLst/>
                    </a:prstGeom>
                  </pic:spPr>
                </pic:pic>
              </a:graphicData>
            </a:graphic>
          </wp:inline>
        </w:drawing>
      </w:r>
    </w:p>
    <w:p w:rsidR="007A3944" w:rsidRDefault="007A3944" w:rsidP="007A394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39</w:t>
      </w:r>
      <w:r w:rsidR="00E73236">
        <w:rPr>
          <w:noProof/>
        </w:rPr>
        <w:fldChar w:fldCharType="end"/>
      </w:r>
      <w:r>
        <w:t xml:space="preserve"> (Слой Анализатор)</w:t>
      </w:r>
    </w:p>
    <w:p w:rsidR="007A3944" w:rsidRDefault="007A3944" w:rsidP="007A3944">
      <w:pPr>
        <w:pStyle w:val="Heading4"/>
      </w:pPr>
      <w:r>
        <w:t>Пакетна диаграма</w:t>
      </w:r>
    </w:p>
    <w:p w:rsidR="007A3944" w:rsidRDefault="007A3944" w:rsidP="007A3944">
      <w:pPr>
        <w:keepNext/>
        <w:jc w:val="center"/>
      </w:pPr>
      <w:r>
        <w:rPr>
          <w:noProof/>
          <w:lang w:val="en-US" w:eastAsia="en-US"/>
        </w:rPr>
        <w:drawing>
          <wp:inline distT="0" distB="0" distL="0" distR="0" wp14:anchorId="4C1B9515" wp14:editId="593332AD">
            <wp:extent cx="3857625" cy="171529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rpackdiag.png"/>
                    <pic:cNvPicPr/>
                  </pic:nvPicPr>
                  <pic:blipFill>
                    <a:blip r:embed="rId62">
                      <a:extLst>
                        <a:ext uri="{28A0092B-C50C-407E-A947-70E740481C1C}">
                          <a14:useLocalDpi xmlns:a14="http://schemas.microsoft.com/office/drawing/2010/main" val="0"/>
                        </a:ext>
                      </a:extLst>
                    </a:blip>
                    <a:stretch>
                      <a:fillRect/>
                    </a:stretch>
                  </pic:blipFill>
                  <pic:spPr>
                    <a:xfrm>
                      <a:off x="0" y="0"/>
                      <a:ext cx="3862746" cy="1717568"/>
                    </a:xfrm>
                    <a:prstGeom prst="rect">
                      <a:avLst/>
                    </a:prstGeom>
                  </pic:spPr>
                </pic:pic>
              </a:graphicData>
            </a:graphic>
          </wp:inline>
        </w:drawing>
      </w:r>
    </w:p>
    <w:p w:rsidR="00D30A44" w:rsidRDefault="007A3944" w:rsidP="007A394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40</w:t>
      </w:r>
      <w:r w:rsidR="00E73236">
        <w:rPr>
          <w:noProof/>
        </w:rPr>
        <w:fldChar w:fldCharType="end"/>
      </w:r>
      <w:r>
        <w:t xml:space="preserve"> (съдържание на пакет Analyzer)</w:t>
      </w:r>
    </w:p>
    <w:p w:rsidR="00625F3C" w:rsidRDefault="00625F3C" w:rsidP="007A3944">
      <w:pPr>
        <w:pStyle w:val="Caption"/>
        <w:jc w:val="center"/>
      </w:pPr>
    </w:p>
    <w:p w:rsidR="009C15E2" w:rsidRDefault="00D30A44" w:rsidP="009C15E2">
      <w:r>
        <w:t xml:space="preserve">Пакета </w:t>
      </w:r>
      <w:r w:rsidRPr="00D30A44">
        <w:rPr>
          <w:i/>
        </w:rPr>
        <w:t>Analyzer</w:t>
      </w:r>
      <w:r w:rsidR="00753B95">
        <w:t xml:space="preserve"> пре</w:t>
      </w:r>
      <w:r>
        <w:t xml:space="preserve">дставя слоя </w:t>
      </w:r>
      <w:r w:rsidRPr="00D30A44">
        <w:rPr>
          <w:i/>
        </w:rPr>
        <w:t>Анализатор</w:t>
      </w:r>
      <w:r>
        <w:rPr>
          <w:i/>
        </w:rPr>
        <w:t>.</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r w:rsidR="00D05633" w:rsidRPr="00D05633">
        <w:rPr>
          <w:i/>
        </w:rPr>
        <w:t xml:space="preserve">Фигура </w:t>
      </w:r>
      <w:r w:rsidR="00D05633" w:rsidRPr="00D05633">
        <w:rPr>
          <w:i/>
          <w:noProof/>
        </w:rPr>
        <w:t>25</w:t>
      </w:r>
      <w:r w:rsidRPr="00D30A44">
        <w:rPr>
          <w:i/>
        </w:rPr>
        <w:fldChar w:fldCharType="end"/>
      </w:r>
      <w:r>
        <w:rPr>
          <w:i/>
        </w:rPr>
        <w:t>.</w:t>
      </w:r>
    </w:p>
    <w:p w:rsidR="00FC430F" w:rsidRDefault="00FC430F" w:rsidP="009C15E2">
      <w:r>
        <w:t>Съдържа:</w:t>
      </w:r>
    </w:p>
    <w:p w:rsidR="008528FA" w:rsidRDefault="00FC430F" w:rsidP="008528FA">
      <w:pPr>
        <w:pStyle w:val="Heading5"/>
      </w:pPr>
      <w:bookmarkStart w:id="466" w:name="_Ref411111396"/>
      <w:r w:rsidRPr="00FC430F">
        <w:rPr>
          <w:i/>
        </w:rPr>
        <w:t>IAnalyzer</w:t>
      </w:r>
      <w:bookmarkEnd w:id="466"/>
      <w:r>
        <w:t xml:space="preserve"> </w:t>
      </w:r>
    </w:p>
    <w:p w:rsidR="00FC430F" w:rsidRDefault="002925D3" w:rsidP="008528FA">
      <w:r>
        <w:t>Абстрактен</w:t>
      </w:r>
      <w:r w:rsidR="00FC430F">
        <w:t xml:space="preserve"> клас (</w:t>
      </w:r>
      <w:r w:rsidR="00FC430F" w:rsidRPr="00FC430F">
        <w:rPr>
          <w:i/>
        </w:rPr>
        <w:t>интерфейс</w:t>
      </w:r>
      <w:r w:rsidR="00FC430F">
        <w:t>) представящ всички възможни анализатори.</w:t>
      </w:r>
    </w:p>
    <w:p w:rsidR="00C71F5A" w:rsidRDefault="004F0592" w:rsidP="008528FA">
      <w:pPr>
        <w:pStyle w:val="Heading5"/>
      </w:pPr>
      <w:r>
        <w:t>BaseAnalyzer</w:t>
      </w:r>
    </w:p>
    <w:p w:rsidR="004F0592" w:rsidRDefault="00C71F5A" w:rsidP="00C71F5A">
      <w:r>
        <w:t>Р</w:t>
      </w:r>
      <w:r w:rsidR="004F0592">
        <w:t xml:space="preserve">еализира </w:t>
      </w:r>
      <w:r w:rsidR="004F0592" w:rsidRPr="00C71F5A">
        <w:rPr>
          <w:i/>
        </w:rPr>
        <w:t>IAnalyzer</w:t>
      </w:r>
      <w:r w:rsidR="004F0592">
        <w:t xml:space="preserve"> и имплементира изискване </w:t>
      </w:r>
      <w:r w:rsidR="004F0592" w:rsidRPr="00C71F5A">
        <w:rPr>
          <w:i/>
        </w:rPr>
        <w:fldChar w:fldCharType="begin"/>
      </w:r>
      <w:r w:rsidR="004F0592" w:rsidRPr="00C71F5A">
        <w:rPr>
          <w:i/>
        </w:rPr>
        <w:instrText xml:space="preserve"> REF _Ref398209066 \r \h  \* MERGEFORMAT </w:instrText>
      </w:r>
      <w:r w:rsidR="004F0592" w:rsidRPr="00C71F5A">
        <w:rPr>
          <w:i/>
        </w:rPr>
      </w:r>
      <w:r w:rsidR="004F0592" w:rsidRPr="00C71F5A">
        <w:rPr>
          <w:i/>
        </w:rPr>
        <w:fldChar w:fldCharType="separate"/>
      </w:r>
      <w:r w:rsidR="00D05633">
        <w:rPr>
          <w:i/>
        </w:rPr>
        <w:t>3.3.1.5</w:t>
      </w:r>
      <w:r w:rsidR="004F0592" w:rsidRPr="00C71F5A">
        <w:rPr>
          <w:i/>
        </w:rPr>
        <w:fldChar w:fldCharType="end"/>
      </w:r>
      <w:r w:rsidR="000E0424">
        <w:rPr>
          <w:i/>
        </w:rPr>
        <w:t xml:space="preserve"> </w:t>
      </w:r>
      <w:r w:rsidR="000E0424">
        <w:t xml:space="preserve">и </w:t>
      </w:r>
      <w:r w:rsidR="000E0424" w:rsidRPr="000E0424">
        <w:rPr>
          <w:i/>
        </w:rPr>
        <w:fldChar w:fldCharType="begin"/>
      </w:r>
      <w:r w:rsidR="000E0424" w:rsidRPr="000E0424">
        <w:rPr>
          <w:i/>
        </w:rPr>
        <w:instrText xml:space="preserve"> REF _Ref397956321 \r \h </w:instrText>
      </w:r>
      <w:r w:rsidR="000E0424">
        <w:rPr>
          <w:i/>
        </w:rPr>
        <w:instrText xml:space="preserve"> \* MERGEFORMAT </w:instrText>
      </w:r>
      <w:r w:rsidR="000E0424" w:rsidRPr="000E0424">
        <w:rPr>
          <w:i/>
        </w:rPr>
      </w:r>
      <w:r w:rsidR="000E0424" w:rsidRPr="000E0424">
        <w:rPr>
          <w:i/>
        </w:rPr>
        <w:fldChar w:fldCharType="separate"/>
      </w:r>
      <w:r w:rsidR="00D05633">
        <w:rPr>
          <w:i/>
        </w:rPr>
        <w:t>3.3.1.6</w:t>
      </w:r>
      <w:r w:rsidR="000E0424" w:rsidRPr="000E0424">
        <w:rPr>
          <w:i/>
        </w:rPr>
        <w:fldChar w:fldCharType="end"/>
      </w:r>
      <w:r w:rsidR="004F0592">
        <w:t>.</w:t>
      </w:r>
    </w:p>
    <w:p w:rsidR="005F3998" w:rsidRDefault="00A744B5" w:rsidP="00C71F5A">
      <w:pPr>
        <w:pStyle w:val="Heading6"/>
      </w:pPr>
      <w:r>
        <w:lastRenderedPageBreak/>
        <w:t>К</w:t>
      </w:r>
      <w:r w:rsidR="005F3998">
        <w:t>лас диаграма</w:t>
      </w:r>
    </w:p>
    <w:p w:rsidR="002362AD" w:rsidRDefault="00C126CE" w:rsidP="002362AD">
      <w:pPr>
        <w:pStyle w:val="ListParagraph"/>
        <w:keepNext/>
        <w:ind w:left="0"/>
        <w:jc w:val="center"/>
      </w:pPr>
      <w:r>
        <w:rPr>
          <w:noProof/>
          <w:lang w:val="en-US" w:eastAsia="en-US"/>
        </w:rPr>
        <w:drawing>
          <wp:inline distT="0" distB="0" distL="0" distR="0" wp14:anchorId="1C2BEDD8" wp14:editId="5C502686">
            <wp:extent cx="4572000" cy="19849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png"/>
                    <pic:cNvPicPr/>
                  </pic:nvPicPr>
                  <pic:blipFill>
                    <a:blip r:embed="rId63">
                      <a:extLst>
                        <a:ext uri="{28A0092B-C50C-407E-A947-70E740481C1C}">
                          <a14:useLocalDpi xmlns:a14="http://schemas.microsoft.com/office/drawing/2010/main" val="0"/>
                        </a:ext>
                      </a:extLst>
                    </a:blip>
                    <a:stretch>
                      <a:fillRect/>
                    </a:stretch>
                  </pic:blipFill>
                  <pic:spPr>
                    <a:xfrm>
                      <a:off x="0" y="0"/>
                      <a:ext cx="4577856" cy="1987448"/>
                    </a:xfrm>
                    <a:prstGeom prst="rect">
                      <a:avLst/>
                    </a:prstGeom>
                  </pic:spPr>
                </pic:pic>
              </a:graphicData>
            </a:graphic>
          </wp:inline>
        </w:drawing>
      </w:r>
    </w:p>
    <w:p w:rsidR="002362AD" w:rsidRDefault="002362AD" w:rsidP="002362A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41</w:t>
      </w:r>
      <w:r w:rsidR="00E73236">
        <w:rPr>
          <w:noProof/>
        </w:rPr>
        <w:fldChar w:fldCharType="end"/>
      </w:r>
      <w:r>
        <w:t xml:space="preserve"> (клас диаграма на BaseAnalyzer)</w:t>
      </w:r>
    </w:p>
    <w:p w:rsidR="00255F33" w:rsidRDefault="002D6E2C" w:rsidP="00255F33">
      <w:r>
        <w:t xml:space="preserve">Също така наследява и </w:t>
      </w:r>
      <w:r w:rsidRPr="002D6E2C">
        <w:rPr>
          <w:i/>
        </w:rPr>
        <w:t>FactoryProvider</w:t>
      </w:r>
      <w:r w:rsidR="00E40C3F">
        <w:rPr>
          <w:i/>
        </w:rPr>
        <w:t xml:space="preserve"> </w:t>
      </w:r>
      <w:r>
        <w:rPr>
          <w:i/>
        </w:rPr>
        <w:t>(</w:t>
      </w:r>
      <w:r>
        <w:rPr>
          <w:i/>
        </w:rPr>
        <w:fldChar w:fldCharType="begin"/>
      </w:r>
      <w:r>
        <w:rPr>
          <w:i/>
        </w:rPr>
        <w:instrText xml:space="preserve"> REF _Ref398554849 \r \h </w:instrText>
      </w:r>
      <w:r>
        <w:rPr>
          <w:i/>
        </w:rPr>
      </w:r>
      <w:r>
        <w:rPr>
          <w:i/>
        </w:rPr>
        <w:fldChar w:fldCharType="separate"/>
      </w:r>
      <w:r w:rsidR="00D05633">
        <w:rPr>
          <w:i/>
        </w:rPr>
        <w:t>5.2.1.4</w:t>
      </w:r>
      <w:r>
        <w:rPr>
          <w:i/>
        </w:rPr>
        <w:fldChar w:fldCharType="end"/>
      </w:r>
      <w:r>
        <w:rPr>
          <w:i/>
        </w:rPr>
        <w:t>)</w:t>
      </w:r>
      <w:r w:rsidR="00C126CE">
        <w:t xml:space="preserve">, основната цел на което е да зададе на листа от обекти </w:t>
      </w:r>
      <w:r w:rsidR="00C126CE" w:rsidRPr="00C126CE">
        <w:rPr>
          <w:i/>
        </w:rPr>
        <w:t>BaseFileParser</w:t>
      </w:r>
      <w:r w:rsidR="00C126CE">
        <w:t xml:space="preserve"> себе си като</w:t>
      </w:r>
      <w:r w:rsidR="00C71F5A">
        <w:t xml:space="preserve"> доставчик на фабрики за обекти</w:t>
      </w:r>
      <w:r w:rsidR="00B05D44">
        <w:t xml:space="preserve"> по време на инициализацията си</w:t>
      </w:r>
      <w:r w:rsidR="00C71F5A">
        <w:t>:</w:t>
      </w:r>
    </w:p>
    <w:p w:rsidR="00C71F5A" w:rsidRDefault="00C71F5A" w:rsidP="00C71F5A">
      <w:pPr>
        <w:pStyle w:val="Heading6"/>
      </w:pPr>
      <w:r>
        <w:t>Инициализация</w:t>
      </w:r>
    </w:p>
    <w:p w:rsidR="006034BD" w:rsidRDefault="006034BD" w:rsidP="00C71F5A">
      <w:pPr>
        <w:jc w:val="center"/>
      </w:pPr>
      <w:r>
        <w:rPr>
          <w:noProof/>
          <w:lang w:val="en-US" w:eastAsia="en-US"/>
        </w:rPr>
        <w:drawing>
          <wp:inline distT="0" distB="0" distL="0" distR="0" wp14:anchorId="09E2BF38" wp14:editId="5ACE8755">
            <wp:extent cx="4076700" cy="1749261"/>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initseq.png"/>
                    <pic:cNvPicPr/>
                  </pic:nvPicPr>
                  <pic:blipFill>
                    <a:blip r:embed="rId64">
                      <a:extLst>
                        <a:ext uri="{28A0092B-C50C-407E-A947-70E740481C1C}">
                          <a14:useLocalDpi xmlns:a14="http://schemas.microsoft.com/office/drawing/2010/main" val="0"/>
                        </a:ext>
                      </a:extLst>
                    </a:blip>
                    <a:stretch>
                      <a:fillRect/>
                    </a:stretch>
                  </pic:blipFill>
                  <pic:spPr>
                    <a:xfrm>
                      <a:off x="0" y="0"/>
                      <a:ext cx="4078418" cy="1749998"/>
                    </a:xfrm>
                    <a:prstGeom prst="rect">
                      <a:avLst/>
                    </a:prstGeom>
                  </pic:spPr>
                </pic:pic>
              </a:graphicData>
            </a:graphic>
          </wp:inline>
        </w:drawing>
      </w:r>
    </w:p>
    <w:p w:rsidR="006034BD" w:rsidRDefault="006034BD" w:rsidP="006034B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42</w:t>
      </w:r>
      <w:r w:rsidR="00E73236">
        <w:rPr>
          <w:noProof/>
        </w:rPr>
        <w:fldChar w:fldCharType="end"/>
      </w:r>
      <w:r>
        <w:t xml:space="preserve"> (последователност на инициализиране на BaseAnalyzer)</w:t>
      </w:r>
    </w:p>
    <w:p w:rsidR="00C71F5A" w:rsidRDefault="00B2663A" w:rsidP="00B2663A">
      <w:pPr>
        <w:pStyle w:val="Heading6"/>
      </w:pPr>
      <w:r>
        <w:lastRenderedPageBreak/>
        <w:t>Изпълнение</w:t>
      </w:r>
    </w:p>
    <w:p w:rsidR="00B2663A" w:rsidRDefault="00B2663A" w:rsidP="000E0424">
      <w:pPr>
        <w:pStyle w:val="BodyText"/>
        <w:keepNext/>
        <w:jc w:val="center"/>
      </w:pPr>
      <w:r>
        <w:rPr>
          <w:noProof/>
          <w:lang w:val="en-US" w:eastAsia="en-US"/>
        </w:rPr>
        <w:drawing>
          <wp:inline distT="0" distB="0" distL="0" distR="0" wp14:anchorId="402AA65D" wp14:editId="3F3D197F">
            <wp:extent cx="5274310" cy="4105275"/>
            <wp:effectExtent l="0" t="0" r="25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runseq.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4105275"/>
                    </a:xfrm>
                    <a:prstGeom prst="rect">
                      <a:avLst/>
                    </a:prstGeom>
                  </pic:spPr>
                </pic:pic>
              </a:graphicData>
            </a:graphic>
          </wp:inline>
        </w:drawing>
      </w:r>
    </w:p>
    <w:p w:rsidR="00B2663A" w:rsidRDefault="00B2663A" w:rsidP="000E042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43</w:t>
      </w:r>
      <w:r w:rsidR="00E73236">
        <w:rPr>
          <w:noProof/>
        </w:rPr>
        <w:fldChar w:fldCharType="end"/>
      </w:r>
      <w:r>
        <w:t xml:space="preserve"> (последователност на изпълнение на функционалността на BaseAnalyzer)</w:t>
      </w:r>
    </w:p>
    <w:p w:rsidR="0000682C" w:rsidRDefault="0000682C" w:rsidP="0000682C">
      <w:r>
        <w:t xml:space="preserve">След извикване на метода </w:t>
      </w:r>
      <w:r w:rsidRPr="0000682C">
        <w:rPr>
          <w:i/>
        </w:rPr>
        <w:t>scan(</w:t>
      </w:r>
      <w:r w:rsidR="00787B7D">
        <w:rPr>
          <w:i/>
        </w:rPr>
        <w:t>…</w:t>
      </w:r>
      <w:r w:rsidRPr="0000682C">
        <w:rPr>
          <w:i/>
        </w:rPr>
        <w:t>)</w:t>
      </w:r>
      <w:r>
        <w:rPr>
          <w:i/>
        </w:rPr>
        <w:t xml:space="preserve"> </w:t>
      </w:r>
      <w:r>
        <w:t xml:space="preserve">с аргументи </w:t>
      </w:r>
      <w:r w:rsidRPr="0000682C">
        <w:rPr>
          <w:i/>
        </w:rPr>
        <w:t>път към проекта под анализ</w:t>
      </w:r>
      <w:r>
        <w:rPr>
          <w:i/>
        </w:rPr>
        <w:t xml:space="preserve">(ProjectDir) </w:t>
      </w:r>
      <w:r>
        <w:t xml:space="preserve">и </w:t>
      </w:r>
      <w:r>
        <w:rPr>
          <w:i/>
        </w:rPr>
        <w:t>хранилище на архитектурни елементи</w:t>
      </w:r>
      <w:r w:rsidRPr="0000682C">
        <w:rPr>
          <w:i/>
        </w:rPr>
        <w:t xml:space="preserve"> (</w:t>
      </w:r>
      <w:r>
        <w:rPr>
          <w:i/>
        </w:rPr>
        <w:t>inOutAEModel</w:t>
      </w:r>
      <w:r w:rsidRPr="0000682C">
        <w:rPr>
          <w:i/>
        </w:rPr>
        <w:t>)</w:t>
      </w:r>
      <w:r w:rsidR="00A105D2">
        <w:t xml:space="preserve"> метода обхожда зададената файловата структура от </w:t>
      </w:r>
      <w:r w:rsidR="00A105D2" w:rsidRPr="00A105D2">
        <w:rPr>
          <w:i/>
        </w:rPr>
        <w:t>ProjectDir</w:t>
      </w:r>
      <w:r w:rsidR="00A105D2">
        <w:t xml:space="preserve">, като за всеки файл проверява дали има </w:t>
      </w:r>
      <w:r w:rsidR="00A105D2" w:rsidRPr="00A105D2">
        <w:rPr>
          <w:i/>
        </w:rPr>
        <w:t>Файлов Скенер</w:t>
      </w:r>
      <w:r w:rsidR="00A105D2">
        <w:rPr>
          <w:i/>
        </w:rPr>
        <w:t>(itsBaseFileParserList)</w:t>
      </w:r>
      <w:r w:rsidR="00A105D2">
        <w:t>, който разпознава файловия формат.</w:t>
      </w:r>
      <w:r w:rsidR="00787B7D">
        <w:t xml:space="preserve"> В случай, че има скенер, който разпознава формата, се проверява дали вече съществува, компонент който чиито файл се анализира или се регистрира нов компонент (</w:t>
      </w:r>
      <w:r w:rsidR="00787B7D" w:rsidRPr="00787B7D">
        <w:rPr>
          <w:i/>
        </w:rPr>
        <w:t>updateComponent(…)</w:t>
      </w:r>
      <w:r w:rsidR="00787B7D">
        <w:t xml:space="preserve">). След това се изпълнява анализ на файла с </w:t>
      </w:r>
      <w:r w:rsidR="00787B7D" w:rsidRPr="00787B7D">
        <w:rPr>
          <w:i/>
        </w:rPr>
        <w:t>fulfillComponentData(…)</w:t>
      </w:r>
      <w:r w:rsidR="00787B7D">
        <w:t>.</w:t>
      </w:r>
    </w:p>
    <w:p w:rsidR="00673853" w:rsidRDefault="00787B7D" w:rsidP="0000682C">
      <w:r>
        <w:t>След обхождане на всички файлове получаваме архитектурно хранилище (модел)</w:t>
      </w:r>
      <w:r w:rsidR="00D10979">
        <w:t xml:space="preserve"> </w:t>
      </w:r>
      <w:r w:rsidR="00D10979" w:rsidRPr="00D10979">
        <w:rPr>
          <w:i/>
        </w:rPr>
        <w:t>inOutAEModel</w:t>
      </w:r>
      <w:r>
        <w:t xml:space="preserve"> с попълнена архитектурна информация отговаряща на анализирания проект.</w:t>
      </w:r>
    </w:p>
    <w:p w:rsidR="00673853" w:rsidRDefault="00673853">
      <w:pPr>
        <w:spacing w:after="0"/>
        <w:jc w:val="left"/>
      </w:pPr>
      <w:r>
        <w:br w:type="page"/>
      </w:r>
    </w:p>
    <w:p w:rsidR="00A60425" w:rsidRDefault="00A60425" w:rsidP="00A60425">
      <w:pPr>
        <w:pStyle w:val="Heading3"/>
      </w:pPr>
      <w:bookmarkStart w:id="467" w:name="_Ref400113532"/>
      <w:bookmarkStart w:id="468" w:name="_Toc412390752"/>
      <w:r>
        <w:lastRenderedPageBreak/>
        <w:t>Слой Скенер</w:t>
      </w:r>
      <w:bookmarkEnd w:id="467"/>
      <w:bookmarkEnd w:id="468"/>
    </w:p>
    <w:p w:rsidR="00A60425" w:rsidRDefault="00A60425" w:rsidP="00A60425">
      <w:pPr>
        <w:keepNext/>
        <w:jc w:val="center"/>
      </w:pPr>
      <w:r>
        <w:rPr>
          <w:noProof/>
          <w:lang w:val="en-US" w:eastAsia="en-US"/>
        </w:rPr>
        <w:drawing>
          <wp:inline distT="0" distB="0" distL="0" distR="0" wp14:anchorId="26080391" wp14:editId="1C7D90C5">
            <wp:extent cx="2605020" cy="253365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05020" cy="2533650"/>
                    </a:xfrm>
                    <a:prstGeom prst="rect">
                      <a:avLst/>
                    </a:prstGeom>
                  </pic:spPr>
                </pic:pic>
              </a:graphicData>
            </a:graphic>
          </wp:inline>
        </w:drawing>
      </w:r>
    </w:p>
    <w:p w:rsidR="00A60425" w:rsidRDefault="00A60425" w:rsidP="00A6042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44</w:t>
      </w:r>
      <w:r w:rsidR="00E73236">
        <w:rPr>
          <w:noProof/>
        </w:rPr>
        <w:fldChar w:fldCharType="end"/>
      </w:r>
      <w:r>
        <w:t xml:space="preserve"> (</w:t>
      </w:r>
      <w:r w:rsidR="00027689">
        <w:t>с</w:t>
      </w:r>
      <w:r>
        <w:t>лой Скенер)</w:t>
      </w:r>
    </w:p>
    <w:p w:rsidR="00671122" w:rsidRDefault="003A68A6" w:rsidP="003A68A6">
      <w:pPr>
        <w:pStyle w:val="Heading4"/>
      </w:pPr>
      <w:r>
        <w:t>Пакетна диаграма</w:t>
      </w:r>
    </w:p>
    <w:p w:rsidR="003D1919" w:rsidRDefault="003D1919" w:rsidP="003D1919">
      <w:pPr>
        <w:keepNext/>
        <w:jc w:val="center"/>
      </w:pPr>
      <w:r>
        <w:rPr>
          <w:noProof/>
          <w:lang w:val="en-US" w:eastAsia="en-US"/>
        </w:rPr>
        <w:drawing>
          <wp:inline distT="0" distB="0" distL="0" distR="0" wp14:anchorId="182786CC" wp14:editId="3F6B008C">
            <wp:extent cx="3572189" cy="26724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pack.png"/>
                    <pic:cNvPicPr/>
                  </pic:nvPicPr>
                  <pic:blipFill>
                    <a:blip r:embed="rId67">
                      <a:extLst>
                        <a:ext uri="{28A0092B-C50C-407E-A947-70E740481C1C}">
                          <a14:useLocalDpi xmlns:a14="http://schemas.microsoft.com/office/drawing/2010/main" val="0"/>
                        </a:ext>
                      </a:extLst>
                    </a:blip>
                    <a:stretch>
                      <a:fillRect/>
                    </a:stretch>
                  </pic:blipFill>
                  <pic:spPr>
                    <a:xfrm>
                      <a:off x="0" y="0"/>
                      <a:ext cx="3576532" cy="2675725"/>
                    </a:xfrm>
                    <a:prstGeom prst="rect">
                      <a:avLst/>
                    </a:prstGeom>
                  </pic:spPr>
                </pic:pic>
              </a:graphicData>
            </a:graphic>
          </wp:inline>
        </w:drawing>
      </w:r>
    </w:p>
    <w:p w:rsidR="003D1919" w:rsidRPr="003D1919" w:rsidRDefault="003D1919" w:rsidP="003D1919">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45</w:t>
      </w:r>
      <w:r w:rsidR="00E73236">
        <w:rPr>
          <w:noProof/>
        </w:rPr>
        <w:fldChar w:fldCharType="end"/>
      </w:r>
      <w:r>
        <w:t xml:space="preserve"> (съдържание на пакет Parser)</w:t>
      </w:r>
    </w:p>
    <w:p w:rsidR="00BE5BC4" w:rsidRDefault="00BE5BC4" w:rsidP="00BE5BC4">
      <w:pPr>
        <w:rPr>
          <w:i/>
        </w:rPr>
      </w:pPr>
      <w:r>
        <w:t xml:space="preserve">Пакета </w:t>
      </w:r>
      <w:r>
        <w:rPr>
          <w:i/>
        </w:rPr>
        <w:t>Parser</w:t>
      </w:r>
      <w:r>
        <w:t xml:space="preserve"> представя слоя </w:t>
      </w:r>
      <w:r>
        <w:rPr>
          <w:i/>
        </w:rPr>
        <w:t>Скенер.</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r w:rsidR="00D05633" w:rsidRPr="00D05633">
        <w:rPr>
          <w:i/>
        </w:rPr>
        <w:t xml:space="preserve">Фигура </w:t>
      </w:r>
      <w:r w:rsidR="00D05633" w:rsidRPr="00D05633">
        <w:rPr>
          <w:i/>
          <w:noProof/>
        </w:rPr>
        <w:t>25</w:t>
      </w:r>
      <w:r w:rsidRPr="00D30A44">
        <w:rPr>
          <w:i/>
        </w:rPr>
        <w:fldChar w:fldCharType="end"/>
      </w:r>
      <w:r>
        <w:rPr>
          <w:i/>
        </w:rPr>
        <w:t>.</w:t>
      </w:r>
    </w:p>
    <w:p w:rsidR="00174F63" w:rsidRDefault="00174F63" w:rsidP="00174F63">
      <w:r>
        <w:t>Съдържа:</w:t>
      </w:r>
    </w:p>
    <w:p w:rsidR="00174F63" w:rsidRDefault="00174F63" w:rsidP="00174F63">
      <w:pPr>
        <w:pStyle w:val="Heading5"/>
      </w:pPr>
      <w:bookmarkStart w:id="469" w:name="_Ref411111330"/>
      <w:r>
        <w:t>IFileParser</w:t>
      </w:r>
      <w:bookmarkEnd w:id="469"/>
    </w:p>
    <w:p w:rsidR="00174F63" w:rsidRDefault="002925D3" w:rsidP="00174F63">
      <w:r>
        <w:t>Абстрактен</w:t>
      </w:r>
      <w:r w:rsidR="00174F63">
        <w:t xml:space="preserve"> клас (</w:t>
      </w:r>
      <w:r w:rsidR="00174F63" w:rsidRPr="00FC430F">
        <w:rPr>
          <w:i/>
        </w:rPr>
        <w:t>интерфейс</w:t>
      </w:r>
      <w:r w:rsidR="00174F63">
        <w:t>) представящ всички възможни файлови скенери.</w:t>
      </w:r>
    </w:p>
    <w:p w:rsidR="00AE7DAD" w:rsidRDefault="00AE7DAD" w:rsidP="00AE7DAD">
      <w:pPr>
        <w:pStyle w:val="Heading5"/>
      </w:pPr>
      <w:bookmarkStart w:id="470" w:name="_Ref411111218"/>
      <w:r>
        <w:t>IPortCriteria</w:t>
      </w:r>
      <w:bookmarkEnd w:id="470"/>
    </w:p>
    <w:p w:rsidR="00732C2E" w:rsidRDefault="002925D3" w:rsidP="0088034F">
      <w:r>
        <w:t>Абстрактен</w:t>
      </w:r>
      <w:r w:rsidR="0088034F">
        <w:t xml:space="preserve"> клас (</w:t>
      </w:r>
      <w:r w:rsidR="0088034F" w:rsidRPr="00FC430F">
        <w:rPr>
          <w:i/>
        </w:rPr>
        <w:t>интерфейс</w:t>
      </w:r>
      <w:r w:rsidR="0088034F">
        <w:t>) представящ всички възможни критерии за конектори</w:t>
      </w:r>
      <w:r w:rsidR="00D422E9">
        <w:t xml:space="preserve"> между компоненти</w:t>
      </w:r>
      <w:r w:rsidR="0088034F">
        <w:t>.</w:t>
      </w:r>
    </w:p>
    <w:p w:rsidR="00732C2E" w:rsidRDefault="00732C2E" w:rsidP="00732C2E">
      <w:pPr>
        <w:pStyle w:val="Heading5"/>
      </w:pPr>
      <w:bookmarkStart w:id="471" w:name="_Ref398575345"/>
      <w:r>
        <w:lastRenderedPageBreak/>
        <w:t>BaseFileParser</w:t>
      </w:r>
      <w:bookmarkEnd w:id="471"/>
    </w:p>
    <w:p w:rsidR="002D3EE2" w:rsidRDefault="002D3EE2" w:rsidP="002D3EE2">
      <w:pPr>
        <w:rPr>
          <w:i/>
        </w:rPr>
      </w:pPr>
      <w:r>
        <w:t xml:space="preserve">Абстрактен клас реализиращ </w:t>
      </w:r>
      <w:r w:rsidRPr="00102CCC">
        <w:rPr>
          <w:i/>
        </w:rPr>
        <w:t>IFileParser</w:t>
      </w:r>
      <w:r>
        <w:t xml:space="preserve"> и отговорен за имплементацията на изискване </w:t>
      </w:r>
      <w:r w:rsidRPr="002D3EE2">
        <w:rPr>
          <w:i/>
        </w:rPr>
        <w:fldChar w:fldCharType="begin"/>
      </w:r>
      <w:r w:rsidRPr="002D3EE2">
        <w:rPr>
          <w:i/>
        </w:rPr>
        <w:instrText xml:space="preserve"> REF _Ref397956361 \r \h </w:instrText>
      </w:r>
      <w:r>
        <w:rPr>
          <w:i/>
        </w:rPr>
        <w:instrText xml:space="preserve"> \* MERGEFORMAT </w:instrText>
      </w:r>
      <w:r w:rsidRPr="002D3EE2">
        <w:rPr>
          <w:i/>
        </w:rPr>
      </w:r>
      <w:r w:rsidRPr="002D3EE2">
        <w:rPr>
          <w:i/>
        </w:rPr>
        <w:fldChar w:fldCharType="separate"/>
      </w:r>
      <w:r w:rsidR="00D05633">
        <w:rPr>
          <w:i/>
        </w:rPr>
        <w:t>3.3.1.7</w:t>
      </w:r>
      <w:r w:rsidRPr="002D3EE2">
        <w:rPr>
          <w:i/>
        </w:rPr>
        <w:fldChar w:fldCharType="end"/>
      </w:r>
      <w:r>
        <w:rPr>
          <w:i/>
        </w:rPr>
        <w:t>.</w:t>
      </w:r>
    </w:p>
    <w:p w:rsidR="00A2372C" w:rsidRDefault="00A2372C" w:rsidP="00A2372C">
      <w:pPr>
        <w:pStyle w:val="Heading6"/>
      </w:pPr>
      <w:r>
        <w:t>Клас диаграма</w:t>
      </w:r>
    </w:p>
    <w:p w:rsidR="002D1424" w:rsidRDefault="00645C6B" w:rsidP="002D1424">
      <w:pPr>
        <w:pStyle w:val="BodyText"/>
        <w:keepNext/>
        <w:jc w:val="center"/>
      </w:pPr>
      <w:r>
        <w:rPr>
          <w:noProof/>
          <w:lang w:val="en-US" w:eastAsia="en-US"/>
        </w:rPr>
        <w:drawing>
          <wp:inline distT="0" distB="0" distL="0" distR="0" wp14:anchorId="0700DCCB" wp14:editId="47231ABB">
            <wp:extent cx="5204939" cy="20046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classdiag.png"/>
                    <pic:cNvPicPr/>
                  </pic:nvPicPr>
                  <pic:blipFill>
                    <a:blip r:embed="rId68">
                      <a:extLst>
                        <a:ext uri="{28A0092B-C50C-407E-A947-70E740481C1C}">
                          <a14:useLocalDpi xmlns:a14="http://schemas.microsoft.com/office/drawing/2010/main" val="0"/>
                        </a:ext>
                      </a:extLst>
                    </a:blip>
                    <a:stretch>
                      <a:fillRect/>
                    </a:stretch>
                  </pic:blipFill>
                  <pic:spPr>
                    <a:xfrm>
                      <a:off x="0" y="0"/>
                      <a:ext cx="5209678" cy="2006471"/>
                    </a:xfrm>
                    <a:prstGeom prst="rect">
                      <a:avLst/>
                    </a:prstGeom>
                  </pic:spPr>
                </pic:pic>
              </a:graphicData>
            </a:graphic>
          </wp:inline>
        </w:drawing>
      </w:r>
    </w:p>
    <w:p w:rsidR="00645C6B" w:rsidRPr="00645C6B" w:rsidRDefault="002D1424" w:rsidP="002D142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46</w:t>
      </w:r>
      <w:r w:rsidR="00E73236">
        <w:rPr>
          <w:noProof/>
        </w:rPr>
        <w:fldChar w:fldCharType="end"/>
      </w:r>
      <w:r>
        <w:t xml:space="preserve"> (клас диаграма на BaseFileParser)</w:t>
      </w:r>
    </w:p>
    <w:p w:rsidR="00B043F8" w:rsidRDefault="00B043F8" w:rsidP="00B043F8">
      <w:pPr>
        <w:ind w:firstLine="576"/>
      </w:pPr>
      <w:r>
        <w:t xml:space="preserve">Също така наследява и </w:t>
      </w:r>
      <w:r w:rsidRPr="002D6E2C">
        <w:rPr>
          <w:i/>
        </w:rPr>
        <w:t>FactoryProvider</w:t>
      </w:r>
      <w:r>
        <w:rPr>
          <w:i/>
        </w:rPr>
        <w:t>(</w:t>
      </w:r>
      <w:r>
        <w:rPr>
          <w:i/>
        </w:rPr>
        <w:fldChar w:fldCharType="begin"/>
      </w:r>
      <w:r>
        <w:rPr>
          <w:i/>
        </w:rPr>
        <w:instrText xml:space="preserve"> REF _Ref398554849 \r \h </w:instrText>
      </w:r>
      <w:r>
        <w:rPr>
          <w:i/>
        </w:rPr>
      </w:r>
      <w:r>
        <w:rPr>
          <w:i/>
        </w:rPr>
        <w:fldChar w:fldCharType="separate"/>
      </w:r>
      <w:r w:rsidR="00D05633">
        <w:rPr>
          <w:i/>
        </w:rPr>
        <w:t>5.2.1.4</w:t>
      </w:r>
      <w:r>
        <w:rPr>
          <w:i/>
        </w:rPr>
        <w:fldChar w:fldCharType="end"/>
      </w:r>
      <w:r>
        <w:rPr>
          <w:i/>
        </w:rPr>
        <w:t>)</w:t>
      </w:r>
      <w:r>
        <w:t xml:space="preserve">, основната цел на което е да зададе на листа от обекти </w:t>
      </w:r>
      <w:r w:rsidRPr="00C126CE">
        <w:rPr>
          <w:i/>
        </w:rPr>
        <w:t>Base</w:t>
      </w:r>
      <w:r>
        <w:rPr>
          <w:i/>
        </w:rPr>
        <w:t>PortCriteria</w:t>
      </w:r>
      <w:r>
        <w:t xml:space="preserve"> себе си като доставчик на фабрики за обекти</w:t>
      </w:r>
      <w:r w:rsidR="00C308EA">
        <w:t xml:space="preserve"> в своята инициализация</w:t>
      </w:r>
      <w:r>
        <w:t>:</w:t>
      </w:r>
    </w:p>
    <w:p w:rsidR="00174F63" w:rsidRDefault="00C308EA" w:rsidP="00C308EA">
      <w:pPr>
        <w:pStyle w:val="Heading6"/>
      </w:pPr>
      <w:r>
        <w:t>Инициализация</w:t>
      </w:r>
    </w:p>
    <w:p w:rsidR="00C308EA" w:rsidRDefault="006C1194" w:rsidP="00C308EA">
      <w:pPr>
        <w:pStyle w:val="BodyText"/>
        <w:keepNext/>
        <w:jc w:val="center"/>
      </w:pPr>
      <w:r>
        <w:rPr>
          <w:noProof/>
          <w:lang w:val="en-US" w:eastAsia="en-US"/>
        </w:rPr>
        <w:drawing>
          <wp:inline distT="0" distB="0" distL="0" distR="0" wp14:anchorId="28C5609C" wp14:editId="371810FF">
            <wp:extent cx="3981450" cy="16043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initdiag.png"/>
                    <pic:cNvPicPr/>
                  </pic:nvPicPr>
                  <pic:blipFill>
                    <a:blip r:embed="rId69">
                      <a:extLst>
                        <a:ext uri="{28A0092B-C50C-407E-A947-70E740481C1C}">
                          <a14:useLocalDpi xmlns:a14="http://schemas.microsoft.com/office/drawing/2010/main" val="0"/>
                        </a:ext>
                      </a:extLst>
                    </a:blip>
                    <a:stretch>
                      <a:fillRect/>
                    </a:stretch>
                  </pic:blipFill>
                  <pic:spPr>
                    <a:xfrm>
                      <a:off x="0" y="0"/>
                      <a:ext cx="3983831" cy="1605331"/>
                    </a:xfrm>
                    <a:prstGeom prst="rect">
                      <a:avLst/>
                    </a:prstGeom>
                  </pic:spPr>
                </pic:pic>
              </a:graphicData>
            </a:graphic>
          </wp:inline>
        </w:drawing>
      </w:r>
    </w:p>
    <w:p w:rsidR="00C308EA" w:rsidRPr="00C308EA" w:rsidRDefault="00C308EA" w:rsidP="00C308EA">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D05633">
        <w:rPr>
          <w:noProof/>
        </w:rPr>
        <w:t>47</w:t>
      </w:r>
      <w:r w:rsidR="00E73236">
        <w:rPr>
          <w:noProof/>
        </w:rPr>
        <w:fldChar w:fldCharType="end"/>
      </w:r>
      <w:r>
        <w:t xml:space="preserve"> ( Инициализация на BaseFileParser)</w:t>
      </w:r>
    </w:p>
    <w:p w:rsidR="00A60425" w:rsidRDefault="00FE3461" w:rsidP="00FE3461">
      <w:pPr>
        <w:pStyle w:val="Heading6"/>
      </w:pPr>
      <w:r>
        <w:lastRenderedPageBreak/>
        <w:t>Изпълнение</w:t>
      </w:r>
    </w:p>
    <w:p w:rsidR="00FD23D9" w:rsidRDefault="000B7274" w:rsidP="00FD23D9">
      <w:pPr>
        <w:pStyle w:val="BodyText"/>
        <w:keepNext/>
        <w:jc w:val="center"/>
      </w:pPr>
      <w:r>
        <w:rPr>
          <w:noProof/>
          <w:lang w:val="en-US" w:eastAsia="en-US"/>
        </w:rPr>
        <w:drawing>
          <wp:inline distT="0" distB="0" distL="0" distR="0" wp14:anchorId="3150D5B0" wp14:editId="05228C9E">
            <wp:extent cx="4747486" cy="2981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rundiag.png"/>
                    <pic:cNvPicPr/>
                  </pic:nvPicPr>
                  <pic:blipFill>
                    <a:blip r:embed="rId70">
                      <a:extLst>
                        <a:ext uri="{28A0092B-C50C-407E-A947-70E740481C1C}">
                          <a14:useLocalDpi xmlns:a14="http://schemas.microsoft.com/office/drawing/2010/main" val="0"/>
                        </a:ext>
                      </a:extLst>
                    </a:blip>
                    <a:stretch>
                      <a:fillRect/>
                    </a:stretch>
                  </pic:blipFill>
                  <pic:spPr>
                    <a:xfrm>
                      <a:off x="0" y="0"/>
                      <a:ext cx="4750674" cy="2983327"/>
                    </a:xfrm>
                    <a:prstGeom prst="rect">
                      <a:avLst/>
                    </a:prstGeom>
                  </pic:spPr>
                </pic:pic>
              </a:graphicData>
            </a:graphic>
          </wp:inline>
        </w:drawing>
      </w:r>
    </w:p>
    <w:p w:rsidR="00FE3461" w:rsidRDefault="00FD23D9" w:rsidP="00FD23D9">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D05633">
        <w:rPr>
          <w:noProof/>
        </w:rPr>
        <w:t>48</w:t>
      </w:r>
      <w:r w:rsidR="00E73236">
        <w:rPr>
          <w:noProof/>
        </w:rPr>
        <w:fldChar w:fldCharType="end"/>
      </w:r>
      <w:r>
        <w:t xml:space="preserve"> ( последователност на изпълнение на функционалността на BaseFileParser)</w:t>
      </w:r>
    </w:p>
    <w:p w:rsidR="00C06B73" w:rsidRDefault="00B12FDA" w:rsidP="00FE7146">
      <w:r>
        <w:t xml:space="preserve"> Метода </w:t>
      </w:r>
      <w:r w:rsidRPr="00B12FDA">
        <w:rPr>
          <w:i/>
        </w:rPr>
        <w:t>fulfillComponentData(…)</w:t>
      </w:r>
      <w:r>
        <w:t xml:space="preserve">  се извиква от инстанция на </w:t>
      </w:r>
      <w:r w:rsidRPr="00B12FDA">
        <w:rPr>
          <w:i/>
        </w:rPr>
        <w:t>IAnalyzer</w:t>
      </w:r>
      <w:r>
        <w:t xml:space="preserve">  с аргументи </w:t>
      </w:r>
      <w:r w:rsidRPr="00B12FDA">
        <w:rPr>
          <w:i/>
        </w:rPr>
        <w:t xml:space="preserve"> име на </w:t>
      </w:r>
      <w:r>
        <w:rPr>
          <w:i/>
        </w:rPr>
        <w:t>компонент</w:t>
      </w:r>
      <w:r>
        <w:t xml:space="preserve">, </w:t>
      </w:r>
      <w:r w:rsidRPr="00B12FDA">
        <w:rPr>
          <w:i/>
        </w:rPr>
        <w:t>път до файла под анализ</w:t>
      </w:r>
      <w:r>
        <w:t xml:space="preserve">  и </w:t>
      </w:r>
      <w:r w:rsidRPr="00B12FDA">
        <w:rPr>
          <w:i/>
        </w:rPr>
        <w:t>инстанция на компонент(</w:t>
      </w:r>
      <w:r>
        <w:rPr>
          <w:i/>
        </w:rPr>
        <w:t>inOutIComponent</w:t>
      </w:r>
      <w:r w:rsidRPr="00B12FDA">
        <w:rPr>
          <w:i/>
        </w:rPr>
        <w:t>)</w:t>
      </w:r>
      <w:r>
        <w:rPr>
          <w:i/>
        </w:rPr>
        <w:t>.</w:t>
      </w:r>
      <w:r>
        <w:t xml:space="preserve">  След което се проверява валидността на съдържанието на </w:t>
      </w:r>
      <w:r w:rsidRPr="00B12FDA">
        <w:rPr>
          <w:i/>
        </w:rPr>
        <w:t>файла под анализ</w:t>
      </w:r>
      <w:r>
        <w:rPr>
          <w:i/>
        </w:rPr>
        <w:t xml:space="preserve"> </w:t>
      </w:r>
      <w:r>
        <w:t xml:space="preserve"> и същевременно се подготвя за анализ(премахване на коментари, </w:t>
      </w:r>
      <w:r w:rsidR="00465298">
        <w:t xml:space="preserve"> структурно </w:t>
      </w:r>
      <w:r>
        <w:t>форматиране и т.н.)</w:t>
      </w:r>
      <w:r w:rsidR="00465298">
        <w:t xml:space="preserve">.  Ако файла е валиден </w:t>
      </w:r>
      <w:r w:rsidR="00524710">
        <w:t xml:space="preserve"> изпълнява всички критерии за конектор </w:t>
      </w:r>
      <w:r w:rsidR="000B7274">
        <w:t xml:space="preserve"> в списъка </w:t>
      </w:r>
      <w:r w:rsidR="000B7274" w:rsidRPr="000B7274">
        <w:rPr>
          <w:i/>
        </w:rPr>
        <w:t>itsBasePortCriteriaList</w:t>
      </w:r>
      <w:r w:rsidR="000B7274">
        <w:t>.</w:t>
      </w:r>
      <w:r w:rsidR="007A5FE9">
        <w:t xml:space="preserve">  В инстанцията на компонента (</w:t>
      </w:r>
      <w:r w:rsidR="007A5FE9" w:rsidRPr="007A5FE9">
        <w:rPr>
          <w:i/>
        </w:rPr>
        <w:t>inOutIComponent</w:t>
      </w:r>
      <w:r w:rsidR="007A5FE9">
        <w:t xml:space="preserve">)  се попълва допълнително детайли при изпълнението на критериите </w:t>
      </w:r>
      <w:r w:rsidR="007A5FE9" w:rsidRPr="007A5FE9">
        <w:rPr>
          <w:i/>
        </w:rPr>
        <w:t>execute(…)</w:t>
      </w:r>
      <w:r w:rsidR="007A5FE9">
        <w:t xml:space="preserve">. След като всички критерии от списъка са </w:t>
      </w:r>
      <w:r w:rsidR="002925D3">
        <w:t>тествани,</w:t>
      </w:r>
      <w:r w:rsidR="007A5FE9">
        <w:t xml:space="preserve"> предаваме компонента като изход от метода.</w:t>
      </w:r>
    </w:p>
    <w:p w:rsidR="00C06B73" w:rsidRPr="003C1D37" w:rsidRDefault="00C06B73" w:rsidP="00C06B73">
      <w:pPr>
        <w:pStyle w:val="Heading5"/>
      </w:pPr>
      <w:r>
        <w:t>BasePortCriteria</w:t>
      </w:r>
    </w:p>
    <w:p w:rsidR="00C06B73" w:rsidRDefault="00C06B73" w:rsidP="00FE7146">
      <w:pPr>
        <w:rPr>
          <w:i/>
        </w:rPr>
      </w:pPr>
      <w:r>
        <w:t xml:space="preserve"> Абстрактен клас реализиращ </w:t>
      </w:r>
      <w:r w:rsidRPr="00102CCC">
        <w:rPr>
          <w:i/>
        </w:rPr>
        <w:t>I</w:t>
      </w:r>
      <w:r>
        <w:rPr>
          <w:i/>
        </w:rPr>
        <w:t>PortCriteria</w:t>
      </w:r>
      <w:r>
        <w:t xml:space="preserve">  и отговорен за имплементацията на изискване </w:t>
      </w:r>
      <w:r w:rsidRPr="002D3EE2">
        <w:rPr>
          <w:i/>
        </w:rPr>
        <w:fldChar w:fldCharType="begin"/>
      </w:r>
      <w:r w:rsidRPr="002D3EE2">
        <w:rPr>
          <w:i/>
        </w:rPr>
        <w:instrText xml:space="preserve"> REF _Ref397956361 \r \h </w:instrText>
      </w:r>
      <w:r>
        <w:rPr>
          <w:i/>
        </w:rPr>
        <w:instrText xml:space="preserve"> \* MERGEFORMAT </w:instrText>
      </w:r>
      <w:r w:rsidRPr="002D3EE2">
        <w:rPr>
          <w:i/>
        </w:rPr>
      </w:r>
      <w:r w:rsidRPr="002D3EE2">
        <w:rPr>
          <w:i/>
        </w:rPr>
        <w:fldChar w:fldCharType="separate"/>
      </w:r>
      <w:r w:rsidR="00D05633">
        <w:rPr>
          <w:i/>
        </w:rPr>
        <w:t>3.3.1.7</w:t>
      </w:r>
      <w:r w:rsidRPr="002D3EE2">
        <w:rPr>
          <w:i/>
        </w:rPr>
        <w:fldChar w:fldCharType="end"/>
      </w:r>
      <w:r w:rsidR="00027BBE">
        <w:rPr>
          <w:i/>
        </w:rPr>
        <w:t xml:space="preserve"> </w:t>
      </w:r>
      <w:r w:rsidR="00027BBE">
        <w:t xml:space="preserve"> и </w:t>
      </w:r>
      <w:r w:rsidR="00027BBE" w:rsidRPr="00027BBE">
        <w:rPr>
          <w:i/>
        </w:rPr>
        <w:fldChar w:fldCharType="begin"/>
      </w:r>
      <w:r w:rsidR="00027BBE" w:rsidRPr="00027BBE">
        <w:rPr>
          <w:i/>
        </w:rPr>
        <w:instrText xml:space="preserve"> REF _Ref397956983 \r \h  \* MERGEFORMAT </w:instrText>
      </w:r>
      <w:r w:rsidR="00027BBE" w:rsidRPr="00027BBE">
        <w:rPr>
          <w:i/>
        </w:rPr>
      </w:r>
      <w:r w:rsidR="00027BBE" w:rsidRPr="00027BBE">
        <w:rPr>
          <w:i/>
        </w:rPr>
        <w:fldChar w:fldCharType="separate"/>
      </w:r>
      <w:r w:rsidR="00D05633">
        <w:rPr>
          <w:i/>
        </w:rPr>
        <w:t>3.3.1.8</w:t>
      </w:r>
      <w:r w:rsidR="00027BBE" w:rsidRPr="00027BBE">
        <w:rPr>
          <w:i/>
        </w:rPr>
        <w:fldChar w:fldCharType="end"/>
      </w:r>
      <w:r w:rsidR="00027BBE">
        <w:rPr>
          <w:i/>
        </w:rPr>
        <w:t>.</w:t>
      </w:r>
    </w:p>
    <w:p w:rsidR="00D77FBA" w:rsidRDefault="006437E0" w:rsidP="00FE7146">
      <w:pPr>
        <w:rPr>
          <w:i/>
        </w:rPr>
      </w:pPr>
      <w:r>
        <w:t xml:space="preserve"> За повече информация виж </w:t>
      </w:r>
      <w:r w:rsidRPr="006437E0">
        <w:rPr>
          <w:i/>
        </w:rPr>
        <w:t>BaseFileParser(</w:t>
      </w:r>
      <w:r w:rsidRPr="006437E0">
        <w:rPr>
          <w:i/>
        </w:rPr>
        <w:fldChar w:fldCharType="begin"/>
      </w:r>
      <w:r w:rsidRPr="006437E0">
        <w:rPr>
          <w:i/>
        </w:rPr>
        <w:instrText xml:space="preserve"> REF _Ref398575345 \r \h </w:instrText>
      </w:r>
      <w:r>
        <w:rPr>
          <w:i/>
        </w:rPr>
        <w:instrText xml:space="preserve"> \* MERGEFORMAT </w:instrText>
      </w:r>
      <w:r w:rsidRPr="006437E0">
        <w:rPr>
          <w:i/>
        </w:rPr>
      </w:r>
      <w:r w:rsidRPr="006437E0">
        <w:rPr>
          <w:i/>
        </w:rPr>
        <w:fldChar w:fldCharType="separate"/>
      </w:r>
      <w:r w:rsidR="00D05633">
        <w:rPr>
          <w:i/>
        </w:rPr>
        <w:t>5.3.2.1.3</w:t>
      </w:r>
      <w:r w:rsidRPr="006437E0">
        <w:rPr>
          <w:i/>
        </w:rPr>
        <w:fldChar w:fldCharType="end"/>
      </w:r>
      <w:r w:rsidRPr="006437E0">
        <w:rPr>
          <w:i/>
        </w:rPr>
        <w:t>)</w:t>
      </w:r>
    </w:p>
    <w:p w:rsidR="00D77FBA" w:rsidRDefault="00D77FBA">
      <w:pPr>
        <w:spacing w:after="0"/>
        <w:jc w:val="left"/>
        <w:rPr>
          <w:i/>
        </w:rPr>
      </w:pPr>
      <w:r>
        <w:rPr>
          <w:i/>
        </w:rPr>
        <w:br w:type="page"/>
      </w:r>
    </w:p>
    <w:p w:rsidR="003C1D37" w:rsidRDefault="003C1D37" w:rsidP="003C1D37">
      <w:pPr>
        <w:pStyle w:val="Heading3"/>
      </w:pPr>
      <w:bookmarkStart w:id="472" w:name="_Toc412390753"/>
      <w:r>
        <w:lastRenderedPageBreak/>
        <w:t>Слой Мета-Модел</w:t>
      </w:r>
      <w:bookmarkEnd w:id="472"/>
    </w:p>
    <w:p w:rsidR="00C06B73" w:rsidRDefault="00C06B73" w:rsidP="00C06B73">
      <w:pPr>
        <w:keepNext/>
        <w:jc w:val="center"/>
      </w:pPr>
      <w:r>
        <w:rPr>
          <w:noProof/>
          <w:lang w:val="en-US" w:eastAsia="en-US"/>
        </w:rPr>
        <w:drawing>
          <wp:inline distT="0" distB="0" distL="0" distR="0" wp14:anchorId="19794E69" wp14:editId="5DC1D0C8">
            <wp:extent cx="2438210" cy="2371411"/>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443262" cy="2376325"/>
                    </a:xfrm>
                    <a:prstGeom prst="rect">
                      <a:avLst/>
                    </a:prstGeom>
                  </pic:spPr>
                </pic:pic>
              </a:graphicData>
            </a:graphic>
          </wp:inline>
        </w:drawing>
      </w:r>
    </w:p>
    <w:p w:rsidR="003C1D37" w:rsidRDefault="00C06B73" w:rsidP="00C06B73">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D05633">
        <w:rPr>
          <w:noProof/>
        </w:rPr>
        <w:t>49</w:t>
      </w:r>
      <w:r w:rsidR="00E73236">
        <w:rPr>
          <w:noProof/>
        </w:rPr>
        <w:fldChar w:fldCharType="end"/>
      </w:r>
      <w:r>
        <w:t xml:space="preserve"> ( Слой Мета-Модел)</w:t>
      </w:r>
    </w:p>
    <w:p w:rsidR="00C06B73" w:rsidRDefault="00C06B73" w:rsidP="00C06B73">
      <w:pPr>
        <w:rPr>
          <w:i/>
        </w:rPr>
      </w:pPr>
      <w:r>
        <w:t xml:space="preserve"> Виж точка </w:t>
      </w:r>
      <w:r w:rsidRPr="00C06B73">
        <w:rPr>
          <w:i/>
        </w:rPr>
        <w:fldChar w:fldCharType="begin"/>
      </w:r>
      <w:r w:rsidRPr="00C06B73">
        <w:rPr>
          <w:i/>
        </w:rPr>
        <w:instrText xml:space="preserve"> REF _Ref398574944 \r \h </w:instrText>
      </w:r>
      <w:r>
        <w:rPr>
          <w:i/>
        </w:rPr>
        <w:instrText xml:space="preserve"> \* MERGEFORMAT </w:instrText>
      </w:r>
      <w:r w:rsidRPr="00C06B73">
        <w:rPr>
          <w:i/>
        </w:rPr>
      </w:r>
      <w:r w:rsidRPr="00C06B73">
        <w:rPr>
          <w:i/>
        </w:rPr>
        <w:fldChar w:fldCharType="separate"/>
      </w:r>
      <w:r w:rsidR="00D05633">
        <w:rPr>
          <w:i/>
        </w:rPr>
        <w:t>5.2</w:t>
      </w:r>
      <w:r w:rsidRPr="00C06B73">
        <w:rPr>
          <w:i/>
        </w:rPr>
        <w:fldChar w:fldCharType="end"/>
      </w:r>
    </w:p>
    <w:p w:rsidR="00C44D70" w:rsidRDefault="00C44D70" w:rsidP="00C06B73">
      <w:pPr>
        <w:rPr>
          <w:i/>
        </w:rPr>
      </w:pPr>
    </w:p>
    <w:p w:rsidR="00C44D70" w:rsidRDefault="00C44D70" w:rsidP="00C44D70">
      <w:pPr>
        <w:pStyle w:val="Heading3"/>
      </w:pPr>
      <w:bookmarkStart w:id="473" w:name="_Ref400113852"/>
      <w:bookmarkStart w:id="474" w:name="_Toc412390754"/>
      <w:r>
        <w:t>Слой Сериализатор</w:t>
      </w:r>
      <w:bookmarkEnd w:id="473"/>
      <w:bookmarkEnd w:id="474"/>
    </w:p>
    <w:p w:rsidR="00C44D70" w:rsidRDefault="00C44D70" w:rsidP="00C44D70">
      <w:pPr>
        <w:keepNext/>
        <w:jc w:val="center"/>
      </w:pPr>
      <w:r w:rsidRPr="00C44D70">
        <w:rPr>
          <w:noProof/>
          <w:lang w:val="en-US" w:eastAsia="en-US"/>
        </w:rPr>
        <w:drawing>
          <wp:inline distT="0" distB="0" distL="0" distR="0" wp14:anchorId="6F738329" wp14:editId="3D7BBB6C">
            <wp:extent cx="2433047" cy="2366387"/>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436907" cy="2370141"/>
                    </a:xfrm>
                    <a:prstGeom prst="rect">
                      <a:avLst/>
                    </a:prstGeom>
                  </pic:spPr>
                </pic:pic>
              </a:graphicData>
            </a:graphic>
          </wp:inline>
        </w:drawing>
      </w:r>
    </w:p>
    <w:p w:rsidR="000A5575" w:rsidRDefault="00C44D70" w:rsidP="00C44D70">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D05633">
        <w:rPr>
          <w:noProof/>
        </w:rPr>
        <w:t>50</w:t>
      </w:r>
      <w:r w:rsidR="00E73236">
        <w:rPr>
          <w:noProof/>
        </w:rPr>
        <w:fldChar w:fldCharType="end"/>
      </w:r>
      <w:r>
        <w:t xml:space="preserve"> ( слой Сериализатор)</w:t>
      </w:r>
    </w:p>
    <w:p w:rsidR="000A5575" w:rsidRDefault="000A5575">
      <w:pPr>
        <w:spacing w:after="0"/>
        <w:jc w:val="left"/>
        <w:rPr>
          <w:rFonts w:ascii="Cambria" w:hAnsi="Cambria"/>
          <w:i/>
          <w:iCs/>
          <w:lang w:eastAsia="en-US"/>
        </w:rPr>
      </w:pPr>
      <w:r>
        <w:br w:type="page"/>
      </w:r>
    </w:p>
    <w:p w:rsidR="00C44D70" w:rsidRDefault="00C44D70" w:rsidP="00C44D70">
      <w:pPr>
        <w:pStyle w:val="Heading4"/>
      </w:pPr>
      <w:r>
        <w:lastRenderedPageBreak/>
        <w:t>Пакетна диаграма</w:t>
      </w:r>
    </w:p>
    <w:p w:rsidR="00F942A2" w:rsidRDefault="00C44D70" w:rsidP="00F942A2">
      <w:pPr>
        <w:keepNext/>
        <w:jc w:val="center"/>
      </w:pPr>
      <w:r>
        <w:rPr>
          <w:noProof/>
          <w:lang w:val="en-US" w:eastAsia="en-US"/>
        </w:rPr>
        <w:drawing>
          <wp:inline distT="0" distB="0" distL="0" distR="0" wp14:anchorId="4ED1FE11" wp14:editId="690CB83A">
            <wp:extent cx="3767140" cy="2331218"/>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converterpackdiag.png"/>
                    <pic:cNvPicPr/>
                  </pic:nvPicPr>
                  <pic:blipFill>
                    <a:blip r:embed="rId73">
                      <a:extLst>
                        <a:ext uri="{28A0092B-C50C-407E-A947-70E740481C1C}">
                          <a14:useLocalDpi xmlns:a14="http://schemas.microsoft.com/office/drawing/2010/main" val="0"/>
                        </a:ext>
                      </a:extLst>
                    </a:blip>
                    <a:stretch>
                      <a:fillRect/>
                    </a:stretch>
                  </pic:blipFill>
                  <pic:spPr>
                    <a:xfrm>
                      <a:off x="0" y="0"/>
                      <a:ext cx="3771049" cy="2333637"/>
                    </a:xfrm>
                    <a:prstGeom prst="rect">
                      <a:avLst/>
                    </a:prstGeom>
                  </pic:spPr>
                </pic:pic>
              </a:graphicData>
            </a:graphic>
          </wp:inline>
        </w:drawing>
      </w:r>
    </w:p>
    <w:p w:rsidR="00C44D70" w:rsidRDefault="00F942A2" w:rsidP="00F942A2">
      <w:pPr>
        <w:pStyle w:val="Caption"/>
        <w:jc w:val="center"/>
      </w:pPr>
      <w:r>
        <w:t xml:space="preserve"> </w:t>
      </w:r>
      <w:r w:rsidR="002925D3">
        <w:t xml:space="preserve">Фигура </w:t>
      </w:r>
      <w:r w:rsidR="002925D3">
        <w:fldChar w:fldCharType="begin"/>
      </w:r>
      <w:r w:rsidR="002925D3">
        <w:instrText xml:space="preserve"> SEQ Фигура \* ARABIC </w:instrText>
      </w:r>
      <w:r w:rsidR="002925D3">
        <w:fldChar w:fldCharType="separate"/>
      </w:r>
      <w:r w:rsidR="00D05633">
        <w:rPr>
          <w:noProof/>
        </w:rPr>
        <w:t>51</w:t>
      </w:r>
      <w:r w:rsidR="002925D3">
        <w:rPr>
          <w:noProof/>
        </w:rPr>
        <w:fldChar w:fldCharType="end"/>
      </w:r>
      <w:r w:rsidR="002925D3">
        <w:t xml:space="preserve"> (съдържание на пакет ModelConverter)</w:t>
      </w:r>
    </w:p>
    <w:p w:rsidR="00F942A2" w:rsidRDefault="00F942A2" w:rsidP="00F942A2">
      <w:r>
        <w:t xml:space="preserve"> Пакета </w:t>
      </w:r>
      <w:r>
        <w:rPr>
          <w:i/>
        </w:rPr>
        <w:t>ModelConverter</w:t>
      </w:r>
      <w:r>
        <w:t xml:space="preserve">  представя слоя </w:t>
      </w:r>
      <w:r>
        <w:rPr>
          <w:i/>
        </w:rPr>
        <w:t>Сериализатор.</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r w:rsidR="00D05633" w:rsidRPr="00D05633">
        <w:rPr>
          <w:i/>
        </w:rPr>
        <w:t>Фигура 25</w:t>
      </w:r>
      <w:r w:rsidRPr="00D30A44">
        <w:rPr>
          <w:i/>
        </w:rPr>
        <w:fldChar w:fldCharType="end"/>
      </w:r>
      <w:r>
        <w:rPr>
          <w:i/>
        </w:rPr>
        <w:t>.</w:t>
      </w:r>
    </w:p>
    <w:p w:rsidR="00551392" w:rsidRDefault="00551392" w:rsidP="00551392">
      <w:r>
        <w:t>Съдържа:</w:t>
      </w:r>
    </w:p>
    <w:p w:rsidR="00F942A2" w:rsidRDefault="00551392" w:rsidP="00551392">
      <w:pPr>
        <w:pStyle w:val="Heading5"/>
      </w:pPr>
      <w:bookmarkStart w:id="475" w:name="_Ref411182090"/>
      <w:r w:rsidRPr="00551392">
        <w:t>XMIConverter</w:t>
      </w:r>
      <w:bookmarkEnd w:id="475"/>
    </w:p>
    <w:p w:rsidR="00551392" w:rsidRDefault="00551392" w:rsidP="00551392">
      <w:r>
        <w:t>Клас отговорен за конвертирането на архитектурното хранилище на системата към UML модел съхранен в XMI формат.</w:t>
      </w:r>
      <w:r w:rsidR="004670D0">
        <w:t xml:space="preserve"> Имплементира изискване </w:t>
      </w:r>
      <w:r w:rsidR="004670D0" w:rsidRPr="004670D0">
        <w:rPr>
          <w:i/>
        </w:rPr>
        <w:fldChar w:fldCharType="begin"/>
      </w:r>
      <w:r w:rsidR="004670D0" w:rsidRPr="004670D0">
        <w:rPr>
          <w:i/>
        </w:rPr>
        <w:instrText xml:space="preserve"> REF _Ref398212142 \r \h </w:instrText>
      </w:r>
      <w:r w:rsidR="004670D0">
        <w:rPr>
          <w:i/>
        </w:rPr>
        <w:instrText xml:space="preserve"> \* MERGEFORMAT </w:instrText>
      </w:r>
      <w:r w:rsidR="004670D0" w:rsidRPr="004670D0">
        <w:rPr>
          <w:i/>
        </w:rPr>
      </w:r>
      <w:r w:rsidR="004670D0" w:rsidRPr="004670D0">
        <w:rPr>
          <w:i/>
        </w:rPr>
        <w:fldChar w:fldCharType="separate"/>
      </w:r>
      <w:r w:rsidR="00D05633">
        <w:rPr>
          <w:i/>
        </w:rPr>
        <w:t>3.3.1.9</w:t>
      </w:r>
      <w:r w:rsidR="004670D0" w:rsidRPr="004670D0">
        <w:rPr>
          <w:i/>
        </w:rPr>
        <w:fldChar w:fldCharType="end"/>
      </w:r>
    </w:p>
    <w:p w:rsidR="00892F73" w:rsidRDefault="00892F73" w:rsidP="00892F73">
      <w:pPr>
        <w:pStyle w:val="Heading6"/>
      </w:pPr>
      <w:r>
        <w:t>Клас диаграма</w:t>
      </w:r>
    </w:p>
    <w:p w:rsidR="00892F73" w:rsidRDefault="00892F73" w:rsidP="00892F73">
      <w:pPr>
        <w:pStyle w:val="BodyText"/>
        <w:keepNext/>
        <w:jc w:val="center"/>
      </w:pPr>
      <w:r>
        <w:rPr>
          <w:noProof/>
          <w:lang w:val="en-US" w:eastAsia="en-US"/>
        </w:rPr>
        <w:drawing>
          <wp:inline distT="0" distB="0" distL="0" distR="0" wp14:anchorId="2804720C" wp14:editId="4D97FC31">
            <wp:extent cx="5274310" cy="36518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iconverterclassdiag.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3651885"/>
                    </a:xfrm>
                    <a:prstGeom prst="rect">
                      <a:avLst/>
                    </a:prstGeom>
                  </pic:spPr>
                </pic:pic>
              </a:graphicData>
            </a:graphic>
          </wp:inline>
        </w:drawing>
      </w:r>
    </w:p>
    <w:p w:rsidR="00892F73" w:rsidRDefault="00892F73" w:rsidP="00892F7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52</w:t>
      </w:r>
      <w:r w:rsidR="00E73236">
        <w:rPr>
          <w:noProof/>
        </w:rPr>
        <w:fldChar w:fldCharType="end"/>
      </w:r>
      <w:r>
        <w:t xml:space="preserve"> (клас диаграма на XMIConverter)</w:t>
      </w:r>
    </w:p>
    <w:p w:rsidR="00892F73" w:rsidRDefault="00892F73" w:rsidP="00892F73">
      <w:pPr>
        <w:pStyle w:val="Heading6"/>
      </w:pPr>
      <w:r>
        <w:lastRenderedPageBreak/>
        <w:t>Изпълнение</w:t>
      </w:r>
    </w:p>
    <w:p w:rsidR="00A71F8F" w:rsidRDefault="00A71F8F" w:rsidP="00A71F8F">
      <w:pPr>
        <w:pStyle w:val="BodyText"/>
        <w:keepNext/>
        <w:jc w:val="center"/>
      </w:pPr>
      <w:r>
        <w:rPr>
          <w:noProof/>
          <w:lang w:val="en-US" w:eastAsia="en-US"/>
        </w:rPr>
        <w:drawing>
          <wp:inline distT="0" distB="0" distL="0" distR="0" wp14:anchorId="5AB2C8BA" wp14:editId="17CB7B1D">
            <wp:extent cx="3168877" cy="237799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iconverterrundiag.png"/>
                    <pic:cNvPicPr/>
                  </pic:nvPicPr>
                  <pic:blipFill>
                    <a:blip r:embed="rId75">
                      <a:extLst>
                        <a:ext uri="{28A0092B-C50C-407E-A947-70E740481C1C}">
                          <a14:useLocalDpi xmlns:a14="http://schemas.microsoft.com/office/drawing/2010/main" val="0"/>
                        </a:ext>
                      </a:extLst>
                    </a:blip>
                    <a:stretch>
                      <a:fillRect/>
                    </a:stretch>
                  </pic:blipFill>
                  <pic:spPr>
                    <a:xfrm>
                      <a:off x="0" y="0"/>
                      <a:ext cx="3171252" cy="2379775"/>
                    </a:xfrm>
                    <a:prstGeom prst="rect">
                      <a:avLst/>
                    </a:prstGeom>
                  </pic:spPr>
                </pic:pic>
              </a:graphicData>
            </a:graphic>
          </wp:inline>
        </w:drawing>
      </w:r>
    </w:p>
    <w:p w:rsidR="00892F73" w:rsidRDefault="00A71F8F" w:rsidP="00A71F8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53</w:t>
      </w:r>
      <w:r w:rsidR="00E73236">
        <w:rPr>
          <w:noProof/>
        </w:rPr>
        <w:fldChar w:fldCharType="end"/>
      </w:r>
      <w:r>
        <w:t xml:space="preserve"> (последователност на изпълнение на функционалността на XMIConverter)</w:t>
      </w:r>
    </w:p>
    <w:p w:rsidR="00F1661E" w:rsidRDefault="00F1661E" w:rsidP="00F1661E">
      <w:pPr>
        <w:rPr>
          <w:i/>
        </w:rPr>
      </w:pPr>
      <w:r>
        <w:t xml:space="preserve">По заявка на </w:t>
      </w:r>
      <w:r w:rsidRPr="00F1661E">
        <w:rPr>
          <w:i/>
        </w:rPr>
        <w:t>потребителя</w:t>
      </w:r>
      <w:r>
        <w:t xml:space="preserve">: </w:t>
      </w:r>
      <w:r w:rsidRPr="00F1661E">
        <w:rPr>
          <w:i/>
        </w:rPr>
        <w:t>convert(…)</w:t>
      </w:r>
      <w:r>
        <w:t xml:space="preserve"> със аргументи </w:t>
      </w:r>
      <w:r w:rsidRPr="00CD4126">
        <w:rPr>
          <w:i/>
        </w:rPr>
        <w:t xml:space="preserve">входен </w:t>
      </w:r>
      <w:r w:rsidR="00CD4126" w:rsidRPr="00CD4126">
        <w:rPr>
          <w:i/>
        </w:rPr>
        <w:t>модел</w:t>
      </w:r>
      <w:r w:rsidR="00CD4126">
        <w:t xml:space="preserve"> отговарящ на мета-модела на системата (</w:t>
      </w:r>
      <w:r w:rsidR="00CD4126" w:rsidRPr="00CD4126">
        <w:rPr>
          <w:i/>
        </w:rPr>
        <w:fldChar w:fldCharType="begin"/>
      </w:r>
      <w:r w:rsidR="00CD4126" w:rsidRPr="00CD4126">
        <w:rPr>
          <w:i/>
        </w:rPr>
        <w:instrText xml:space="preserve"> REF _Ref398641486 \r \h </w:instrText>
      </w:r>
      <w:r w:rsidR="00CD4126">
        <w:rPr>
          <w:i/>
        </w:rPr>
        <w:instrText xml:space="preserve"> \* MERGEFORMAT </w:instrText>
      </w:r>
      <w:r w:rsidR="00CD4126" w:rsidRPr="00CD4126">
        <w:rPr>
          <w:i/>
        </w:rPr>
      </w:r>
      <w:r w:rsidR="00CD4126" w:rsidRPr="00CD4126">
        <w:rPr>
          <w:i/>
        </w:rPr>
        <w:fldChar w:fldCharType="separate"/>
      </w:r>
      <w:r w:rsidR="00D05633">
        <w:rPr>
          <w:i/>
        </w:rPr>
        <w:t>5.2</w:t>
      </w:r>
      <w:r w:rsidR="00CD4126" w:rsidRPr="00CD4126">
        <w:rPr>
          <w:i/>
        </w:rPr>
        <w:fldChar w:fldCharType="end"/>
      </w:r>
      <w:r w:rsidR="00CD4126">
        <w:t xml:space="preserve">) и </w:t>
      </w:r>
      <w:r w:rsidR="00CD4126" w:rsidRPr="00CD4126">
        <w:rPr>
          <w:i/>
        </w:rPr>
        <w:t>изходен XMI модел</w:t>
      </w:r>
      <w:r w:rsidR="00CD4126" w:rsidRPr="00CD4126">
        <w:t xml:space="preserve">, </w:t>
      </w:r>
      <w:r w:rsidR="00CD4126">
        <w:t xml:space="preserve">обхождаме елементите на входния модел и ги конвертираме в съответстващ </w:t>
      </w:r>
      <w:r w:rsidR="00CD4126" w:rsidRPr="00CD4126">
        <w:rPr>
          <w:i/>
        </w:rPr>
        <w:t>XMI модел</w:t>
      </w:r>
      <w:r w:rsidR="00CD4126">
        <w:rPr>
          <w:i/>
        </w:rPr>
        <w:t>.</w:t>
      </w:r>
    </w:p>
    <w:p w:rsidR="00314807" w:rsidRDefault="00314807" w:rsidP="00314807">
      <w:pPr>
        <w:pStyle w:val="Heading3"/>
      </w:pPr>
      <w:bookmarkStart w:id="476" w:name="_Ref400115321"/>
      <w:bookmarkStart w:id="477" w:name="_Toc412390755"/>
      <w:r>
        <w:t>Слой Генерация на базов код</w:t>
      </w:r>
      <w:bookmarkEnd w:id="476"/>
      <w:bookmarkEnd w:id="477"/>
    </w:p>
    <w:p w:rsidR="00314807" w:rsidRDefault="00314807" w:rsidP="00314807">
      <w:pPr>
        <w:keepNext/>
        <w:jc w:val="center"/>
      </w:pPr>
      <w:r>
        <w:rPr>
          <w:noProof/>
          <w:lang w:val="en-US" w:eastAsia="en-US"/>
        </w:rPr>
        <w:drawing>
          <wp:inline distT="0" distB="0" distL="0" distR="0" wp14:anchorId="743EBE74" wp14:editId="261D6DD1">
            <wp:extent cx="2817871" cy="2762726"/>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7787" cy="2762643"/>
                    </a:xfrm>
                    <a:prstGeom prst="rect">
                      <a:avLst/>
                    </a:prstGeom>
                  </pic:spPr>
                </pic:pic>
              </a:graphicData>
            </a:graphic>
          </wp:inline>
        </w:drawing>
      </w:r>
    </w:p>
    <w:p w:rsidR="00314807" w:rsidRDefault="00314807" w:rsidP="0031480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54</w:t>
      </w:r>
      <w:r w:rsidR="00E73236">
        <w:rPr>
          <w:noProof/>
        </w:rPr>
        <w:fldChar w:fldCharType="end"/>
      </w:r>
      <w:r>
        <w:t xml:space="preserve"> (слой Генерация на базов код)</w:t>
      </w:r>
    </w:p>
    <w:p w:rsidR="00B7261F" w:rsidRDefault="00B7261F" w:rsidP="00314807">
      <w:pPr>
        <w:pStyle w:val="Caption"/>
        <w:jc w:val="center"/>
      </w:pPr>
    </w:p>
    <w:p w:rsidR="00DE6407" w:rsidRDefault="00B7261F" w:rsidP="00B7261F">
      <w:r>
        <w:t xml:space="preserve">Този слой е </w:t>
      </w:r>
      <w:del w:id="478" w:author="aldi" w:date="2015-02-16T17:34:00Z">
        <w:r w:rsidDel="00C5690E">
          <w:delText xml:space="preserve">представен </w:delText>
        </w:r>
      </w:del>
      <w:ins w:id="479" w:author="aldi" w:date="2015-02-16T17:34:00Z">
        <w:r w:rsidR="00C5690E">
          <w:t xml:space="preserve">реализиран чрез </w:t>
        </w:r>
      </w:ins>
      <w:r>
        <w:t xml:space="preserve">от </w:t>
      </w:r>
      <w:r w:rsidRPr="00B7261F">
        <w:rPr>
          <w:i/>
        </w:rPr>
        <w:t>Acceleo</w:t>
      </w:r>
      <w:r>
        <w:t xml:space="preserve"> проект поради изискване </w:t>
      </w:r>
      <w:r w:rsidRPr="00B7261F">
        <w:rPr>
          <w:i/>
        </w:rPr>
        <w:fldChar w:fldCharType="begin"/>
      </w:r>
      <w:r w:rsidRPr="00B7261F">
        <w:rPr>
          <w:i/>
        </w:rPr>
        <w:instrText xml:space="preserve"> REF _Ref398728470 \r \h </w:instrText>
      </w:r>
      <w:r>
        <w:rPr>
          <w:i/>
        </w:rPr>
        <w:instrText xml:space="preserve"> \* MERGEFORMAT </w:instrText>
      </w:r>
      <w:r w:rsidRPr="00B7261F">
        <w:rPr>
          <w:i/>
        </w:rPr>
      </w:r>
      <w:r w:rsidRPr="00B7261F">
        <w:rPr>
          <w:i/>
        </w:rPr>
        <w:fldChar w:fldCharType="separate"/>
      </w:r>
      <w:r w:rsidR="00D05633">
        <w:rPr>
          <w:i/>
        </w:rPr>
        <w:t>4.3.4</w:t>
      </w:r>
      <w:r w:rsidRPr="00B7261F">
        <w:rPr>
          <w:i/>
        </w:rPr>
        <w:fldChar w:fldCharType="end"/>
      </w:r>
      <w:r>
        <w:t>.</w:t>
      </w:r>
      <w:r w:rsidR="001D23D3">
        <w:t xml:space="preserve"> Проекта изпълнява изискване </w:t>
      </w:r>
      <w:r w:rsidR="001D23D3" w:rsidRPr="001D23D3">
        <w:rPr>
          <w:i/>
        </w:rPr>
        <w:fldChar w:fldCharType="begin"/>
      </w:r>
      <w:r w:rsidR="001D23D3" w:rsidRPr="001D23D3">
        <w:rPr>
          <w:i/>
        </w:rPr>
        <w:instrText xml:space="preserve"> REF _Ref398297851 \r \h </w:instrText>
      </w:r>
      <w:r w:rsidR="001D23D3">
        <w:rPr>
          <w:i/>
        </w:rPr>
        <w:instrText xml:space="preserve"> \* MERGEFORMAT </w:instrText>
      </w:r>
      <w:r w:rsidR="001D23D3" w:rsidRPr="001D23D3">
        <w:rPr>
          <w:i/>
        </w:rPr>
      </w:r>
      <w:r w:rsidR="001D23D3" w:rsidRPr="001D23D3">
        <w:rPr>
          <w:i/>
        </w:rPr>
        <w:fldChar w:fldCharType="separate"/>
      </w:r>
      <w:r w:rsidR="00D05633">
        <w:rPr>
          <w:i/>
        </w:rPr>
        <w:t>3.3.1.10</w:t>
      </w:r>
      <w:r w:rsidR="001D23D3" w:rsidRPr="001D23D3">
        <w:rPr>
          <w:i/>
        </w:rPr>
        <w:fldChar w:fldCharType="end"/>
      </w:r>
      <w:r w:rsidR="001D23D3">
        <w:t>.</w:t>
      </w:r>
      <w:r>
        <w:t xml:space="preserve"> Като входни данни получава сериализирания UML модел в XMI формат, след което </w:t>
      </w:r>
      <w:r w:rsidR="008D32D0">
        <w:t xml:space="preserve">се </w:t>
      </w:r>
      <w:r>
        <w:t>генерира базов код на базата на UML модела посредством следните файлови шаблони:</w:t>
      </w:r>
    </w:p>
    <w:p w:rsidR="00DE6407" w:rsidRDefault="00DE6407">
      <w:pPr>
        <w:spacing w:after="0"/>
        <w:jc w:val="left"/>
      </w:pPr>
      <w:r>
        <w:br w:type="page"/>
      </w:r>
    </w:p>
    <w:p w:rsidR="00D845E7" w:rsidRDefault="00D845E7" w:rsidP="00D845E7">
      <w:pPr>
        <w:pStyle w:val="Heading4"/>
      </w:pPr>
      <w:r>
        <w:lastRenderedPageBreak/>
        <w:t>Файлова структура</w:t>
      </w:r>
    </w:p>
    <w:p w:rsidR="00120BBD" w:rsidRDefault="00F34207" w:rsidP="00120BBD">
      <w:pPr>
        <w:keepNext/>
        <w:jc w:val="center"/>
      </w:pPr>
      <w:r>
        <w:rPr>
          <w:noProof/>
          <w:lang w:val="en-US" w:eastAsia="en-US"/>
        </w:rPr>
        <w:drawing>
          <wp:inline distT="0" distB="0" distL="0" distR="0" wp14:anchorId="520AA033" wp14:editId="7CB0A3FC">
            <wp:extent cx="4190163" cy="3675794"/>
            <wp:effectExtent l="0" t="0"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94345" cy="3679462"/>
                    </a:xfrm>
                    <a:prstGeom prst="rect">
                      <a:avLst/>
                    </a:prstGeom>
                  </pic:spPr>
                </pic:pic>
              </a:graphicData>
            </a:graphic>
          </wp:inline>
        </w:drawing>
      </w:r>
    </w:p>
    <w:p w:rsidR="00D845E7" w:rsidRDefault="00120BBD" w:rsidP="00120BBD">
      <w:pPr>
        <w:pStyle w:val="Caption"/>
        <w:jc w:val="center"/>
      </w:pPr>
      <w:bookmarkStart w:id="480" w:name="_Ref398729543"/>
      <w:bookmarkStart w:id="481" w:name="_Ref398729535"/>
      <w:r>
        <w:t xml:space="preserve">Фигура </w:t>
      </w:r>
      <w:r w:rsidR="00E73236">
        <w:fldChar w:fldCharType="begin"/>
      </w:r>
      <w:r w:rsidR="00E73236">
        <w:instrText xml:space="preserve"> SEQ Фигура \* ARABIC </w:instrText>
      </w:r>
      <w:r w:rsidR="00E73236">
        <w:fldChar w:fldCharType="separate"/>
      </w:r>
      <w:r w:rsidR="00D05633">
        <w:rPr>
          <w:noProof/>
        </w:rPr>
        <w:t>55</w:t>
      </w:r>
      <w:r w:rsidR="00E73236">
        <w:rPr>
          <w:noProof/>
        </w:rPr>
        <w:fldChar w:fldCharType="end"/>
      </w:r>
      <w:bookmarkEnd w:id="480"/>
      <w:r>
        <w:t xml:space="preserve"> (файлова структура на Генератор на базов код)</w:t>
      </w:r>
      <w:bookmarkEnd w:id="481"/>
    </w:p>
    <w:p w:rsidR="00F032EB" w:rsidRDefault="00F032EB" w:rsidP="00F032EB">
      <w:pPr>
        <w:pStyle w:val="Heading5"/>
      </w:pPr>
      <w:r>
        <w:t>RteImpl.mtl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_Ref398729242 \r \h </w:instrText>
      </w:r>
      <w:r>
        <w:rPr>
          <w:i/>
        </w:rPr>
        <w:instrText xml:space="preserve"> \* MERGEFORMAT </w:instrText>
      </w:r>
      <w:r w:rsidRPr="00F032EB">
        <w:rPr>
          <w:i/>
        </w:rPr>
      </w:r>
      <w:r w:rsidRPr="00F032EB">
        <w:rPr>
          <w:i/>
        </w:rPr>
        <w:fldChar w:fldCharType="separate"/>
      </w:r>
      <w:r w:rsidR="00D05633">
        <w:rPr>
          <w:i/>
        </w:rPr>
        <w:t>3.3.3.3.2</w:t>
      </w:r>
      <w:r w:rsidRPr="00F032EB">
        <w:rPr>
          <w:i/>
        </w:rPr>
        <w:fldChar w:fldCharType="end"/>
      </w:r>
    </w:p>
    <w:p w:rsidR="00F032EB" w:rsidRPr="00F032EB" w:rsidRDefault="00F032EB" w:rsidP="00F032EB">
      <w:pPr>
        <w:pStyle w:val="Heading5"/>
      </w:pPr>
      <w:r>
        <w:t>RteHeader.mtl</w:t>
      </w:r>
    </w:p>
    <w:p w:rsidR="001D23D3"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_Ref398729294 \r \h </w:instrText>
      </w:r>
      <w:r>
        <w:rPr>
          <w:i/>
        </w:rPr>
        <w:instrText xml:space="preserve"> \* MERGEFORMAT </w:instrText>
      </w:r>
      <w:r w:rsidRPr="00F032EB">
        <w:rPr>
          <w:i/>
        </w:rPr>
      </w:r>
      <w:r w:rsidRPr="00F032EB">
        <w:rPr>
          <w:i/>
        </w:rPr>
        <w:fldChar w:fldCharType="separate"/>
      </w:r>
      <w:r w:rsidR="00D05633">
        <w:rPr>
          <w:i/>
        </w:rPr>
        <w:t>3.3.3.3.1</w:t>
      </w:r>
      <w:r w:rsidRPr="00F032EB">
        <w:rPr>
          <w:i/>
        </w:rPr>
        <w:fldChar w:fldCharType="end"/>
      </w:r>
    </w:p>
    <w:p w:rsidR="00F032EB" w:rsidRDefault="00F032EB" w:rsidP="00F032EB">
      <w:pPr>
        <w:pStyle w:val="Heading5"/>
      </w:pPr>
      <w:r>
        <w:t>RteComponentImpl.mtl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_Ref398729368 \r \h </w:instrText>
      </w:r>
      <w:r>
        <w:rPr>
          <w:i/>
        </w:rPr>
        <w:instrText xml:space="preserve"> \* MERGEFORMAT </w:instrText>
      </w:r>
      <w:r w:rsidRPr="00F032EB">
        <w:rPr>
          <w:i/>
        </w:rPr>
      </w:r>
      <w:r w:rsidRPr="00F032EB">
        <w:rPr>
          <w:i/>
        </w:rPr>
        <w:fldChar w:fldCharType="separate"/>
      </w:r>
      <w:r w:rsidR="00D05633">
        <w:rPr>
          <w:i/>
        </w:rPr>
        <w:t>3.3.3.5</w:t>
      </w:r>
      <w:r w:rsidRPr="00F032EB">
        <w:rPr>
          <w:i/>
        </w:rPr>
        <w:fldChar w:fldCharType="end"/>
      </w:r>
    </w:p>
    <w:p w:rsidR="00F032EB" w:rsidRDefault="00F032EB" w:rsidP="00F032EB">
      <w:pPr>
        <w:pStyle w:val="Heading5"/>
      </w:pPr>
      <w:r>
        <w:t>RteComponentHeader.mtl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_Ref398729423 \r \h </w:instrText>
      </w:r>
      <w:r>
        <w:rPr>
          <w:i/>
        </w:rPr>
        <w:instrText xml:space="preserve"> \* MERGEFORMAT </w:instrText>
      </w:r>
      <w:r w:rsidRPr="00F032EB">
        <w:rPr>
          <w:i/>
        </w:rPr>
      </w:r>
      <w:r w:rsidRPr="00F032EB">
        <w:rPr>
          <w:i/>
        </w:rPr>
        <w:fldChar w:fldCharType="separate"/>
      </w:r>
      <w:r w:rsidR="00D05633">
        <w:rPr>
          <w:i/>
        </w:rPr>
        <w:t>3.3.3.3.3</w:t>
      </w:r>
      <w:r w:rsidRPr="00F032EB">
        <w:rPr>
          <w:i/>
        </w:rPr>
        <w:fldChar w:fldCharType="end"/>
      </w:r>
    </w:p>
    <w:p w:rsidR="00CA0868" w:rsidRDefault="00CA0868" w:rsidP="00CA0868">
      <w:pPr>
        <w:pStyle w:val="Heading5"/>
      </w:pPr>
      <w:r>
        <w:t>main.mtl</w:t>
      </w:r>
    </w:p>
    <w:p w:rsidR="00686D12" w:rsidRDefault="00CA0868" w:rsidP="00CA0868">
      <w:r>
        <w:t xml:space="preserve">Кумулативен файлов шаблон с </w:t>
      </w:r>
      <w:r w:rsidRPr="00CA0868">
        <w:rPr>
          <w:i/>
        </w:rPr>
        <w:t>Accelеo</w:t>
      </w:r>
      <w:r>
        <w:t xml:space="preserve"> формат стартиращ генерацията на всеки един шаблон от</w:t>
      </w:r>
      <w:r w:rsidR="00CF319E">
        <w:t xml:space="preserve"> гореописаните (виж </w:t>
      </w:r>
      <w:r w:rsidRPr="00CA0868">
        <w:rPr>
          <w:i/>
        </w:rPr>
        <w:fldChar w:fldCharType="begin"/>
      </w:r>
      <w:r w:rsidRPr="00CA0868">
        <w:rPr>
          <w:i/>
        </w:rPr>
        <w:instrText xml:space="preserve"> REF _Ref398729543 \h </w:instrText>
      </w:r>
      <w:r>
        <w:rPr>
          <w:i/>
        </w:rPr>
        <w:instrText xml:space="preserve"> \* MERGEFORMAT </w:instrText>
      </w:r>
      <w:r w:rsidRPr="00CA0868">
        <w:rPr>
          <w:i/>
        </w:rPr>
      </w:r>
      <w:r w:rsidRPr="00CA0868">
        <w:rPr>
          <w:i/>
        </w:rPr>
        <w:fldChar w:fldCharType="separate"/>
      </w:r>
      <w:r w:rsidR="00D05633" w:rsidRPr="00D05633">
        <w:rPr>
          <w:i/>
        </w:rPr>
        <w:t xml:space="preserve">Фигура </w:t>
      </w:r>
      <w:r w:rsidR="00D05633" w:rsidRPr="00D05633">
        <w:rPr>
          <w:i/>
          <w:noProof/>
        </w:rPr>
        <w:t>55</w:t>
      </w:r>
      <w:r w:rsidRPr="00CA0868">
        <w:rPr>
          <w:i/>
        </w:rPr>
        <w:fldChar w:fldCharType="end"/>
      </w:r>
      <w:r w:rsidR="00CF319E" w:rsidRPr="00CF319E">
        <w:t>)</w:t>
      </w:r>
      <w:r>
        <w:t>.</w:t>
      </w:r>
    </w:p>
    <w:p w:rsidR="00686D12" w:rsidRDefault="00686D12">
      <w:pPr>
        <w:spacing w:after="0"/>
        <w:jc w:val="left"/>
      </w:pPr>
      <w:r>
        <w:br w:type="page"/>
      </w:r>
    </w:p>
    <w:p w:rsidR="00CD7F1C" w:rsidRDefault="00CD7F1C" w:rsidP="000B17C1">
      <w:pPr>
        <w:pStyle w:val="Heading2"/>
      </w:pPr>
      <w:bookmarkStart w:id="482" w:name="_Toc397093015"/>
      <w:bookmarkStart w:id="483" w:name="_Ref400114055"/>
      <w:bookmarkStart w:id="484" w:name="_Toc412390756"/>
      <w:r w:rsidRPr="002925D3">
        <w:lastRenderedPageBreak/>
        <w:t>Ресурсни</w:t>
      </w:r>
      <w:r>
        <w:rPr>
          <w:lang w:val="ru-RU"/>
        </w:rPr>
        <w:t xml:space="preserve"> и</w:t>
      </w:r>
      <w:r w:rsidRPr="002925D3">
        <w:t xml:space="preserve"> спомагателни</w:t>
      </w:r>
      <w:r>
        <w:rPr>
          <w:lang w:val="ru-RU"/>
        </w:rPr>
        <w:t xml:space="preserve"> модули</w:t>
      </w:r>
      <w:bookmarkEnd w:id="482"/>
      <w:bookmarkEnd w:id="483"/>
      <w:bookmarkEnd w:id="484"/>
    </w:p>
    <w:p w:rsidR="006008B2" w:rsidRDefault="006008B2" w:rsidP="006008B2">
      <w:pPr>
        <w:keepNext/>
        <w:jc w:val="center"/>
      </w:pPr>
      <w:r>
        <w:rPr>
          <w:noProof/>
          <w:lang w:val="en-US" w:eastAsia="en-US"/>
        </w:rPr>
        <w:drawing>
          <wp:inline distT="0" distB="0" distL="0" distR="0" wp14:anchorId="1F8FE420" wp14:editId="6E2F508D">
            <wp:extent cx="2608350" cy="2557306"/>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609063" cy="2558005"/>
                    </a:xfrm>
                    <a:prstGeom prst="rect">
                      <a:avLst/>
                    </a:prstGeom>
                  </pic:spPr>
                </pic:pic>
              </a:graphicData>
            </a:graphic>
          </wp:inline>
        </w:drawing>
      </w:r>
    </w:p>
    <w:p w:rsidR="006008B2" w:rsidRPr="006008B2" w:rsidRDefault="006008B2" w:rsidP="006008B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56</w:t>
      </w:r>
      <w:r w:rsidR="00E73236">
        <w:rPr>
          <w:noProof/>
        </w:rPr>
        <w:fldChar w:fldCharType="end"/>
      </w:r>
      <w:r>
        <w:t xml:space="preserve"> (слой Външни модули)</w:t>
      </w:r>
    </w:p>
    <w:p w:rsidR="006008B2" w:rsidRDefault="006008B2" w:rsidP="006008B2">
      <w:pPr>
        <w:pStyle w:val="Heading3"/>
      </w:pPr>
      <w:bookmarkStart w:id="485" w:name="_Toc412390757"/>
      <w:r>
        <w:t>Пакетна диаграма</w:t>
      </w:r>
      <w:bookmarkEnd w:id="485"/>
    </w:p>
    <w:p w:rsidR="005431BB" w:rsidRDefault="006008B2" w:rsidP="005431BB">
      <w:pPr>
        <w:keepNext/>
        <w:jc w:val="center"/>
      </w:pPr>
      <w:r>
        <w:rPr>
          <w:noProof/>
          <w:lang w:val="en-US" w:eastAsia="en-US"/>
        </w:rPr>
        <w:drawing>
          <wp:inline distT="0" distB="0" distL="0" distR="0" wp14:anchorId="28322284" wp14:editId="2662EE02">
            <wp:extent cx="2067156" cy="38915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packdiag.png"/>
                    <pic:cNvPicPr/>
                  </pic:nvPicPr>
                  <pic:blipFill>
                    <a:blip r:embed="rId79">
                      <a:extLst>
                        <a:ext uri="{28A0092B-C50C-407E-A947-70E740481C1C}">
                          <a14:useLocalDpi xmlns:a14="http://schemas.microsoft.com/office/drawing/2010/main" val="0"/>
                        </a:ext>
                      </a:extLst>
                    </a:blip>
                    <a:stretch>
                      <a:fillRect/>
                    </a:stretch>
                  </pic:blipFill>
                  <pic:spPr>
                    <a:xfrm>
                      <a:off x="0" y="0"/>
                      <a:ext cx="2070684" cy="3898142"/>
                    </a:xfrm>
                    <a:prstGeom prst="rect">
                      <a:avLst/>
                    </a:prstGeom>
                  </pic:spPr>
                </pic:pic>
              </a:graphicData>
            </a:graphic>
          </wp:inline>
        </w:drawing>
      </w:r>
    </w:p>
    <w:p w:rsidR="006008B2" w:rsidRDefault="005431BB" w:rsidP="005431BB">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57</w:t>
      </w:r>
      <w:r w:rsidR="00E73236">
        <w:rPr>
          <w:noProof/>
        </w:rPr>
        <w:fldChar w:fldCharType="end"/>
      </w:r>
      <w:r>
        <w:t xml:space="preserve"> (пакетн</w:t>
      </w:r>
      <w:r w:rsidR="00CD6B29">
        <w:t>а диаграма Lib</w:t>
      </w:r>
      <w:r>
        <w:t>)</w:t>
      </w:r>
    </w:p>
    <w:p w:rsidR="0084301F" w:rsidRDefault="0084301F" w:rsidP="0084301F">
      <w:r>
        <w:t>Външни модули използвани от системата са следните:</w:t>
      </w:r>
    </w:p>
    <w:p w:rsidR="0084301F" w:rsidRDefault="0084301F" w:rsidP="00A930EA">
      <w:pPr>
        <w:pStyle w:val="ListParagraph"/>
        <w:numPr>
          <w:ilvl w:val="0"/>
          <w:numId w:val="23"/>
        </w:numPr>
      </w:pPr>
      <w:r w:rsidRPr="00197765">
        <w:rPr>
          <w:i/>
        </w:rPr>
        <w:t>os</w:t>
      </w:r>
      <w:r>
        <w:t xml:space="preserve"> </w:t>
      </w:r>
      <w:r w:rsidR="00E95542">
        <w:t>–</w:t>
      </w:r>
      <w:r>
        <w:t xml:space="preserve"> </w:t>
      </w:r>
      <w:r w:rsidR="001D08E1">
        <w:t xml:space="preserve">стандартен </w:t>
      </w:r>
      <w:r w:rsidR="00E95542">
        <w:t xml:space="preserve">Python </w:t>
      </w:r>
      <w:r w:rsidR="001D08E1">
        <w:t xml:space="preserve">модул с </w:t>
      </w:r>
      <w:r w:rsidR="00E95542">
        <w:t>интерфейси на операционната система</w:t>
      </w:r>
    </w:p>
    <w:p w:rsidR="00E95542" w:rsidRDefault="00E95542" w:rsidP="00A930EA">
      <w:pPr>
        <w:pStyle w:val="ListParagraph"/>
        <w:numPr>
          <w:ilvl w:val="0"/>
          <w:numId w:val="23"/>
        </w:numPr>
      </w:pPr>
      <w:r w:rsidRPr="00197765">
        <w:rPr>
          <w:i/>
        </w:rPr>
        <w:t>re</w:t>
      </w:r>
      <w:r>
        <w:t xml:space="preserve"> </w:t>
      </w:r>
      <w:r w:rsidR="001D08E1">
        <w:t>–</w:t>
      </w:r>
      <w:r>
        <w:t xml:space="preserve"> </w:t>
      </w:r>
      <w:r w:rsidR="001D08E1">
        <w:t>стандартен Python модул за операции с регулярни изрази</w:t>
      </w:r>
    </w:p>
    <w:p w:rsidR="001D08E1" w:rsidRPr="003A1B15" w:rsidRDefault="001D08E1" w:rsidP="00A930EA">
      <w:pPr>
        <w:pStyle w:val="ListParagraph"/>
        <w:numPr>
          <w:ilvl w:val="0"/>
          <w:numId w:val="23"/>
        </w:numPr>
      </w:pPr>
      <w:r>
        <w:lastRenderedPageBreak/>
        <w:t xml:space="preserve">xmi – библиотека имплементация на </w:t>
      </w:r>
      <w:r w:rsidRPr="001D08E1">
        <w:t>XMI мета-модела</w:t>
      </w:r>
      <w:r w:rsidR="009F4E60">
        <w:t xml:space="preserve">, базирана на </w:t>
      </w:r>
      <w:commentRangeStart w:id="486"/>
      <w:r w:rsidR="009F4E60" w:rsidRPr="009F4E60">
        <w:rPr>
          <w:i/>
        </w:rPr>
        <w:t>PyEMOF</w:t>
      </w:r>
      <w:commentRangeEnd w:id="486"/>
      <w:r w:rsidR="00C5690E">
        <w:rPr>
          <w:rStyle w:val="CommentReference"/>
        </w:rPr>
        <w:commentReference w:id="486"/>
      </w:r>
    </w:p>
    <w:p w:rsidR="003A1B15" w:rsidRDefault="003A1B15" w:rsidP="003A1B15">
      <w:pPr>
        <w:pStyle w:val="Heading2"/>
        <w:rPr>
          <w:lang w:val="en-US"/>
        </w:rPr>
      </w:pPr>
      <w:bookmarkStart w:id="487" w:name="_Toc412390758"/>
      <w:r>
        <w:rPr>
          <w:lang w:val="en-US"/>
        </w:rPr>
        <w:t>Изводи</w:t>
      </w:r>
      <w:bookmarkEnd w:id="487"/>
    </w:p>
    <w:p w:rsidR="003A1B15" w:rsidRPr="00810167" w:rsidRDefault="003A1B15" w:rsidP="003A1B15">
      <w:pPr>
        <w:rPr>
          <w:lang w:val="en-US"/>
        </w:rPr>
      </w:pPr>
      <w:r>
        <w:rPr>
          <w:lang w:val="en-US"/>
        </w:rPr>
        <w:t xml:space="preserve">В тази глава беше представен дизайна на системата описана в </w:t>
      </w:r>
      <w:r w:rsidRPr="00197765">
        <w:rPr>
          <w:i/>
          <w:lang w:val="en-US"/>
        </w:rPr>
        <w:t xml:space="preserve">глава </w:t>
      </w:r>
      <w:r w:rsidRPr="00197765">
        <w:rPr>
          <w:i/>
          <w:lang w:val="en-US"/>
        </w:rPr>
        <w:fldChar w:fldCharType="begin"/>
      </w:r>
      <w:r w:rsidRPr="00197765">
        <w:rPr>
          <w:i/>
          <w:lang w:val="en-US"/>
        </w:rPr>
        <w:instrText xml:space="preserve"> REF _Ref412309746 \r \h </w:instrText>
      </w:r>
      <w:r w:rsidR="00197765">
        <w:rPr>
          <w:i/>
          <w:lang w:val="en-US"/>
        </w:rPr>
        <w:instrText xml:space="preserve"> \* MERGEFORMAT </w:instrText>
      </w:r>
      <w:r w:rsidRPr="00197765">
        <w:rPr>
          <w:i/>
          <w:lang w:val="en-US"/>
        </w:rPr>
      </w:r>
      <w:r w:rsidRPr="00197765">
        <w:rPr>
          <w:i/>
          <w:lang w:val="en-US"/>
        </w:rPr>
        <w:fldChar w:fldCharType="separate"/>
      </w:r>
      <w:r w:rsidR="00D05633">
        <w:rPr>
          <w:i/>
          <w:lang w:val="en-US"/>
        </w:rPr>
        <w:t>3</w:t>
      </w:r>
      <w:r w:rsidRPr="00197765">
        <w:rPr>
          <w:i/>
          <w:lang w:val="en-US"/>
        </w:rPr>
        <w:fldChar w:fldCharType="end"/>
      </w:r>
      <w:r w:rsidR="00197765">
        <w:rPr>
          <w:lang w:val="en-US"/>
        </w:rPr>
        <w:t xml:space="preserve">. Първо беше представена общата архитектура под формата на слоеве и пакетна диаграма. След това </w:t>
      </w:r>
      <w:r w:rsidR="00810167">
        <w:rPr>
          <w:lang w:val="en-US"/>
        </w:rPr>
        <w:t>съставните елементи</w:t>
      </w:r>
      <w:r w:rsidR="00197765">
        <w:rPr>
          <w:lang w:val="en-US"/>
        </w:rPr>
        <w:t xml:space="preserve"> на всеки един от </w:t>
      </w:r>
      <w:r w:rsidR="005B310B">
        <w:rPr>
          <w:lang w:val="en-US"/>
        </w:rPr>
        <w:t xml:space="preserve">слоевете беше описан под формата на UML клас </w:t>
      </w:r>
      <w:r w:rsidR="00810167">
        <w:rPr>
          <w:lang w:val="en-US"/>
        </w:rPr>
        <w:t xml:space="preserve">и последователностни </w:t>
      </w:r>
      <w:r w:rsidR="005B310B">
        <w:rPr>
          <w:lang w:val="en-US"/>
        </w:rPr>
        <w:t>диаграм</w:t>
      </w:r>
      <w:r w:rsidR="00810167">
        <w:rPr>
          <w:lang w:val="en-US"/>
        </w:rPr>
        <w:t xml:space="preserve">и. Също така е описано </w:t>
      </w:r>
      <w:r w:rsidR="005327ED">
        <w:rPr>
          <w:lang w:val="en-US"/>
        </w:rPr>
        <w:t xml:space="preserve">на кое изискване от </w:t>
      </w:r>
      <w:r w:rsidR="005327ED" w:rsidRPr="00197765">
        <w:rPr>
          <w:i/>
          <w:lang w:val="en-US"/>
        </w:rPr>
        <w:t xml:space="preserve">глава </w:t>
      </w:r>
      <w:r w:rsidR="005327ED" w:rsidRPr="00197765">
        <w:rPr>
          <w:i/>
          <w:lang w:val="en-US"/>
        </w:rPr>
        <w:fldChar w:fldCharType="begin"/>
      </w:r>
      <w:r w:rsidR="005327ED" w:rsidRPr="00197765">
        <w:rPr>
          <w:i/>
          <w:lang w:val="en-US"/>
        </w:rPr>
        <w:instrText xml:space="preserve"> REF _Ref412309746 \r \h </w:instrText>
      </w:r>
      <w:r w:rsidR="005327ED">
        <w:rPr>
          <w:i/>
          <w:lang w:val="en-US"/>
        </w:rPr>
        <w:instrText xml:space="preserve"> \* MERGEFORMAT </w:instrText>
      </w:r>
      <w:r w:rsidR="005327ED" w:rsidRPr="00197765">
        <w:rPr>
          <w:i/>
          <w:lang w:val="en-US"/>
        </w:rPr>
      </w:r>
      <w:r w:rsidR="005327ED" w:rsidRPr="00197765">
        <w:rPr>
          <w:i/>
          <w:lang w:val="en-US"/>
        </w:rPr>
        <w:fldChar w:fldCharType="separate"/>
      </w:r>
      <w:r w:rsidR="00D05633">
        <w:rPr>
          <w:i/>
          <w:lang w:val="en-US"/>
        </w:rPr>
        <w:t>3</w:t>
      </w:r>
      <w:r w:rsidR="005327ED" w:rsidRPr="00197765">
        <w:rPr>
          <w:i/>
          <w:lang w:val="en-US"/>
        </w:rPr>
        <w:fldChar w:fldCharType="end"/>
      </w:r>
      <w:r w:rsidR="005327ED">
        <w:rPr>
          <w:i/>
          <w:lang w:val="en-US"/>
        </w:rPr>
        <w:t xml:space="preserve"> </w:t>
      </w:r>
      <w:r w:rsidR="005327ED">
        <w:rPr>
          <w:lang w:val="en-US"/>
        </w:rPr>
        <w:t xml:space="preserve">отговаря </w:t>
      </w:r>
      <w:r w:rsidR="00810167">
        <w:rPr>
          <w:lang w:val="en-US"/>
        </w:rPr>
        <w:t>всеки елемент от дизайна.</w:t>
      </w:r>
    </w:p>
    <w:p w:rsidR="000B17C1" w:rsidRPr="00F05820" w:rsidRDefault="00CD7F1C" w:rsidP="00F05820">
      <w:pPr>
        <w:pStyle w:val="Heading1"/>
      </w:pPr>
      <w:bookmarkStart w:id="488" w:name="_Toc397093016"/>
      <w:bookmarkStart w:id="489" w:name="_Ref411171807"/>
      <w:bookmarkStart w:id="490" w:name="_Ref411180263"/>
      <w:bookmarkStart w:id="491" w:name="_Ref412315400"/>
      <w:bookmarkStart w:id="492" w:name="_Toc412390759"/>
      <w:r w:rsidRPr="00F05820">
        <w:lastRenderedPageBreak/>
        <w:t>Реализация, т</w:t>
      </w:r>
      <w:r w:rsidR="004A6E88" w:rsidRPr="00F05820">
        <w:t>естване</w:t>
      </w:r>
      <w:r w:rsidRPr="00F05820">
        <w:t>/експерименти</w:t>
      </w:r>
      <w:bookmarkEnd w:id="488"/>
      <w:bookmarkEnd w:id="489"/>
      <w:bookmarkEnd w:id="490"/>
      <w:bookmarkEnd w:id="491"/>
      <w:bookmarkEnd w:id="492"/>
    </w:p>
    <w:p w:rsidR="00C3793A" w:rsidRDefault="00D471DC" w:rsidP="00D471DC">
      <w:pPr>
        <w:rPr>
          <w:b/>
        </w:rPr>
      </w:pPr>
      <w:r w:rsidRPr="00D471DC">
        <w:rPr>
          <w:b/>
        </w:rPr>
        <w:t>Абстракт:</w:t>
      </w:r>
    </w:p>
    <w:p w:rsidR="00D471DC" w:rsidRPr="00D471DC" w:rsidRDefault="00D471DC" w:rsidP="00D471DC">
      <w:pPr>
        <w:rPr>
          <w:rFonts w:ascii="Cambria Math" w:hAnsi="Cambria Math"/>
        </w:rPr>
      </w:pPr>
      <w:r>
        <w:t xml:space="preserve">Тази глава описва реализацията на модулите дефинирани в глава </w:t>
      </w:r>
      <w:r w:rsidRPr="0091658B">
        <w:rPr>
          <w:i/>
        </w:rPr>
        <w:fldChar w:fldCharType="begin"/>
      </w:r>
      <w:r w:rsidRPr="0091658B">
        <w:rPr>
          <w:i/>
        </w:rPr>
        <w:instrText xml:space="preserve"> REF _Ref400112072 \r \h </w:instrText>
      </w:r>
      <w:r>
        <w:rPr>
          <w:i/>
        </w:rPr>
        <w:instrText xml:space="preserve"> \* MERGEFORMAT </w:instrText>
      </w:r>
      <w:r w:rsidRPr="0091658B">
        <w:rPr>
          <w:i/>
        </w:rPr>
      </w:r>
      <w:r w:rsidRPr="0091658B">
        <w:rPr>
          <w:i/>
        </w:rPr>
        <w:fldChar w:fldCharType="separate"/>
      </w:r>
      <w:r w:rsidR="00D05633">
        <w:rPr>
          <w:i/>
        </w:rPr>
        <w:t>5</w:t>
      </w:r>
      <w:r w:rsidRPr="0091658B">
        <w:rPr>
          <w:i/>
        </w:rPr>
        <w:fldChar w:fldCharType="end"/>
      </w:r>
      <w:r>
        <w:t xml:space="preserve">. след това представя стратегията за тестване на системата за покриване на функционалните и нефункционалните изисквания и резултатите от прилагането </w:t>
      </w:r>
      <w:r w:rsidRPr="00865201">
        <w:rPr>
          <w:rFonts w:ascii="Cambria Math" w:hAnsi="Cambria Math" w:cs="Cambria Math"/>
        </w:rPr>
        <w:t>ѝ</w:t>
      </w:r>
      <w:r w:rsidRPr="00865201">
        <w:rPr>
          <w:rFonts w:cs="Times New Roman"/>
        </w:rPr>
        <w:t>.</w:t>
      </w:r>
    </w:p>
    <w:p w:rsidR="00CD7F1C" w:rsidRDefault="00CD7F1C" w:rsidP="000B17C1">
      <w:pPr>
        <w:pStyle w:val="Heading2"/>
      </w:pPr>
      <w:bookmarkStart w:id="493" w:name="_Toc397093017"/>
      <w:bookmarkStart w:id="494" w:name="_Ref400903747"/>
      <w:bookmarkStart w:id="495" w:name="_Ref411108480"/>
      <w:bookmarkStart w:id="496" w:name="_Toc412390760"/>
      <w:r>
        <w:rPr>
          <w:lang w:val="ru-RU"/>
        </w:rPr>
        <w:t>Реализация на</w:t>
      </w:r>
      <w:r w:rsidRPr="002925D3">
        <w:t xml:space="preserve"> модулите</w:t>
      </w:r>
      <w:bookmarkEnd w:id="493"/>
      <w:bookmarkEnd w:id="494"/>
      <w:bookmarkEnd w:id="495"/>
      <w:bookmarkEnd w:id="496"/>
    </w:p>
    <w:p w:rsidR="00710E56" w:rsidRDefault="00710E56" w:rsidP="00710E56">
      <w:r>
        <w:t xml:space="preserve">Модулите дефинирани в Глава </w:t>
      </w:r>
      <w:r w:rsidRPr="0091658B">
        <w:rPr>
          <w:i/>
        </w:rPr>
        <w:fldChar w:fldCharType="begin"/>
      </w:r>
      <w:r w:rsidRPr="0091658B">
        <w:rPr>
          <w:i/>
        </w:rPr>
        <w:instrText xml:space="preserve"> REF _Ref400112072 \r \h </w:instrText>
      </w:r>
      <w:r w:rsidR="0091658B">
        <w:rPr>
          <w:i/>
        </w:rPr>
        <w:instrText xml:space="preserve"> \* MERGEFORMAT </w:instrText>
      </w:r>
      <w:r w:rsidRPr="0091658B">
        <w:rPr>
          <w:i/>
        </w:rPr>
      </w:r>
      <w:r w:rsidRPr="0091658B">
        <w:rPr>
          <w:i/>
        </w:rPr>
        <w:fldChar w:fldCharType="separate"/>
      </w:r>
      <w:r w:rsidR="00D05633">
        <w:rPr>
          <w:i/>
        </w:rPr>
        <w:t>5</w:t>
      </w:r>
      <w:r w:rsidRPr="0091658B">
        <w:rPr>
          <w:i/>
        </w:rPr>
        <w:fldChar w:fldCharType="end"/>
      </w:r>
      <w:r>
        <w:t>, са генерирани</w:t>
      </w:r>
      <w:r w:rsidR="0091658B">
        <w:t xml:space="preserve"> посредством BoUML по указание на точк</w:t>
      </w:r>
      <w:r w:rsidR="00574D4B">
        <w:t xml:space="preserve">и </w:t>
      </w:r>
      <w:r w:rsidR="00574D4B" w:rsidRPr="00574D4B">
        <w:rPr>
          <w:i/>
        </w:rPr>
        <w:fldChar w:fldCharType="begin"/>
      </w:r>
      <w:r w:rsidR="00574D4B" w:rsidRPr="00574D4B">
        <w:rPr>
          <w:i/>
        </w:rPr>
        <w:instrText xml:space="preserve"> REF _Ref397422090 \r \h </w:instrText>
      </w:r>
      <w:r w:rsidR="00574D4B">
        <w:rPr>
          <w:i/>
        </w:rPr>
        <w:instrText xml:space="preserve"> \* MERGEFORMAT </w:instrText>
      </w:r>
      <w:r w:rsidR="00574D4B" w:rsidRPr="00574D4B">
        <w:rPr>
          <w:i/>
        </w:rPr>
      </w:r>
      <w:r w:rsidR="00574D4B" w:rsidRPr="00574D4B">
        <w:rPr>
          <w:i/>
        </w:rPr>
        <w:fldChar w:fldCharType="separate"/>
      </w:r>
      <w:r w:rsidR="00D05633">
        <w:rPr>
          <w:i/>
        </w:rPr>
        <w:t>4.1.2</w:t>
      </w:r>
      <w:r w:rsidR="00574D4B" w:rsidRPr="00574D4B">
        <w:rPr>
          <w:i/>
        </w:rPr>
        <w:fldChar w:fldCharType="end"/>
      </w:r>
      <w:r w:rsidR="00574D4B">
        <w:t xml:space="preserve"> и </w:t>
      </w:r>
      <w:r w:rsidR="00574D4B" w:rsidRPr="00574D4B">
        <w:rPr>
          <w:i/>
        </w:rPr>
        <w:fldChar w:fldCharType="begin"/>
      </w:r>
      <w:r w:rsidR="00574D4B" w:rsidRPr="00574D4B">
        <w:rPr>
          <w:i/>
        </w:rPr>
        <w:instrText xml:space="preserve"> REF _Ref409885591 \r \h </w:instrText>
      </w:r>
      <w:r w:rsidR="00574D4B">
        <w:rPr>
          <w:i/>
        </w:rPr>
        <w:instrText xml:space="preserve"> \* MERGEFORMAT </w:instrText>
      </w:r>
      <w:r w:rsidR="00574D4B" w:rsidRPr="00574D4B">
        <w:rPr>
          <w:i/>
        </w:rPr>
      </w:r>
      <w:r w:rsidR="00574D4B" w:rsidRPr="00574D4B">
        <w:rPr>
          <w:i/>
        </w:rPr>
        <w:fldChar w:fldCharType="separate"/>
      </w:r>
      <w:r w:rsidR="00D05633">
        <w:rPr>
          <w:i/>
        </w:rPr>
        <w:t>4.3.3</w:t>
      </w:r>
      <w:r w:rsidR="00574D4B" w:rsidRPr="00574D4B">
        <w:rPr>
          <w:i/>
        </w:rPr>
        <w:fldChar w:fldCharType="end"/>
      </w:r>
      <w:r w:rsidR="002B0DF2">
        <w:rPr>
          <w:i/>
        </w:rPr>
        <w:t xml:space="preserve"> </w:t>
      </w:r>
      <w:r w:rsidR="002B0DF2">
        <w:t xml:space="preserve">следвайки структурата изобразена на </w:t>
      </w:r>
      <w:r w:rsidR="00201320" w:rsidRPr="00D30A44">
        <w:rPr>
          <w:i/>
        </w:rPr>
        <w:fldChar w:fldCharType="begin"/>
      </w:r>
      <w:r w:rsidR="00201320" w:rsidRPr="00D30A44">
        <w:rPr>
          <w:i/>
        </w:rPr>
        <w:instrText xml:space="preserve"> REF _Ref398551728 \h </w:instrText>
      </w:r>
      <w:r w:rsidR="00201320">
        <w:rPr>
          <w:i/>
        </w:rPr>
        <w:instrText xml:space="preserve"> \* MERGEFORMAT </w:instrText>
      </w:r>
      <w:r w:rsidR="00201320" w:rsidRPr="00D30A44">
        <w:rPr>
          <w:i/>
        </w:rPr>
      </w:r>
      <w:r w:rsidR="00201320" w:rsidRPr="00D30A44">
        <w:rPr>
          <w:i/>
        </w:rPr>
        <w:fldChar w:fldCharType="separate"/>
      </w:r>
      <w:r w:rsidR="00D05633" w:rsidRPr="00D05633">
        <w:rPr>
          <w:i/>
        </w:rPr>
        <w:t xml:space="preserve">Фигура </w:t>
      </w:r>
      <w:r w:rsidR="00D05633" w:rsidRPr="00D05633">
        <w:rPr>
          <w:i/>
          <w:noProof/>
        </w:rPr>
        <w:t>25</w:t>
      </w:r>
      <w:r w:rsidR="00201320" w:rsidRPr="00D30A44">
        <w:rPr>
          <w:i/>
        </w:rPr>
        <w:fldChar w:fldCharType="end"/>
      </w:r>
      <w:r w:rsidR="0091658B">
        <w:t>, посредством следните диаграми на внедряване:</w:t>
      </w:r>
    </w:p>
    <w:p w:rsidR="00AF43C2" w:rsidRDefault="00AF43C2" w:rsidP="00AF43C2">
      <w:pPr>
        <w:pStyle w:val="Heading3"/>
      </w:pPr>
      <w:bookmarkStart w:id="497" w:name="_Toc412390761"/>
      <w:r>
        <w:t>Анализатор (диаграма на внедряване)</w:t>
      </w:r>
      <w:bookmarkEnd w:id="497"/>
    </w:p>
    <w:p w:rsidR="00D063BC" w:rsidRDefault="00AF43C2" w:rsidP="00D063BC">
      <w:pPr>
        <w:keepNext/>
        <w:jc w:val="center"/>
      </w:pPr>
      <w:r>
        <w:rPr>
          <w:noProof/>
          <w:lang w:val="en-US" w:eastAsia="en-US"/>
        </w:rPr>
        <w:drawing>
          <wp:inline distT="0" distB="0" distL="0" distR="0" wp14:anchorId="2037EB61" wp14:editId="1C4DA322">
            <wp:extent cx="2705627" cy="220881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r.png"/>
                    <pic:cNvPicPr/>
                  </pic:nvPicPr>
                  <pic:blipFill>
                    <a:blip r:embed="rId80">
                      <a:extLst>
                        <a:ext uri="{28A0092B-C50C-407E-A947-70E740481C1C}">
                          <a14:useLocalDpi xmlns:a14="http://schemas.microsoft.com/office/drawing/2010/main" val="0"/>
                        </a:ext>
                      </a:extLst>
                    </a:blip>
                    <a:stretch>
                      <a:fillRect/>
                    </a:stretch>
                  </pic:blipFill>
                  <pic:spPr>
                    <a:xfrm>
                      <a:off x="0" y="0"/>
                      <a:ext cx="2709584" cy="2212041"/>
                    </a:xfrm>
                    <a:prstGeom prst="rect">
                      <a:avLst/>
                    </a:prstGeom>
                  </pic:spPr>
                </pic:pic>
              </a:graphicData>
            </a:graphic>
          </wp:inline>
        </w:drawing>
      </w:r>
    </w:p>
    <w:p w:rsidR="00DD3B8B" w:rsidRDefault="00D063BC" w:rsidP="00D063BC">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58</w:t>
      </w:r>
      <w:r w:rsidR="00E73236">
        <w:rPr>
          <w:noProof/>
        </w:rPr>
        <w:fldChar w:fldCharType="end"/>
      </w:r>
      <w:r>
        <w:t xml:space="preserve"> (Анализатор – диаграма на внедряване)</w:t>
      </w:r>
    </w:p>
    <w:p w:rsidR="00901B30" w:rsidRDefault="00901B30" w:rsidP="00D063BC">
      <w:pPr>
        <w:pStyle w:val="Caption"/>
        <w:jc w:val="center"/>
      </w:pPr>
    </w:p>
    <w:p w:rsidR="00865201" w:rsidRDefault="006802B9" w:rsidP="00D063BC">
      <w:r>
        <w:t xml:space="preserve">Представлява интерфейсите и класовете от </w:t>
      </w:r>
      <w:r w:rsidR="002B7C2C">
        <w:t xml:space="preserve">точка </w:t>
      </w:r>
      <w:r w:rsidR="002B7C2C" w:rsidRPr="002B7C2C">
        <w:rPr>
          <w:i/>
        </w:rPr>
        <w:fldChar w:fldCharType="begin"/>
      </w:r>
      <w:r w:rsidR="002B7C2C" w:rsidRPr="002B7C2C">
        <w:rPr>
          <w:i/>
        </w:rPr>
        <w:instrText xml:space="preserve"> REF _Ref400112976 \r \h </w:instrText>
      </w:r>
      <w:r w:rsidR="002B7C2C">
        <w:rPr>
          <w:i/>
        </w:rPr>
        <w:instrText xml:space="preserve"> \* MERGEFORMAT </w:instrText>
      </w:r>
      <w:r w:rsidR="002B7C2C" w:rsidRPr="002B7C2C">
        <w:rPr>
          <w:i/>
        </w:rPr>
      </w:r>
      <w:r w:rsidR="002B7C2C" w:rsidRPr="002B7C2C">
        <w:rPr>
          <w:i/>
        </w:rPr>
        <w:fldChar w:fldCharType="separate"/>
      </w:r>
      <w:r w:rsidR="00D05633">
        <w:rPr>
          <w:i/>
        </w:rPr>
        <w:t>5.3.1</w:t>
      </w:r>
      <w:r w:rsidR="002B7C2C" w:rsidRPr="002B7C2C">
        <w:rPr>
          <w:i/>
        </w:rPr>
        <w:fldChar w:fldCharType="end"/>
      </w:r>
      <w:r w:rsidR="002B7C2C">
        <w:t xml:space="preserve"> </w:t>
      </w:r>
      <w:r>
        <w:t xml:space="preserve">в </w:t>
      </w:r>
      <w:r w:rsidRPr="006802B9">
        <w:rPr>
          <w:i/>
        </w:rPr>
        <w:t>Python</w:t>
      </w:r>
      <w:r>
        <w:t xml:space="preserve"> </w:t>
      </w:r>
      <w:r w:rsidR="00DE2E4E">
        <w:t>модули</w:t>
      </w:r>
      <w:r>
        <w:t>.</w:t>
      </w:r>
    </w:p>
    <w:p w:rsidR="00865201" w:rsidRDefault="00865201">
      <w:pPr>
        <w:spacing w:after="0"/>
        <w:jc w:val="left"/>
      </w:pPr>
      <w:r>
        <w:br w:type="page"/>
      </w:r>
    </w:p>
    <w:p w:rsidR="00AF1B9C" w:rsidRDefault="00AF1B9C" w:rsidP="00AF1B9C">
      <w:pPr>
        <w:pStyle w:val="Heading3"/>
      </w:pPr>
      <w:bookmarkStart w:id="498" w:name="_Toc412390762"/>
      <w:r>
        <w:lastRenderedPageBreak/>
        <w:t>Скенер</w:t>
      </w:r>
      <w:bookmarkEnd w:id="498"/>
    </w:p>
    <w:p w:rsidR="00AF1B9C" w:rsidRDefault="00AF1B9C" w:rsidP="00AF1B9C">
      <w:pPr>
        <w:keepNext/>
        <w:jc w:val="center"/>
      </w:pPr>
      <w:r>
        <w:rPr>
          <w:noProof/>
          <w:lang w:val="en-US" w:eastAsia="en-US"/>
        </w:rPr>
        <w:drawing>
          <wp:inline distT="0" distB="0" distL="0" distR="0" wp14:anchorId="69782059" wp14:editId="407DDDBC">
            <wp:extent cx="3390405" cy="203867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png"/>
                    <pic:cNvPicPr/>
                  </pic:nvPicPr>
                  <pic:blipFill>
                    <a:blip r:embed="rId81">
                      <a:extLst>
                        <a:ext uri="{28A0092B-C50C-407E-A947-70E740481C1C}">
                          <a14:useLocalDpi xmlns:a14="http://schemas.microsoft.com/office/drawing/2010/main" val="0"/>
                        </a:ext>
                      </a:extLst>
                    </a:blip>
                    <a:stretch>
                      <a:fillRect/>
                    </a:stretch>
                  </pic:blipFill>
                  <pic:spPr>
                    <a:xfrm>
                      <a:off x="0" y="0"/>
                      <a:ext cx="3395404" cy="2041681"/>
                    </a:xfrm>
                    <a:prstGeom prst="rect">
                      <a:avLst/>
                    </a:prstGeom>
                  </pic:spPr>
                </pic:pic>
              </a:graphicData>
            </a:graphic>
          </wp:inline>
        </w:drawing>
      </w:r>
    </w:p>
    <w:p w:rsidR="00AF1B9C" w:rsidRPr="007179DB" w:rsidRDefault="00AF1B9C" w:rsidP="00AF1B9C">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59</w:t>
      </w:r>
      <w:r w:rsidR="00E73236">
        <w:rPr>
          <w:noProof/>
        </w:rPr>
        <w:fldChar w:fldCharType="end"/>
      </w:r>
      <w:r>
        <w:t xml:space="preserve"> (Скенер – диаграма на внедряване)</w:t>
      </w:r>
    </w:p>
    <w:p w:rsidR="00AF1B9C" w:rsidRDefault="00AF1B9C" w:rsidP="00D063BC">
      <w:r>
        <w:t xml:space="preserve">Представлява интерфейсите и класовете от точка </w:t>
      </w:r>
      <w:r w:rsidRPr="007179DB">
        <w:rPr>
          <w:i/>
        </w:rPr>
        <w:fldChar w:fldCharType="begin"/>
      </w:r>
      <w:r w:rsidRPr="007179DB">
        <w:rPr>
          <w:i/>
        </w:rPr>
        <w:instrText xml:space="preserve"> REF _Ref400113532 \r \h </w:instrText>
      </w:r>
      <w:r>
        <w:rPr>
          <w:i/>
        </w:rPr>
        <w:instrText xml:space="preserve"> \* MERGEFORMAT </w:instrText>
      </w:r>
      <w:r w:rsidRPr="007179DB">
        <w:rPr>
          <w:i/>
        </w:rPr>
      </w:r>
      <w:r w:rsidRPr="007179DB">
        <w:rPr>
          <w:i/>
        </w:rPr>
        <w:fldChar w:fldCharType="separate"/>
      </w:r>
      <w:r w:rsidR="00D05633">
        <w:rPr>
          <w:i/>
        </w:rPr>
        <w:t>5.3.2</w:t>
      </w:r>
      <w:r w:rsidRPr="007179DB">
        <w:rPr>
          <w:i/>
        </w:rPr>
        <w:fldChar w:fldCharType="end"/>
      </w:r>
      <w:r>
        <w:t xml:space="preserve"> в </w:t>
      </w:r>
      <w:r w:rsidRPr="006802B9">
        <w:rPr>
          <w:i/>
        </w:rPr>
        <w:t>Python</w:t>
      </w:r>
      <w:r>
        <w:t xml:space="preserve"> модули.</w:t>
      </w:r>
    </w:p>
    <w:p w:rsidR="00246BEA" w:rsidRDefault="005B2B7B" w:rsidP="005B2B7B">
      <w:pPr>
        <w:pStyle w:val="Heading3"/>
      </w:pPr>
      <w:bookmarkStart w:id="499" w:name="_Ref409474859"/>
      <w:bookmarkStart w:id="500" w:name="_Toc412390763"/>
      <w:r>
        <w:t>Мета-модел</w:t>
      </w:r>
      <w:bookmarkEnd w:id="499"/>
      <w:bookmarkEnd w:id="500"/>
    </w:p>
    <w:p w:rsidR="00246BEA" w:rsidRDefault="005B2B7B" w:rsidP="005B2B7B">
      <w:pPr>
        <w:pStyle w:val="Heading4"/>
      </w:pPr>
      <w:r>
        <w:t>Инфраструктура (диаграма на внедряване)</w:t>
      </w:r>
    </w:p>
    <w:p w:rsidR="007850C6" w:rsidRDefault="005B2B7B" w:rsidP="007850C6">
      <w:pPr>
        <w:keepNext/>
        <w:jc w:val="center"/>
      </w:pPr>
      <w:r>
        <w:rPr>
          <w:noProof/>
          <w:lang w:val="en-US" w:eastAsia="en-US"/>
        </w:rPr>
        <w:drawing>
          <wp:inline distT="0" distB="0" distL="0" distR="0" wp14:anchorId="37B04240" wp14:editId="7FEA59A1">
            <wp:extent cx="2751063" cy="2486798"/>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structure.png"/>
                    <pic:cNvPicPr/>
                  </pic:nvPicPr>
                  <pic:blipFill>
                    <a:blip r:embed="rId82">
                      <a:extLst>
                        <a:ext uri="{28A0092B-C50C-407E-A947-70E740481C1C}">
                          <a14:useLocalDpi xmlns:a14="http://schemas.microsoft.com/office/drawing/2010/main" val="0"/>
                        </a:ext>
                      </a:extLst>
                    </a:blip>
                    <a:stretch>
                      <a:fillRect/>
                    </a:stretch>
                  </pic:blipFill>
                  <pic:spPr>
                    <a:xfrm>
                      <a:off x="0" y="0"/>
                      <a:ext cx="2755560" cy="2490863"/>
                    </a:xfrm>
                    <a:prstGeom prst="rect">
                      <a:avLst/>
                    </a:prstGeom>
                  </pic:spPr>
                </pic:pic>
              </a:graphicData>
            </a:graphic>
          </wp:inline>
        </w:drawing>
      </w:r>
    </w:p>
    <w:p w:rsidR="005B2B7B" w:rsidRDefault="007850C6" w:rsidP="007850C6">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60</w:t>
      </w:r>
      <w:r w:rsidR="00E73236">
        <w:rPr>
          <w:noProof/>
        </w:rPr>
        <w:fldChar w:fldCharType="end"/>
      </w:r>
      <w:r>
        <w:t xml:space="preserve"> (Инфраструктура – диаграма на внедряване)</w:t>
      </w:r>
    </w:p>
    <w:p w:rsidR="00865201" w:rsidRDefault="007850C6" w:rsidP="007850C6">
      <w:r>
        <w:t xml:space="preserve">Представлява интерфейсите и класовете от точка </w:t>
      </w:r>
      <w:r w:rsidRPr="007850C6">
        <w:rPr>
          <w:i/>
        </w:rPr>
        <w:fldChar w:fldCharType="begin"/>
      </w:r>
      <w:r w:rsidRPr="007850C6">
        <w:rPr>
          <w:i/>
        </w:rPr>
        <w:instrText xml:space="preserve"> REF _Ref400113256 \r \h </w:instrText>
      </w:r>
      <w:r>
        <w:rPr>
          <w:i/>
        </w:rPr>
        <w:instrText xml:space="preserve"> \* MERGEFORMAT </w:instrText>
      </w:r>
      <w:r w:rsidRPr="007850C6">
        <w:rPr>
          <w:i/>
        </w:rPr>
      </w:r>
      <w:r w:rsidRPr="007850C6">
        <w:rPr>
          <w:i/>
        </w:rPr>
        <w:fldChar w:fldCharType="separate"/>
      </w:r>
      <w:r w:rsidR="00D05633">
        <w:rPr>
          <w:i/>
        </w:rPr>
        <w:t>5.2.1</w:t>
      </w:r>
      <w:r w:rsidRPr="007850C6">
        <w:rPr>
          <w:i/>
        </w:rPr>
        <w:fldChar w:fldCharType="end"/>
      </w:r>
      <w:r>
        <w:t xml:space="preserve"> в </w:t>
      </w:r>
      <w:r w:rsidRPr="006802B9">
        <w:rPr>
          <w:i/>
        </w:rPr>
        <w:t>Python</w:t>
      </w:r>
      <w:r>
        <w:t xml:space="preserve"> </w:t>
      </w:r>
      <w:r w:rsidR="001274EE">
        <w:t>модули</w:t>
      </w:r>
      <w:r>
        <w:t>.</w:t>
      </w:r>
    </w:p>
    <w:p w:rsidR="00865201" w:rsidRDefault="00865201">
      <w:pPr>
        <w:spacing w:after="0"/>
        <w:jc w:val="left"/>
      </w:pPr>
      <w:r>
        <w:br w:type="page"/>
      </w:r>
    </w:p>
    <w:p w:rsidR="00A24FD2" w:rsidRDefault="00A24FD2" w:rsidP="00A24FD2">
      <w:pPr>
        <w:pStyle w:val="Heading4"/>
      </w:pPr>
      <w:r>
        <w:lastRenderedPageBreak/>
        <w:t>Софтуерен компонент (диаграма на внедряване)</w:t>
      </w:r>
    </w:p>
    <w:p w:rsidR="001D7606" w:rsidRDefault="001D7606" w:rsidP="001D7606">
      <w:pPr>
        <w:pStyle w:val="Caption"/>
        <w:keepNext/>
        <w:jc w:val="center"/>
      </w:pPr>
      <w:r>
        <w:rPr>
          <w:noProof/>
          <w:lang w:val="en-US"/>
        </w:rPr>
        <w:drawing>
          <wp:inline distT="0" distB="0" distL="0" distR="0" wp14:anchorId="5C7D6129" wp14:editId="51053C7B">
            <wp:extent cx="4578982" cy="3769694"/>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component.png"/>
                    <pic:cNvPicPr/>
                  </pic:nvPicPr>
                  <pic:blipFill>
                    <a:blip r:embed="rId83">
                      <a:extLst>
                        <a:ext uri="{28A0092B-C50C-407E-A947-70E740481C1C}">
                          <a14:useLocalDpi xmlns:a14="http://schemas.microsoft.com/office/drawing/2010/main" val="0"/>
                        </a:ext>
                      </a:extLst>
                    </a:blip>
                    <a:stretch>
                      <a:fillRect/>
                    </a:stretch>
                  </pic:blipFill>
                  <pic:spPr>
                    <a:xfrm>
                      <a:off x="0" y="0"/>
                      <a:ext cx="4575276" cy="3766643"/>
                    </a:xfrm>
                    <a:prstGeom prst="rect">
                      <a:avLst/>
                    </a:prstGeom>
                  </pic:spPr>
                </pic:pic>
              </a:graphicData>
            </a:graphic>
          </wp:inline>
        </w:drawing>
      </w:r>
    </w:p>
    <w:p w:rsidR="007850C6" w:rsidRDefault="001D7606" w:rsidP="001D7606">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61</w:t>
      </w:r>
      <w:r w:rsidR="00E73236">
        <w:rPr>
          <w:noProof/>
        </w:rPr>
        <w:fldChar w:fldCharType="end"/>
      </w:r>
      <w:r>
        <w:t xml:space="preserve"> (Софтуерен компонент – диаграма на внедряване)</w:t>
      </w:r>
    </w:p>
    <w:p w:rsidR="00B86ABD" w:rsidRDefault="00B86ABD" w:rsidP="001D7606">
      <w:pPr>
        <w:pStyle w:val="Caption"/>
        <w:jc w:val="center"/>
      </w:pPr>
    </w:p>
    <w:p w:rsidR="00B86ABD" w:rsidRDefault="00B86ABD" w:rsidP="00B86ABD">
      <w:r>
        <w:t xml:space="preserve">Представлява интерфейсите и класовете от точка </w:t>
      </w:r>
      <w:r w:rsidRPr="00B86ABD">
        <w:rPr>
          <w:i/>
        </w:rPr>
        <w:fldChar w:fldCharType="begin"/>
      </w:r>
      <w:r w:rsidRPr="00B86ABD">
        <w:rPr>
          <w:i/>
        </w:rPr>
        <w:instrText xml:space="preserve"> REF _Ref400113708 \r \h </w:instrText>
      </w:r>
      <w:r>
        <w:rPr>
          <w:i/>
        </w:rPr>
        <w:instrText xml:space="preserve"> \* MERGEFORMAT </w:instrText>
      </w:r>
      <w:r w:rsidRPr="00B86ABD">
        <w:rPr>
          <w:i/>
        </w:rPr>
      </w:r>
      <w:r w:rsidRPr="00B86ABD">
        <w:rPr>
          <w:i/>
        </w:rPr>
        <w:fldChar w:fldCharType="separate"/>
      </w:r>
      <w:r w:rsidR="00D05633">
        <w:rPr>
          <w:i/>
        </w:rPr>
        <w:t>5.2.2</w:t>
      </w:r>
      <w:r w:rsidRPr="00B86ABD">
        <w:rPr>
          <w:i/>
        </w:rPr>
        <w:fldChar w:fldCharType="end"/>
      </w:r>
      <w:r>
        <w:t xml:space="preserve"> в </w:t>
      </w:r>
      <w:r w:rsidRPr="006802B9">
        <w:rPr>
          <w:i/>
        </w:rPr>
        <w:t>Python</w:t>
      </w:r>
      <w:r>
        <w:t xml:space="preserve"> модули.</w:t>
      </w:r>
    </w:p>
    <w:p w:rsidR="0006779C" w:rsidRDefault="006D5AE0" w:rsidP="0006779C">
      <w:pPr>
        <w:pStyle w:val="Heading3"/>
      </w:pPr>
      <w:bookmarkStart w:id="501" w:name="_Toc412390764"/>
      <w:r>
        <w:t>Сериализатор (диаграма на внедряване)</w:t>
      </w:r>
      <w:bookmarkEnd w:id="501"/>
    </w:p>
    <w:p w:rsidR="00714A65" w:rsidRDefault="00013187" w:rsidP="00714A65">
      <w:pPr>
        <w:keepNext/>
        <w:jc w:val="center"/>
      </w:pPr>
      <w:r>
        <w:rPr>
          <w:noProof/>
          <w:lang w:val="en-US" w:eastAsia="en-US"/>
        </w:rPr>
        <w:drawing>
          <wp:inline distT="0" distB="0" distL="0" distR="0" wp14:anchorId="50EE2BAD" wp14:editId="5C0E6263">
            <wp:extent cx="2404753" cy="206032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converter.png"/>
                    <pic:cNvPicPr/>
                  </pic:nvPicPr>
                  <pic:blipFill>
                    <a:blip r:embed="rId84">
                      <a:extLst>
                        <a:ext uri="{28A0092B-C50C-407E-A947-70E740481C1C}">
                          <a14:useLocalDpi xmlns:a14="http://schemas.microsoft.com/office/drawing/2010/main" val="0"/>
                        </a:ext>
                      </a:extLst>
                    </a:blip>
                    <a:stretch>
                      <a:fillRect/>
                    </a:stretch>
                  </pic:blipFill>
                  <pic:spPr>
                    <a:xfrm>
                      <a:off x="0" y="0"/>
                      <a:ext cx="2410575" cy="2065310"/>
                    </a:xfrm>
                    <a:prstGeom prst="rect">
                      <a:avLst/>
                    </a:prstGeom>
                  </pic:spPr>
                </pic:pic>
              </a:graphicData>
            </a:graphic>
          </wp:inline>
        </w:drawing>
      </w:r>
    </w:p>
    <w:p w:rsidR="00013187" w:rsidRDefault="00714A65" w:rsidP="00714A6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62</w:t>
      </w:r>
      <w:r w:rsidR="00E73236">
        <w:rPr>
          <w:noProof/>
        </w:rPr>
        <w:fldChar w:fldCharType="end"/>
      </w:r>
      <w:r>
        <w:t xml:space="preserve"> (Сериализатор – диаграма на внедряване)</w:t>
      </w:r>
    </w:p>
    <w:p w:rsidR="00714A65" w:rsidRPr="00013187" w:rsidRDefault="00714A65" w:rsidP="00714A65">
      <w:pPr>
        <w:pStyle w:val="Caption"/>
        <w:jc w:val="center"/>
      </w:pPr>
    </w:p>
    <w:p w:rsidR="00865201" w:rsidRDefault="00714A65" w:rsidP="00714A65">
      <w:r>
        <w:t xml:space="preserve">Представлява интерфейсите и класовете от точка </w:t>
      </w:r>
      <w:r w:rsidRPr="00714A65">
        <w:rPr>
          <w:i/>
        </w:rPr>
        <w:fldChar w:fldCharType="begin"/>
      </w:r>
      <w:r w:rsidRPr="00714A65">
        <w:rPr>
          <w:i/>
        </w:rPr>
        <w:instrText xml:space="preserve"> REF _Ref400113852 \r \h </w:instrText>
      </w:r>
      <w:r>
        <w:rPr>
          <w:i/>
        </w:rPr>
        <w:instrText xml:space="preserve"> \* MERGEFORMAT </w:instrText>
      </w:r>
      <w:r w:rsidRPr="00714A65">
        <w:rPr>
          <w:i/>
        </w:rPr>
      </w:r>
      <w:r w:rsidRPr="00714A65">
        <w:rPr>
          <w:i/>
        </w:rPr>
        <w:fldChar w:fldCharType="separate"/>
      </w:r>
      <w:r w:rsidR="00D05633">
        <w:rPr>
          <w:i/>
        </w:rPr>
        <w:t>5.3.4</w:t>
      </w:r>
      <w:r w:rsidRPr="00714A65">
        <w:rPr>
          <w:i/>
        </w:rPr>
        <w:fldChar w:fldCharType="end"/>
      </w:r>
      <w:r>
        <w:t xml:space="preserve"> в </w:t>
      </w:r>
      <w:r w:rsidRPr="006802B9">
        <w:rPr>
          <w:i/>
        </w:rPr>
        <w:t>Python</w:t>
      </w:r>
      <w:r>
        <w:t xml:space="preserve"> модули.</w:t>
      </w:r>
    </w:p>
    <w:p w:rsidR="00865201" w:rsidRDefault="00865201">
      <w:pPr>
        <w:spacing w:after="0"/>
        <w:jc w:val="left"/>
      </w:pPr>
      <w:r>
        <w:br w:type="page"/>
      </w:r>
    </w:p>
    <w:p w:rsidR="005E32A2" w:rsidRDefault="005E32A2" w:rsidP="005E32A2">
      <w:pPr>
        <w:pStyle w:val="Heading3"/>
      </w:pPr>
      <w:bookmarkStart w:id="502" w:name="_Toc412390765"/>
      <w:r>
        <w:lastRenderedPageBreak/>
        <w:t>Спомагателни модули (диаграма на внедряване)</w:t>
      </w:r>
      <w:bookmarkEnd w:id="502"/>
    </w:p>
    <w:p w:rsidR="006D1AD7" w:rsidRDefault="006D1AD7" w:rsidP="006D1AD7">
      <w:pPr>
        <w:keepNext/>
        <w:jc w:val="center"/>
      </w:pPr>
      <w:r>
        <w:rPr>
          <w:noProof/>
          <w:lang w:val="en-US" w:eastAsia="en-US"/>
        </w:rPr>
        <w:drawing>
          <wp:inline distT="0" distB="0" distL="0" distR="0" wp14:anchorId="2EE1684D" wp14:editId="186B20E0">
            <wp:extent cx="2535382" cy="18681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png"/>
                    <pic:cNvPicPr/>
                  </pic:nvPicPr>
                  <pic:blipFill>
                    <a:blip r:embed="rId85">
                      <a:extLst>
                        <a:ext uri="{28A0092B-C50C-407E-A947-70E740481C1C}">
                          <a14:useLocalDpi xmlns:a14="http://schemas.microsoft.com/office/drawing/2010/main" val="0"/>
                        </a:ext>
                      </a:extLst>
                    </a:blip>
                    <a:stretch>
                      <a:fillRect/>
                    </a:stretch>
                  </pic:blipFill>
                  <pic:spPr>
                    <a:xfrm>
                      <a:off x="0" y="0"/>
                      <a:ext cx="2535809" cy="1868491"/>
                    </a:xfrm>
                    <a:prstGeom prst="rect">
                      <a:avLst/>
                    </a:prstGeom>
                  </pic:spPr>
                </pic:pic>
              </a:graphicData>
            </a:graphic>
          </wp:inline>
        </w:drawing>
      </w:r>
    </w:p>
    <w:p w:rsidR="005E32A2" w:rsidRDefault="006D1AD7" w:rsidP="006D1AD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63</w:t>
      </w:r>
      <w:r w:rsidR="00E73236">
        <w:rPr>
          <w:noProof/>
        </w:rPr>
        <w:fldChar w:fldCharType="end"/>
      </w:r>
      <w:r>
        <w:t xml:space="preserve"> (Спомагателни модули – диаграма на внедряване)</w:t>
      </w:r>
    </w:p>
    <w:p w:rsidR="000D6001" w:rsidRDefault="000D6001" w:rsidP="006D1AD7"/>
    <w:p w:rsidR="00865201" w:rsidRDefault="006D1AD7" w:rsidP="006D1AD7">
      <w:r>
        <w:t xml:space="preserve">Представлява интерфейсите и класовете от точка </w:t>
      </w:r>
      <w:r w:rsidRPr="006D1AD7">
        <w:rPr>
          <w:i/>
        </w:rPr>
        <w:fldChar w:fldCharType="begin"/>
      </w:r>
      <w:r w:rsidRPr="006D1AD7">
        <w:rPr>
          <w:i/>
        </w:rPr>
        <w:instrText xml:space="preserve"> REF _Ref400114055 \r \h </w:instrText>
      </w:r>
      <w:r>
        <w:rPr>
          <w:i/>
        </w:rPr>
        <w:instrText xml:space="preserve"> \* MERGEFORMAT </w:instrText>
      </w:r>
      <w:r w:rsidRPr="006D1AD7">
        <w:rPr>
          <w:i/>
        </w:rPr>
      </w:r>
      <w:r w:rsidRPr="006D1AD7">
        <w:rPr>
          <w:i/>
        </w:rPr>
        <w:fldChar w:fldCharType="separate"/>
      </w:r>
      <w:r w:rsidR="00D05633">
        <w:rPr>
          <w:i/>
        </w:rPr>
        <w:t>5.4</w:t>
      </w:r>
      <w:r w:rsidRPr="006D1AD7">
        <w:rPr>
          <w:i/>
        </w:rPr>
        <w:fldChar w:fldCharType="end"/>
      </w:r>
      <w:r>
        <w:t xml:space="preserve"> в</w:t>
      </w:r>
      <w:r w:rsidR="00CF09F4">
        <w:t>ъв външни</w:t>
      </w:r>
      <w:r>
        <w:t xml:space="preserve"> </w:t>
      </w:r>
      <w:r w:rsidRPr="006802B9">
        <w:rPr>
          <w:i/>
        </w:rPr>
        <w:t>Python</w:t>
      </w:r>
      <w:r>
        <w:t xml:space="preserve"> модули.</w:t>
      </w:r>
    </w:p>
    <w:p w:rsidR="00865201" w:rsidRDefault="00865201">
      <w:pPr>
        <w:spacing w:after="0"/>
        <w:jc w:val="left"/>
      </w:pPr>
      <w:r>
        <w:br w:type="page"/>
      </w:r>
    </w:p>
    <w:p w:rsidR="00C9327C" w:rsidRDefault="00C9327C" w:rsidP="00C9327C">
      <w:pPr>
        <w:pStyle w:val="Heading3"/>
      </w:pPr>
      <w:bookmarkStart w:id="503" w:name="_Toc412390766"/>
      <w:r>
        <w:lastRenderedPageBreak/>
        <w:t>Специфични критерии за стандартна архитектура (диаграма на внедряване)</w:t>
      </w:r>
      <w:bookmarkEnd w:id="503"/>
    </w:p>
    <w:p w:rsidR="000E6E0A" w:rsidRDefault="004A02F0" w:rsidP="000E6E0A">
      <w:pPr>
        <w:keepNext/>
      </w:pPr>
      <w:r>
        <w:rPr>
          <w:noProof/>
          <w:lang w:val="en-US" w:eastAsia="en-US"/>
        </w:rPr>
        <w:drawing>
          <wp:inline distT="0" distB="0" distL="0" distR="0" wp14:anchorId="60D8EF1D" wp14:editId="7D5A1F25">
            <wp:extent cx="5274310" cy="521208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k.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5212080"/>
                    </a:xfrm>
                    <a:prstGeom prst="rect">
                      <a:avLst/>
                    </a:prstGeom>
                  </pic:spPr>
                </pic:pic>
              </a:graphicData>
            </a:graphic>
          </wp:inline>
        </w:drawing>
      </w:r>
    </w:p>
    <w:p w:rsidR="000E6E0A" w:rsidRPr="000E6E0A" w:rsidRDefault="000E6E0A" w:rsidP="000E6E0A">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64</w:t>
      </w:r>
      <w:r w:rsidR="00E73236">
        <w:rPr>
          <w:noProof/>
        </w:rPr>
        <w:fldChar w:fldCharType="end"/>
      </w:r>
      <w:r>
        <w:t xml:space="preserve"> (Критерии за стандартна архитектура – диаграма на внедряване)</w:t>
      </w:r>
    </w:p>
    <w:p w:rsidR="00EC7389" w:rsidRDefault="00EC7389" w:rsidP="00EC7389">
      <w:r>
        <w:t xml:space="preserve">Представлява изискванията от точка </w:t>
      </w:r>
      <w:r w:rsidRPr="00EC7389">
        <w:rPr>
          <w:i/>
        </w:rPr>
        <w:fldChar w:fldCharType="begin"/>
      </w:r>
      <w:r w:rsidRPr="00EC7389">
        <w:rPr>
          <w:i/>
        </w:rPr>
        <w:instrText xml:space="preserve"> REF _Ref398216154 \r \h </w:instrText>
      </w:r>
      <w:r>
        <w:rPr>
          <w:i/>
        </w:rPr>
        <w:instrText xml:space="preserve"> \* MERGEFORMAT </w:instrText>
      </w:r>
      <w:r w:rsidRPr="00EC7389">
        <w:rPr>
          <w:i/>
        </w:rPr>
      </w:r>
      <w:r w:rsidRPr="00EC7389">
        <w:rPr>
          <w:i/>
        </w:rPr>
        <w:fldChar w:fldCharType="separate"/>
      </w:r>
      <w:r w:rsidR="00D05633">
        <w:rPr>
          <w:i/>
        </w:rPr>
        <w:t>3.3.4</w:t>
      </w:r>
      <w:r w:rsidRPr="00EC7389">
        <w:rPr>
          <w:i/>
        </w:rPr>
        <w:fldChar w:fldCharType="end"/>
      </w:r>
      <w:r>
        <w:t xml:space="preserve"> в </w:t>
      </w:r>
      <w:r w:rsidRPr="006802B9">
        <w:rPr>
          <w:i/>
        </w:rPr>
        <w:t>Python</w:t>
      </w:r>
      <w:r>
        <w:t xml:space="preserve"> модули.</w:t>
      </w:r>
    </w:p>
    <w:p w:rsidR="00103031" w:rsidRDefault="00125743" w:rsidP="00125743">
      <w:pPr>
        <w:pStyle w:val="Heading3"/>
      </w:pPr>
      <w:bookmarkStart w:id="504" w:name="_Ref411098123"/>
      <w:bookmarkStart w:id="505" w:name="_Ref411098150"/>
      <w:bookmarkStart w:id="506" w:name="_Toc412390767"/>
      <w:r>
        <w:t>Генерация на базов код (реализация)</w:t>
      </w:r>
      <w:bookmarkEnd w:id="504"/>
      <w:bookmarkEnd w:id="505"/>
      <w:bookmarkEnd w:id="506"/>
    </w:p>
    <w:p w:rsidR="00125743" w:rsidRPr="002925D3" w:rsidRDefault="00125743" w:rsidP="00125743">
      <w:r>
        <w:t xml:space="preserve">Използвайки </w:t>
      </w:r>
      <w:r w:rsidRPr="00125743">
        <w:rPr>
          <w:i/>
        </w:rPr>
        <w:t>Eclipse</w:t>
      </w:r>
      <w:r>
        <w:t xml:space="preserve"> версия 4.3.2 (Kepler)</w:t>
      </w:r>
      <w:r w:rsidR="00B738B4">
        <w:t xml:space="preserve"> и съответстващия плъгин на </w:t>
      </w:r>
      <w:r w:rsidR="00B738B4" w:rsidRPr="00B738B4">
        <w:rPr>
          <w:i/>
        </w:rPr>
        <w:t>Acceleo</w:t>
      </w:r>
      <w:r w:rsidR="00B738B4">
        <w:t xml:space="preserve"> версия (3.4.2),</w:t>
      </w:r>
      <w:r>
        <w:t xml:space="preserve"> </w:t>
      </w:r>
      <w:r w:rsidR="00B738B4">
        <w:t>с</w:t>
      </w:r>
      <w:r>
        <w:t xml:space="preserve">ледвайки изискванията от точка </w:t>
      </w:r>
      <w:r w:rsidRPr="00B738B4">
        <w:rPr>
          <w:i/>
        </w:rPr>
        <w:fldChar w:fldCharType="begin"/>
      </w:r>
      <w:r w:rsidRPr="00B738B4">
        <w:rPr>
          <w:i/>
        </w:rPr>
        <w:instrText xml:space="preserve"> REF _Ref400115321 \r \h </w:instrText>
      </w:r>
      <w:r w:rsidR="00B738B4">
        <w:rPr>
          <w:i/>
        </w:rPr>
        <w:instrText xml:space="preserve"> \* MERGEFORMAT </w:instrText>
      </w:r>
      <w:r w:rsidRPr="00B738B4">
        <w:rPr>
          <w:i/>
        </w:rPr>
      </w:r>
      <w:r w:rsidRPr="00B738B4">
        <w:rPr>
          <w:i/>
        </w:rPr>
        <w:fldChar w:fldCharType="separate"/>
      </w:r>
      <w:r w:rsidR="00D05633">
        <w:rPr>
          <w:i/>
        </w:rPr>
        <w:t>5.3.5</w:t>
      </w:r>
      <w:r w:rsidRPr="00B738B4">
        <w:rPr>
          <w:i/>
        </w:rPr>
        <w:fldChar w:fldCharType="end"/>
      </w:r>
      <w:r w:rsidR="00B738B4">
        <w:t xml:space="preserve">, е </w:t>
      </w:r>
      <w:r w:rsidR="002925D3">
        <w:t>създаден</w:t>
      </w:r>
      <w:r w:rsidR="00B738B4">
        <w:t xml:space="preserve"> проект за код генерация</w:t>
      </w:r>
      <w:r w:rsidR="00067872">
        <w:t xml:space="preserve"> на базата на UML модел</w:t>
      </w:r>
      <w:r w:rsidR="00B738B4">
        <w:t>.</w:t>
      </w:r>
    </w:p>
    <w:p w:rsidR="008436AF" w:rsidRDefault="004A6E88" w:rsidP="008436AF">
      <w:pPr>
        <w:pStyle w:val="Heading2"/>
      </w:pPr>
      <w:bookmarkStart w:id="507" w:name="_Toc397093019"/>
      <w:bookmarkStart w:id="508" w:name="_Toc412390768"/>
      <w:r w:rsidRPr="002925D3">
        <w:t>Планиране</w:t>
      </w:r>
      <w:r w:rsidRPr="00595992">
        <w:rPr>
          <w:lang w:val="ru-RU"/>
        </w:rPr>
        <w:t xml:space="preserve"> на</w:t>
      </w:r>
      <w:r w:rsidRPr="002925D3">
        <w:t xml:space="preserve"> тестването</w:t>
      </w:r>
      <w:bookmarkEnd w:id="507"/>
      <w:bookmarkEnd w:id="508"/>
    </w:p>
    <w:p w:rsidR="008436AF" w:rsidRDefault="008436AF" w:rsidP="008436AF">
      <w:pPr>
        <w:pStyle w:val="Heading3"/>
      </w:pPr>
      <w:bookmarkStart w:id="509" w:name="_Ref411018744"/>
      <w:bookmarkStart w:id="510" w:name="_Toc412390769"/>
      <w:r>
        <w:t>Цели</w:t>
      </w:r>
      <w:bookmarkEnd w:id="509"/>
      <w:bookmarkEnd w:id="510"/>
    </w:p>
    <w:p w:rsidR="008436AF" w:rsidRDefault="008436AF" w:rsidP="008436AF">
      <w:r>
        <w:t>Целта на тестовия план е да осигури 100% покритие на кода чрез отделни мод</w:t>
      </w:r>
      <w:r w:rsidR="00865201">
        <w:t>улни тестове. Както и да осигур</w:t>
      </w:r>
      <w:r w:rsidR="00865201">
        <w:rPr>
          <w:lang w:val="en-US"/>
        </w:rPr>
        <w:t>ят</w:t>
      </w:r>
      <w:r>
        <w:t xml:space="preserve"> функционални тестове на базата на </w:t>
      </w:r>
      <w:r w:rsidR="002925D3">
        <w:lastRenderedPageBreak/>
        <w:t>потребителските</w:t>
      </w:r>
      <w:r>
        <w:t xml:space="preserve"> </w:t>
      </w:r>
      <w:r w:rsidR="002925D3">
        <w:t>изисквания</w:t>
      </w:r>
      <w:r>
        <w:t xml:space="preserve"> </w:t>
      </w:r>
      <w:r w:rsidR="00BD5248">
        <w:t>и тестове покриващи нефункционалните изисквания.</w:t>
      </w:r>
    </w:p>
    <w:p w:rsidR="000F38A1" w:rsidRPr="008436AF" w:rsidRDefault="005B5AE7" w:rsidP="005B5AE7">
      <w:pPr>
        <w:pStyle w:val="Heading3"/>
      </w:pPr>
      <w:bookmarkStart w:id="511" w:name="_Ref411109322"/>
      <w:bookmarkStart w:id="512" w:name="_Toc412390770"/>
      <w:r>
        <w:t>Модулни тестове</w:t>
      </w:r>
      <w:bookmarkEnd w:id="511"/>
      <w:bookmarkEnd w:id="512"/>
    </w:p>
    <w:p w:rsidR="00E20E9D" w:rsidRDefault="00E20E9D" w:rsidP="00E20E9D">
      <w:r>
        <w:t xml:space="preserve">За тестване на всички модули от точка </w:t>
      </w:r>
      <w:r w:rsidRPr="00E20E9D">
        <w:rPr>
          <w:i/>
        </w:rPr>
        <w:fldChar w:fldCharType="begin"/>
      </w:r>
      <w:r w:rsidRPr="00E20E9D">
        <w:rPr>
          <w:i/>
        </w:rPr>
        <w:instrText xml:space="preserve"> REF _Ref400903747 \r \h </w:instrText>
      </w:r>
      <w:r>
        <w:rPr>
          <w:i/>
        </w:rPr>
        <w:instrText xml:space="preserve"> \* MERGEFORMAT </w:instrText>
      </w:r>
      <w:r w:rsidRPr="00E20E9D">
        <w:rPr>
          <w:i/>
        </w:rPr>
      </w:r>
      <w:r w:rsidRPr="00E20E9D">
        <w:rPr>
          <w:i/>
        </w:rPr>
        <w:fldChar w:fldCharType="separate"/>
      </w:r>
      <w:r w:rsidR="00D05633">
        <w:rPr>
          <w:i/>
        </w:rPr>
        <w:t>6.1</w:t>
      </w:r>
      <w:r w:rsidRPr="00E20E9D">
        <w:rPr>
          <w:i/>
        </w:rPr>
        <w:fldChar w:fldCharType="end"/>
      </w:r>
      <w:r>
        <w:t xml:space="preserve"> е създаден </w:t>
      </w:r>
      <w:r w:rsidRPr="00B52624">
        <w:rPr>
          <w:i/>
        </w:rPr>
        <w:t>Acceleo</w:t>
      </w:r>
      <w:r>
        <w:t xml:space="preserve"> проект, който генерира тест</w:t>
      </w:r>
      <w:r w:rsidR="00E43473">
        <w:t>ов шаблон</w:t>
      </w:r>
      <w:r>
        <w:t xml:space="preserve"> за всеки един модул </w:t>
      </w:r>
      <w:r w:rsidR="003B5C26">
        <w:t>въз основа</w:t>
      </w:r>
      <w:r>
        <w:t xml:space="preserve"> модела на системата.</w:t>
      </w:r>
      <w:r w:rsidR="00656103">
        <w:t xml:space="preserve"> Тези тестови шаблони са на базата на стандартния </w:t>
      </w:r>
      <w:r w:rsidR="00656103" w:rsidRPr="00656103">
        <w:rPr>
          <w:i/>
        </w:rPr>
        <w:t>Python</w:t>
      </w:r>
      <w:r w:rsidR="00656103">
        <w:t xml:space="preserve"> модул за тестване: </w:t>
      </w:r>
      <w:r w:rsidR="00656103" w:rsidRPr="00656103">
        <w:rPr>
          <w:i/>
        </w:rPr>
        <w:t>unittest</w:t>
      </w:r>
      <w:r w:rsidR="00535E5B">
        <w:rPr>
          <w:i/>
        </w:rPr>
        <w:t>.</w:t>
      </w:r>
      <w:r w:rsidR="00535E5B">
        <w:t xml:space="preserve"> </w:t>
      </w:r>
      <w:r w:rsidR="00677B20">
        <w:t>Генерират се три типа методи за тестване:</w:t>
      </w:r>
    </w:p>
    <w:p w:rsidR="00677B20" w:rsidRDefault="00677B20" w:rsidP="00A930EA">
      <w:pPr>
        <w:pStyle w:val="ListParagraph"/>
        <w:numPr>
          <w:ilvl w:val="0"/>
          <w:numId w:val="27"/>
        </w:numPr>
      </w:pPr>
      <w:r>
        <w:t xml:space="preserve">Инициализация на теста (setUp) – подготовка преди изпълняване на тестовите процедури. </w:t>
      </w:r>
    </w:p>
    <w:p w:rsidR="00677B20" w:rsidRDefault="002925D3" w:rsidP="00A930EA">
      <w:pPr>
        <w:pStyle w:val="ListParagraph"/>
        <w:numPr>
          <w:ilvl w:val="0"/>
          <w:numId w:val="27"/>
        </w:numPr>
      </w:pPr>
      <w:r>
        <w:t>Тест</w:t>
      </w:r>
      <w:r w:rsidR="00677B20">
        <w:t xml:space="preserve"> за всеки метод на класа, който тестване – представлява:</w:t>
      </w:r>
    </w:p>
    <w:p w:rsidR="00677B20" w:rsidRDefault="00677B20" w:rsidP="00677B20">
      <w:pPr>
        <w:pStyle w:val="ListParagraph"/>
      </w:pPr>
    </w:p>
    <w:p w:rsidR="00677B20" w:rsidRPr="00677B20" w:rsidRDefault="00677B20" w:rsidP="00677B20">
      <w:pPr>
        <w:pStyle w:val="ListParagraph"/>
        <w:jc w:val="left"/>
        <w:rPr>
          <w:rFonts w:ascii="Courier New" w:hAnsi="Courier New" w:cs="Courier New"/>
        </w:rPr>
      </w:pPr>
      <w:r w:rsidRPr="00677B20">
        <w:rPr>
          <w:rFonts w:ascii="Courier New" w:hAnsi="Courier New" w:cs="Courier New"/>
          <w:b/>
        </w:rPr>
        <w:t>def</w:t>
      </w:r>
      <w:r w:rsidRPr="00677B20">
        <w:rPr>
          <w:rFonts w:ascii="Courier New" w:hAnsi="Courier New" w:cs="Courier New"/>
        </w:rPr>
        <w:t xml:space="preserve"> test</w:t>
      </w:r>
      <w:r w:rsidR="00B61252">
        <w:rPr>
          <w:rFonts w:ascii="Courier New" w:hAnsi="Courier New" w:cs="Courier New"/>
        </w:rPr>
        <w:t>_</w:t>
      </w:r>
      <w:r w:rsidRPr="00677B20">
        <w:rPr>
          <w:rFonts w:ascii="Courier New" w:hAnsi="Courier New" w:cs="Courier New"/>
        </w:rPr>
        <w:t>&lt;име на метода, който се тества&gt;(self):</w:t>
      </w:r>
    </w:p>
    <w:p w:rsidR="00677B20" w:rsidRDefault="00677B20" w:rsidP="00677B20">
      <w:pPr>
        <w:pStyle w:val="ListParagraph"/>
        <w:jc w:val="left"/>
        <w:rPr>
          <w:rFonts w:ascii="Courier New" w:hAnsi="Courier New" w:cs="Courier New"/>
        </w:rPr>
      </w:pPr>
      <w:r w:rsidRPr="00677B20">
        <w:rPr>
          <w:rFonts w:ascii="Courier New" w:hAnsi="Courier New" w:cs="Courier New"/>
        </w:rPr>
        <w:tab/>
        <w:t>&lt;ръчно описване на теста&gt;</w:t>
      </w:r>
    </w:p>
    <w:p w:rsidR="00677B20" w:rsidRDefault="00677B20" w:rsidP="00677B20">
      <w:pPr>
        <w:pStyle w:val="ListParagraph"/>
        <w:jc w:val="left"/>
        <w:rPr>
          <w:rFonts w:ascii="Courier New" w:hAnsi="Courier New" w:cs="Courier New"/>
        </w:rPr>
      </w:pPr>
      <w:r>
        <w:rPr>
          <w:rFonts w:ascii="Courier New" w:hAnsi="Courier New" w:cs="Courier New"/>
        </w:rPr>
        <w:tab/>
        <w:t>Pass</w:t>
      </w:r>
    </w:p>
    <w:p w:rsidR="00FE1F8E" w:rsidRDefault="00FE1F8E" w:rsidP="00677B20">
      <w:pPr>
        <w:pStyle w:val="ListParagraph"/>
        <w:jc w:val="left"/>
        <w:rPr>
          <w:rFonts w:ascii="Courier New" w:hAnsi="Courier New" w:cs="Courier New"/>
        </w:rPr>
      </w:pPr>
    </w:p>
    <w:p w:rsidR="00677B20" w:rsidRDefault="002925D3" w:rsidP="00A930EA">
      <w:pPr>
        <w:pStyle w:val="ListParagraph"/>
        <w:numPr>
          <w:ilvl w:val="0"/>
          <w:numId w:val="27"/>
        </w:numPr>
      </w:pPr>
      <w:r>
        <w:t>Приключване</w:t>
      </w:r>
      <w:r w:rsidR="00677B20">
        <w:t xml:space="preserve"> на тестването (tearDown) – изпълнява процедури необходими при </w:t>
      </w:r>
      <w:r>
        <w:t>приключването</w:t>
      </w:r>
      <w:r w:rsidR="00677B20">
        <w:t xml:space="preserve"> на теста</w:t>
      </w:r>
    </w:p>
    <w:p w:rsidR="0069728A" w:rsidRPr="00677B20" w:rsidRDefault="0069728A" w:rsidP="0069728A">
      <w:r>
        <w:t xml:space="preserve">Покритието на тестовете ще се проверява посредством стандартния модул </w:t>
      </w:r>
      <w:r w:rsidRPr="00822774">
        <w:rPr>
          <w:i/>
        </w:rPr>
        <w:t>coverage</w:t>
      </w:r>
      <w:r>
        <w:t xml:space="preserve"> на </w:t>
      </w:r>
      <w:r w:rsidRPr="00822774">
        <w:rPr>
          <w:i/>
        </w:rPr>
        <w:t>Python</w:t>
      </w:r>
      <w:r>
        <w:t>.</w:t>
      </w:r>
    </w:p>
    <w:p w:rsidR="00677B20" w:rsidRDefault="003A4670" w:rsidP="003A4670">
      <w:pPr>
        <w:pStyle w:val="Heading3"/>
      </w:pPr>
      <w:bookmarkStart w:id="513" w:name="_Toc412390771"/>
      <w:r>
        <w:t>Функционални тестове</w:t>
      </w:r>
      <w:bookmarkEnd w:id="513"/>
    </w:p>
    <w:p w:rsidR="003A4670" w:rsidRDefault="003A4670" w:rsidP="003A4670">
      <w:r>
        <w:t xml:space="preserve">На базата на точка </w:t>
      </w:r>
      <w:r w:rsidRPr="008436AF">
        <w:rPr>
          <w:i/>
        </w:rPr>
        <w:fldChar w:fldCharType="begin"/>
      </w:r>
      <w:r w:rsidRPr="008436AF">
        <w:rPr>
          <w:i/>
        </w:rPr>
        <w:instrText xml:space="preserve"> REF _Ref400905816 \r \h </w:instrText>
      </w:r>
      <w:r>
        <w:rPr>
          <w:i/>
        </w:rPr>
        <w:instrText xml:space="preserve"> \* MERGEFORMAT </w:instrText>
      </w:r>
      <w:r w:rsidRPr="008436AF">
        <w:rPr>
          <w:i/>
        </w:rPr>
      </w:r>
      <w:r w:rsidRPr="008436AF">
        <w:rPr>
          <w:i/>
        </w:rPr>
        <w:fldChar w:fldCharType="separate"/>
      </w:r>
      <w:r w:rsidR="00D05633">
        <w:rPr>
          <w:i/>
        </w:rPr>
        <w:t>3.2</w:t>
      </w:r>
      <w:r w:rsidRPr="008436AF">
        <w:rPr>
          <w:i/>
        </w:rPr>
        <w:fldChar w:fldCharType="end"/>
      </w:r>
      <w:r>
        <w:t xml:space="preserve"> </w:t>
      </w:r>
      <w:r w:rsidR="00C81CCB">
        <w:t>е</w:t>
      </w:r>
      <w:r>
        <w:t xml:space="preserve"> изготв</w:t>
      </w:r>
      <w:r w:rsidR="00C81CCB">
        <w:t xml:space="preserve">ен </w:t>
      </w:r>
      <w:r>
        <w:t xml:space="preserve">ръчен тест </w:t>
      </w:r>
      <w:r w:rsidR="00C81CCB">
        <w:t>проверяващ всички изисквания</w:t>
      </w:r>
      <w:r w:rsidR="008B6744">
        <w:t>. След анализ на типичните случаи на употреба съставяме следните стъпки:</w:t>
      </w:r>
    </w:p>
    <w:p w:rsidR="008B6744" w:rsidRDefault="008B6744" w:rsidP="00A930EA">
      <w:pPr>
        <w:pStyle w:val="ListParagraph"/>
        <w:numPr>
          <w:ilvl w:val="0"/>
          <w:numId w:val="27"/>
        </w:numPr>
      </w:pPr>
      <w:r w:rsidRPr="008B6744">
        <w:rPr>
          <w:i/>
        </w:rPr>
        <w:t>Изпълнение на анализ</w:t>
      </w:r>
      <w:r>
        <w:t xml:space="preserve"> (</w:t>
      </w:r>
      <w:r w:rsidRPr="008B6744">
        <w:rPr>
          <w:i/>
        </w:rPr>
        <w:fldChar w:fldCharType="begin"/>
      </w:r>
      <w:r w:rsidRPr="008B6744">
        <w:rPr>
          <w:i/>
        </w:rPr>
        <w:instrText xml:space="preserve"> REF _Ref398209066 \r \h  \* MERGEFORMAT </w:instrText>
      </w:r>
      <w:r w:rsidRPr="008B6744">
        <w:rPr>
          <w:i/>
        </w:rPr>
      </w:r>
      <w:r w:rsidRPr="008B6744">
        <w:rPr>
          <w:i/>
        </w:rPr>
        <w:fldChar w:fldCharType="separate"/>
      </w:r>
      <w:r w:rsidR="00D05633">
        <w:rPr>
          <w:i/>
        </w:rPr>
        <w:t>3.3.1.5</w:t>
      </w:r>
      <w:r w:rsidRPr="008B6744">
        <w:rPr>
          <w:i/>
        </w:rPr>
        <w:fldChar w:fldCharType="end"/>
      </w:r>
      <w:r>
        <w:t>) на даден проект</w:t>
      </w:r>
    </w:p>
    <w:p w:rsidR="0098247E" w:rsidRDefault="0098247E" w:rsidP="00A930EA">
      <w:pPr>
        <w:pStyle w:val="ListParagraph"/>
        <w:numPr>
          <w:ilvl w:val="0"/>
          <w:numId w:val="27"/>
        </w:numPr>
      </w:pPr>
      <w:r>
        <w:rPr>
          <w:i/>
        </w:rPr>
        <w:t xml:space="preserve">Сериализиране на UML модела </w:t>
      </w:r>
      <w:r w:rsidRPr="0098247E">
        <w:t>(</w:t>
      </w:r>
      <w:r w:rsidRPr="0098247E">
        <w:rPr>
          <w:i/>
        </w:rPr>
        <w:fldChar w:fldCharType="begin"/>
      </w:r>
      <w:r w:rsidRPr="0098247E">
        <w:rPr>
          <w:i/>
        </w:rPr>
        <w:instrText xml:space="preserve"> REF _Ref398212142 \r \h  \* MERGEFORMAT </w:instrText>
      </w:r>
      <w:r w:rsidRPr="0098247E">
        <w:rPr>
          <w:i/>
        </w:rPr>
      </w:r>
      <w:r w:rsidRPr="0098247E">
        <w:rPr>
          <w:i/>
        </w:rPr>
        <w:fldChar w:fldCharType="separate"/>
      </w:r>
      <w:r w:rsidR="00D05633">
        <w:rPr>
          <w:i/>
        </w:rPr>
        <w:t>3.3.1.9</w:t>
      </w:r>
      <w:r w:rsidRPr="0098247E">
        <w:rPr>
          <w:i/>
        </w:rPr>
        <w:fldChar w:fldCharType="end"/>
      </w:r>
      <w:r w:rsidRPr="0098247E">
        <w:t>)</w:t>
      </w:r>
      <w:r>
        <w:t xml:space="preserve"> получен от предходната точка</w:t>
      </w:r>
    </w:p>
    <w:p w:rsidR="0098247E" w:rsidRDefault="0098247E" w:rsidP="00A930EA">
      <w:pPr>
        <w:pStyle w:val="ListParagraph"/>
        <w:numPr>
          <w:ilvl w:val="0"/>
          <w:numId w:val="27"/>
        </w:numPr>
      </w:pPr>
      <w:r>
        <w:rPr>
          <w:i/>
        </w:rPr>
        <w:t>Генериране на базов код</w:t>
      </w:r>
      <w:r>
        <w:t xml:space="preserve"> (</w:t>
      </w:r>
      <w:r w:rsidRPr="0098247E">
        <w:rPr>
          <w:i/>
        </w:rPr>
        <w:fldChar w:fldCharType="begin"/>
      </w:r>
      <w:r w:rsidRPr="0098247E">
        <w:rPr>
          <w:i/>
        </w:rPr>
        <w:instrText xml:space="preserve"> REF _Ref398297851 \r \h </w:instrText>
      </w:r>
      <w:r>
        <w:rPr>
          <w:i/>
        </w:rPr>
        <w:instrText xml:space="preserve"> \* MERGEFORMAT </w:instrText>
      </w:r>
      <w:r w:rsidRPr="0098247E">
        <w:rPr>
          <w:i/>
        </w:rPr>
      </w:r>
      <w:r w:rsidRPr="0098247E">
        <w:rPr>
          <w:i/>
        </w:rPr>
        <w:fldChar w:fldCharType="separate"/>
      </w:r>
      <w:r w:rsidR="00D05633">
        <w:rPr>
          <w:i/>
        </w:rPr>
        <w:t>3.3.1.10</w:t>
      </w:r>
      <w:r w:rsidRPr="0098247E">
        <w:rPr>
          <w:i/>
        </w:rPr>
        <w:fldChar w:fldCharType="end"/>
      </w:r>
      <w:r>
        <w:t>) от сериализирания UML модел</w:t>
      </w:r>
    </w:p>
    <w:p w:rsidR="004F3C1E" w:rsidRDefault="004F3C1E" w:rsidP="004F3C1E">
      <w:pPr>
        <w:pStyle w:val="Heading3"/>
      </w:pPr>
      <w:bookmarkStart w:id="514" w:name="_Toc412390772"/>
      <w:r>
        <w:t>Нефункционални тестове</w:t>
      </w:r>
      <w:bookmarkEnd w:id="514"/>
    </w:p>
    <w:p w:rsidR="004F3C1E" w:rsidRPr="002925D3" w:rsidRDefault="004F3C1E" w:rsidP="004F3C1E">
      <w:r>
        <w:t xml:space="preserve">Да се провери дали приложението отговаря на всички нефункционални изисквания зададени в точка </w:t>
      </w:r>
      <w:r w:rsidRPr="004F3C1E">
        <w:rPr>
          <w:i/>
        </w:rPr>
        <w:fldChar w:fldCharType="begin"/>
      </w:r>
      <w:r w:rsidRPr="004F3C1E">
        <w:rPr>
          <w:i/>
        </w:rPr>
        <w:instrText xml:space="preserve"> REF _Ref400907246 \r \h </w:instrText>
      </w:r>
      <w:r>
        <w:rPr>
          <w:i/>
        </w:rPr>
        <w:instrText xml:space="preserve"> \* MERGEFORMAT </w:instrText>
      </w:r>
      <w:r w:rsidRPr="004F3C1E">
        <w:rPr>
          <w:i/>
        </w:rPr>
      </w:r>
      <w:r w:rsidRPr="004F3C1E">
        <w:rPr>
          <w:i/>
        </w:rPr>
        <w:fldChar w:fldCharType="separate"/>
      </w:r>
      <w:r w:rsidR="00D05633">
        <w:rPr>
          <w:i/>
        </w:rPr>
        <w:t>3.4</w:t>
      </w:r>
      <w:r w:rsidRPr="004F3C1E">
        <w:rPr>
          <w:i/>
        </w:rPr>
        <w:fldChar w:fldCharType="end"/>
      </w:r>
      <w:r w:rsidR="001E70DA">
        <w:rPr>
          <w:i/>
        </w:rPr>
        <w:t>.</w:t>
      </w:r>
    </w:p>
    <w:p w:rsidR="00C3793A" w:rsidRDefault="004A6E88" w:rsidP="000B17C1">
      <w:pPr>
        <w:pStyle w:val="Heading2"/>
      </w:pPr>
      <w:bookmarkStart w:id="515" w:name="_Toc397093020"/>
      <w:bookmarkStart w:id="516" w:name="_Toc412390773"/>
      <w:r w:rsidRPr="002925D3">
        <w:t>Модулно</w:t>
      </w:r>
      <w:r>
        <w:rPr>
          <w:lang w:val="ru-RU"/>
        </w:rPr>
        <w:t xml:space="preserve"> и системно</w:t>
      </w:r>
      <w:r w:rsidRPr="002925D3">
        <w:t xml:space="preserve"> тестване</w:t>
      </w:r>
      <w:bookmarkEnd w:id="515"/>
      <w:bookmarkEnd w:id="516"/>
    </w:p>
    <w:p w:rsidR="00192AEE" w:rsidRPr="00192AEE" w:rsidRDefault="00192AEE" w:rsidP="00192AEE">
      <w:r>
        <w:t>След като всички тестове са попълнени, така че да покриват кода на системата напълно, приготвяме скрипт (</w:t>
      </w:r>
      <w:r w:rsidRPr="00192AEE">
        <w:rPr>
          <w:i/>
        </w:rPr>
        <w:t>runAllTests.sh</w:t>
      </w:r>
      <w:r>
        <w:rPr>
          <w:i/>
        </w:rPr>
        <w:t xml:space="preserve">, </w:t>
      </w:r>
      <w:r w:rsidRPr="00192AEE">
        <w:rPr>
          <w:i/>
        </w:rPr>
        <w:fldChar w:fldCharType="begin"/>
      </w:r>
      <w:r w:rsidRPr="00192AEE">
        <w:rPr>
          <w:i/>
        </w:rPr>
        <w:instrText xml:space="preserve"> REF _Ref411015504 \h  \* MERGEFORMAT </w:instrText>
      </w:r>
      <w:r w:rsidRPr="00192AEE">
        <w:rPr>
          <w:i/>
        </w:rPr>
      </w:r>
      <w:r w:rsidRPr="00192AEE">
        <w:rPr>
          <w:i/>
        </w:rPr>
        <w:fldChar w:fldCharType="separate"/>
      </w:r>
      <w:r w:rsidR="00D05633" w:rsidRPr="00D05633">
        <w:rPr>
          <w:i/>
        </w:rPr>
        <w:t xml:space="preserve">Фигура </w:t>
      </w:r>
      <w:r w:rsidR="00D05633" w:rsidRPr="00D05633">
        <w:rPr>
          <w:i/>
          <w:noProof/>
        </w:rPr>
        <w:t>65</w:t>
      </w:r>
      <w:r w:rsidRPr="00192AEE">
        <w:rPr>
          <w:i/>
        </w:rPr>
        <w:fldChar w:fldCharType="end"/>
      </w:r>
      <w:r>
        <w:t xml:space="preserve">), който спомага рекурсивното изпълнени на всички тестове от директорията </w:t>
      </w:r>
      <w:r w:rsidRPr="00192AEE">
        <w:rPr>
          <w:i/>
        </w:rPr>
        <w:t>testgen</w:t>
      </w:r>
      <w:r w:rsidR="0018403A">
        <w:rPr>
          <w:i/>
        </w:rPr>
        <w:t xml:space="preserve">, </w:t>
      </w:r>
      <w:r w:rsidR="0018403A">
        <w:t>както и формира резултатите</w:t>
      </w:r>
      <w:r>
        <w:t xml:space="preserve">. Входните данни за тестовете са разположени в директория </w:t>
      </w:r>
      <w:r w:rsidRPr="00192AEE">
        <w:rPr>
          <w:i/>
        </w:rPr>
        <w:t>data</w:t>
      </w:r>
      <w:r>
        <w:t xml:space="preserve">, а резултатите в </w:t>
      </w:r>
      <w:r w:rsidRPr="00192AEE">
        <w:rPr>
          <w:i/>
        </w:rPr>
        <w:t>cover</w:t>
      </w:r>
      <w:r>
        <w:t>.</w:t>
      </w:r>
    </w:p>
    <w:p w:rsidR="00192AEE" w:rsidRDefault="00192AEE" w:rsidP="00192AEE">
      <w:pPr>
        <w:keepNext/>
        <w:jc w:val="center"/>
      </w:pPr>
      <w:r w:rsidRPr="00192AEE">
        <w:rPr>
          <w:noProof/>
          <w:lang w:val="en-US" w:eastAsia="en-US"/>
        </w:rPr>
        <w:drawing>
          <wp:inline distT="0" distB="0" distL="0" distR="0" wp14:anchorId="0569D910" wp14:editId="48B8EFC9">
            <wp:extent cx="1731513" cy="907379"/>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33503" cy="908422"/>
                    </a:xfrm>
                    <a:prstGeom prst="rect">
                      <a:avLst/>
                    </a:prstGeom>
                  </pic:spPr>
                </pic:pic>
              </a:graphicData>
            </a:graphic>
          </wp:inline>
        </w:drawing>
      </w:r>
    </w:p>
    <w:p w:rsidR="007D12F9" w:rsidRPr="007D12F9" w:rsidRDefault="00192AEE" w:rsidP="00192AEE">
      <w:pPr>
        <w:pStyle w:val="Caption"/>
        <w:jc w:val="center"/>
      </w:pPr>
      <w:bookmarkStart w:id="517" w:name="_Ref411015504"/>
      <w:bookmarkStart w:id="518" w:name="_Ref411015495"/>
      <w:r>
        <w:t xml:space="preserve">Фигура </w:t>
      </w:r>
      <w:r w:rsidR="00E73236">
        <w:fldChar w:fldCharType="begin"/>
      </w:r>
      <w:r w:rsidR="00E73236">
        <w:instrText xml:space="preserve"> SEQ Фигура \* ARABIC </w:instrText>
      </w:r>
      <w:r w:rsidR="00E73236">
        <w:fldChar w:fldCharType="separate"/>
      </w:r>
      <w:r w:rsidR="00D05633">
        <w:rPr>
          <w:noProof/>
        </w:rPr>
        <w:t>65</w:t>
      </w:r>
      <w:r w:rsidR="00E73236">
        <w:rPr>
          <w:noProof/>
        </w:rPr>
        <w:fldChar w:fldCharType="end"/>
      </w:r>
      <w:bookmarkEnd w:id="517"/>
      <w:r>
        <w:t xml:space="preserve"> (Структура на тестовата директория)</w:t>
      </w:r>
      <w:bookmarkEnd w:id="518"/>
    </w:p>
    <w:p w:rsidR="00C3793A" w:rsidRDefault="004A6E88" w:rsidP="000B17C1">
      <w:pPr>
        <w:pStyle w:val="Heading2"/>
      </w:pPr>
      <w:bookmarkStart w:id="519" w:name="_Toc397093021"/>
      <w:bookmarkStart w:id="520" w:name="_Toc412390774"/>
      <w:r>
        <w:rPr>
          <w:lang w:val="ru-RU"/>
        </w:rPr>
        <w:lastRenderedPageBreak/>
        <w:t>Анализ на</w:t>
      </w:r>
      <w:r w:rsidRPr="002925D3">
        <w:t xml:space="preserve"> резултатите</w:t>
      </w:r>
      <w:r>
        <w:rPr>
          <w:lang w:val="ru-RU"/>
        </w:rPr>
        <w:t xml:space="preserve"> от</w:t>
      </w:r>
      <w:r w:rsidRPr="002925D3">
        <w:t xml:space="preserve"> тестването</w:t>
      </w:r>
      <w:bookmarkEnd w:id="519"/>
      <w:bookmarkEnd w:id="520"/>
    </w:p>
    <w:p w:rsidR="00E8590F" w:rsidRDefault="00E8590F" w:rsidP="00E8590F">
      <w:pPr>
        <w:pStyle w:val="Heading3"/>
      </w:pPr>
      <w:bookmarkStart w:id="521" w:name="_Toc412390775"/>
      <w:r>
        <w:t>Резултати от модулно тестване</w:t>
      </w:r>
      <w:bookmarkEnd w:id="521"/>
    </w:p>
    <w:p w:rsidR="002E2DEE" w:rsidRDefault="002E2DEE" w:rsidP="002E2DEE">
      <w:pPr>
        <w:pStyle w:val="Heading4"/>
      </w:pPr>
      <w:r>
        <w:t>Изпълнение на тестовете</w:t>
      </w:r>
    </w:p>
    <w:p w:rsidR="007D12F9" w:rsidRDefault="007D12F9" w:rsidP="007D12F9">
      <w:r>
        <w:t>При изпълнение на модулните тестове получаваме следния резултат:</w:t>
      </w:r>
    </w:p>
    <w:p w:rsidR="007D12F9" w:rsidRPr="007D12F9" w:rsidRDefault="007D12F9" w:rsidP="007D12F9"/>
    <w:p w:rsidR="00C94CA5" w:rsidRDefault="00C94CA5" w:rsidP="00C94CA5">
      <w:pPr>
        <w:rPr>
          <w:rFonts w:ascii="Courier New" w:hAnsi="Courier New" w:cs="Courier New"/>
          <w:sz w:val="18"/>
        </w:rPr>
      </w:pPr>
      <w:r>
        <w:rPr>
          <w:rFonts w:ascii="Courier New" w:hAnsi="Courier New" w:cs="Courier New"/>
          <w:sz w:val="18"/>
        </w:rPr>
        <w:t>$</w:t>
      </w:r>
      <w:r w:rsidR="007D12F9">
        <w:rPr>
          <w:rFonts w:ascii="Courier New" w:hAnsi="Courier New" w:cs="Courier New"/>
          <w:sz w:val="18"/>
        </w:rPr>
        <w:t>./runAllTests</w:t>
      </w:r>
    </w:p>
    <w:p w:rsidR="00C94CA5" w:rsidRPr="00C94CA5" w:rsidRDefault="00C94CA5" w:rsidP="00C94CA5">
      <w:pPr>
        <w:rPr>
          <w:rFonts w:ascii="Courier New" w:hAnsi="Courier New" w:cs="Courier New"/>
          <w:sz w:val="18"/>
        </w:rPr>
      </w:pPr>
      <w:r w:rsidRPr="00C94CA5">
        <w:rPr>
          <w:rFonts w:ascii="Courier New" w:hAnsi="Courier New" w:cs="Courier New"/>
          <w:sz w:val="18"/>
        </w:rPr>
        <w:t>----------------------------------------------------------------------</w:t>
      </w:r>
    </w:p>
    <w:p w:rsidR="00C94CA5" w:rsidRPr="00C94CA5" w:rsidRDefault="00C94CA5" w:rsidP="00C94CA5">
      <w:pPr>
        <w:rPr>
          <w:rFonts w:ascii="Courier New" w:hAnsi="Courier New" w:cs="Courier New"/>
          <w:sz w:val="18"/>
        </w:rPr>
      </w:pPr>
      <w:r w:rsidRPr="00C94CA5">
        <w:rPr>
          <w:rFonts w:ascii="Courier New" w:hAnsi="Courier New" w:cs="Courier New"/>
          <w:sz w:val="18"/>
        </w:rPr>
        <w:t>Ran 145 tests in 8.922s</w:t>
      </w:r>
    </w:p>
    <w:p w:rsidR="00C94CA5" w:rsidRPr="00C94CA5" w:rsidRDefault="00C94CA5" w:rsidP="00C94CA5">
      <w:pPr>
        <w:rPr>
          <w:rFonts w:ascii="Courier New" w:hAnsi="Courier New" w:cs="Courier New"/>
          <w:sz w:val="18"/>
        </w:rPr>
      </w:pPr>
    </w:p>
    <w:p w:rsidR="00C94CA5" w:rsidRDefault="00C94CA5" w:rsidP="00C94CA5">
      <w:pPr>
        <w:rPr>
          <w:rFonts w:ascii="Courier New" w:hAnsi="Courier New" w:cs="Courier New"/>
          <w:sz w:val="18"/>
        </w:rPr>
      </w:pPr>
      <w:r w:rsidRPr="00C94CA5">
        <w:rPr>
          <w:rFonts w:ascii="Courier New" w:hAnsi="Courier New" w:cs="Courier New"/>
          <w:sz w:val="18"/>
        </w:rPr>
        <w:t>OK</w:t>
      </w:r>
    </w:p>
    <w:p w:rsidR="00FA357A" w:rsidRDefault="00FA357A" w:rsidP="00FA357A"/>
    <w:p w:rsidR="002E2DEE" w:rsidRDefault="00FA357A" w:rsidP="002E2DEE">
      <w:r>
        <w:t>Тоест всичките тестове са изпълнени успешно и не са открили проблем</w:t>
      </w:r>
      <w:r w:rsidR="009F6177">
        <w:t>и</w:t>
      </w:r>
      <w:r>
        <w:t xml:space="preserve"> при изпълнението си.</w:t>
      </w:r>
    </w:p>
    <w:p w:rsidR="007D12F9" w:rsidRPr="002E2DEE" w:rsidRDefault="007D12F9" w:rsidP="002E2DEE">
      <w:r>
        <w:t xml:space="preserve">Подробна разпечатка за резултата на всеки един тест може да се намери в </w:t>
      </w:r>
      <w:r w:rsidRPr="007D12F9">
        <w:rPr>
          <w:i/>
        </w:rPr>
        <w:fldChar w:fldCharType="begin"/>
      </w:r>
      <w:r w:rsidRPr="007D12F9">
        <w:rPr>
          <w:i/>
        </w:rPr>
        <w:instrText xml:space="preserve"> REF _Ref411013701 \n \h </w:instrText>
      </w:r>
      <w:r>
        <w:rPr>
          <w:i/>
        </w:rPr>
        <w:instrText xml:space="preserve"> \* MERGEFORMAT </w:instrText>
      </w:r>
      <w:r w:rsidRPr="007D12F9">
        <w:rPr>
          <w:i/>
        </w:rPr>
      </w:r>
      <w:r w:rsidRPr="007D12F9">
        <w:rPr>
          <w:i/>
        </w:rPr>
        <w:fldChar w:fldCharType="separate"/>
      </w:r>
      <w:r w:rsidR="00D05633">
        <w:rPr>
          <w:i/>
        </w:rPr>
        <w:t>Приложение 7</w:t>
      </w:r>
      <w:r w:rsidRPr="007D12F9">
        <w:rPr>
          <w:i/>
        </w:rPr>
        <w:fldChar w:fldCharType="end"/>
      </w:r>
    </w:p>
    <w:p w:rsidR="002E2DEE" w:rsidRDefault="002E2DEE" w:rsidP="002E2DEE">
      <w:pPr>
        <w:pStyle w:val="Heading4"/>
      </w:pPr>
      <w:r>
        <w:t>Покритие на кода</w:t>
      </w:r>
    </w:p>
    <w:p w:rsidR="00FA357A" w:rsidRPr="00FA357A" w:rsidRDefault="00FA357A" w:rsidP="00FA357A">
      <w:r>
        <w:t>Спазвайки планираните цели за тестването</w:t>
      </w:r>
      <w:r w:rsidR="005F571A">
        <w:t xml:space="preserve"> (</w:t>
      </w:r>
      <w:r w:rsidR="005F571A" w:rsidRPr="005F571A">
        <w:rPr>
          <w:i/>
        </w:rPr>
        <w:fldChar w:fldCharType="begin"/>
      </w:r>
      <w:r w:rsidR="005F571A" w:rsidRPr="005F571A">
        <w:rPr>
          <w:i/>
        </w:rPr>
        <w:instrText xml:space="preserve"> REF _Ref411018744 \r \h </w:instrText>
      </w:r>
      <w:r w:rsidR="005F571A">
        <w:rPr>
          <w:i/>
        </w:rPr>
        <w:instrText xml:space="preserve"> \* MERGEFORMAT </w:instrText>
      </w:r>
      <w:r w:rsidR="005F571A" w:rsidRPr="005F571A">
        <w:rPr>
          <w:i/>
        </w:rPr>
      </w:r>
      <w:r w:rsidR="005F571A" w:rsidRPr="005F571A">
        <w:rPr>
          <w:i/>
        </w:rPr>
        <w:fldChar w:fldCharType="separate"/>
      </w:r>
      <w:r w:rsidR="00D05633">
        <w:rPr>
          <w:i/>
        </w:rPr>
        <w:t>6.2.1</w:t>
      </w:r>
      <w:r w:rsidR="005F571A" w:rsidRPr="005F571A">
        <w:rPr>
          <w:i/>
        </w:rPr>
        <w:fldChar w:fldCharType="end"/>
      </w:r>
      <w:r w:rsidR="005F571A">
        <w:t>)</w:t>
      </w:r>
      <w:r>
        <w:t xml:space="preserve"> прилагаме разпечатка на </w:t>
      </w:r>
      <w:r w:rsidR="005F571A">
        <w:t>покритието</w:t>
      </w:r>
      <w:r w:rsidR="00D471DC">
        <w:t xml:space="preserve"> на кода на системата</w:t>
      </w:r>
      <w:r w:rsidR="005F571A">
        <w:t xml:space="preserve"> </w:t>
      </w:r>
      <w:r w:rsidR="00D471DC">
        <w:t>след</w:t>
      </w:r>
      <w:r w:rsidR="005F571A">
        <w:t xml:space="preserve"> изпълнените тестове от предходната точка:</w:t>
      </w:r>
    </w:p>
    <w:tbl>
      <w:tblPr>
        <w:tblW w:w="9630" w:type="dxa"/>
        <w:tblInd w:w="-720" w:type="dxa"/>
        <w:tblLayout w:type="fixed"/>
        <w:tblCellMar>
          <w:left w:w="0" w:type="dxa"/>
          <w:right w:w="0" w:type="dxa"/>
        </w:tblCellMar>
        <w:tblLook w:val="01E0" w:firstRow="1" w:lastRow="1" w:firstColumn="1" w:lastColumn="1" w:noHBand="0" w:noVBand="0"/>
      </w:tblPr>
      <w:tblGrid>
        <w:gridCol w:w="6120"/>
        <w:gridCol w:w="990"/>
        <w:gridCol w:w="765"/>
        <w:gridCol w:w="826"/>
        <w:gridCol w:w="929"/>
      </w:tblGrid>
      <w:tr w:rsidR="00B76BEC" w:rsidRPr="00E8590F" w:rsidTr="003A0AFF">
        <w:trPr>
          <w:trHeight w:hRule="exact" w:val="448"/>
        </w:trPr>
        <w:tc>
          <w:tcPr>
            <w:tcW w:w="6120"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40"/>
              <w:rPr>
                <w:rFonts w:ascii="Georgia" w:eastAsia="Georgia" w:hAnsi="Georgia" w:cs="Georgia"/>
                <w:b/>
                <w:sz w:val="16"/>
                <w:szCs w:val="16"/>
              </w:rPr>
            </w:pPr>
            <w:r w:rsidRPr="00E8590F">
              <w:rPr>
                <w:rFonts w:ascii="Georgia" w:eastAsia="Georgia" w:hAnsi="Georgia" w:cs="Georgia"/>
                <w:b/>
                <w:i/>
                <w:sz w:val="16"/>
                <w:szCs w:val="16"/>
              </w:rPr>
              <w:t>Module</w:t>
            </w:r>
          </w:p>
        </w:tc>
        <w:tc>
          <w:tcPr>
            <w:tcW w:w="990"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B76BEC">
            <w:pPr>
              <w:pStyle w:val="TableParagraph"/>
              <w:jc w:val="right"/>
              <w:rPr>
                <w:rFonts w:ascii="Georgia" w:eastAsia="Georgia" w:hAnsi="Georgia" w:cs="Georgia"/>
                <w:b/>
                <w:sz w:val="16"/>
                <w:szCs w:val="16"/>
              </w:rPr>
            </w:pPr>
            <w:r w:rsidRPr="00E8590F">
              <w:rPr>
                <w:rFonts w:ascii="Georgia" w:eastAsia="Georgia" w:hAnsi="Georgia" w:cs="Georgia"/>
                <w:b/>
                <w:i/>
                <w:sz w:val="16"/>
                <w:szCs w:val="16"/>
              </w:rPr>
              <w:t>statements</w:t>
            </w:r>
          </w:p>
        </w:tc>
        <w:tc>
          <w:tcPr>
            <w:tcW w:w="765"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7"/>
              <w:rPr>
                <w:rFonts w:ascii="Georgia" w:eastAsia="Georgia" w:hAnsi="Georgia" w:cs="Georgia"/>
                <w:b/>
                <w:sz w:val="16"/>
                <w:szCs w:val="16"/>
              </w:rPr>
            </w:pPr>
            <w:r w:rsidRPr="00E8590F">
              <w:rPr>
                <w:rFonts w:ascii="Georgia" w:eastAsia="Georgia" w:hAnsi="Georgia" w:cs="Georgia"/>
                <w:b/>
                <w:i/>
                <w:spacing w:val="-1"/>
                <w:sz w:val="16"/>
                <w:szCs w:val="16"/>
              </w:rPr>
              <w:t>missing</w:t>
            </w:r>
          </w:p>
        </w:tc>
        <w:tc>
          <w:tcPr>
            <w:tcW w:w="826"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3"/>
              <w:rPr>
                <w:rFonts w:ascii="Georgia" w:eastAsia="Georgia" w:hAnsi="Georgia" w:cs="Georgia"/>
                <w:b/>
                <w:sz w:val="16"/>
                <w:szCs w:val="16"/>
              </w:rPr>
            </w:pPr>
            <w:r w:rsidRPr="00E8590F">
              <w:rPr>
                <w:rFonts w:ascii="Georgia" w:eastAsia="Georgia" w:hAnsi="Georgia" w:cs="Georgia"/>
                <w:b/>
                <w:i/>
                <w:sz w:val="16"/>
                <w:szCs w:val="16"/>
              </w:rPr>
              <w:t>excluded</w:t>
            </w:r>
          </w:p>
        </w:tc>
        <w:tc>
          <w:tcPr>
            <w:tcW w:w="929"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1"/>
              <w:rPr>
                <w:rFonts w:ascii="Georgia" w:eastAsia="Georgia" w:hAnsi="Georgia" w:cs="Georgia"/>
                <w:b/>
                <w:sz w:val="16"/>
                <w:szCs w:val="16"/>
              </w:rPr>
            </w:pPr>
            <w:r w:rsidRPr="00E8590F">
              <w:rPr>
                <w:rFonts w:ascii="Georgia" w:eastAsia="Georgia" w:hAnsi="Georgia" w:cs="Georgia"/>
                <w:b/>
                <w:i/>
                <w:sz w:val="16"/>
                <w:szCs w:val="16"/>
              </w:rPr>
              <w:t>coverage</w:t>
            </w:r>
          </w:p>
        </w:tc>
      </w:tr>
      <w:tr w:rsidR="00B76BEC" w:rsidTr="003A0AFF">
        <w:trPr>
          <w:trHeight w:hRule="exact" w:val="284"/>
        </w:trPr>
        <w:tc>
          <w:tcPr>
            <w:tcW w:w="6120" w:type="dxa"/>
            <w:tcBorders>
              <w:top w:val="single" w:sz="5" w:space="0" w:color="000000"/>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z w:val="16"/>
                <w:szCs w:val="16"/>
              </w:rPr>
              <w:t>umlgen</w:t>
            </w:r>
          </w:p>
        </w:tc>
        <w:tc>
          <w:tcPr>
            <w:tcW w:w="990" w:type="dxa"/>
            <w:tcBorders>
              <w:top w:val="nil"/>
              <w:left w:val="nil"/>
              <w:bottom w:val="single" w:sz="5" w:space="0" w:color="EDEDED"/>
              <w:right w:val="nil"/>
            </w:tcBorders>
          </w:tcPr>
          <w:p w:rsidR="00B76BEC" w:rsidRDefault="00B76BEC" w:rsidP="00E8590F">
            <w:pPr>
              <w:pStyle w:val="TableParagraph"/>
              <w:spacing w:before="50"/>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4" w:space="0" w:color="auto"/>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4" w:space="0" w:color="auto"/>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4" w:space="0" w:color="auto"/>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umlgen.Base.Analyzer.BaseAnalyzer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29</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umlgen.Base.Analyzer.IAnalyzer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umlgen.Base.Infrastructure.AEModel</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umlgen.Base.Infrastructure.AEPackage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24</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umlgen.Base.Infrastructure.FactoryProvider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umlgen.Base.Infrastructure.Identifiable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umlgen.Base.Infrastructure.InfrastructureFactory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umlgen.Base.Infrastructure.PackageableElement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umlgen.Base.ModelConverter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umlgen.Base.ModelConverter.XMIConverter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168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umlgen.Base.Parser.BaseFileParser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umlgen.Base.Parser.IFileParser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umlgen.Base.Parser.IPortCriteria</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lastRenderedPageBreak/>
              <w:t>umlgen.Base.SwComponent.Components.BaseComponent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umlgen.Base.SwComponent.Components.ComponentFactory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umlgen.Base.SwComponent.Components.IComponent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umlgen.Base.SwComponent.Datatype.ArrayDataType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umlgen.Base.SwComponent.Datatype.DataTypeFactory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24</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umlgen.Base.SwComponent.PortInterface.ClientServerInterface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umlgen.Base.SwComponent.PortInterface.DataElement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umlgen.Base.SwComponent.PortInterface.IPort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umlgen.Base.SwComponent.PortInterface.Operation</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17</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umlgen.Base.SwComponent.PortInterface.ParamData</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umlgen.Base.SwComponent.PortInterface.PortInterfaceFactory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umlgen.Base.SwComponent.PortInterface.ProvidedPort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umlgen.Base.SwComponent.PortInterface.RequiredPort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umlgen.Base.SwComponent.PortInterface.SenderReceiverInterface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umlgen.Specific.STK.StkDataTypes.StkDataTypeFactory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55</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umlgen.Specific.STK.StkDataTypes.StkS16</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umlgen.Specific.STK.StkDataTypes.StkS32</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umlgen.Specific.STK.StkDataTypes.StkS8</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umlgen.Specific.STK.StkDataTypes.StkU1</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umlgen.Specific.STK.StkDataTypes.StkU16</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umlgen.Specific.STK.StkDataTypes.StkU32</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umlgen.Specific.STK.StkDataTypes.StkU8</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umlgen.Specific.STK.StkDataTypes.StkVoid</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umlgen.Specific.STK.StkParser.StkCFileCriteria.StkCFileReqDATControlCriteria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umlgen.Specific.STK.StkParser.StkCFileCriteria.StkCFileReqReadDataCriteria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umlgen.Specific.STK.StkParser.StkCFileCriteria.StkCFileReqReadTOSSignalCriteria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umlgen.Specific.STK.StkParser.StkCFileCriteria.StkCFileReqWriteDataCriteria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umlgen.Specific.STK.StkParser.StkCFileCriteria.StkCFileReqWriteTOSSignalCriteria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umlgen.Specific.STK.StkParser.StkCFileCriteria.StkCHeaderProvDATControlCriteria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umlgen.Specific.STK.StkParser.StkCFileCriteria.StkCHeaderProvReadDataCriteria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umlgen.Specific.STK.StkParser.StkCFileCriteria.StkCHeaderProvWriteDataCriteria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35</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umlgen.Specific.STK.StkParser.StkCHeaderFileParser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umlgen.Specific.STK.StkParser.StkCImplFileParser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61</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umlgen.Specific.STK.StkParser.StkJilFileCriteria.StkJilComponentCriteria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umlgen.Specific.STK.StkParser.StkJilFileCriteria.StkJilOnCotrolCriteria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lastRenderedPageBreak/>
              <w:t>umlgen.Specific.STK.StkParser.StkJilFileCriteria.StkJilProdControlCriteria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15</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umlgen.Specific.STK.StkParser.StkPortCriteria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umlgen.Specific.STK.StkPortInterfaces.StkControlIf</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umlgen.Specific.STK.StkPortInterfaces.StkDATControlIf</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umlgen.Specific.STK.StkPortInterfaces.StkPortInterfaceFactory</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umlgen.Specific.STK.StkPortInterfaces.StkTOSSignalIf</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5</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Pr="002A002F" w:rsidRDefault="00B76BEC" w:rsidP="00E8590F">
            <w:pPr>
              <w:pStyle w:val="TableParagraph"/>
              <w:spacing w:before="44"/>
              <w:ind w:left="40"/>
              <w:rPr>
                <w:rFonts w:ascii="Georgia" w:eastAsia="Georgia" w:hAnsi="Georgia" w:cs="Georgia"/>
                <w:sz w:val="16"/>
                <w:szCs w:val="16"/>
              </w:rPr>
            </w:pPr>
            <w:r>
              <w:rPr>
                <w:rFonts w:ascii="Georgia" w:eastAsia="Georgia" w:hAnsi="Georgia" w:cs="Georgia"/>
                <w:b/>
                <w:bCs/>
                <w:sz w:val="16"/>
                <w:szCs w:val="16"/>
              </w:rPr>
              <w:t>Total</w:t>
            </w:r>
          </w:p>
        </w:tc>
        <w:tc>
          <w:tcPr>
            <w:tcW w:w="990" w:type="dxa"/>
            <w:tcBorders>
              <w:top w:val="single" w:sz="5" w:space="0" w:color="EDEDED"/>
              <w:left w:val="nil"/>
              <w:bottom w:val="nil"/>
              <w:right w:val="nil"/>
            </w:tcBorders>
          </w:tcPr>
          <w:p w:rsidR="00B76BEC" w:rsidRDefault="00B76BEC" w:rsidP="00E8590F">
            <w:pPr>
              <w:pStyle w:val="TableParagraph"/>
              <w:spacing w:before="44"/>
              <w:ind w:left="512"/>
              <w:rPr>
                <w:rFonts w:ascii="Georgia" w:eastAsia="Georgia" w:hAnsi="Georgia" w:cs="Georgia"/>
                <w:sz w:val="16"/>
                <w:szCs w:val="16"/>
              </w:rPr>
            </w:pPr>
            <w:r>
              <w:rPr>
                <w:rFonts w:ascii="Georgia" w:eastAsia="Georgia" w:hAnsi="Georgia" w:cs="Georgia"/>
                <w:b/>
                <w:bCs/>
                <w:sz w:val="16"/>
                <w:szCs w:val="16"/>
              </w:rPr>
              <w:t>1237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b/>
                <w:bCs/>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b/>
                <w:bCs/>
                <w:sz w:val="16"/>
                <w:szCs w:val="16"/>
              </w:rPr>
              <w:t>0</w:t>
            </w:r>
          </w:p>
        </w:tc>
        <w:tc>
          <w:tcPr>
            <w:tcW w:w="929" w:type="dxa"/>
            <w:tcBorders>
              <w:top w:val="single" w:sz="5" w:space="0" w:color="EDEDED"/>
              <w:left w:val="nil"/>
              <w:bottom w:val="nil"/>
              <w:right w:val="nil"/>
            </w:tcBorders>
          </w:tcPr>
          <w:p w:rsidR="00B76BEC" w:rsidRDefault="00B76BEC" w:rsidP="00E8590F">
            <w:pPr>
              <w:pStyle w:val="TableParagraph"/>
              <w:keepNext/>
              <w:spacing w:before="44"/>
              <w:ind w:left="306"/>
              <w:rPr>
                <w:rFonts w:ascii="Georgia" w:eastAsia="Georgia" w:hAnsi="Georgia" w:cs="Georgia"/>
                <w:sz w:val="16"/>
                <w:szCs w:val="16"/>
              </w:rPr>
            </w:pPr>
            <w:r>
              <w:rPr>
                <w:rFonts w:ascii="Georgia" w:eastAsia="Georgia" w:hAnsi="Georgia" w:cs="Georgia"/>
                <w:b/>
                <w:bCs/>
                <w:sz w:val="16"/>
                <w:szCs w:val="16"/>
              </w:rPr>
              <w:t>100%</w:t>
            </w:r>
          </w:p>
        </w:tc>
      </w:tr>
    </w:tbl>
    <w:p w:rsidR="00B76BEC" w:rsidRDefault="00E8590F" w:rsidP="00E8590F">
      <w:pPr>
        <w:pStyle w:val="Caption"/>
      </w:pPr>
      <w:r>
        <w:t xml:space="preserve">Таблица </w:t>
      </w:r>
      <w:r w:rsidR="00E73236">
        <w:fldChar w:fldCharType="begin"/>
      </w:r>
      <w:r w:rsidR="00E73236">
        <w:instrText xml:space="preserve"> SEQ Таблица \* ARABIC </w:instrText>
      </w:r>
      <w:r w:rsidR="00E73236">
        <w:fldChar w:fldCharType="separate"/>
      </w:r>
      <w:r w:rsidR="00D05633">
        <w:rPr>
          <w:noProof/>
        </w:rPr>
        <w:t>38</w:t>
      </w:r>
      <w:r w:rsidR="00E73236">
        <w:rPr>
          <w:noProof/>
        </w:rPr>
        <w:fldChar w:fldCharType="end"/>
      </w:r>
      <w:r>
        <w:t xml:space="preserve"> (Покритие на кода от изпълнение на модулните тестове)</w:t>
      </w:r>
    </w:p>
    <w:p w:rsidR="005F571A" w:rsidRDefault="005F571A" w:rsidP="005F571A">
      <w:pPr>
        <w:rPr>
          <w:rFonts w:ascii="Cambria" w:hAnsi="Cambria"/>
          <w:i/>
          <w:iCs/>
          <w:lang w:eastAsia="en-US"/>
        </w:rPr>
      </w:pPr>
    </w:p>
    <w:p w:rsidR="00095B64" w:rsidRDefault="005F571A" w:rsidP="005F571A">
      <w:pPr>
        <w:rPr>
          <w:lang w:eastAsia="en-US"/>
        </w:rPr>
      </w:pPr>
      <w:r>
        <w:rPr>
          <w:lang w:eastAsia="en-US"/>
        </w:rPr>
        <w:t>В следствие на резултат от таблицата заключваме, че целта на модулните тестове е постигната, тъй като покрива целия код на приложението.</w:t>
      </w:r>
    </w:p>
    <w:p w:rsidR="00095B64" w:rsidRDefault="00095B64" w:rsidP="00095B64">
      <w:pPr>
        <w:pStyle w:val="Heading3"/>
      </w:pPr>
      <w:bookmarkStart w:id="522" w:name="_Ref411108572"/>
      <w:bookmarkStart w:id="523" w:name="_Toc412390776"/>
      <w:r>
        <w:t>Резултати от функционално тестване</w:t>
      </w:r>
      <w:bookmarkEnd w:id="522"/>
      <w:bookmarkEnd w:id="523"/>
    </w:p>
    <w:p w:rsidR="00E73236" w:rsidRDefault="002F495B" w:rsidP="00E73236">
      <w:r>
        <w:t xml:space="preserve">За целите на функционалното тестване е създаден потребителски интерфейс следващ изискванията от </w:t>
      </w:r>
      <w:r w:rsidRPr="002F495B">
        <w:rPr>
          <w:i/>
        </w:rPr>
        <w:fldChar w:fldCharType="begin"/>
      </w:r>
      <w:r w:rsidRPr="002F495B">
        <w:rPr>
          <w:i/>
        </w:rPr>
        <w:instrText xml:space="preserve"> REF _Ref411088634 \r \h </w:instrText>
      </w:r>
      <w:r>
        <w:rPr>
          <w:i/>
        </w:rPr>
        <w:instrText xml:space="preserve"> \* MERGEFORMAT </w:instrText>
      </w:r>
      <w:r w:rsidRPr="002F495B">
        <w:rPr>
          <w:i/>
        </w:rPr>
      </w:r>
      <w:r w:rsidRPr="002F495B">
        <w:rPr>
          <w:i/>
        </w:rPr>
        <w:fldChar w:fldCharType="separate"/>
      </w:r>
      <w:r w:rsidR="00D05633">
        <w:rPr>
          <w:i/>
        </w:rPr>
        <w:t>3.4.4</w:t>
      </w:r>
      <w:r w:rsidRPr="002F495B">
        <w:rPr>
          <w:i/>
        </w:rPr>
        <w:fldChar w:fldCharType="end"/>
      </w:r>
      <w:r>
        <w:t xml:space="preserve">. Приложението се стартира с извикване на изпълнимия </w:t>
      </w:r>
      <w:r w:rsidR="00BF7A5A">
        <w:t>файл</w:t>
      </w:r>
      <w:r>
        <w:t xml:space="preserve"> </w:t>
      </w:r>
      <w:r w:rsidRPr="002F495B">
        <w:rPr>
          <w:i/>
        </w:rPr>
        <w:t>runGui.sh</w:t>
      </w:r>
      <w:r w:rsidRPr="002F495B">
        <w:t>:</w:t>
      </w:r>
    </w:p>
    <w:p w:rsidR="00E73236" w:rsidRDefault="00E73236" w:rsidP="00E73236">
      <w:pPr>
        <w:pStyle w:val="Caption"/>
        <w:keepNext/>
        <w:jc w:val="center"/>
      </w:pPr>
      <w:r w:rsidRPr="00E73236">
        <w:rPr>
          <w:noProof/>
          <w:lang w:val="en-US"/>
        </w:rPr>
        <w:drawing>
          <wp:inline distT="0" distB="0" distL="0" distR="0" wp14:anchorId="79D3DBF7" wp14:editId="4FAA8CCA">
            <wp:extent cx="5274860" cy="1830679"/>
            <wp:effectExtent l="19050" t="19050" r="21590" b="177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1830"/>
                    <a:stretch/>
                  </pic:blipFill>
                  <pic:spPr bwMode="auto">
                    <a:xfrm>
                      <a:off x="0" y="0"/>
                      <a:ext cx="5274310" cy="18304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73236" w:rsidRPr="002F495B" w:rsidRDefault="00E73236" w:rsidP="00E73236">
      <w:pPr>
        <w:pStyle w:val="Caption"/>
        <w:jc w:val="center"/>
      </w:pPr>
      <w:r>
        <w:t xml:space="preserve">Фигура </w:t>
      </w:r>
      <w:r>
        <w:fldChar w:fldCharType="begin"/>
      </w:r>
      <w:r>
        <w:instrText xml:space="preserve"> SEQ Фигура \* ARABIC </w:instrText>
      </w:r>
      <w:r>
        <w:fldChar w:fldCharType="separate"/>
      </w:r>
      <w:r w:rsidR="00D05633">
        <w:rPr>
          <w:noProof/>
        </w:rPr>
        <w:t>66</w:t>
      </w:r>
      <w:r>
        <w:fldChar w:fldCharType="end"/>
      </w:r>
      <w:r>
        <w:t xml:space="preserve"> (Графичния интерфейс на</w:t>
      </w:r>
      <w:r w:rsidR="00C907AB">
        <w:t xml:space="preserve"> </w:t>
      </w:r>
      <w:r>
        <w:t>приложението)</w:t>
      </w:r>
    </w:p>
    <w:p w:rsidR="00095B64" w:rsidRDefault="00095B64" w:rsidP="00095B64">
      <w:pPr>
        <w:pStyle w:val="Heading4"/>
      </w:pPr>
      <w:r>
        <w:t>Изпълнение на анализ на проект</w:t>
      </w:r>
    </w:p>
    <w:p w:rsidR="00E73236" w:rsidRDefault="006F3CFC" w:rsidP="006F3CFC">
      <w:r>
        <w:t>След като вече сме стартирали приложението, правим две стъпки:</w:t>
      </w:r>
    </w:p>
    <w:p w:rsidR="006F3CFC" w:rsidRDefault="006F3CFC" w:rsidP="00A930EA">
      <w:pPr>
        <w:pStyle w:val="ListParagraph"/>
        <w:numPr>
          <w:ilvl w:val="0"/>
          <w:numId w:val="34"/>
        </w:numPr>
      </w:pPr>
      <w:r>
        <w:t>Избираме директория на проекта който ще анализираме</w:t>
      </w:r>
      <w:r w:rsidR="00A144A2">
        <w:t xml:space="preserve"> (бутон: “</w:t>
      </w:r>
      <w:r w:rsidR="00A144A2" w:rsidRPr="00A144A2">
        <w:rPr>
          <w:i/>
        </w:rPr>
        <w:t>Set Directory Project</w:t>
      </w:r>
      <w:r w:rsidR="00A144A2">
        <w:rPr>
          <w:i/>
        </w:rPr>
        <w:t>”</w:t>
      </w:r>
      <w:r w:rsidR="00A144A2">
        <w:t>)</w:t>
      </w:r>
    </w:p>
    <w:p w:rsidR="006F3CFC" w:rsidRDefault="00A144A2" w:rsidP="00A930EA">
      <w:pPr>
        <w:pStyle w:val="ListParagraph"/>
        <w:numPr>
          <w:ilvl w:val="0"/>
          <w:numId w:val="34"/>
        </w:numPr>
      </w:pPr>
      <w:r>
        <w:t xml:space="preserve">След това стартираме анализа (бутон: </w:t>
      </w:r>
      <w:r w:rsidRPr="00A144A2">
        <w:rPr>
          <w:i/>
        </w:rPr>
        <w:t>“Analyze”</w:t>
      </w:r>
      <w:r>
        <w:t>)</w:t>
      </w:r>
    </w:p>
    <w:p w:rsidR="00A144A2" w:rsidRDefault="00A144A2" w:rsidP="00741185">
      <w:pPr>
        <w:pStyle w:val="ListParagraph"/>
        <w:keepNext/>
        <w:ind w:left="0"/>
        <w:jc w:val="center"/>
      </w:pPr>
      <w:r w:rsidRPr="00A144A2">
        <w:rPr>
          <w:noProof/>
          <w:lang w:val="en-US" w:eastAsia="en-US"/>
        </w:rPr>
        <w:lastRenderedPageBreak/>
        <w:drawing>
          <wp:inline distT="0" distB="0" distL="0" distR="0" wp14:anchorId="5CE7F72D" wp14:editId="4A02525D">
            <wp:extent cx="3753134" cy="3070746"/>
            <wp:effectExtent l="19050" t="19050" r="19050" b="158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758459" cy="3075103"/>
                    </a:xfrm>
                    <a:prstGeom prst="rect">
                      <a:avLst/>
                    </a:prstGeom>
                    <a:ln>
                      <a:solidFill>
                        <a:schemeClr val="accent1"/>
                      </a:solidFill>
                    </a:ln>
                  </pic:spPr>
                </pic:pic>
              </a:graphicData>
            </a:graphic>
          </wp:inline>
        </w:drawing>
      </w:r>
    </w:p>
    <w:p w:rsidR="00A144A2" w:rsidRPr="006F3CFC" w:rsidRDefault="00A144A2" w:rsidP="00A144A2">
      <w:pPr>
        <w:pStyle w:val="Caption"/>
        <w:jc w:val="center"/>
      </w:pPr>
      <w:bookmarkStart w:id="524" w:name="_Ref411093487"/>
      <w:bookmarkStart w:id="525" w:name="_Ref411093468"/>
      <w:r>
        <w:t xml:space="preserve">Фигура </w:t>
      </w:r>
      <w:r>
        <w:fldChar w:fldCharType="begin"/>
      </w:r>
      <w:r>
        <w:instrText xml:space="preserve"> SEQ Фигура \* ARABIC </w:instrText>
      </w:r>
      <w:r>
        <w:fldChar w:fldCharType="separate"/>
      </w:r>
      <w:r w:rsidR="00D05633">
        <w:rPr>
          <w:noProof/>
        </w:rPr>
        <w:t>67</w:t>
      </w:r>
      <w:r>
        <w:fldChar w:fldCharType="end"/>
      </w:r>
      <w:bookmarkEnd w:id="524"/>
      <w:r>
        <w:t xml:space="preserve"> (Анализ на проект)</w:t>
      </w:r>
      <w:bookmarkEnd w:id="525"/>
    </w:p>
    <w:p w:rsidR="007031CD" w:rsidRDefault="007031CD" w:rsidP="007031CD">
      <w:pPr>
        <w:pStyle w:val="Heading4"/>
      </w:pPr>
      <w:r>
        <w:t>Сериализиране на модела</w:t>
      </w:r>
    </w:p>
    <w:p w:rsidR="00314E00" w:rsidRDefault="00314E00" w:rsidP="00314E00">
      <w:r>
        <w:t xml:space="preserve">След като </w:t>
      </w:r>
      <w:r w:rsidR="002925D3">
        <w:t>приключи</w:t>
      </w:r>
      <w:r>
        <w:t xml:space="preserve"> анализа на проекта (етикета със син фон от </w:t>
      </w:r>
      <w:r w:rsidRPr="00314E00">
        <w:rPr>
          <w:i/>
        </w:rPr>
        <w:fldChar w:fldCharType="begin"/>
      </w:r>
      <w:r w:rsidRPr="00314E00">
        <w:rPr>
          <w:i/>
        </w:rPr>
        <w:instrText xml:space="preserve"> REF _Ref411093487 \h </w:instrText>
      </w:r>
      <w:r>
        <w:rPr>
          <w:i/>
        </w:rPr>
        <w:instrText xml:space="preserve"> \* MERGEFORMAT </w:instrText>
      </w:r>
      <w:r w:rsidRPr="00314E00">
        <w:rPr>
          <w:i/>
        </w:rPr>
      </w:r>
      <w:r w:rsidRPr="00314E00">
        <w:rPr>
          <w:i/>
        </w:rPr>
        <w:fldChar w:fldCharType="separate"/>
      </w:r>
      <w:r w:rsidR="00D05633" w:rsidRPr="00D05633">
        <w:rPr>
          <w:i/>
        </w:rPr>
        <w:t xml:space="preserve">Фигура </w:t>
      </w:r>
      <w:r w:rsidR="00D05633" w:rsidRPr="00D05633">
        <w:rPr>
          <w:i/>
          <w:noProof/>
        </w:rPr>
        <w:t>67</w:t>
      </w:r>
      <w:r w:rsidRPr="00314E00">
        <w:rPr>
          <w:i/>
        </w:rPr>
        <w:fldChar w:fldCharType="end"/>
      </w:r>
      <w:r>
        <w:t xml:space="preserve"> ни </w:t>
      </w:r>
      <w:r w:rsidR="002925D3">
        <w:t>напомни</w:t>
      </w:r>
      <w:r>
        <w:t xml:space="preserve"> с надпис: </w:t>
      </w:r>
      <w:r w:rsidRPr="00314E00">
        <w:rPr>
          <w:i/>
        </w:rPr>
        <w:t>“Analysis Done</w:t>
      </w:r>
      <w:r w:rsidR="008E0641">
        <w:rPr>
          <w:i/>
        </w:rPr>
        <w:t>.</w:t>
      </w:r>
      <w:r w:rsidRPr="00314E00">
        <w:rPr>
          <w:i/>
        </w:rPr>
        <w:t>”</w:t>
      </w:r>
      <w:r>
        <w:t>)  сериализирането става автоматично</w:t>
      </w:r>
      <w:r w:rsidR="008E0641">
        <w:t>.</w:t>
      </w:r>
    </w:p>
    <w:p w:rsidR="00314E00" w:rsidRDefault="00314E00" w:rsidP="00314E00">
      <w:r w:rsidRPr="00314E00">
        <w:rPr>
          <w:noProof/>
          <w:lang w:val="en-US" w:eastAsia="en-US"/>
        </w:rPr>
        <w:drawing>
          <wp:inline distT="0" distB="0" distL="0" distR="0" wp14:anchorId="561E8B88" wp14:editId="6CDBC0C3">
            <wp:extent cx="4879075" cy="1938599"/>
            <wp:effectExtent l="19050" t="19050" r="17145" b="241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83928" cy="1940527"/>
                    </a:xfrm>
                    <a:prstGeom prst="rect">
                      <a:avLst/>
                    </a:prstGeom>
                    <a:ln>
                      <a:solidFill>
                        <a:schemeClr val="accent1"/>
                      </a:solidFill>
                    </a:ln>
                  </pic:spPr>
                </pic:pic>
              </a:graphicData>
            </a:graphic>
          </wp:inline>
        </w:drawing>
      </w:r>
    </w:p>
    <w:p w:rsidR="008E0641" w:rsidRDefault="008E0641" w:rsidP="00314E00">
      <w:r>
        <w:t xml:space="preserve">Като резултатните файлове се създават в директорията на анализирания проект: </w:t>
      </w:r>
    </w:p>
    <w:p w:rsidR="008E0641" w:rsidRDefault="008E0641" w:rsidP="00A930EA">
      <w:pPr>
        <w:pStyle w:val="ListParagraph"/>
        <w:numPr>
          <w:ilvl w:val="0"/>
          <w:numId w:val="35"/>
        </w:numPr>
      </w:pPr>
      <w:r w:rsidRPr="008E0641">
        <w:rPr>
          <w:i/>
        </w:rPr>
        <w:t>Build</w:t>
      </w:r>
      <w:r>
        <w:rPr>
          <w:i/>
        </w:rPr>
        <w:t>.out</w:t>
      </w:r>
      <w:r w:rsidRPr="008E0641">
        <w:rPr>
          <w:i/>
        </w:rPr>
        <w:t>.</w:t>
      </w:r>
      <w:r>
        <w:rPr>
          <w:i/>
        </w:rPr>
        <w:t>uml</w:t>
      </w:r>
      <w:r>
        <w:t xml:space="preserve"> – XMI файл съвместим с </w:t>
      </w:r>
      <w:r w:rsidRPr="008E0641">
        <w:rPr>
          <w:i/>
        </w:rPr>
        <w:t>Eclipse UML</w:t>
      </w:r>
      <w:r>
        <w:t xml:space="preserve"> компонента</w:t>
      </w:r>
    </w:p>
    <w:p w:rsidR="008E0641" w:rsidRPr="00706ED4" w:rsidRDefault="008E0641" w:rsidP="00A930EA">
      <w:pPr>
        <w:pStyle w:val="ListParagraph"/>
        <w:numPr>
          <w:ilvl w:val="0"/>
          <w:numId w:val="35"/>
        </w:numPr>
      </w:pPr>
      <w:r w:rsidRPr="008E0641">
        <w:rPr>
          <w:i/>
        </w:rPr>
        <w:t>Build.xmi</w:t>
      </w:r>
      <w:r>
        <w:t xml:space="preserve"> – XMI файл съвместим с </w:t>
      </w:r>
      <w:r w:rsidRPr="008E0641">
        <w:rPr>
          <w:i/>
        </w:rPr>
        <w:t>BoUML</w:t>
      </w:r>
    </w:p>
    <w:p w:rsidR="00706ED4" w:rsidRDefault="00706ED4" w:rsidP="00706ED4"/>
    <w:p w:rsidR="00FB244F" w:rsidRDefault="00FB244F" w:rsidP="00706ED4">
      <w:r>
        <w:t xml:space="preserve">Съдържанието на сериализирания файл лесно може да се види в </w:t>
      </w:r>
      <w:r w:rsidRPr="00FB244F">
        <w:rPr>
          <w:i/>
        </w:rPr>
        <w:t>Eclipse</w:t>
      </w:r>
      <w:r>
        <w:t xml:space="preserve"> среда:</w:t>
      </w:r>
    </w:p>
    <w:p w:rsidR="00FB244F" w:rsidRDefault="00631C8B" w:rsidP="00FF323E">
      <w:pPr>
        <w:keepNext/>
        <w:jc w:val="center"/>
      </w:pPr>
      <w:r w:rsidRPr="00631C8B">
        <w:rPr>
          <w:noProof/>
          <w:lang w:val="en-US" w:eastAsia="en-US"/>
        </w:rPr>
        <w:lastRenderedPageBreak/>
        <w:drawing>
          <wp:inline distT="0" distB="0" distL="0" distR="0" wp14:anchorId="457EE94F" wp14:editId="30C947E7">
            <wp:extent cx="4725281" cy="5378036"/>
            <wp:effectExtent l="19050" t="19050" r="18415"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728791" cy="5382031"/>
                    </a:xfrm>
                    <a:prstGeom prst="rect">
                      <a:avLst/>
                    </a:prstGeom>
                    <a:ln>
                      <a:solidFill>
                        <a:schemeClr val="tx2"/>
                      </a:solidFill>
                    </a:ln>
                  </pic:spPr>
                </pic:pic>
              </a:graphicData>
            </a:graphic>
          </wp:inline>
        </w:drawing>
      </w:r>
    </w:p>
    <w:p w:rsidR="00FB244F" w:rsidRDefault="00FB244F" w:rsidP="00FB244F">
      <w:pPr>
        <w:pStyle w:val="Caption"/>
        <w:jc w:val="center"/>
      </w:pPr>
      <w:bookmarkStart w:id="526" w:name="_Ref411095543"/>
      <w:r>
        <w:t xml:space="preserve">Фигура </w:t>
      </w:r>
      <w:r>
        <w:fldChar w:fldCharType="begin"/>
      </w:r>
      <w:r>
        <w:instrText xml:space="preserve"> SEQ Фигура \* ARABIC </w:instrText>
      </w:r>
      <w:r>
        <w:fldChar w:fldCharType="separate"/>
      </w:r>
      <w:r w:rsidR="00D05633">
        <w:rPr>
          <w:noProof/>
        </w:rPr>
        <w:t>68</w:t>
      </w:r>
      <w:r>
        <w:fldChar w:fldCharType="end"/>
      </w:r>
      <w:bookmarkEnd w:id="526"/>
      <w:r>
        <w:t xml:space="preserve"> (Визуализиране на сериализирания модел в Eclipse)</w:t>
      </w:r>
    </w:p>
    <w:p w:rsidR="00BD690D" w:rsidRDefault="00BD690D" w:rsidP="00FB244F"/>
    <w:p w:rsidR="00FB244F" w:rsidRPr="00314E00" w:rsidRDefault="00FB244F" w:rsidP="00FB244F">
      <w:r>
        <w:t xml:space="preserve">Както се вижда от </w:t>
      </w:r>
      <w:r w:rsidRPr="00FB244F">
        <w:rPr>
          <w:i/>
        </w:rPr>
        <w:fldChar w:fldCharType="begin"/>
      </w:r>
      <w:r w:rsidRPr="00FB244F">
        <w:rPr>
          <w:i/>
        </w:rPr>
        <w:instrText xml:space="preserve"> REF _Ref411095543 \h </w:instrText>
      </w:r>
      <w:r>
        <w:rPr>
          <w:i/>
        </w:rPr>
        <w:instrText xml:space="preserve"> \* MERGEFORMAT </w:instrText>
      </w:r>
      <w:r w:rsidRPr="00FB244F">
        <w:rPr>
          <w:i/>
        </w:rPr>
      </w:r>
      <w:r w:rsidRPr="00FB244F">
        <w:rPr>
          <w:i/>
        </w:rPr>
        <w:fldChar w:fldCharType="separate"/>
      </w:r>
      <w:r w:rsidR="00D05633" w:rsidRPr="00D05633">
        <w:rPr>
          <w:i/>
        </w:rPr>
        <w:t xml:space="preserve">Фигура </w:t>
      </w:r>
      <w:r w:rsidR="00D05633" w:rsidRPr="00D05633">
        <w:rPr>
          <w:i/>
          <w:noProof/>
        </w:rPr>
        <w:t>68</w:t>
      </w:r>
      <w:r w:rsidRPr="00FB244F">
        <w:rPr>
          <w:i/>
        </w:rPr>
        <w:fldChar w:fldCharType="end"/>
      </w:r>
      <w:r>
        <w:t xml:space="preserve"> структурата модела (в дясно) отговаря на тази на анализирания проект (в ляво)</w:t>
      </w:r>
      <w:r w:rsidR="00EC7FB1">
        <w:t xml:space="preserve">. В допълнение на това в модела всички типове данни са изнесени в отделен пакет </w:t>
      </w:r>
      <w:r w:rsidR="00EC7FB1" w:rsidRPr="00EC7FB1">
        <w:rPr>
          <w:i/>
        </w:rPr>
        <w:t>DataTypes</w:t>
      </w:r>
      <w:r w:rsidR="00EC7FB1">
        <w:t xml:space="preserve">, както и всички интерфейси в пакет </w:t>
      </w:r>
      <w:r w:rsidR="00EC7FB1" w:rsidRPr="00EC7FB1">
        <w:rPr>
          <w:i/>
        </w:rPr>
        <w:t>Interfaces</w:t>
      </w:r>
      <w:r w:rsidR="006323FE">
        <w:t>.</w:t>
      </w:r>
      <w:r w:rsidR="00EC7FB1">
        <w:t xml:space="preserve"> </w:t>
      </w:r>
      <w:r w:rsidR="00B30CAF">
        <w:t>Разположението на к</w:t>
      </w:r>
      <w:r w:rsidR="006323FE">
        <w:t xml:space="preserve">омпонентите </w:t>
      </w:r>
      <w:r w:rsidR="00E436D7">
        <w:t xml:space="preserve">в генерирания модел </w:t>
      </w:r>
      <w:r w:rsidR="00B30CAF">
        <w:t>следва</w:t>
      </w:r>
      <w:r w:rsidR="00E436D7">
        <w:t>т</w:t>
      </w:r>
      <w:r w:rsidR="00B30CAF">
        <w:t xml:space="preserve"> структурата на проекта</w:t>
      </w:r>
      <w:r w:rsidR="00E436D7">
        <w:t xml:space="preserve"> като </w:t>
      </w:r>
      <w:r w:rsidR="006323FE">
        <w:t xml:space="preserve">реферират съответните </w:t>
      </w:r>
      <w:r w:rsidR="00E436D7">
        <w:t xml:space="preserve">вече споменатите </w:t>
      </w:r>
      <w:r w:rsidR="006323FE">
        <w:t>интерфейси и типове данни</w:t>
      </w:r>
      <w:r w:rsidR="00B30CAF">
        <w:t>.</w:t>
      </w:r>
    </w:p>
    <w:p w:rsidR="007031CD" w:rsidRDefault="007031CD" w:rsidP="007031CD">
      <w:pPr>
        <w:pStyle w:val="Heading4"/>
      </w:pPr>
      <w:r>
        <w:t>Генериране на базов код</w:t>
      </w:r>
    </w:p>
    <w:p w:rsidR="0098346A" w:rsidRPr="0098346A" w:rsidRDefault="0098346A" w:rsidP="0098346A">
      <w:r>
        <w:t xml:space="preserve">След като разполагаме с UML модел, който е четим от </w:t>
      </w:r>
      <w:r w:rsidRPr="0098346A">
        <w:rPr>
          <w:i/>
        </w:rPr>
        <w:t>Eclipse</w:t>
      </w:r>
      <w:r>
        <w:t xml:space="preserve">, можем да стартираме проекта описан от точка </w:t>
      </w:r>
      <w:r w:rsidRPr="0098346A">
        <w:rPr>
          <w:i/>
        </w:rPr>
        <w:fldChar w:fldCharType="begin"/>
      </w:r>
      <w:r w:rsidRPr="0098346A">
        <w:rPr>
          <w:i/>
        </w:rPr>
        <w:instrText xml:space="preserve"> REF _Ref411098150 \r \h </w:instrText>
      </w:r>
      <w:r>
        <w:rPr>
          <w:i/>
        </w:rPr>
        <w:instrText xml:space="preserve"> \* MERGEFORMAT </w:instrText>
      </w:r>
      <w:r w:rsidRPr="0098346A">
        <w:rPr>
          <w:i/>
        </w:rPr>
      </w:r>
      <w:r w:rsidRPr="0098346A">
        <w:rPr>
          <w:i/>
        </w:rPr>
        <w:fldChar w:fldCharType="separate"/>
      </w:r>
      <w:r w:rsidR="00D05633">
        <w:rPr>
          <w:i/>
        </w:rPr>
        <w:t>6.1.7</w:t>
      </w:r>
      <w:r w:rsidRPr="0098346A">
        <w:rPr>
          <w:i/>
        </w:rPr>
        <w:fldChar w:fldCharType="end"/>
      </w:r>
      <w:r>
        <w:rPr>
          <w:i/>
        </w:rPr>
        <w:t>.</w:t>
      </w:r>
      <w:r>
        <w:t xml:space="preserve"> Това става посредством стартиране на </w:t>
      </w:r>
      <w:r w:rsidRPr="0098346A">
        <w:rPr>
          <w:i/>
        </w:rPr>
        <w:t>Acceleo</w:t>
      </w:r>
      <w:r>
        <w:t xml:space="preserve"> конфигурация върху основния файл на </w:t>
      </w:r>
      <w:r w:rsidRPr="0098346A">
        <w:rPr>
          <w:i/>
        </w:rPr>
        <w:t>Acceleo</w:t>
      </w:r>
      <w:r>
        <w:t xml:space="preserve"> проекта </w:t>
      </w:r>
      <w:r w:rsidRPr="0098346A">
        <w:rPr>
          <w:i/>
        </w:rPr>
        <w:t>main.mtl</w:t>
      </w:r>
      <w:r>
        <w:t>:</w:t>
      </w:r>
    </w:p>
    <w:p w:rsidR="0098346A" w:rsidRDefault="0098346A" w:rsidP="0098346A">
      <w:pPr>
        <w:keepNext/>
        <w:jc w:val="center"/>
      </w:pPr>
      <w:r w:rsidRPr="0098346A">
        <w:rPr>
          <w:noProof/>
          <w:lang w:val="en-US" w:eastAsia="en-US"/>
        </w:rPr>
        <w:lastRenderedPageBreak/>
        <w:drawing>
          <wp:inline distT="0" distB="0" distL="0" distR="0" wp14:anchorId="34D83858" wp14:editId="65F6501F">
            <wp:extent cx="5274310" cy="3024839"/>
            <wp:effectExtent l="19050" t="19050" r="21590" b="234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3024839"/>
                    </a:xfrm>
                    <a:prstGeom prst="rect">
                      <a:avLst/>
                    </a:prstGeom>
                    <a:ln>
                      <a:solidFill>
                        <a:schemeClr val="tx2"/>
                      </a:solidFill>
                    </a:ln>
                  </pic:spPr>
                </pic:pic>
              </a:graphicData>
            </a:graphic>
          </wp:inline>
        </w:drawing>
      </w:r>
    </w:p>
    <w:p w:rsidR="008A32D2" w:rsidRDefault="0098346A" w:rsidP="0098346A">
      <w:pPr>
        <w:pStyle w:val="Caption"/>
        <w:jc w:val="center"/>
      </w:pPr>
      <w:r>
        <w:t xml:space="preserve">Фигура </w:t>
      </w:r>
      <w:r>
        <w:fldChar w:fldCharType="begin"/>
      </w:r>
      <w:r>
        <w:instrText xml:space="preserve"> SEQ Фигура \* ARABIC </w:instrText>
      </w:r>
      <w:r>
        <w:fldChar w:fldCharType="separate"/>
      </w:r>
      <w:r w:rsidR="00D05633">
        <w:rPr>
          <w:noProof/>
        </w:rPr>
        <w:t>69</w:t>
      </w:r>
      <w:r>
        <w:fldChar w:fldCharType="end"/>
      </w:r>
      <w:r>
        <w:t xml:space="preserve"> (Генериране на базов код с Acceleo)</w:t>
      </w:r>
    </w:p>
    <w:p w:rsidR="00B2609A" w:rsidRDefault="0098346A" w:rsidP="0098346A">
      <w:r>
        <w:t xml:space="preserve">Като допълнително задаваме като входен модел, генерирания файл от предходната точка </w:t>
      </w:r>
      <w:r w:rsidR="000419E7" w:rsidRPr="000419E7">
        <w:rPr>
          <w:i/>
        </w:rPr>
        <w:t>“</w:t>
      </w:r>
      <w:r w:rsidRPr="0098346A">
        <w:rPr>
          <w:i/>
        </w:rPr>
        <w:t>Build.out.uml</w:t>
      </w:r>
      <w:r w:rsidR="000419E7">
        <w:rPr>
          <w:i/>
        </w:rPr>
        <w:t>”</w:t>
      </w:r>
      <w:r>
        <w:t xml:space="preserve">. Също така задаваме и изходната директория където ще бъде генерирана структурата и файловете на базовия код: </w:t>
      </w:r>
      <w:r w:rsidR="000419E7" w:rsidRPr="000419E7">
        <w:rPr>
          <w:i/>
        </w:rPr>
        <w:t>“</w:t>
      </w:r>
      <w:r w:rsidRPr="0098346A">
        <w:rPr>
          <w:i/>
        </w:rPr>
        <w:t>/org.dmanev.ArchExtractor.psm.uml.gen/src-gen</w:t>
      </w:r>
      <w:r w:rsidR="000419E7">
        <w:rPr>
          <w:i/>
        </w:rPr>
        <w:t>”</w:t>
      </w:r>
      <w:r>
        <w:t>.</w:t>
      </w:r>
    </w:p>
    <w:p w:rsidR="00A30385" w:rsidRDefault="00A30385" w:rsidP="0098346A">
      <w:r>
        <w:t>След изпълнение на генерацията, разглеждаме съдържанието на изходната директория:</w:t>
      </w:r>
    </w:p>
    <w:p w:rsidR="003E5501" w:rsidRDefault="00B2609A" w:rsidP="003E5501">
      <w:pPr>
        <w:keepNext/>
        <w:jc w:val="center"/>
      </w:pPr>
      <w:r w:rsidRPr="00B2609A">
        <w:rPr>
          <w:noProof/>
          <w:lang w:val="en-US" w:eastAsia="en-US"/>
        </w:rPr>
        <w:drawing>
          <wp:inline distT="0" distB="0" distL="0" distR="0" wp14:anchorId="356CB265" wp14:editId="26048D35">
            <wp:extent cx="5274310" cy="2559956"/>
            <wp:effectExtent l="19050" t="19050" r="21590" b="120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559956"/>
                    </a:xfrm>
                    <a:prstGeom prst="rect">
                      <a:avLst/>
                    </a:prstGeom>
                    <a:ln>
                      <a:solidFill>
                        <a:schemeClr val="tx2"/>
                      </a:solidFill>
                    </a:ln>
                  </pic:spPr>
                </pic:pic>
              </a:graphicData>
            </a:graphic>
          </wp:inline>
        </w:drawing>
      </w:r>
    </w:p>
    <w:p w:rsidR="00B2609A" w:rsidRDefault="003E5501" w:rsidP="003E5501">
      <w:pPr>
        <w:pStyle w:val="Caption"/>
        <w:jc w:val="center"/>
      </w:pPr>
      <w:r>
        <w:t xml:space="preserve">Фигура </w:t>
      </w:r>
      <w:r>
        <w:fldChar w:fldCharType="begin"/>
      </w:r>
      <w:r>
        <w:instrText xml:space="preserve"> SEQ Фигура \* ARABIC </w:instrText>
      </w:r>
      <w:r>
        <w:fldChar w:fldCharType="separate"/>
      </w:r>
      <w:r w:rsidR="00D05633">
        <w:rPr>
          <w:noProof/>
        </w:rPr>
        <w:t>70</w:t>
      </w:r>
      <w:r>
        <w:fldChar w:fldCharType="end"/>
      </w:r>
      <w:r>
        <w:t xml:space="preserve"> (Интерфейсен файл на компонент)</w:t>
      </w:r>
    </w:p>
    <w:p w:rsidR="00A30385" w:rsidRDefault="00A30385" w:rsidP="00A30385">
      <w:pPr>
        <w:jc w:val="left"/>
      </w:pPr>
      <w:r>
        <w:t>Както виждаме в интерфейсния файл</w:t>
      </w:r>
      <w:r w:rsidR="00042A9A">
        <w:t xml:space="preserve"> </w:t>
      </w:r>
      <w:r w:rsidR="00042A9A" w:rsidRPr="00042A9A">
        <w:rPr>
          <w:i/>
        </w:rPr>
        <w:t>rte_dat_ala.h</w:t>
      </w:r>
      <w:r w:rsidR="00042A9A">
        <w:t xml:space="preserve"> следващ </w:t>
      </w:r>
      <w:r w:rsidR="002925D3">
        <w:t>изискванията</w:t>
      </w:r>
      <w:r w:rsidR="00042A9A">
        <w:t xml:space="preserve"> от точка </w:t>
      </w:r>
      <w:r w:rsidR="00042A9A" w:rsidRPr="00042A9A">
        <w:rPr>
          <w:i/>
        </w:rPr>
        <w:fldChar w:fldCharType="begin"/>
      </w:r>
      <w:r w:rsidR="00042A9A" w:rsidRPr="00042A9A">
        <w:rPr>
          <w:i/>
        </w:rPr>
        <w:instrText xml:space="preserve"> REF _Ref398729423 \r \h </w:instrText>
      </w:r>
      <w:r w:rsidR="00042A9A">
        <w:rPr>
          <w:i/>
        </w:rPr>
        <w:instrText xml:space="preserve"> \* MERGEFORMAT </w:instrText>
      </w:r>
      <w:r w:rsidR="00042A9A" w:rsidRPr="00042A9A">
        <w:rPr>
          <w:i/>
        </w:rPr>
      </w:r>
      <w:r w:rsidR="00042A9A" w:rsidRPr="00042A9A">
        <w:rPr>
          <w:i/>
        </w:rPr>
        <w:fldChar w:fldCharType="separate"/>
      </w:r>
      <w:r w:rsidR="00D05633">
        <w:rPr>
          <w:i/>
        </w:rPr>
        <w:t>3.3.3.3.3</w:t>
      </w:r>
      <w:r w:rsidR="00042A9A" w:rsidRPr="00042A9A">
        <w:rPr>
          <w:i/>
        </w:rPr>
        <w:fldChar w:fldCharType="end"/>
      </w:r>
      <w:r w:rsidR="00042A9A">
        <w:t xml:space="preserve"> ясно се виждат интерфейсите, които компонента реализира, маркирани в коментарите на файла като: “</w:t>
      </w:r>
      <w:r w:rsidR="00042A9A" w:rsidRPr="00042A9A">
        <w:rPr>
          <w:i/>
        </w:rPr>
        <w:t>Provided Getter/Setter</w:t>
      </w:r>
      <w:r w:rsidR="00042A9A">
        <w:t xml:space="preserve">”, както и необходимия интерфейс: </w:t>
      </w:r>
      <w:r w:rsidR="00042A9A" w:rsidRPr="00042A9A">
        <w:rPr>
          <w:i/>
        </w:rPr>
        <w:t>“Required Call</w:t>
      </w:r>
      <w:r w:rsidR="00042A9A">
        <w:rPr>
          <w:i/>
        </w:rPr>
        <w:t>”</w:t>
      </w:r>
      <w:r w:rsidR="003E5501">
        <w:t>.</w:t>
      </w:r>
    </w:p>
    <w:p w:rsidR="003E5501" w:rsidRDefault="003E5501" w:rsidP="00A30385">
      <w:pPr>
        <w:jc w:val="left"/>
      </w:pPr>
      <w:r>
        <w:t>Интерфейсите за пренос на данни</w:t>
      </w:r>
      <w:r w:rsidR="00590671">
        <w:t xml:space="preserve"> (</w:t>
      </w:r>
      <w:r w:rsidR="00590671" w:rsidRPr="00590671">
        <w:rPr>
          <w:i/>
        </w:rPr>
        <w:fldChar w:fldCharType="begin"/>
      </w:r>
      <w:r w:rsidR="00590671" w:rsidRPr="00590671">
        <w:rPr>
          <w:i/>
        </w:rPr>
        <w:instrText xml:space="preserve"> REF _Ref411102147 \r \h </w:instrText>
      </w:r>
      <w:r w:rsidR="00590671">
        <w:rPr>
          <w:i/>
        </w:rPr>
        <w:instrText xml:space="preserve"> \* MERGEFORMAT </w:instrText>
      </w:r>
      <w:r w:rsidR="00590671" w:rsidRPr="00590671">
        <w:rPr>
          <w:i/>
        </w:rPr>
      </w:r>
      <w:r w:rsidR="00590671" w:rsidRPr="00590671">
        <w:rPr>
          <w:i/>
        </w:rPr>
        <w:fldChar w:fldCharType="separate"/>
      </w:r>
      <w:r w:rsidR="00D05633">
        <w:rPr>
          <w:i/>
        </w:rPr>
        <w:t>3.3.2.8</w:t>
      </w:r>
      <w:r w:rsidR="00590671" w:rsidRPr="00590671">
        <w:rPr>
          <w:i/>
        </w:rPr>
        <w:fldChar w:fldCharType="end"/>
      </w:r>
      <w:r w:rsidR="00590671">
        <w:t>)</w:t>
      </w:r>
      <w:r>
        <w:t xml:space="preserve"> са дефинирани в</w:t>
      </w:r>
      <w:r w:rsidR="00990DC2">
        <w:t>ъв</w:t>
      </w:r>
      <w:r>
        <w:t xml:space="preserve"> файла </w:t>
      </w:r>
      <w:r w:rsidRPr="003E5501">
        <w:rPr>
          <w:i/>
        </w:rPr>
        <w:t>rte.</w:t>
      </w:r>
      <w:r>
        <w:rPr>
          <w:i/>
        </w:rPr>
        <w:t>c</w:t>
      </w:r>
      <w:r w:rsidR="00590671">
        <w:rPr>
          <w:i/>
        </w:rPr>
        <w:t xml:space="preserve"> </w:t>
      </w:r>
      <w:r w:rsidR="00590671">
        <w:t xml:space="preserve">по изискванията в точка </w:t>
      </w:r>
      <w:r w:rsidR="00590671" w:rsidRPr="00590671">
        <w:rPr>
          <w:i/>
        </w:rPr>
        <w:fldChar w:fldCharType="begin"/>
      </w:r>
      <w:r w:rsidR="00590671" w:rsidRPr="00590671">
        <w:rPr>
          <w:i/>
        </w:rPr>
        <w:instrText xml:space="preserve"> REF _Ref398729242 \r \h </w:instrText>
      </w:r>
      <w:r w:rsidR="00590671">
        <w:rPr>
          <w:i/>
        </w:rPr>
        <w:instrText xml:space="preserve"> \* MERGEFORMAT </w:instrText>
      </w:r>
      <w:r w:rsidR="00590671" w:rsidRPr="00590671">
        <w:rPr>
          <w:i/>
        </w:rPr>
      </w:r>
      <w:r w:rsidR="00590671" w:rsidRPr="00590671">
        <w:rPr>
          <w:i/>
        </w:rPr>
        <w:fldChar w:fldCharType="separate"/>
      </w:r>
      <w:r w:rsidR="00D05633">
        <w:rPr>
          <w:i/>
        </w:rPr>
        <w:t>3.3.3.3.2</w:t>
      </w:r>
      <w:r w:rsidR="00590671" w:rsidRPr="00590671">
        <w:rPr>
          <w:i/>
        </w:rPr>
        <w:fldChar w:fldCharType="end"/>
      </w:r>
      <w:r>
        <w:t>:</w:t>
      </w:r>
    </w:p>
    <w:p w:rsidR="00990DC2" w:rsidRDefault="00990DC2" w:rsidP="00990DC2">
      <w:pPr>
        <w:keepNext/>
        <w:jc w:val="center"/>
      </w:pPr>
      <w:r w:rsidRPr="00990DC2">
        <w:rPr>
          <w:noProof/>
          <w:lang w:val="en-US" w:eastAsia="en-US"/>
        </w:rPr>
        <w:lastRenderedPageBreak/>
        <w:drawing>
          <wp:inline distT="0" distB="0" distL="0" distR="0" wp14:anchorId="17A9ECCB" wp14:editId="6CEDE69C">
            <wp:extent cx="5274310" cy="3799081"/>
            <wp:effectExtent l="19050" t="19050" r="21590" b="1143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3799081"/>
                    </a:xfrm>
                    <a:prstGeom prst="rect">
                      <a:avLst/>
                    </a:prstGeom>
                    <a:ln>
                      <a:solidFill>
                        <a:schemeClr val="tx2"/>
                      </a:solidFill>
                    </a:ln>
                  </pic:spPr>
                </pic:pic>
              </a:graphicData>
            </a:graphic>
          </wp:inline>
        </w:drawing>
      </w:r>
    </w:p>
    <w:p w:rsidR="003E5501" w:rsidRDefault="00990DC2" w:rsidP="004317C2">
      <w:pPr>
        <w:pStyle w:val="Caption"/>
        <w:jc w:val="center"/>
      </w:pPr>
      <w:r>
        <w:t xml:space="preserve">Фигура </w:t>
      </w:r>
      <w:r>
        <w:fldChar w:fldCharType="begin"/>
      </w:r>
      <w:r>
        <w:instrText xml:space="preserve"> SEQ Фигура \* ARABIC </w:instrText>
      </w:r>
      <w:r>
        <w:fldChar w:fldCharType="separate"/>
      </w:r>
      <w:r w:rsidR="00D05633">
        <w:rPr>
          <w:noProof/>
        </w:rPr>
        <w:t>71</w:t>
      </w:r>
      <w:r>
        <w:fldChar w:fldCharType="end"/>
      </w:r>
      <w:r>
        <w:t xml:space="preserve"> (Дефиниции на интерфейси в rte.c)</w:t>
      </w:r>
    </w:p>
    <w:p w:rsidR="00590671" w:rsidRDefault="00590671" w:rsidP="00590671">
      <w:pPr>
        <w:pStyle w:val="Caption"/>
        <w:jc w:val="left"/>
        <w:rPr>
          <w:i w:val="0"/>
        </w:rPr>
      </w:pPr>
    </w:p>
    <w:p w:rsidR="00590671" w:rsidRPr="00590671" w:rsidRDefault="00590671" w:rsidP="00590671">
      <w:r>
        <w:t>Дефиницията на интерфейсите от тип клиент/сървър (</w:t>
      </w:r>
      <w:r w:rsidRPr="00590671">
        <w:rPr>
          <w:i/>
        </w:rPr>
        <w:fldChar w:fldCharType="begin"/>
      </w:r>
      <w:r w:rsidRPr="00590671">
        <w:rPr>
          <w:i/>
        </w:rPr>
        <w:instrText xml:space="preserve"> REF _Ref411102175 \r \h  \* MERGEFORMAT </w:instrText>
      </w:r>
      <w:r w:rsidRPr="00590671">
        <w:rPr>
          <w:i/>
        </w:rPr>
      </w:r>
      <w:r w:rsidRPr="00590671">
        <w:rPr>
          <w:i/>
        </w:rPr>
        <w:fldChar w:fldCharType="separate"/>
      </w:r>
      <w:r w:rsidR="00D05633">
        <w:rPr>
          <w:i/>
        </w:rPr>
        <w:t>3.3.2.10</w:t>
      </w:r>
      <w:r w:rsidRPr="00590671">
        <w:rPr>
          <w:i/>
        </w:rPr>
        <w:fldChar w:fldCharType="end"/>
      </w:r>
      <w:r>
        <w:t xml:space="preserve">) е във компонентен файл </w:t>
      </w:r>
      <w:r w:rsidRPr="00590671">
        <w:rPr>
          <w:i/>
        </w:rPr>
        <w:t>lap_sup.c</w:t>
      </w:r>
      <w:r>
        <w:t xml:space="preserve"> отговарящ на изискванията от </w:t>
      </w:r>
      <w:r w:rsidRPr="00590671">
        <w:rPr>
          <w:i/>
        </w:rPr>
        <w:fldChar w:fldCharType="begin"/>
      </w:r>
      <w:r w:rsidRPr="00590671">
        <w:rPr>
          <w:i/>
        </w:rPr>
        <w:instrText xml:space="preserve"> REF _Ref398729368 \r \h </w:instrText>
      </w:r>
      <w:r>
        <w:rPr>
          <w:i/>
        </w:rPr>
        <w:instrText xml:space="preserve"> \* MERGEFORMAT </w:instrText>
      </w:r>
      <w:r w:rsidRPr="00590671">
        <w:rPr>
          <w:i/>
        </w:rPr>
      </w:r>
      <w:r w:rsidRPr="00590671">
        <w:rPr>
          <w:i/>
        </w:rPr>
        <w:fldChar w:fldCharType="separate"/>
      </w:r>
      <w:r w:rsidR="00D05633">
        <w:rPr>
          <w:i/>
        </w:rPr>
        <w:t>3.3.3.5</w:t>
      </w:r>
      <w:r w:rsidRPr="00590671">
        <w:rPr>
          <w:i/>
        </w:rPr>
        <w:fldChar w:fldCharType="end"/>
      </w:r>
      <w:r>
        <w:t>:</w:t>
      </w:r>
    </w:p>
    <w:p w:rsidR="00590671" w:rsidRDefault="00590671" w:rsidP="00590671">
      <w:pPr>
        <w:pStyle w:val="Caption"/>
        <w:keepNext/>
        <w:jc w:val="center"/>
      </w:pPr>
      <w:r w:rsidRPr="00590671">
        <w:rPr>
          <w:i w:val="0"/>
          <w:noProof/>
          <w:lang w:val="en-US"/>
        </w:rPr>
        <w:lastRenderedPageBreak/>
        <w:drawing>
          <wp:inline distT="0" distB="0" distL="0" distR="0" wp14:anchorId="7DB4D7B8" wp14:editId="1DC4A129">
            <wp:extent cx="5274310" cy="3738224"/>
            <wp:effectExtent l="19050" t="19050" r="2159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738224"/>
                    </a:xfrm>
                    <a:prstGeom prst="rect">
                      <a:avLst/>
                    </a:prstGeom>
                    <a:ln>
                      <a:solidFill>
                        <a:schemeClr val="tx2"/>
                      </a:solidFill>
                    </a:ln>
                  </pic:spPr>
                </pic:pic>
              </a:graphicData>
            </a:graphic>
          </wp:inline>
        </w:drawing>
      </w:r>
    </w:p>
    <w:p w:rsidR="00590671" w:rsidRDefault="00590671" w:rsidP="00590671">
      <w:pPr>
        <w:pStyle w:val="Caption"/>
        <w:jc w:val="center"/>
      </w:pPr>
      <w:r>
        <w:t xml:space="preserve">Фигура </w:t>
      </w:r>
      <w:r>
        <w:fldChar w:fldCharType="begin"/>
      </w:r>
      <w:r>
        <w:instrText xml:space="preserve"> SEQ Фигура \* ARABIC </w:instrText>
      </w:r>
      <w:r>
        <w:fldChar w:fldCharType="separate"/>
      </w:r>
      <w:r w:rsidR="00D05633">
        <w:rPr>
          <w:noProof/>
        </w:rPr>
        <w:t>72</w:t>
      </w:r>
      <w:r>
        <w:fldChar w:fldCharType="end"/>
      </w:r>
      <w:r>
        <w:t xml:space="preserve"> (Компонентна имплементация на клиент/сървър интерфейс)</w:t>
      </w:r>
    </w:p>
    <w:p w:rsidR="00B924D9" w:rsidRDefault="00B924D9" w:rsidP="00B924D9">
      <w:pPr>
        <w:pStyle w:val="Heading3"/>
      </w:pPr>
      <w:bookmarkStart w:id="527" w:name="_Toc412390777"/>
      <w:r>
        <w:t>Спазване на нефункционалните изисквания</w:t>
      </w:r>
      <w:bookmarkEnd w:id="527"/>
    </w:p>
    <w:p w:rsidR="00804C3D" w:rsidRPr="005E5D93" w:rsidRDefault="00804C3D" w:rsidP="00804C3D">
      <w:r>
        <w:t xml:space="preserve">В следващата таблица ще бъдат дадени доказателства за спазване на нефункционалните изисквания от точка </w:t>
      </w:r>
      <w:r w:rsidR="005E5D93" w:rsidRPr="005E5D93">
        <w:rPr>
          <w:i/>
        </w:rPr>
        <w:fldChar w:fldCharType="begin"/>
      </w:r>
      <w:r w:rsidR="005E5D93" w:rsidRPr="005E5D93">
        <w:rPr>
          <w:i/>
        </w:rPr>
        <w:instrText xml:space="preserve"> REF _Ref411111632 \r \h </w:instrText>
      </w:r>
      <w:r w:rsidR="005E5D93">
        <w:rPr>
          <w:i/>
        </w:rPr>
        <w:instrText xml:space="preserve"> \* MERGEFORMAT </w:instrText>
      </w:r>
      <w:r w:rsidR="005E5D93" w:rsidRPr="005E5D93">
        <w:rPr>
          <w:i/>
        </w:rPr>
      </w:r>
      <w:r w:rsidR="005E5D93" w:rsidRPr="005E5D93">
        <w:rPr>
          <w:i/>
        </w:rPr>
        <w:fldChar w:fldCharType="separate"/>
      </w:r>
      <w:r w:rsidR="00D05633">
        <w:rPr>
          <w:i/>
        </w:rPr>
        <w:t>3.4</w:t>
      </w:r>
      <w:r w:rsidR="005E5D93" w:rsidRPr="005E5D93">
        <w:rPr>
          <w:i/>
        </w:rPr>
        <w:fldChar w:fldCharType="end"/>
      </w:r>
      <w:r w:rsidR="005E5D93">
        <w:t>:</w:t>
      </w:r>
    </w:p>
    <w:tbl>
      <w:tblPr>
        <w:tblStyle w:val="TableContemporary"/>
        <w:tblW w:w="0" w:type="auto"/>
        <w:tblLook w:val="04A0" w:firstRow="1" w:lastRow="0" w:firstColumn="1" w:lastColumn="0" w:noHBand="0" w:noVBand="1"/>
      </w:tblPr>
      <w:tblGrid>
        <w:gridCol w:w="2840"/>
        <w:gridCol w:w="2841"/>
        <w:gridCol w:w="2841"/>
      </w:tblGrid>
      <w:tr w:rsidR="00B924D9" w:rsidTr="00804C3D">
        <w:trPr>
          <w:cnfStyle w:val="100000000000" w:firstRow="1" w:lastRow="0" w:firstColumn="0" w:lastColumn="0" w:oddVBand="0" w:evenVBand="0" w:oddHBand="0" w:evenHBand="0" w:firstRowFirstColumn="0" w:firstRowLastColumn="0" w:lastRowFirstColumn="0" w:lastRowLastColumn="0"/>
        </w:trPr>
        <w:tc>
          <w:tcPr>
            <w:tcW w:w="2840" w:type="dxa"/>
          </w:tcPr>
          <w:p w:rsidR="00B924D9" w:rsidRPr="00804C3D" w:rsidRDefault="00B924D9" w:rsidP="00B924D9">
            <w:pPr>
              <w:jc w:val="left"/>
            </w:pPr>
            <w:r w:rsidRPr="00804C3D">
              <w:t>Изискване</w:t>
            </w:r>
          </w:p>
        </w:tc>
        <w:tc>
          <w:tcPr>
            <w:tcW w:w="2841" w:type="dxa"/>
          </w:tcPr>
          <w:p w:rsidR="00B924D9" w:rsidRPr="00804C3D" w:rsidRDefault="00B924D9" w:rsidP="00B924D9">
            <w:r w:rsidRPr="00804C3D">
              <w:t>Критери</w:t>
            </w:r>
            <w:r w:rsidR="00F11C56" w:rsidRPr="00804C3D">
              <w:t>и</w:t>
            </w:r>
          </w:p>
        </w:tc>
        <w:tc>
          <w:tcPr>
            <w:tcW w:w="2841" w:type="dxa"/>
          </w:tcPr>
          <w:p w:rsidR="00B924D9" w:rsidRPr="00804C3D" w:rsidRDefault="00B924D9" w:rsidP="00FF323E">
            <w:pPr>
              <w:jc w:val="left"/>
            </w:pPr>
            <w:r w:rsidRPr="00804C3D">
              <w:t xml:space="preserve">Доказателство за спазване на </w:t>
            </w:r>
            <w:r w:rsidR="00FF323E" w:rsidRPr="00804C3D">
              <w:t>критериите</w:t>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B924D9">
            <w:pPr>
              <w:jc w:val="left"/>
              <w:rPr>
                <w:b/>
              </w:rPr>
            </w:pPr>
            <w:r w:rsidRPr="00703944">
              <w:rPr>
                <w:b/>
              </w:rPr>
              <w:t>Скалируемост</w:t>
            </w:r>
          </w:p>
        </w:tc>
        <w:tc>
          <w:tcPr>
            <w:tcW w:w="2841" w:type="dxa"/>
          </w:tcPr>
          <w:p w:rsidR="00826940" w:rsidRDefault="00E40C3F" w:rsidP="00E40C3F">
            <w:pPr>
              <w:jc w:val="left"/>
            </w:pPr>
            <w:r>
              <w:t xml:space="preserve">Дизайна на системата предвижда интерфейсни класове за следните: </w:t>
            </w:r>
          </w:p>
          <w:p w:rsidR="00826940" w:rsidRDefault="00E40C3F" w:rsidP="00E40C3F">
            <w:pPr>
              <w:jc w:val="left"/>
            </w:pPr>
            <w:r>
              <w:t xml:space="preserve">1) Критерии за Конектори </w:t>
            </w:r>
          </w:p>
          <w:p w:rsidR="00826940" w:rsidRDefault="00E40C3F" w:rsidP="00E40C3F">
            <w:pPr>
              <w:jc w:val="left"/>
            </w:pPr>
            <w:r>
              <w:t xml:space="preserve">2) Критерии за Компоненти </w:t>
            </w:r>
          </w:p>
          <w:p w:rsidR="00826940" w:rsidRDefault="00E40C3F" w:rsidP="00E40C3F">
            <w:pPr>
              <w:jc w:val="left"/>
            </w:pPr>
            <w:r>
              <w:t xml:space="preserve">3) Файлови анализатори </w:t>
            </w:r>
          </w:p>
          <w:p w:rsidR="00E40C3F" w:rsidRPr="00E40C3F" w:rsidRDefault="00E40C3F" w:rsidP="00E40C3F">
            <w:pPr>
              <w:jc w:val="left"/>
            </w:pPr>
            <w:r>
              <w:t>4) Базовия анализатор</w:t>
            </w:r>
          </w:p>
        </w:tc>
        <w:tc>
          <w:tcPr>
            <w:tcW w:w="2841" w:type="dxa"/>
          </w:tcPr>
          <w:p w:rsidR="00826940" w:rsidRDefault="00826940" w:rsidP="00826940">
            <w:pPr>
              <w:jc w:val="left"/>
            </w:pPr>
            <w:r>
              <w:t xml:space="preserve">Показано в: </w:t>
            </w:r>
          </w:p>
          <w:p w:rsidR="00826940" w:rsidRDefault="00826940" w:rsidP="00826940">
            <w:pPr>
              <w:jc w:val="left"/>
            </w:pPr>
            <w:r>
              <w:t xml:space="preserve">1) </w:t>
            </w:r>
            <w:r w:rsidRPr="00826940">
              <w:rPr>
                <w:i/>
              </w:rPr>
              <w:t>IPortCriteria</w:t>
            </w:r>
            <w:r>
              <w:t xml:space="preserve">, точка </w:t>
            </w:r>
            <w:r w:rsidRPr="00826940">
              <w:rPr>
                <w:i/>
              </w:rPr>
              <w:fldChar w:fldCharType="begin"/>
            </w:r>
            <w:r w:rsidRPr="00826940">
              <w:rPr>
                <w:i/>
              </w:rPr>
              <w:instrText xml:space="preserve"> REF _Ref411111218 \r \h </w:instrText>
            </w:r>
            <w:r>
              <w:rPr>
                <w:i/>
              </w:rPr>
              <w:instrText xml:space="preserve"> \* MERGEFORMAT </w:instrText>
            </w:r>
            <w:r w:rsidRPr="00826940">
              <w:rPr>
                <w:i/>
              </w:rPr>
            </w:r>
            <w:r w:rsidRPr="00826940">
              <w:rPr>
                <w:i/>
              </w:rPr>
              <w:fldChar w:fldCharType="separate"/>
            </w:r>
            <w:r w:rsidR="00D05633">
              <w:rPr>
                <w:i/>
              </w:rPr>
              <w:t>5.3.2.1.2</w:t>
            </w:r>
            <w:r w:rsidRPr="00826940">
              <w:rPr>
                <w:i/>
              </w:rPr>
              <w:fldChar w:fldCharType="end"/>
            </w:r>
            <w:r>
              <w:t xml:space="preserve"> </w:t>
            </w:r>
          </w:p>
          <w:p w:rsidR="00826940" w:rsidRDefault="00826940" w:rsidP="00826940">
            <w:pPr>
              <w:jc w:val="left"/>
              <w:rPr>
                <w:i/>
              </w:rPr>
            </w:pPr>
            <w:r>
              <w:t xml:space="preserve">2) отговорен за извличане на компоненти е </w:t>
            </w:r>
            <w:r w:rsidRPr="00102CCC">
              <w:rPr>
                <w:i/>
              </w:rPr>
              <w:t>IFileParser</w:t>
            </w:r>
            <w:r>
              <w:rPr>
                <w:i/>
              </w:rPr>
              <w:t xml:space="preserve">, </w:t>
            </w:r>
            <w:r>
              <w:rPr>
                <w:i/>
              </w:rPr>
              <w:fldChar w:fldCharType="begin"/>
            </w:r>
            <w:r>
              <w:rPr>
                <w:i/>
              </w:rPr>
              <w:instrText xml:space="preserve"> REF _Ref411111330 \r \h </w:instrText>
            </w:r>
            <w:r>
              <w:rPr>
                <w:i/>
              </w:rPr>
            </w:r>
            <w:r>
              <w:rPr>
                <w:i/>
              </w:rPr>
              <w:fldChar w:fldCharType="separate"/>
            </w:r>
            <w:r w:rsidR="00D05633">
              <w:rPr>
                <w:i/>
              </w:rPr>
              <w:t>5.3.2.1.1</w:t>
            </w:r>
            <w:r>
              <w:rPr>
                <w:i/>
              </w:rPr>
              <w:fldChar w:fldCharType="end"/>
            </w:r>
            <w:r>
              <w:rPr>
                <w:i/>
              </w:rPr>
              <w:t xml:space="preserve"> </w:t>
            </w:r>
          </w:p>
          <w:p w:rsidR="00826940" w:rsidRDefault="00826940" w:rsidP="00826940">
            <w:pPr>
              <w:jc w:val="left"/>
            </w:pPr>
            <w:r>
              <w:t xml:space="preserve">3) доказано в 2) </w:t>
            </w:r>
          </w:p>
          <w:p w:rsidR="00B924D9" w:rsidRPr="00826940" w:rsidRDefault="00826940" w:rsidP="00826940">
            <w:pPr>
              <w:jc w:val="left"/>
              <w:rPr>
                <w:rFonts w:ascii="Arial" w:hAnsi="Arial"/>
              </w:rPr>
            </w:pPr>
            <w:r>
              <w:t xml:space="preserve">4) </w:t>
            </w:r>
            <w:r w:rsidRPr="00FC430F">
              <w:rPr>
                <w:i/>
              </w:rPr>
              <w:t>IAnalyzer</w:t>
            </w:r>
            <w:r>
              <w:rPr>
                <w:i/>
              </w:rPr>
              <w:t xml:space="preserve">, </w:t>
            </w:r>
            <w:r>
              <w:t xml:space="preserve">точка </w:t>
            </w:r>
            <w:r w:rsidRPr="00826940">
              <w:rPr>
                <w:i/>
              </w:rPr>
              <w:fldChar w:fldCharType="begin"/>
            </w:r>
            <w:r w:rsidRPr="00826940">
              <w:rPr>
                <w:i/>
              </w:rPr>
              <w:instrText xml:space="preserve"> REF _Ref411111396 \r \h </w:instrText>
            </w:r>
            <w:r>
              <w:rPr>
                <w:i/>
              </w:rPr>
              <w:instrText xml:space="preserve"> \* MERGEFORMAT </w:instrText>
            </w:r>
            <w:r w:rsidRPr="00826940">
              <w:rPr>
                <w:i/>
              </w:rPr>
            </w:r>
            <w:r w:rsidRPr="00826940">
              <w:rPr>
                <w:i/>
              </w:rPr>
              <w:fldChar w:fldCharType="separate"/>
            </w:r>
            <w:r w:rsidR="00D05633">
              <w:rPr>
                <w:i/>
              </w:rPr>
              <w:t>5.3.1.1.1</w:t>
            </w:r>
            <w:r w:rsidRPr="00826940">
              <w:rPr>
                <w:i/>
              </w:rPr>
              <w:fldChar w:fldCharType="end"/>
            </w:r>
          </w:p>
        </w:tc>
      </w:tr>
      <w:tr w:rsidR="00B924D9" w:rsidTr="00804C3D">
        <w:trPr>
          <w:cnfStyle w:val="000000010000" w:firstRow="0" w:lastRow="0" w:firstColumn="0" w:lastColumn="0" w:oddVBand="0" w:evenVBand="0" w:oddHBand="0" w:evenHBand="1" w:firstRowFirstColumn="0" w:firstRowLastColumn="0" w:lastRowFirstColumn="0" w:lastRowLastColumn="0"/>
        </w:trPr>
        <w:tc>
          <w:tcPr>
            <w:tcW w:w="2840" w:type="dxa"/>
          </w:tcPr>
          <w:p w:rsidR="00B924D9" w:rsidRPr="00703944" w:rsidRDefault="00B924D9" w:rsidP="00B924D9">
            <w:pPr>
              <w:jc w:val="left"/>
              <w:rPr>
                <w:b/>
              </w:rPr>
            </w:pPr>
            <w:r w:rsidRPr="00703944">
              <w:rPr>
                <w:b/>
              </w:rPr>
              <w:t>Модифицируемост и документация</w:t>
            </w:r>
          </w:p>
        </w:tc>
        <w:tc>
          <w:tcPr>
            <w:tcW w:w="2841" w:type="dxa"/>
          </w:tcPr>
          <w:p w:rsidR="00280CE5" w:rsidRPr="00703944" w:rsidRDefault="00B924D9" w:rsidP="00280CE5">
            <w:pPr>
              <w:jc w:val="left"/>
            </w:pPr>
            <w:r w:rsidRPr="00703944">
              <w:t>Трябва да се докаже, че</w:t>
            </w:r>
            <w:r w:rsidR="00280CE5" w:rsidRPr="00703944">
              <w:t xml:space="preserve">: </w:t>
            </w:r>
          </w:p>
          <w:p w:rsidR="00280CE5" w:rsidRPr="00703944" w:rsidRDefault="00280CE5" w:rsidP="00280CE5">
            <w:pPr>
              <w:jc w:val="left"/>
            </w:pPr>
            <w:r w:rsidRPr="00703944">
              <w:t>1) С</w:t>
            </w:r>
            <w:r w:rsidR="00B924D9" w:rsidRPr="00703944">
              <w:t xml:space="preserve">истемата е разработена посредством UML модел </w:t>
            </w:r>
            <w:r w:rsidRPr="00703944">
              <w:t xml:space="preserve">и </w:t>
            </w:r>
          </w:p>
          <w:p w:rsidR="00B924D9" w:rsidRPr="00703944" w:rsidRDefault="00280CE5" w:rsidP="00280CE5">
            <w:pPr>
              <w:jc w:val="left"/>
            </w:pPr>
            <w:r w:rsidRPr="00703944">
              <w:t xml:space="preserve">2) От него е генериран основния код на </w:t>
            </w:r>
            <w:r w:rsidRPr="00703944">
              <w:lastRenderedPageBreak/>
              <w:t>системата.</w:t>
            </w:r>
          </w:p>
        </w:tc>
        <w:tc>
          <w:tcPr>
            <w:tcW w:w="2841" w:type="dxa"/>
          </w:tcPr>
          <w:p w:rsidR="00B924D9" w:rsidRDefault="00280CE5" w:rsidP="00B924D9">
            <w:pPr>
              <w:rPr>
                <w:rFonts w:cs="Times New Roman"/>
                <w:b/>
              </w:rPr>
            </w:pPr>
            <w:r w:rsidRPr="00280CE5">
              <w:lastRenderedPageBreak/>
              <w:t>1)</w:t>
            </w:r>
            <w:r>
              <w:t xml:space="preserve"> Точка </w:t>
            </w:r>
            <w:r w:rsidRPr="00280CE5">
              <w:rPr>
                <w:i/>
              </w:rPr>
              <w:fldChar w:fldCharType="begin"/>
            </w:r>
            <w:r w:rsidRPr="00280CE5">
              <w:rPr>
                <w:i/>
              </w:rPr>
              <w:instrText xml:space="preserve"> REF _Ref411104689 \r \h </w:instrText>
            </w:r>
            <w:r>
              <w:rPr>
                <w:i/>
              </w:rPr>
              <w:instrText xml:space="preserve"> \* MERGEFORMAT </w:instrText>
            </w:r>
            <w:r w:rsidRPr="00280CE5">
              <w:rPr>
                <w:i/>
              </w:rPr>
            </w:r>
            <w:r w:rsidRPr="00280CE5">
              <w:rPr>
                <w:i/>
              </w:rPr>
              <w:fldChar w:fldCharType="separate"/>
            </w:r>
            <w:r w:rsidR="00D05633">
              <w:rPr>
                <w:i/>
              </w:rPr>
              <w:t>5</w:t>
            </w:r>
            <w:r w:rsidRPr="00280CE5">
              <w:rPr>
                <w:i/>
              </w:rPr>
              <w:fldChar w:fldCharType="end"/>
            </w:r>
            <w:r>
              <w:rPr>
                <w:i/>
              </w:rPr>
              <w:t xml:space="preserve"> </w:t>
            </w:r>
            <w:r>
              <w:t xml:space="preserve">и </w:t>
            </w:r>
            <w:r w:rsidRPr="000F094E">
              <w:rPr>
                <w:rFonts w:cs="Times New Roman"/>
                <w:b/>
              </w:rPr>
              <w:t>[D1]</w:t>
            </w:r>
          </w:p>
          <w:p w:rsidR="00280CE5" w:rsidRPr="00280CE5" w:rsidRDefault="00280CE5" w:rsidP="00B924D9">
            <w:r w:rsidRPr="00280CE5">
              <w:rPr>
                <w:rFonts w:cs="Times New Roman"/>
              </w:rPr>
              <w:t>2)</w:t>
            </w:r>
            <w:r>
              <w:rPr>
                <w:rFonts w:cs="Times New Roman"/>
              </w:rPr>
              <w:t xml:space="preserve"> </w:t>
            </w:r>
            <w:r w:rsidRPr="00280CE5">
              <w:rPr>
                <w:rFonts w:cs="Times New Roman"/>
                <w:b/>
              </w:rPr>
              <w:t>[D3]</w:t>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B924D9">
            <w:pPr>
              <w:jc w:val="left"/>
              <w:rPr>
                <w:b/>
              </w:rPr>
            </w:pPr>
            <w:r w:rsidRPr="00703944">
              <w:rPr>
                <w:b/>
              </w:rPr>
              <w:lastRenderedPageBreak/>
              <w:t>Поддръжка и възможност за разширение</w:t>
            </w:r>
          </w:p>
        </w:tc>
        <w:tc>
          <w:tcPr>
            <w:tcW w:w="2841" w:type="dxa"/>
          </w:tcPr>
          <w:p w:rsidR="00B924D9" w:rsidRPr="00703944" w:rsidRDefault="002925D3" w:rsidP="00280CE5">
            <w:pPr>
              <w:jc w:val="left"/>
            </w:pPr>
            <w:r w:rsidRPr="00703944">
              <w:t>Езика</w:t>
            </w:r>
            <w:r w:rsidR="00280CE5" w:rsidRPr="00703944">
              <w:t>, на който е имплементирана системата да е с възможност за разширяване с други езици за програмиране.</w:t>
            </w:r>
          </w:p>
        </w:tc>
        <w:tc>
          <w:tcPr>
            <w:tcW w:w="2841" w:type="dxa"/>
          </w:tcPr>
          <w:p w:rsidR="00B924D9" w:rsidRPr="00EC7935" w:rsidRDefault="00EC7935" w:rsidP="00B924D9">
            <w:r>
              <w:t xml:space="preserve">Взетото решение в точка </w:t>
            </w:r>
            <w:r w:rsidRPr="00EC7935">
              <w:rPr>
                <w:i/>
              </w:rPr>
              <w:fldChar w:fldCharType="begin"/>
            </w:r>
            <w:r w:rsidRPr="00EC7935">
              <w:rPr>
                <w:i/>
              </w:rPr>
              <w:instrText xml:space="preserve"> REF _Ref411105135 \r \h </w:instrText>
            </w:r>
            <w:r>
              <w:rPr>
                <w:i/>
              </w:rPr>
              <w:instrText xml:space="preserve"> \* MERGEFORMAT </w:instrText>
            </w:r>
            <w:r w:rsidRPr="00EC7935">
              <w:rPr>
                <w:i/>
              </w:rPr>
            </w:r>
            <w:r w:rsidRPr="00EC7935">
              <w:rPr>
                <w:i/>
              </w:rPr>
              <w:fldChar w:fldCharType="separate"/>
            </w:r>
            <w:r w:rsidR="00D05633">
              <w:rPr>
                <w:i/>
              </w:rPr>
              <w:t>4.3.1</w:t>
            </w:r>
            <w:r w:rsidRPr="00EC7935">
              <w:rPr>
                <w:i/>
              </w:rPr>
              <w:fldChar w:fldCharType="end"/>
            </w:r>
          </w:p>
        </w:tc>
      </w:tr>
      <w:tr w:rsidR="00B924D9" w:rsidTr="00804C3D">
        <w:trPr>
          <w:cnfStyle w:val="000000010000" w:firstRow="0" w:lastRow="0" w:firstColumn="0" w:lastColumn="0" w:oddVBand="0" w:evenVBand="0" w:oddHBand="0" w:evenHBand="1" w:firstRowFirstColumn="0" w:firstRowLastColumn="0" w:lastRowFirstColumn="0" w:lastRowLastColumn="0"/>
        </w:trPr>
        <w:tc>
          <w:tcPr>
            <w:tcW w:w="2840" w:type="dxa"/>
          </w:tcPr>
          <w:p w:rsidR="00B924D9" w:rsidRPr="00703944" w:rsidRDefault="00B924D9" w:rsidP="00B924D9">
            <w:pPr>
              <w:jc w:val="left"/>
              <w:rPr>
                <w:b/>
              </w:rPr>
            </w:pPr>
            <w:r w:rsidRPr="00703944">
              <w:rPr>
                <w:b/>
              </w:rPr>
              <w:t>Потребителски интерфейс</w:t>
            </w:r>
          </w:p>
        </w:tc>
        <w:tc>
          <w:tcPr>
            <w:tcW w:w="2841" w:type="dxa"/>
          </w:tcPr>
          <w:p w:rsidR="00B924D9" w:rsidRPr="00C907AB" w:rsidRDefault="00C907AB" w:rsidP="00F11C56">
            <w:pPr>
              <w:jc w:val="left"/>
            </w:pPr>
            <w:r>
              <w:t xml:space="preserve">Примерна имплементация е реализиран отговаряща на условията на </w:t>
            </w:r>
            <w:r w:rsidRPr="00C907AB">
              <w:rPr>
                <w:i/>
              </w:rPr>
              <w:fldChar w:fldCharType="begin"/>
            </w:r>
            <w:r w:rsidRPr="00C907AB">
              <w:rPr>
                <w:i/>
              </w:rPr>
              <w:instrText xml:space="preserve"> REF _Ref411088634 \r \h </w:instrText>
            </w:r>
            <w:r>
              <w:rPr>
                <w:i/>
              </w:rPr>
              <w:instrText xml:space="preserve"> \* MERGEFORMAT </w:instrText>
            </w:r>
            <w:r w:rsidRPr="00C907AB">
              <w:rPr>
                <w:i/>
              </w:rPr>
            </w:r>
            <w:r w:rsidRPr="00C907AB">
              <w:rPr>
                <w:i/>
              </w:rPr>
              <w:fldChar w:fldCharType="separate"/>
            </w:r>
            <w:r w:rsidR="00D05633">
              <w:rPr>
                <w:i/>
              </w:rPr>
              <w:t>3.4.4</w:t>
            </w:r>
            <w:r w:rsidRPr="00C907AB">
              <w:rPr>
                <w:i/>
              </w:rPr>
              <w:fldChar w:fldCharType="end"/>
            </w:r>
          </w:p>
        </w:tc>
        <w:tc>
          <w:tcPr>
            <w:tcW w:w="2841" w:type="dxa"/>
          </w:tcPr>
          <w:p w:rsidR="00B924D9" w:rsidRPr="00C907AB" w:rsidRDefault="00C907AB" w:rsidP="00B924D9">
            <w:r>
              <w:t xml:space="preserve">Показаното в </w:t>
            </w:r>
            <w:r w:rsidRPr="00C907AB">
              <w:rPr>
                <w:i/>
              </w:rPr>
              <w:fldChar w:fldCharType="begin"/>
            </w:r>
            <w:r w:rsidRPr="00C907AB">
              <w:rPr>
                <w:i/>
              </w:rPr>
              <w:instrText xml:space="preserve"> REF _Ref411108480 \r \h </w:instrText>
            </w:r>
            <w:r>
              <w:rPr>
                <w:i/>
              </w:rPr>
              <w:instrText xml:space="preserve"> \* MERGEFORMAT </w:instrText>
            </w:r>
            <w:r w:rsidRPr="00C907AB">
              <w:rPr>
                <w:i/>
              </w:rPr>
            </w:r>
            <w:r w:rsidRPr="00C907AB">
              <w:rPr>
                <w:i/>
              </w:rPr>
              <w:fldChar w:fldCharType="separate"/>
            </w:r>
            <w:r w:rsidR="00D05633">
              <w:rPr>
                <w:i/>
              </w:rPr>
              <w:t>6.1</w:t>
            </w:r>
            <w:r w:rsidRPr="00C907AB">
              <w:rPr>
                <w:i/>
              </w:rPr>
              <w:fldChar w:fldCharType="end"/>
            </w:r>
            <w:r>
              <w:rPr>
                <w:i/>
              </w:rPr>
              <w:t xml:space="preserve"> </w:t>
            </w:r>
            <w:r>
              <w:t xml:space="preserve">и </w:t>
            </w:r>
            <w:r w:rsidR="00A7017E" w:rsidRPr="00A7017E">
              <w:rPr>
                <w:i/>
              </w:rPr>
              <w:fldChar w:fldCharType="begin"/>
            </w:r>
            <w:r w:rsidR="00A7017E" w:rsidRPr="00A7017E">
              <w:rPr>
                <w:i/>
              </w:rPr>
              <w:instrText xml:space="preserve"> REF _Ref411108572 \r \h </w:instrText>
            </w:r>
            <w:r w:rsidR="00A7017E">
              <w:rPr>
                <w:i/>
              </w:rPr>
              <w:instrText xml:space="preserve"> \* MERGEFORMAT </w:instrText>
            </w:r>
            <w:r w:rsidR="00A7017E" w:rsidRPr="00A7017E">
              <w:rPr>
                <w:i/>
              </w:rPr>
            </w:r>
            <w:r w:rsidR="00A7017E" w:rsidRPr="00A7017E">
              <w:rPr>
                <w:i/>
              </w:rPr>
              <w:fldChar w:fldCharType="separate"/>
            </w:r>
            <w:r w:rsidR="00D05633">
              <w:rPr>
                <w:i/>
              </w:rPr>
              <w:t>6.4.2</w:t>
            </w:r>
            <w:r w:rsidR="00A7017E" w:rsidRPr="00A7017E">
              <w:rPr>
                <w:i/>
              </w:rPr>
              <w:fldChar w:fldCharType="end"/>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703944">
            <w:pPr>
              <w:rPr>
                <w:b/>
              </w:rPr>
            </w:pPr>
            <w:r w:rsidRPr="00703944">
              <w:rPr>
                <w:b/>
              </w:rPr>
              <w:t>Тестваемост</w:t>
            </w:r>
          </w:p>
        </w:tc>
        <w:tc>
          <w:tcPr>
            <w:tcW w:w="2841" w:type="dxa"/>
          </w:tcPr>
          <w:p w:rsidR="00A06182" w:rsidRDefault="00A7017E" w:rsidP="00A06182">
            <w:pPr>
              <w:jc w:val="left"/>
            </w:pPr>
            <w:r>
              <w:t>Трябва да се докаже че:</w:t>
            </w:r>
            <w:r w:rsidR="00A06182">
              <w:t xml:space="preserve"> </w:t>
            </w:r>
          </w:p>
          <w:p w:rsidR="00A06182" w:rsidRDefault="00A7017E" w:rsidP="00A06182">
            <w:pPr>
              <w:jc w:val="left"/>
            </w:pPr>
            <w:r>
              <w:t>1)</w:t>
            </w:r>
            <w:r w:rsidR="00A06182">
              <w:t xml:space="preserve"> </w:t>
            </w:r>
            <w:r w:rsidR="002925D3" w:rsidRPr="00A7017E">
              <w:t>Съществува</w:t>
            </w:r>
            <w:r w:rsidRPr="00A7017E">
              <w:t xml:space="preserve"> стратегия за изготвяне на тестове и </w:t>
            </w:r>
          </w:p>
          <w:p w:rsidR="00B924D9" w:rsidRPr="00A06182" w:rsidRDefault="00A06182" w:rsidP="00A06182">
            <w:pPr>
              <w:jc w:val="left"/>
            </w:pPr>
            <w:r>
              <w:t>2) Т</w:t>
            </w:r>
            <w:r w:rsidR="00A7017E" w:rsidRPr="00A06182">
              <w:t>естовете са предоставени в пакета на решението</w:t>
            </w:r>
          </w:p>
        </w:tc>
        <w:tc>
          <w:tcPr>
            <w:tcW w:w="2841" w:type="dxa"/>
          </w:tcPr>
          <w:p w:rsidR="00B924D9" w:rsidRDefault="00933F28" w:rsidP="00B924D9">
            <w:r>
              <w:t xml:space="preserve">1) Точка </w:t>
            </w:r>
            <w:r w:rsidRPr="00933F28">
              <w:rPr>
                <w:i/>
              </w:rPr>
              <w:fldChar w:fldCharType="begin"/>
            </w:r>
            <w:r w:rsidRPr="00933F28">
              <w:rPr>
                <w:i/>
              </w:rPr>
              <w:instrText xml:space="preserve"> REF _Ref411109322 \r \h </w:instrText>
            </w:r>
            <w:r>
              <w:rPr>
                <w:i/>
              </w:rPr>
              <w:instrText xml:space="preserve"> \* MERGEFORMAT </w:instrText>
            </w:r>
            <w:r w:rsidRPr="00933F28">
              <w:rPr>
                <w:i/>
              </w:rPr>
            </w:r>
            <w:r w:rsidRPr="00933F28">
              <w:rPr>
                <w:i/>
              </w:rPr>
              <w:fldChar w:fldCharType="separate"/>
            </w:r>
            <w:r w:rsidR="00D05633">
              <w:rPr>
                <w:i/>
              </w:rPr>
              <w:t>6.2.2</w:t>
            </w:r>
            <w:r w:rsidRPr="00933F28">
              <w:rPr>
                <w:i/>
              </w:rPr>
              <w:fldChar w:fldCharType="end"/>
            </w:r>
            <w:r w:rsidR="00A7017E">
              <w:t xml:space="preserve"> </w:t>
            </w:r>
          </w:p>
          <w:p w:rsidR="00933F28" w:rsidRPr="00A7017E" w:rsidRDefault="00933F28" w:rsidP="00804C3D">
            <w:pPr>
              <w:keepNext/>
            </w:pPr>
            <w:r>
              <w:t xml:space="preserve">2) </w:t>
            </w:r>
            <w:r w:rsidR="004367EE" w:rsidRPr="004D0896">
              <w:rPr>
                <w:b/>
              </w:rPr>
              <w:t>[D4]</w:t>
            </w:r>
          </w:p>
        </w:tc>
      </w:tr>
    </w:tbl>
    <w:p w:rsidR="00B924D9" w:rsidRPr="00B924D9" w:rsidRDefault="00804C3D" w:rsidP="00804C3D">
      <w:pPr>
        <w:pStyle w:val="Caption"/>
      </w:pPr>
      <w:r>
        <w:t xml:space="preserve">Таблица </w:t>
      </w:r>
      <w:r>
        <w:fldChar w:fldCharType="begin"/>
      </w:r>
      <w:r>
        <w:instrText xml:space="preserve"> SEQ Таблица \* ARABIC </w:instrText>
      </w:r>
      <w:r>
        <w:fldChar w:fldCharType="separate"/>
      </w:r>
      <w:r w:rsidR="00D05633">
        <w:rPr>
          <w:noProof/>
        </w:rPr>
        <w:t>39</w:t>
      </w:r>
      <w:r>
        <w:fldChar w:fldCharType="end"/>
      </w:r>
      <w:r>
        <w:t xml:space="preserve"> (Спазване на нефункционалните изисквания)</w:t>
      </w:r>
    </w:p>
    <w:p w:rsidR="00C3793A" w:rsidRDefault="004A6E88" w:rsidP="006E0319">
      <w:pPr>
        <w:pStyle w:val="Heading1"/>
      </w:pPr>
      <w:bookmarkStart w:id="528" w:name="_Toc397093023"/>
      <w:bookmarkStart w:id="529" w:name="_Ref411171955"/>
      <w:bookmarkStart w:id="530" w:name="_Toc412390778"/>
      <w:r w:rsidRPr="00F05820">
        <w:lastRenderedPageBreak/>
        <w:t>Заключение</w:t>
      </w:r>
      <w:bookmarkEnd w:id="528"/>
      <w:bookmarkEnd w:id="529"/>
      <w:bookmarkEnd w:id="530"/>
    </w:p>
    <w:p w:rsidR="006E0319" w:rsidDel="00C5690E" w:rsidRDefault="009845B7" w:rsidP="006E0319">
      <w:pPr>
        <w:rPr>
          <w:del w:id="531" w:author="aldi" w:date="2015-02-16T17:31:00Z"/>
          <w:b/>
        </w:rPr>
      </w:pPr>
      <w:del w:id="532" w:author="aldi" w:date="2015-02-16T17:31:00Z">
        <w:r w:rsidRPr="009845B7" w:rsidDel="00C5690E">
          <w:rPr>
            <w:b/>
          </w:rPr>
          <w:delText>Абстракт:</w:delText>
        </w:r>
        <w:bookmarkStart w:id="533" w:name="_Toc412060301"/>
        <w:bookmarkStart w:id="534" w:name="_Toc412390779"/>
        <w:bookmarkEnd w:id="533"/>
        <w:bookmarkEnd w:id="534"/>
      </w:del>
    </w:p>
    <w:p w:rsidR="009845B7" w:rsidRPr="009845B7" w:rsidDel="00C5690E" w:rsidRDefault="009845B7" w:rsidP="006E0319">
      <w:pPr>
        <w:rPr>
          <w:del w:id="535" w:author="aldi" w:date="2015-02-16T17:31:00Z"/>
        </w:rPr>
      </w:pPr>
      <w:del w:id="536" w:author="aldi" w:date="2015-02-16T17:31:00Z">
        <w:r w:rsidDel="00C5690E">
          <w:delText>Тази глава обобщава приносите и заключенията в тази дипломна работа и предлага бъдещи насоки за развитие.</w:delText>
        </w:r>
        <w:bookmarkStart w:id="537" w:name="_Toc412060302"/>
        <w:bookmarkStart w:id="538" w:name="_Toc412390780"/>
        <w:bookmarkEnd w:id="537"/>
        <w:bookmarkEnd w:id="538"/>
      </w:del>
    </w:p>
    <w:p w:rsidR="004A6E88" w:rsidRDefault="004A6E88" w:rsidP="00F05820">
      <w:pPr>
        <w:pStyle w:val="Heading2"/>
      </w:pPr>
      <w:bookmarkStart w:id="539" w:name="_Toc397093024"/>
      <w:bookmarkStart w:id="540" w:name="_Toc412390781"/>
      <w:r>
        <w:rPr>
          <w:lang w:val="ru-RU"/>
        </w:rPr>
        <w:t>Обобщение на</w:t>
      </w:r>
      <w:r w:rsidRPr="002925D3">
        <w:t xml:space="preserve"> изпълнението</w:t>
      </w:r>
      <w:r>
        <w:rPr>
          <w:lang w:val="ru-RU"/>
        </w:rPr>
        <w:t xml:space="preserve"> на</w:t>
      </w:r>
      <w:r w:rsidRPr="002925D3">
        <w:t xml:space="preserve"> началните</w:t>
      </w:r>
      <w:r>
        <w:rPr>
          <w:lang w:val="ru-RU"/>
        </w:rPr>
        <w:t xml:space="preserve"> цели</w:t>
      </w:r>
      <w:bookmarkEnd w:id="539"/>
      <w:bookmarkEnd w:id="540"/>
    </w:p>
    <w:p w:rsidR="004B1CD2" w:rsidRDefault="00B46A48" w:rsidP="004B1CD2">
      <w:pPr>
        <w:rPr>
          <w:lang w:val="en-US"/>
        </w:rPr>
      </w:pPr>
      <w:commentRangeStart w:id="541"/>
      <w:r>
        <w:t>Основата на тази дипломна работа е представяне разработката и тестване на система за автоматично извличане на архитектурна информация като примерен домейн за експерименти е избран софтуер за вградените системи.</w:t>
      </w:r>
      <w:r>
        <w:rPr>
          <w:lang w:val="en-US"/>
        </w:rPr>
        <w:t xml:space="preserve"> Целите и задачите поставени в точка </w:t>
      </w:r>
      <w:r w:rsidRPr="00C906D1">
        <w:rPr>
          <w:i/>
          <w:lang w:val="en-US"/>
        </w:rPr>
        <w:fldChar w:fldCharType="begin"/>
      </w:r>
      <w:r w:rsidRPr="00C906D1">
        <w:rPr>
          <w:i/>
          <w:lang w:val="en-US"/>
        </w:rPr>
        <w:instrText xml:space="preserve"> REF _Ref412314653 \r \h </w:instrText>
      </w:r>
      <w:r>
        <w:rPr>
          <w:i/>
          <w:lang w:val="en-US"/>
        </w:rPr>
        <w:instrText xml:space="preserve"> \* MERGEFORMAT </w:instrText>
      </w:r>
      <w:r w:rsidRPr="00C906D1">
        <w:rPr>
          <w:i/>
          <w:lang w:val="en-US"/>
        </w:rPr>
      </w:r>
      <w:r w:rsidRPr="00C906D1">
        <w:rPr>
          <w:i/>
          <w:lang w:val="en-US"/>
        </w:rPr>
        <w:fldChar w:fldCharType="separate"/>
      </w:r>
      <w:r w:rsidR="00D05633">
        <w:rPr>
          <w:i/>
          <w:lang w:val="en-US"/>
        </w:rPr>
        <w:t>1.5</w:t>
      </w:r>
      <w:r w:rsidRPr="00C906D1">
        <w:rPr>
          <w:i/>
          <w:lang w:val="en-US"/>
        </w:rPr>
        <w:fldChar w:fldCharType="end"/>
      </w:r>
      <w:r>
        <w:rPr>
          <w:lang w:val="en-US"/>
        </w:rPr>
        <w:t xml:space="preserve"> са изпълнени както следва: Проучване и анализ на подобни инструменти, както и теоретична обосновка беше направено в </w:t>
      </w:r>
      <w:r w:rsidRPr="00C906D1">
        <w:rPr>
          <w:i/>
          <w:lang w:val="en-US"/>
        </w:rPr>
        <w:t>глава</w:t>
      </w:r>
      <w:r>
        <w:rPr>
          <w:lang w:val="en-US"/>
        </w:rPr>
        <w:t xml:space="preserve"> </w:t>
      </w:r>
      <w:r w:rsidRPr="00C906D1">
        <w:rPr>
          <w:i/>
          <w:lang w:val="en-US"/>
        </w:rPr>
        <w:fldChar w:fldCharType="begin"/>
      </w:r>
      <w:r w:rsidRPr="00C906D1">
        <w:rPr>
          <w:i/>
          <w:lang w:val="en-US"/>
        </w:rPr>
        <w:instrText xml:space="preserve"> REF _Ref411171126 \r \h </w:instrText>
      </w:r>
      <w:r>
        <w:rPr>
          <w:i/>
          <w:lang w:val="en-US"/>
        </w:rPr>
        <w:instrText xml:space="preserve"> \* MERGEFORMAT </w:instrText>
      </w:r>
      <w:r w:rsidRPr="00C906D1">
        <w:rPr>
          <w:i/>
          <w:lang w:val="en-US"/>
        </w:rPr>
      </w:r>
      <w:r w:rsidRPr="00C906D1">
        <w:rPr>
          <w:i/>
          <w:lang w:val="en-US"/>
        </w:rPr>
        <w:fldChar w:fldCharType="separate"/>
      </w:r>
      <w:r w:rsidR="00D05633">
        <w:rPr>
          <w:i/>
          <w:lang w:val="en-US"/>
        </w:rPr>
        <w:t>2</w:t>
      </w:r>
      <w:r w:rsidRPr="00C906D1">
        <w:rPr>
          <w:i/>
          <w:lang w:val="en-US"/>
        </w:rPr>
        <w:fldChar w:fldCharType="end"/>
      </w:r>
      <w:r>
        <w:rPr>
          <w:lang w:val="en-US"/>
        </w:rPr>
        <w:t xml:space="preserve">; Възможните формати за представяне на UML и избор на подходящ такъв беше направен в </w:t>
      </w:r>
      <w:r w:rsidRPr="00C906D1">
        <w:rPr>
          <w:i/>
          <w:lang w:val="en-US"/>
        </w:rPr>
        <w:t xml:space="preserve">глава </w:t>
      </w:r>
      <w:r w:rsidRPr="00C906D1">
        <w:rPr>
          <w:i/>
          <w:lang w:val="en-US"/>
        </w:rPr>
        <w:fldChar w:fldCharType="begin"/>
      </w:r>
      <w:r w:rsidRPr="00C906D1">
        <w:rPr>
          <w:i/>
          <w:lang w:val="en-US"/>
        </w:rPr>
        <w:instrText xml:space="preserve"> REF _Ref411171600 \r \h </w:instrText>
      </w:r>
      <w:r>
        <w:rPr>
          <w:i/>
          <w:lang w:val="en-US"/>
        </w:rPr>
        <w:instrText xml:space="preserve"> \* MERGEFORMAT </w:instrText>
      </w:r>
      <w:r w:rsidRPr="00C906D1">
        <w:rPr>
          <w:i/>
          <w:lang w:val="en-US"/>
        </w:rPr>
      </w:r>
      <w:r w:rsidRPr="00C906D1">
        <w:rPr>
          <w:i/>
          <w:lang w:val="en-US"/>
        </w:rPr>
        <w:fldChar w:fldCharType="separate"/>
      </w:r>
      <w:r w:rsidR="00D05633">
        <w:rPr>
          <w:i/>
          <w:lang w:val="en-US"/>
        </w:rPr>
        <w:t>4</w:t>
      </w:r>
      <w:r w:rsidRPr="00C906D1">
        <w:rPr>
          <w:i/>
          <w:lang w:val="en-US"/>
        </w:rPr>
        <w:fldChar w:fldCharType="end"/>
      </w:r>
      <w:r>
        <w:rPr>
          <w:i/>
          <w:lang w:val="en-US"/>
        </w:rPr>
        <w:t>;</w:t>
      </w:r>
      <w:r>
        <w:rPr>
          <w:lang w:val="en-US"/>
        </w:rPr>
        <w:t xml:space="preserve"> Концепцията за софтуерен инстр</w:t>
      </w:r>
      <w:r w:rsidR="002A4159">
        <w:rPr>
          <w:lang w:val="en-US"/>
        </w:rPr>
        <w:t>у</w:t>
      </w:r>
      <w:r>
        <w:rPr>
          <w:lang w:val="en-US"/>
        </w:rPr>
        <w:t xml:space="preserve">мент, който анализира софтуерен код, генерира UML и генерира базов код беше направена в </w:t>
      </w:r>
      <w:r w:rsidRPr="00940891">
        <w:rPr>
          <w:i/>
          <w:lang w:val="en-US"/>
        </w:rPr>
        <w:t xml:space="preserve">глава </w:t>
      </w:r>
      <w:r w:rsidRPr="00940891">
        <w:rPr>
          <w:i/>
          <w:lang w:val="en-US"/>
        </w:rPr>
        <w:fldChar w:fldCharType="begin"/>
      </w:r>
      <w:r w:rsidRPr="00940891">
        <w:rPr>
          <w:i/>
          <w:lang w:val="en-US"/>
        </w:rPr>
        <w:instrText xml:space="preserve"> REF _Ref412315193 \r \h </w:instrText>
      </w:r>
      <w:r>
        <w:rPr>
          <w:i/>
          <w:lang w:val="en-US"/>
        </w:rPr>
        <w:instrText xml:space="preserve"> \* MERGEFORMAT </w:instrText>
      </w:r>
      <w:r w:rsidRPr="00940891">
        <w:rPr>
          <w:i/>
          <w:lang w:val="en-US"/>
        </w:rPr>
      </w:r>
      <w:r w:rsidRPr="00940891">
        <w:rPr>
          <w:i/>
          <w:lang w:val="en-US"/>
        </w:rPr>
        <w:fldChar w:fldCharType="separate"/>
      </w:r>
      <w:r w:rsidR="00D05633">
        <w:rPr>
          <w:i/>
          <w:lang w:val="en-US"/>
        </w:rPr>
        <w:t>3</w:t>
      </w:r>
      <w:r w:rsidRPr="00940891">
        <w:rPr>
          <w:i/>
          <w:lang w:val="en-US"/>
        </w:rPr>
        <w:fldChar w:fldCharType="end"/>
      </w:r>
      <w:r>
        <w:rPr>
          <w:lang w:val="en-US"/>
        </w:rPr>
        <w:t xml:space="preserve">; Дизайн, разработката и тестване на модули за анализиране на софтуерен код, генериране на UML и генериране на базов код са представени съответно в </w:t>
      </w:r>
      <w:r w:rsidRPr="001F60A5">
        <w:rPr>
          <w:i/>
          <w:lang w:val="en-US"/>
        </w:rPr>
        <w:t xml:space="preserve">глави </w:t>
      </w:r>
      <w:r w:rsidRPr="001F60A5">
        <w:rPr>
          <w:i/>
          <w:lang w:val="en-US"/>
        </w:rPr>
        <w:fldChar w:fldCharType="begin"/>
      </w:r>
      <w:r w:rsidRPr="001F60A5">
        <w:rPr>
          <w:i/>
          <w:lang w:val="en-US"/>
        </w:rPr>
        <w:instrText xml:space="preserve"> REF _Ref412315387 \r \h </w:instrText>
      </w:r>
      <w:r>
        <w:rPr>
          <w:i/>
          <w:lang w:val="en-US"/>
        </w:rPr>
        <w:instrText xml:space="preserve"> \* MERGEFORMAT </w:instrText>
      </w:r>
      <w:r w:rsidRPr="001F60A5">
        <w:rPr>
          <w:i/>
          <w:lang w:val="en-US"/>
        </w:rPr>
      </w:r>
      <w:r w:rsidRPr="001F60A5">
        <w:rPr>
          <w:i/>
          <w:lang w:val="en-US"/>
        </w:rPr>
        <w:fldChar w:fldCharType="separate"/>
      </w:r>
      <w:r w:rsidR="00D05633">
        <w:rPr>
          <w:i/>
          <w:lang w:val="en-US"/>
        </w:rPr>
        <w:t>5</w:t>
      </w:r>
      <w:r w:rsidRPr="001F60A5">
        <w:rPr>
          <w:i/>
          <w:lang w:val="en-US"/>
        </w:rPr>
        <w:fldChar w:fldCharType="end"/>
      </w:r>
      <w:r>
        <w:rPr>
          <w:lang w:val="en-US"/>
        </w:rPr>
        <w:t xml:space="preserve"> и </w:t>
      </w:r>
      <w:r w:rsidRPr="001F60A5">
        <w:rPr>
          <w:i/>
          <w:lang w:val="en-US"/>
        </w:rPr>
        <w:fldChar w:fldCharType="begin"/>
      </w:r>
      <w:r w:rsidRPr="001F60A5">
        <w:rPr>
          <w:i/>
          <w:lang w:val="en-US"/>
        </w:rPr>
        <w:instrText xml:space="preserve"> REF _Ref412315400 \r \h </w:instrText>
      </w:r>
      <w:r>
        <w:rPr>
          <w:i/>
          <w:lang w:val="en-US"/>
        </w:rPr>
        <w:instrText xml:space="preserve"> \* MERGEFORMAT </w:instrText>
      </w:r>
      <w:r w:rsidRPr="001F60A5">
        <w:rPr>
          <w:i/>
          <w:lang w:val="en-US"/>
        </w:rPr>
      </w:r>
      <w:r w:rsidRPr="001F60A5">
        <w:rPr>
          <w:i/>
          <w:lang w:val="en-US"/>
        </w:rPr>
        <w:fldChar w:fldCharType="separate"/>
      </w:r>
      <w:r w:rsidR="00D05633">
        <w:rPr>
          <w:i/>
          <w:lang w:val="en-US"/>
        </w:rPr>
        <w:t>6</w:t>
      </w:r>
      <w:r w:rsidRPr="001F60A5">
        <w:rPr>
          <w:i/>
          <w:lang w:val="en-US"/>
        </w:rPr>
        <w:fldChar w:fldCharType="end"/>
      </w:r>
      <w:r w:rsidR="005B65DE">
        <w:t>.</w:t>
      </w:r>
      <w:commentRangeEnd w:id="541"/>
      <w:r w:rsidR="00C5690E">
        <w:rPr>
          <w:rStyle w:val="CommentReference"/>
        </w:rPr>
        <w:commentReference w:id="541"/>
      </w:r>
    </w:p>
    <w:p w:rsidR="00840DF7" w:rsidRDefault="00840DF7" w:rsidP="004B1CD2">
      <w:pPr>
        <w:rPr>
          <w:lang w:val="en-US"/>
        </w:rPr>
      </w:pPr>
    </w:p>
    <w:p w:rsidR="004A6E88" w:rsidRDefault="004A6E88" w:rsidP="00F05820">
      <w:pPr>
        <w:pStyle w:val="Heading2"/>
      </w:pPr>
      <w:bookmarkStart w:id="542" w:name="_Toc397093025"/>
      <w:bookmarkStart w:id="543" w:name="_Toc412390782"/>
      <w:r w:rsidRPr="002925D3">
        <w:t>Насоки</w:t>
      </w:r>
      <w:r>
        <w:rPr>
          <w:lang w:val="ru-RU"/>
        </w:rPr>
        <w:t xml:space="preserve"> за</w:t>
      </w:r>
      <w:r w:rsidRPr="002925D3">
        <w:t xml:space="preserve"> бъдещо</w:t>
      </w:r>
      <w:r w:rsidRPr="00C3793A">
        <w:rPr>
          <w:lang w:val="ru-RU"/>
        </w:rPr>
        <w:t xml:space="preserve"> развитие и</w:t>
      </w:r>
      <w:r w:rsidRPr="002925D3">
        <w:t xml:space="preserve"> усъвършенстване</w:t>
      </w:r>
      <w:bookmarkEnd w:id="542"/>
      <w:bookmarkEnd w:id="543"/>
    </w:p>
    <w:p w:rsidR="005C2382" w:rsidRPr="002F04F2" w:rsidRDefault="00AD6D9D" w:rsidP="005C2382">
      <w:r w:rsidRPr="00AD6D9D">
        <w:t>Подобряване на</w:t>
      </w:r>
      <w:r>
        <w:rPr>
          <w:b/>
        </w:rPr>
        <w:t xml:space="preserve"> п</w:t>
      </w:r>
      <w:r w:rsidR="005C2382" w:rsidRPr="002F04F2">
        <w:rPr>
          <w:b/>
        </w:rPr>
        <w:t>отребителски</w:t>
      </w:r>
      <w:r w:rsidR="002F04F2">
        <w:rPr>
          <w:b/>
        </w:rPr>
        <w:t>я</w:t>
      </w:r>
      <w:r w:rsidR="005C2382" w:rsidRPr="002F04F2">
        <w:rPr>
          <w:b/>
        </w:rPr>
        <w:t xml:space="preserve"> интерфейс</w:t>
      </w:r>
      <w:r w:rsidR="002F04F2">
        <w:rPr>
          <w:b/>
        </w:rPr>
        <w:t xml:space="preserve"> </w:t>
      </w:r>
      <w:del w:id="544" w:author="aldi" w:date="2015-02-16T17:32:00Z">
        <w:r w:rsidR="002F04F2" w:rsidDel="00C5690E">
          <w:delText>може да се подобри като се</w:delText>
        </w:r>
      </w:del>
      <w:ins w:id="545" w:author="aldi" w:date="2015-02-16T17:32:00Z">
        <w:r w:rsidR="00C5690E">
          <w:t>чрез</w:t>
        </w:r>
      </w:ins>
      <w:r w:rsidR="002F04F2">
        <w:t xml:space="preserve"> добав</w:t>
      </w:r>
      <w:ins w:id="546" w:author="aldi" w:date="2015-02-16T17:32:00Z">
        <w:r w:rsidR="00C5690E">
          <w:t>яне на</w:t>
        </w:r>
      </w:ins>
      <w:del w:id="547" w:author="aldi" w:date="2015-02-16T17:32:00Z">
        <w:r w:rsidR="002F04F2" w:rsidDel="00C5690E">
          <w:delText>и</w:delText>
        </w:r>
      </w:del>
      <w:r w:rsidR="002F04F2">
        <w:t xml:space="preserve"> възможност за лесно въвеждане на критерии за анализ и управление на библиотеката от критерии</w:t>
      </w:r>
      <w:del w:id="548" w:author="aldi" w:date="2015-02-16T17:32:00Z">
        <w:r w:rsidR="002F04F2" w:rsidDel="00C5690E">
          <w:delText xml:space="preserve"> като цяло</w:delText>
        </w:r>
      </w:del>
      <w:r w:rsidR="002F04F2">
        <w:t xml:space="preserve">. За момента тази дейност се извършва посредством UML </w:t>
      </w:r>
      <w:r w:rsidR="002925D3">
        <w:t>редактиране</w:t>
      </w:r>
      <w:r w:rsidR="002F04F2">
        <w:t xml:space="preserve"> на модела на системата.</w:t>
      </w:r>
    </w:p>
    <w:p w:rsidR="005C2382" w:rsidRDefault="005C2382" w:rsidP="005C2382">
      <w:r w:rsidRPr="002F04F2">
        <w:rPr>
          <w:b/>
        </w:rPr>
        <w:t>Добавяне на но</w:t>
      </w:r>
      <w:r w:rsidR="00CA1C3D" w:rsidRPr="002F04F2">
        <w:rPr>
          <w:b/>
        </w:rPr>
        <w:t xml:space="preserve">ви критерии за стандартни </w:t>
      </w:r>
      <w:r w:rsidR="002925D3" w:rsidRPr="002F04F2">
        <w:rPr>
          <w:b/>
        </w:rPr>
        <w:t>архитектури</w:t>
      </w:r>
      <w:r w:rsidR="00EB6116">
        <w:t>. Би било полезно да се добавят критерии за анализ на стандартни архитектури като</w:t>
      </w:r>
      <w:r w:rsidR="00B37C67">
        <w:t xml:space="preserve"> AUTOSAR</w:t>
      </w:r>
      <w:r w:rsidR="002F04F2">
        <w:t>.</w:t>
      </w:r>
    </w:p>
    <w:p w:rsidR="00CA1C3D" w:rsidRDefault="005C3589" w:rsidP="005C2382">
      <w:r>
        <w:t xml:space="preserve">Да се използва </w:t>
      </w:r>
      <w:r w:rsidRPr="002F04F2">
        <w:rPr>
          <w:b/>
          <w:i/>
        </w:rPr>
        <w:t>Acceleo</w:t>
      </w:r>
      <w:r w:rsidRPr="002F04F2">
        <w:rPr>
          <w:b/>
        </w:rPr>
        <w:t xml:space="preserve"> базиран </w:t>
      </w:r>
      <w:r w:rsidRPr="002F04F2">
        <w:rPr>
          <w:b/>
          <w:i/>
        </w:rPr>
        <w:t>Python</w:t>
      </w:r>
      <w:r w:rsidRPr="002F04F2">
        <w:rPr>
          <w:b/>
        </w:rPr>
        <w:t xml:space="preserve"> генератор на код</w:t>
      </w:r>
      <w:r>
        <w:t xml:space="preserve"> (например [R30]) на системата за анализ от </w:t>
      </w:r>
      <w:r w:rsidR="00CA1C3D">
        <w:t xml:space="preserve">UML </w:t>
      </w:r>
      <w:r>
        <w:t>модела</w:t>
      </w:r>
      <w:r w:rsidR="00C107D8">
        <w:t xml:space="preserve">. По този начин ще имаме по-голяма гъвкавост и контрол върху генерирания код и ще можем да заменим </w:t>
      </w:r>
      <w:r w:rsidR="00430027">
        <w:t>инструмента</w:t>
      </w:r>
      <w:r w:rsidR="00C107D8">
        <w:t xml:space="preserve"> за разработка на UML </w:t>
      </w:r>
      <w:r w:rsidR="002F04F2">
        <w:t>модела (</w:t>
      </w:r>
      <w:r w:rsidR="002F04F2" w:rsidRPr="002F04F2">
        <w:rPr>
          <w:i/>
        </w:rPr>
        <w:t>BoUML</w:t>
      </w:r>
      <w:r w:rsidR="002F04F2" w:rsidRPr="002F04F2">
        <w:t>)</w:t>
      </w:r>
      <w:r w:rsidR="002F04F2">
        <w:t xml:space="preserve"> </w:t>
      </w:r>
      <w:r w:rsidR="00C107D8">
        <w:t>с по-съвременен такъв.</w:t>
      </w:r>
    </w:p>
    <w:p w:rsidR="005C2382" w:rsidRPr="005C2382" w:rsidRDefault="005C2382" w:rsidP="005C2382">
      <w:r>
        <w:t xml:space="preserve">Директна </w:t>
      </w:r>
      <w:r w:rsidRPr="002F04F2">
        <w:rPr>
          <w:b/>
        </w:rPr>
        <w:t xml:space="preserve">трансформация на </w:t>
      </w:r>
      <w:r w:rsidR="002F04F2" w:rsidRPr="002F04F2">
        <w:rPr>
          <w:b/>
        </w:rPr>
        <w:t>анализирания компонентен модел</w:t>
      </w:r>
      <w:r>
        <w:t xml:space="preserve"> (</w:t>
      </w:r>
      <w:r w:rsidR="00B45A8C" w:rsidRPr="00B45A8C">
        <w:rPr>
          <w:i/>
        </w:rPr>
        <w:fldChar w:fldCharType="begin"/>
      </w:r>
      <w:r w:rsidR="00B45A8C" w:rsidRPr="00B45A8C">
        <w:rPr>
          <w:i/>
        </w:rPr>
        <w:instrText xml:space="preserve"> REF _Ref397969104 \r \h </w:instrText>
      </w:r>
      <w:r w:rsidR="00B45A8C">
        <w:rPr>
          <w:i/>
        </w:rPr>
        <w:instrText xml:space="preserve"> \* MERGEFORMAT </w:instrText>
      </w:r>
      <w:r w:rsidR="00B45A8C" w:rsidRPr="00B45A8C">
        <w:rPr>
          <w:i/>
        </w:rPr>
      </w:r>
      <w:r w:rsidR="00B45A8C" w:rsidRPr="00B45A8C">
        <w:rPr>
          <w:i/>
        </w:rPr>
        <w:fldChar w:fldCharType="separate"/>
      </w:r>
      <w:r w:rsidR="00D05633">
        <w:rPr>
          <w:i/>
        </w:rPr>
        <w:t>3.3.2</w:t>
      </w:r>
      <w:r w:rsidR="00B45A8C" w:rsidRPr="00B45A8C">
        <w:rPr>
          <w:i/>
        </w:rPr>
        <w:fldChar w:fldCharType="end"/>
      </w:r>
      <w:r>
        <w:t>) към UML</w:t>
      </w:r>
      <w:r w:rsidR="002F04F2">
        <w:t xml:space="preserve"> с използване на </w:t>
      </w:r>
      <w:r w:rsidR="002F04F2" w:rsidRPr="00C00752">
        <w:rPr>
          <w:i/>
        </w:rPr>
        <w:t>Eclipse EMF</w:t>
      </w:r>
      <w:r w:rsidR="002F04F2">
        <w:t xml:space="preserve"> инструментите за трансформация</w:t>
      </w:r>
      <w:r>
        <w:t xml:space="preserve">, вместо текущото предложено решение </w:t>
      </w:r>
      <w:r w:rsidRPr="005C2382">
        <w:t xml:space="preserve">клас </w:t>
      </w:r>
      <w:r w:rsidRPr="005C2382">
        <w:rPr>
          <w:i/>
        </w:rPr>
        <w:t>XMIConverter</w:t>
      </w:r>
      <w:r>
        <w:t xml:space="preserve"> (</w:t>
      </w:r>
      <w:r w:rsidRPr="005C2382">
        <w:rPr>
          <w:i/>
        </w:rPr>
        <w:fldChar w:fldCharType="begin"/>
      </w:r>
      <w:r w:rsidRPr="005C2382">
        <w:rPr>
          <w:i/>
        </w:rPr>
        <w:instrText xml:space="preserve"> REF _Ref411182090 \r \h </w:instrText>
      </w:r>
      <w:r>
        <w:rPr>
          <w:i/>
        </w:rPr>
        <w:instrText xml:space="preserve"> \* MERGEFORMAT </w:instrText>
      </w:r>
      <w:r w:rsidRPr="005C2382">
        <w:rPr>
          <w:i/>
        </w:rPr>
      </w:r>
      <w:r w:rsidRPr="005C2382">
        <w:rPr>
          <w:i/>
        </w:rPr>
        <w:fldChar w:fldCharType="separate"/>
      </w:r>
      <w:r w:rsidR="00D05633">
        <w:rPr>
          <w:i/>
        </w:rPr>
        <w:t>5.3.4.1.1</w:t>
      </w:r>
      <w:r w:rsidRPr="005C2382">
        <w:rPr>
          <w:i/>
        </w:rPr>
        <w:fldChar w:fldCharType="end"/>
      </w:r>
      <w:r>
        <w:t>)</w:t>
      </w:r>
      <w:r w:rsidR="00BD51FC">
        <w:t>.</w:t>
      </w:r>
      <w:r w:rsidR="00B45A8C">
        <w:t xml:space="preserve"> </w:t>
      </w:r>
    </w:p>
    <w:p w:rsidR="00B65B9D" w:rsidRDefault="00607BE8" w:rsidP="00607BE8">
      <w:pPr>
        <w:pStyle w:val="Heading2"/>
        <w:rPr>
          <w:lang w:val="ru-RU"/>
        </w:rPr>
      </w:pPr>
      <w:bookmarkStart w:id="549" w:name="_Toc412390783"/>
      <w:r>
        <w:t>Отвъд вградения софтуер</w:t>
      </w:r>
      <w:r w:rsidR="00AD6D9D">
        <w:t xml:space="preserve"> и езика “C”</w:t>
      </w:r>
      <w:bookmarkEnd w:id="549"/>
    </w:p>
    <w:p w:rsidR="00607B40" w:rsidRDefault="00AD6D9D" w:rsidP="00430027">
      <w:commentRangeStart w:id="550"/>
      <w:r>
        <w:t xml:space="preserve">Важно е да се отбележи, че въпреки заданието да се анализира система написана на “C” езика за програмиране, разработеното решение по никакъв начин не ни ограничава </w:t>
      </w:r>
      <w:r w:rsidR="00634A33">
        <w:t>за</w:t>
      </w:r>
      <w:r>
        <w:t xml:space="preserve"> въвеждането на критерии за анализ на проект</w:t>
      </w:r>
      <w:r w:rsidR="00634A33">
        <w:t>и</w:t>
      </w:r>
      <w:r>
        <w:t xml:space="preserve"> </w:t>
      </w:r>
      <w:r w:rsidR="00634A33">
        <w:t xml:space="preserve">написани </w:t>
      </w:r>
      <w:r>
        <w:t>на друг език за програмиране</w:t>
      </w:r>
      <w:r w:rsidR="00634A33">
        <w:t xml:space="preserve">. Инструмента би могъл да се използва в </w:t>
      </w:r>
      <w:r w:rsidR="00233B80">
        <w:t>различни</w:t>
      </w:r>
      <w:r w:rsidR="00634A33">
        <w:t xml:space="preserve"> </w:t>
      </w:r>
      <w:r w:rsidR="00233B80">
        <w:t xml:space="preserve">от посочения в заданието </w:t>
      </w:r>
      <w:r w:rsidR="00634A33">
        <w:t xml:space="preserve">домейни за разработка </w:t>
      </w:r>
      <w:r w:rsidR="00233B80">
        <w:t>на софтуер</w:t>
      </w:r>
      <w:r w:rsidR="00EF6B8B">
        <w:rPr>
          <w:lang w:val="en-US"/>
        </w:rPr>
        <w:t xml:space="preserve">, благодарение на модулната многослойна архитектура описана в секция </w:t>
      </w:r>
      <w:r w:rsidR="00EF6B8B" w:rsidRPr="00EF6B8B">
        <w:rPr>
          <w:i/>
          <w:lang w:val="en-US"/>
        </w:rPr>
        <w:fldChar w:fldCharType="begin"/>
      </w:r>
      <w:r w:rsidR="00EF6B8B" w:rsidRPr="00EF6B8B">
        <w:rPr>
          <w:i/>
          <w:lang w:val="en-US"/>
        </w:rPr>
        <w:instrText xml:space="preserve"> REF _Ref412311735 \r \h </w:instrText>
      </w:r>
      <w:r w:rsidR="00EF6B8B">
        <w:rPr>
          <w:i/>
          <w:lang w:val="en-US"/>
        </w:rPr>
        <w:instrText xml:space="preserve"> \* MERGEFORMAT </w:instrText>
      </w:r>
      <w:r w:rsidR="00EF6B8B" w:rsidRPr="00EF6B8B">
        <w:rPr>
          <w:i/>
          <w:lang w:val="en-US"/>
        </w:rPr>
      </w:r>
      <w:r w:rsidR="00EF6B8B" w:rsidRPr="00EF6B8B">
        <w:rPr>
          <w:i/>
          <w:lang w:val="en-US"/>
        </w:rPr>
        <w:fldChar w:fldCharType="separate"/>
      </w:r>
      <w:r w:rsidR="00D05633">
        <w:rPr>
          <w:i/>
          <w:lang w:val="en-US"/>
        </w:rPr>
        <w:t>5.1.2</w:t>
      </w:r>
      <w:r w:rsidR="00EF6B8B" w:rsidRPr="00EF6B8B">
        <w:rPr>
          <w:i/>
          <w:lang w:val="en-US"/>
        </w:rPr>
        <w:fldChar w:fldCharType="end"/>
      </w:r>
      <w:r w:rsidR="00233B80">
        <w:t>.</w:t>
      </w:r>
      <w:commentRangeEnd w:id="550"/>
      <w:r w:rsidR="0014428D">
        <w:rPr>
          <w:rStyle w:val="CommentReference"/>
        </w:rPr>
        <w:commentReference w:id="550"/>
      </w:r>
    </w:p>
    <w:p w:rsidR="00607B40" w:rsidRDefault="00607B40">
      <w:pPr>
        <w:spacing w:after="0"/>
        <w:jc w:val="left"/>
      </w:pPr>
      <w:r>
        <w:br w:type="page"/>
      </w:r>
    </w:p>
    <w:p w:rsidR="001172BF" w:rsidRDefault="00C3793A" w:rsidP="00F957BA">
      <w:pPr>
        <w:pStyle w:val="Heading2"/>
      </w:pPr>
      <w:bookmarkStart w:id="551" w:name="_Toc412390784"/>
      <w:r w:rsidRPr="002925D3">
        <w:lastRenderedPageBreak/>
        <w:t>Използвана</w:t>
      </w:r>
      <w:r w:rsidRPr="00B65B9D">
        <w:rPr>
          <w:lang w:val="ru-RU"/>
        </w:rPr>
        <w:t xml:space="preserve"> литература</w:t>
      </w:r>
      <w:bookmarkEnd w:id="551"/>
      <w:r w:rsidR="00B65B9D" w:rsidRPr="00B65B9D">
        <w:rPr>
          <w:lang w:val="ru-RU"/>
        </w:rPr>
        <w:t xml:space="preserve"> </w:t>
      </w:r>
    </w:p>
    <w:tbl>
      <w:tblPr>
        <w:tblStyle w:val="TableGrid"/>
        <w:tblW w:w="9288" w:type="dxa"/>
        <w:tblLayout w:type="fixed"/>
        <w:tblLook w:val="0000" w:firstRow="0" w:lastRow="0" w:firstColumn="0" w:lastColumn="0" w:noHBand="0" w:noVBand="0"/>
      </w:tblPr>
      <w:tblGrid>
        <w:gridCol w:w="1548"/>
        <w:gridCol w:w="7740"/>
      </w:tblGrid>
      <w:tr w:rsidR="001172BF" w:rsidRPr="001172BF" w:rsidTr="000F094E">
        <w:tc>
          <w:tcPr>
            <w:tcW w:w="1548" w:type="dxa"/>
          </w:tcPr>
          <w:p w:rsidR="001172BF" w:rsidRPr="00741185" w:rsidRDefault="001172BF" w:rsidP="006579FD">
            <w:pPr>
              <w:autoSpaceDE w:val="0"/>
              <w:autoSpaceDN w:val="0"/>
              <w:adjustRightInd w:val="0"/>
              <w:spacing w:after="200" w:line="276" w:lineRule="auto"/>
              <w:jc w:val="center"/>
              <w:rPr>
                <w:rFonts w:asciiTheme="majorHAnsi" w:hAnsiTheme="majorHAnsi" w:cs="Cambria"/>
                <w:b/>
                <w:color w:val="auto"/>
                <w:kern w:val="1"/>
                <w:sz w:val="22"/>
                <w:szCs w:val="22"/>
                <w:lang w:eastAsia="en-US"/>
              </w:rPr>
            </w:pPr>
            <w:r w:rsidRPr="00741185">
              <w:rPr>
                <w:rFonts w:asciiTheme="majorHAnsi" w:hAnsiTheme="majorHAnsi" w:cs="Times New Roman"/>
                <w:b/>
                <w:color w:val="auto"/>
                <w:kern w:val="1"/>
                <w:sz w:val="22"/>
                <w:szCs w:val="24"/>
                <w:lang w:eastAsia="en-US"/>
              </w:rPr>
              <w:t>Референция</w:t>
            </w:r>
          </w:p>
        </w:tc>
        <w:tc>
          <w:tcPr>
            <w:tcW w:w="7740" w:type="dxa"/>
          </w:tcPr>
          <w:p w:rsidR="001172BF" w:rsidRPr="00741185" w:rsidRDefault="001172BF" w:rsidP="001172BF">
            <w:pPr>
              <w:autoSpaceDE w:val="0"/>
              <w:autoSpaceDN w:val="0"/>
              <w:adjustRightInd w:val="0"/>
              <w:spacing w:after="200" w:line="276" w:lineRule="auto"/>
              <w:jc w:val="left"/>
              <w:rPr>
                <w:rFonts w:asciiTheme="majorHAnsi" w:hAnsiTheme="majorHAnsi" w:cs="Times New Roman"/>
                <w:b/>
                <w:color w:val="auto"/>
                <w:kern w:val="1"/>
                <w:sz w:val="22"/>
                <w:szCs w:val="24"/>
                <w:lang w:eastAsia="en-US"/>
              </w:rPr>
            </w:pPr>
            <w:r w:rsidRPr="00741185">
              <w:rPr>
                <w:rFonts w:asciiTheme="majorHAnsi" w:hAnsiTheme="majorHAnsi" w:cs="Times New Roman"/>
                <w:b/>
                <w:color w:val="auto"/>
                <w:kern w:val="1"/>
                <w:sz w:val="22"/>
                <w:szCs w:val="24"/>
                <w:lang w:eastAsia="en-US"/>
              </w:rPr>
              <w:t>Описание</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R1</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COM Specification.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96" w:history="1">
              <w:r w:rsidRPr="001172BF">
                <w:rPr>
                  <w:rFonts w:ascii="Cambria" w:hAnsi="WenQuanYi Micro Hei" w:cs="Times New Roman"/>
                  <w:color w:val="0000FF"/>
                  <w:kern w:val="1"/>
                  <w:sz w:val="18"/>
                  <w:szCs w:val="24"/>
                  <w:u w:val="single"/>
                </w:rPr>
                <w:t>http://www.microsoft.com/com/default.mspx</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R2</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Corba. Object Management Group.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97" w:history="1">
              <w:r w:rsidRPr="001172BF">
                <w:rPr>
                  <w:rFonts w:ascii="Cambria" w:hAnsi="WenQuanYi Micro Hei" w:cs="Times New Roman"/>
                  <w:color w:val="0000FF"/>
                  <w:kern w:val="1"/>
                  <w:sz w:val="18"/>
                  <w:szCs w:val="24"/>
                  <w:u w:val="single"/>
                </w:rPr>
                <w:t>http://www.omg.org</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R3</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CCM: Corba Component Model</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 OMG, August 1999</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R4</w:t>
            </w:r>
          </w:p>
        </w:tc>
        <w:tc>
          <w:tcPr>
            <w:tcW w:w="7740" w:type="dxa"/>
          </w:tcPr>
          <w:p w:rsidR="001172BF" w:rsidRDefault="00F8105D"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F8105D">
              <w:rPr>
                <w:rFonts w:ascii="Cambria" w:hAnsi="WenQuanYi Micro Hei" w:cs="Times New Roman"/>
                <w:color w:val="auto"/>
                <w:kern w:val="1"/>
                <w:sz w:val="22"/>
                <w:szCs w:val="24"/>
                <w:lang w:eastAsia="en-US"/>
              </w:rPr>
              <w:t>JavaBeans</w:t>
            </w:r>
            <w:r>
              <w:rPr>
                <w:rFonts w:ascii="Cambria" w:hAnsi="WenQuanYi Micro Hei" w:cs="Times New Roman"/>
                <w:color w:val="auto"/>
                <w:kern w:val="1"/>
                <w:sz w:val="22"/>
                <w:szCs w:val="24"/>
                <w:lang w:eastAsia="en-US"/>
              </w:rPr>
              <w:t xml:space="preserve"> specification v1.01, </w:t>
            </w:r>
            <w:r w:rsidRPr="00F8105D">
              <w:rPr>
                <w:rFonts w:ascii="Cambria" w:hAnsi="WenQuanYi Micro Hei" w:cs="Times New Roman"/>
                <w:color w:val="auto"/>
                <w:kern w:val="1"/>
                <w:sz w:val="22"/>
                <w:szCs w:val="24"/>
                <w:lang w:eastAsia="en-US"/>
              </w:rPr>
              <w:t>Sun Microsystems</w:t>
            </w:r>
            <w:r>
              <w:rPr>
                <w:rFonts w:ascii="Cambria" w:hAnsi="WenQuanYi Micro Hei" w:cs="Times New Roman"/>
                <w:color w:val="auto"/>
                <w:kern w:val="1"/>
                <w:sz w:val="22"/>
                <w:szCs w:val="24"/>
                <w:lang w:eastAsia="en-US"/>
              </w:rPr>
              <w:t xml:space="preserve">, </w:t>
            </w:r>
            <w:r w:rsidRPr="00F8105D">
              <w:rPr>
                <w:rFonts w:ascii="Cambria" w:hAnsi="WenQuanYi Micro Hei" w:cs="Times New Roman"/>
                <w:color w:val="auto"/>
                <w:kern w:val="1"/>
                <w:sz w:val="22"/>
                <w:szCs w:val="24"/>
                <w:lang w:eastAsia="en-US"/>
              </w:rPr>
              <w:t>August 8, 1997</w:t>
            </w:r>
          </w:p>
          <w:p w:rsidR="002B2FC8" w:rsidRPr="00F8105D" w:rsidRDefault="002B2FC8"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hyperlink r:id="rId98" w:history="1">
              <w:r w:rsidRPr="002B2FC8">
                <w:rPr>
                  <w:rStyle w:val="Hyperlink"/>
                  <w:rFonts w:ascii="Cambria" w:hAnsi="WenQuanYi Micro Hei"/>
                  <w:kern w:val="1"/>
                  <w:sz w:val="18"/>
                  <w:szCs w:val="24"/>
                  <w:lang w:eastAsia="en-US"/>
                </w:rPr>
                <w:t>http://download.oracle.com/otndocs/jcp/7224-javabeans-1.01-fr-spec-oth-JSpec/</w:t>
              </w:r>
            </w:hyperlink>
            <w:r>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R5</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J.M. Favre, </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GSEE: a Generic Software Exploration</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Environment</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 submitted to the International Workshop on</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Program Comprehension (IWPC</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2001), May 2001.</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99" w:history="1">
              <w:r w:rsidRPr="001172BF">
                <w:rPr>
                  <w:rFonts w:ascii="Cambria" w:hAnsi="WenQuanYi Micro Hei" w:cs="Times New Roman"/>
                  <w:color w:val="0000FF"/>
                  <w:kern w:val="1"/>
                  <w:sz w:val="18"/>
                  <w:szCs w:val="24"/>
                  <w:u w:val="single"/>
                </w:rPr>
                <w:t>http://www.megaplanet.org/jean-marie-favre/papers/IWPC01F-37-final.pdf</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R6</w:t>
            </w:r>
          </w:p>
        </w:tc>
        <w:tc>
          <w:tcPr>
            <w:tcW w:w="7740" w:type="dxa"/>
          </w:tcPr>
          <w:p w:rsidR="001172BF" w:rsidRPr="001B5259"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Entreprise Java Bean</w:t>
            </w:r>
            <w:r w:rsidR="001B5259">
              <w:rPr>
                <w:rFonts w:ascii="Cambria" w:hAnsi="WenQuanYi Micro Hei" w:cs="Times New Roman"/>
                <w:color w:val="auto"/>
                <w:kern w:val="1"/>
                <w:sz w:val="22"/>
                <w:szCs w:val="24"/>
                <w:lang w:eastAsia="en-US"/>
              </w:rPr>
              <w:t xml:space="preserve"> v3.1</w:t>
            </w:r>
            <w:r w:rsidRPr="001172BF">
              <w:rPr>
                <w:rFonts w:ascii="Cambria" w:hAnsi="WenQuanYi Micro Hei" w:cs="Times New Roman"/>
                <w:color w:val="auto"/>
                <w:kern w:val="1"/>
                <w:sz w:val="22"/>
                <w:szCs w:val="24"/>
                <w:lang w:eastAsia="en-US"/>
              </w:rPr>
              <w:t xml:space="preserve">, </w:t>
            </w:r>
            <w:r w:rsidR="001B5259" w:rsidRPr="001B5259">
              <w:rPr>
                <w:rFonts w:ascii="Cambria" w:hAnsi="WenQuanYi Micro Hei" w:cs="Times New Roman"/>
                <w:color w:val="auto"/>
                <w:kern w:val="1"/>
                <w:sz w:val="22"/>
                <w:szCs w:val="24"/>
                <w:lang w:eastAsia="en-US"/>
              </w:rPr>
              <w:t>Sun Microsystems</w:t>
            </w:r>
            <w:r w:rsidRPr="001172BF">
              <w:rPr>
                <w:rFonts w:ascii="Cambria" w:hAnsi="WenQuanYi Micro Hei" w:cs="Times New Roman"/>
                <w:color w:val="auto"/>
                <w:kern w:val="1"/>
                <w:sz w:val="22"/>
                <w:szCs w:val="24"/>
                <w:lang w:eastAsia="en-US"/>
              </w:rPr>
              <w:t xml:space="preserve">, </w:t>
            </w:r>
            <w:r w:rsidR="001B5259">
              <w:rPr>
                <w:rFonts w:ascii="Cambria" w:hAnsi="WenQuanYi Micro Hei" w:cs="Times New Roman"/>
                <w:color w:val="auto"/>
                <w:kern w:val="1"/>
                <w:sz w:val="22"/>
                <w:szCs w:val="24"/>
                <w:lang w:eastAsia="en-US"/>
              </w:rPr>
              <w:t xml:space="preserve"> </w:t>
            </w:r>
            <w:r w:rsidR="001B5259" w:rsidRPr="001B5259">
              <w:rPr>
                <w:rFonts w:ascii="Cambria" w:hAnsi="WenQuanYi Micro Hei" w:cs="Times New Roman"/>
                <w:color w:val="auto"/>
                <w:kern w:val="1"/>
                <w:sz w:val="22"/>
                <w:szCs w:val="24"/>
                <w:lang w:eastAsia="en-US"/>
              </w:rPr>
              <w:t>November 5, 2009</w:t>
            </w:r>
            <w:r w:rsidR="001B5259">
              <w:rPr>
                <w:rFonts w:ascii="Cambria" w:hAnsi="WenQuanYi Micro Hei" w:cs="Times New Roman"/>
                <w:color w:val="auto"/>
                <w:kern w:val="1"/>
                <w:sz w:val="22"/>
                <w:szCs w:val="24"/>
                <w:lang w:eastAsia="en-US"/>
              </w:rPr>
              <w:t>,</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hyperlink r:id="rId100" w:history="1">
              <w:r w:rsidR="001B5259" w:rsidRPr="001B5259">
                <w:rPr>
                  <w:rStyle w:val="Hyperlink"/>
                  <w:rFonts w:ascii="Cambria" w:hAnsi="WenQuanYi Micro Hei"/>
                  <w:kern w:val="1"/>
                  <w:sz w:val="18"/>
                  <w:szCs w:val="24"/>
                </w:rPr>
                <w:t>http://download.oracle.com/otndocs/jcp/ejb-3.1-fr-eval-oth-JSpec/</w:t>
              </w:r>
            </w:hyperlink>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R7</w:t>
            </w:r>
          </w:p>
        </w:tc>
        <w:tc>
          <w:tcPr>
            <w:tcW w:w="7740" w:type="dxa"/>
          </w:tcPr>
          <w:p w:rsidR="001172BF" w:rsidRPr="00326660" w:rsidRDefault="00326660"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326660">
              <w:rPr>
                <w:rFonts w:ascii="Cambria" w:hAnsi="WenQuanYi Micro Hei" w:cs="Times New Roman"/>
                <w:color w:val="auto"/>
                <w:kern w:val="1"/>
                <w:sz w:val="22"/>
                <w:szCs w:val="24"/>
                <w:lang w:eastAsia="en-US"/>
              </w:rPr>
              <w:t>Virtual Functional Bus</w:t>
            </w:r>
            <w:r>
              <w:rPr>
                <w:rFonts w:ascii="Cambria" w:hAnsi="WenQuanYi Micro Hei" w:cs="Times New Roman"/>
                <w:color w:val="auto"/>
                <w:kern w:val="1"/>
                <w:sz w:val="22"/>
                <w:szCs w:val="24"/>
                <w:lang w:eastAsia="en-US"/>
              </w:rPr>
              <w:t xml:space="preserve">, </w:t>
            </w:r>
            <w:r w:rsidR="001172BF" w:rsidRPr="001172BF">
              <w:rPr>
                <w:rFonts w:ascii="Cambria" w:hAnsi="WenQuanYi Micro Hei" w:cs="Times New Roman"/>
                <w:color w:val="auto"/>
                <w:kern w:val="1"/>
                <w:sz w:val="22"/>
                <w:szCs w:val="24"/>
                <w:lang w:eastAsia="en-US"/>
              </w:rPr>
              <w:t>AUTOSAR</w:t>
            </w:r>
            <w:r>
              <w:rPr>
                <w:rFonts w:ascii="Cambria" w:hAnsi="WenQuanYi Micro Hei" w:cs="Times New Roman"/>
                <w:color w:val="auto"/>
                <w:kern w:val="1"/>
                <w:sz w:val="22"/>
                <w:szCs w:val="24"/>
                <w:lang w:eastAsia="en-US"/>
              </w:rPr>
              <w:t>, release 4.2.1</w:t>
            </w:r>
            <w:r w:rsidR="001C6771">
              <w:rPr>
                <w:rFonts w:ascii="Cambria" w:hAnsi="WenQuanYi Micro Hei" w:cs="Times New Roman"/>
                <w:color w:val="auto"/>
                <w:kern w:val="1"/>
                <w:sz w:val="22"/>
                <w:szCs w:val="24"/>
                <w:lang w:eastAsia="en-US"/>
              </w:rPr>
              <w:t>,</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r w:rsidR="00786923" w:rsidRPr="00786923">
              <w:rPr>
                <w:rStyle w:val="Hyperlink"/>
                <w:rFonts w:ascii="Cambria" w:hAnsi="WenQuanYi Micro Hei"/>
                <w:kern w:val="1"/>
                <w:sz w:val="18"/>
                <w:szCs w:val="24"/>
              </w:rPr>
              <w:t>http://www.autosar.org/fileadmin/files/releases/4-2/main/auxiliary/AUTOSAR_EXP_VFB.pdf</w:t>
            </w:r>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R8</w:t>
            </w:r>
          </w:p>
        </w:tc>
        <w:tc>
          <w:tcPr>
            <w:tcW w:w="7740" w:type="dxa"/>
          </w:tcPr>
          <w:p w:rsidR="001172BF" w:rsidRPr="00FE7B72" w:rsidRDefault="001172BF" w:rsidP="00FE7B7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Reverse Engineering a Large Component-based Software Product</w:t>
            </w:r>
            <w:r w:rsidR="00FE7B72">
              <w:rPr>
                <w:rFonts w:ascii="Cambria" w:hAnsi="WenQuanYi Micro Hei" w:cs="Times New Roman"/>
                <w:color w:val="auto"/>
                <w:kern w:val="1"/>
                <w:sz w:val="22"/>
                <w:szCs w:val="24"/>
                <w:lang w:eastAsia="en-US"/>
              </w:rPr>
              <w:t xml:space="preserve">, </w:t>
            </w:r>
            <w:r w:rsidR="00FE7B72" w:rsidRPr="00FE7B72">
              <w:rPr>
                <w:rFonts w:ascii="Cambria" w:hAnsi="WenQuanYi Micro Hei" w:cs="Times New Roman"/>
                <w:color w:val="auto"/>
                <w:kern w:val="1"/>
                <w:sz w:val="22"/>
                <w:szCs w:val="24"/>
                <w:lang w:eastAsia="en-US"/>
              </w:rPr>
              <w:t>Jean-Marie Favre, Fr</w:t>
            </w:r>
            <w:r w:rsidR="00FE7B72" w:rsidRPr="00FE7B72">
              <w:rPr>
                <w:rFonts w:ascii="Cambria" w:hAnsi="WenQuanYi Micro Hei" w:cs="Times New Roman"/>
                <w:color w:val="auto"/>
                <w:kern w:val="1"/>
                <w:sz w:val="22"/>
                <w:szCs w:val="24"/>
                <w:lang w:eastAsia="en-US"/>
              </w:rPr>
              <w:t>é</w:t>
            </w:r>
            <w:r w:rsidR="00FE7B72" w:rsidRPr="00FE7B72">
              <w:rPr>
                <w:rFonts w:ascii="Cambria" w:hAnsi="WenQuanYi Micro Hei" w:cs="Times New Roman"/>
                <w:color w:val="auto"/>
                <w:kern w:val="1"/>
                <w:sz w:val="22"/>
                <w:szCs w:val="24"/>
                <w:lang w:eastAsia="en-US"/>
              </w:rPr>
              <w:t>d</w:t>
            </w:r>
            <w:r w:rsidR="00FE7B72" w:rsidRPr="00FE7B72">
              <w:rPr>
                <w:rFonts w:ascii="Cambria" w:hAnsi="WenQuanYi Micro Hei" w:cs="Times New Roman"/>
                <w:color w:val="auto"/>
                <w:kern w:val="1"/>
                <w:sz w:val="22"/>
                <w:szCs w:val="24"/>
                <w:lang w:eastAsia="en-US"/>
              </w:rPr>
              <w:t>é</w:t>
            </w:r>
            <w:r w:rsidR="00FE7B72" w:rsidRPr="00FE7B72">
              <w:rPr>
                <w:rFonts w:ascii="Cambria" w:hAnsi="WenQuanYi Micro Hei" w:cs="Times New Roman"/>
                <w:color w:val="auto"/>
                <w:kern w:val="1"/>
                <w:sz w:val="22"/>
                <w:szCs w:val="24"/>
                <w:lang w:eastAsia="en-US"/>
              </w:rPr>
              <w:t xml:space="preserve">ric Duclos, Jacky Estublier, Remy Sanlaville, Jean-Jacques Auffret, </w:t>
            </w:r>
            <w:r w:rsidR="00FE7B72">
              <w:rPr>
                <w:rFonts w:ascii="Cambria" w:hAnsi="WenQuanYi Micro Hei" w:cs="Times New Roman"/>
                <w:color w:val="auto"/>
                <w:kern w:val="1"/>
                <w:sz w:val="22"/>
                <w:szCs w:val="24"/>
                <w:lang w:eastAsia="en-US"/>
              </w:rPr>
              <w:t xml:space="preserve"> 2001</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R9</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ARES Conceptual Framework for Software Architecture</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 xml:space="preserve"> in M. Jazayeri, A. Ran, F. van der Linden (eds.), Software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Architecture for Product Families Principles and Practice, Addison Wesley, 2000. </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R10</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Riva C., Reverse Architecting: an Industrial Experience Report, Proceedings. of the 7th Working Conference on Reverse Engineering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(WCRE2000), Brisbane, Australia, 23-25 November, 2000. </w:t>
            </w:r>
          </w:p>
        </w:tc>
      </w:tr>
      <w:tr w:rsidR="00C84F8F" w:rsidRPr="001172BF" w:rsidTr="000F094E">
        <w:tc>
          <w:tcPr>
            <w:tcW w:w="1548" w:type="dxa"/>
          </w:tcPr>
          <w:p w:rsidR="00C84F8F" w:rsidRPr="001172BF" w:rsidRDefault="00C84F8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R11</w:t>
            </w:r>
          </w:p>
        </w:tc>
        <w:tc>
          <w:tcPr>
            <w:tcW w:w="7740" w:type="dxa"/>
          </w:tcPr>
          <w:p w:rsidR="00C84F8F" w:rsidRDefault="00C84F8F" w:rsidP="00C84F8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C84F8F">
              <w:rPr>
                <w:rFonts w:ascii="Cambria" w:hAnsi="WenQuanYi Micro Hei" w:cs="Times New Roman"/>
                <w:color w:val="auto"/>
                <w:kern w:val="1"/>
                <w:sz w:val="22"/>
                <w:szCs w:val="24"/>
                <w:lang w:eastAsia="en-US"/>
              </w:rPr>
              <w:t>Programming languages ranked by expressiveness</w:t>
            </w:r>
            <w:r>
              <w:rPr>
                <w:rFonts w:ascii="Cambria" w:hAnsi="WenQuanYi Micro Hei" w:cs="Times New Roman"/>
                <w:color w:val="auto"/>
                <w:kern w:val="1"/>
                <w:sz w:val="22"/>
                <w:szCs w:val="24"/>
                <w:lang w:eastAsia="en-US"/>
              </w:rPr>
              <w:t xml:space="preserve">, </w:t>
            </w:r>
          </w:p>
          <w:p w:rsidR="00C84F8F" w:rsidRPr="00C84F8F" w:rsidRDefault="00C84F8F" w:rsidP="00C84F8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hyperlink r:id="rId101" w:history="1">
              <w:r w:rsidRPr="00C84F8F">
                <w:rPr>
                  <w:rStyle w:val="Hyperlink"/>
                  <w:rFonts w:ascii="Cambria" w:hAnsi="WenQuanYi Micro Hei"/>
                  <w:kern w:val="1"/>
                  <w:sz w:val="22"/>
                  <w:szCs w:val="24"/>
                  <w:lang w:eastAsia="en-US"/>
                </w:rPr>
                <w:t>redmonk.com</w:t>
              </w:r>
            </w:hyperlink>
            <w:r>
              <w:rPr>
                <w:rFonts w:ascii="Cambria" w:hAnsi="WenQuanYi Micro Hei" w:cs="Times New Roman"/>
                <w:color w:val="auto"/>
                <w:kern w:val="1"/>
                <w:sz w:val="22"/>
                <w:szCs w:val="24"/>
                <w:lang w:eastAsia="en-US"/>
              </w:rPr>
              <w:t xml:space="preserve">), </w:t>
            </w:r>
            <w:r w:rsidRPr="00C84F8F">
              <w:rPr>
                <w:rFonts w:ascii="Cambria" w:hAnsi="WenQuanYi Micro Hei" w:cs="Times New Roman"/>
                <w:color w:val="auto"/>
                <w:kern w:val="1"/>
                <w:sz w:val="22"/>
                <w:szCs w:val="24"/>
                <w:lang w:eastAsia="en-US"/>
              </w:rPr>
              <w:t>Donnie Berkholz</w:t>
            </w:r>
            <w:r>
              <w:rPr>
                <w:rFonts w:ascii="Cambria" w:hAnsi="WenQuanYi Micro Hei" w:cs="Times New Roman"/>
                <w:color w:val="auto"/>
                <w:kern w:val="1"/>
                <w:sz w:val="22"/>
                <w:szCs w:val="24"/>
                <w:lang w:eastAsia="en-US"/>
              </w:rPr>
              <w:t>, 25 March, 2013</w:t>
            </w:r>
          </w:p>
        </w:tc>
      </w:tr>
      <w:tr w:rsidR="003E3572" w:rsidRPr="001172BF" w:rsidTr="000F094E">
        <w:tc>
          <w:tcPr>
            <w:tcW w:w="1548" w:type="dxa"/>
          </w:tcPr>
          <w:p w:rsidR="003E3572" w:rsidRDefault="003E3572"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lastRenderedPageBreak/>
              <w:t>R12</w:t>
            </w:r>
          </w:p>
        </w:tc>
        <w:tc>
          <w:tcPr>
            <w:tcW w:w="7740" w:type="dxa"/>
          </w:tcPr>
          <w:p w:rsidR="003E3572" w:rsidRPr="003E3572" w:rsidRDefault="003E3572"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 xml:space="preserve">Regular expression tools / </w:t>
            </w:r>
            <w:r w:rsidRPr="003E3572">
              <w:rPr>
                <w:rFonts w:ascii="Cambria" w:hAnsi="WenQuanYi Micro Hei" w:cs="Times New Roman"/>
                <w:color w:val="auto"/>
                <w:kern w:val="1"/>
                <w:sz w:val="22"/>
                <w:szCs w:val="24"/>
                <w:lang w:eastAsia="en-US"/>
              </w:rPr>
              <w:t>Programming Languages and Libraries</w:t>
            </w:r>
            <w:r w:rsidR="007034F8">
              <w:rPr>
                <w:rFonts w:ascii="Cambria" w:hAnsi="WenQuanYi Micro Hei" w:cs="Times New Roman"/>
                <w:color w:val="auto"/>
                <w:kern w:val="1"/>
                <w:sz w:val="22"/>
                <w:szCs w:val="24"/>
                <w:lang w:eastAsia="en-US"/>
              </w:rPr>
              <w:t xml:space="preserve"> </w:t>
            </w:r>
            <w:r>
              <w:rPr>
                <w:rFonts w:ascii="Cambria" w:hAnsi="WenQuanYi Micro Hei" w:cs="Times New Roman"/>
                <w:color w:val="auto"/>
                <w:kern w:val="1"/>
                <w:sz w:val="22"/>
                <w:szCs w:val="24"/>
                <w:lang w:eastAsia="en-US"/>
              </w:rPr>
              <w:t>(</w:t>
            </w:r>
            <w:hyperlink r:id="rId102" w:history="1">
              <w:r w:rsidRPr="007034F8">
                <w:rPr>
                  <w:rStyle w:val="Hyperlink"/>
                  <w:rFonts w:ascii="Cambria" w:hAnsi="WenQuanYi Micro Hei"/>
                  <w:kern w:val="1"/>
                  <w:sz w:val="18"/>
                  <w:szCs w:val="24"/>
                  <w:lang w:eastAsia="en-US"/>
                </w:rPr>
                <w:t>http://www.regular-expressions.info/tools.html</w:t>
              </w:r>
            </w:hyperlink>
            <w:r>
              <w:rPr>
                <w:rFonts w:ascii="Cambria" w:hAnsi="WenQuanYi Micro Hei" w:cs="Times New Roman"/>
                <w:color w:val="auto"/>
                <w:kern w:val="1"/>
                <w:sz w:val="22"/>
                <w:szCs w:val="24"/>
                <w:lang w:eastAsia="en-US"/>
              </w:rPr>
              <w:t xml:space="preserve">), </w:t>
            </w:r>
            <w:r w:rsidRPr="003E3572">
              <w:rPr>
                <w:rFonts w:ascii="Cambria" w:hAnsi="WenQuanYi Micro Hei" w:cs="Times New Roman"/>
                <w:color w:val="auto"/>
                <w:kern w:val="1"/>
                <w:sz w:val="22"/>
                <w:szCs w:val="24"/>
                <w:lang w:eastAsia="en-US"/>
              </w:rPr>
              <w:t>Jan Goyvaerts</w:t>
            </w:r>
            <w:r>
              <w:rPr>
                <w:rFonts w:ascii="Cambria" w:hAnsi="WenQuanYi Micro Hei" w:cs="Times New Roman"/>
                <w:color w:val="auto"/>
                <w:kern w:val="1"/>
                <w:sz w:val="22"/>
                <w:szCs w:val="24"/>
                <w:lang w:eastAsia="en-US"/>
              </w:rPr>
              <w:t xml:space="preserve">, </w:t>
            </w:r>
            <w:r w:rsidRPr="003E3572">
              <w:rPr>
                <w:rFonts w:ascii="Cambria" w:hAnsi="WenQuanYi Micro Hei" w:cs="Times New Roman"/>
                <w:color w:val="auto"/>
                <w:kern w:val="1"/>
                <w:sz w:val="22"/>
                <w:szCs w:val="24"/>
                <w:lang w:eastAsia="en-US"/>
              </w:rPr>
              <w:t>22 October 2013</w:t>
            </w:r>
          </w:p>
        </w:tc>
      </w:tr>
      <w:tr w:rsidR="006C6A83" w:rsidRPr="001172BF" w:rsidTr="000F094E">
        <w:tc>
          <w:tcPr>
            <w:tcW w:w="1548" w:type="dxa"/>
          </w:tcPr>
          <w:p w:rsidR="006C6A83" w:rsidRDefault="006C6A83"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R13</w:t>
            </w:r>
          </w:p>
        </w:tc>
        <w:tc>
          <w:tcPr>
            <w:tcW w:w="7740" w:type="dxa"/>
          </w:tcPr>
          <w:p w:rsidR="006C6A83" w:rsidRDefault="006C6A83"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6C6A83">
              <w:rPr>
                <w:rFonts w:ascii="Cambria" w:hAnsi="WenQuanYi Micro Hei" w:cs="Times New Roman"/>
                <w:color w:val="auto"/>
                <w:kern w:val="1"/>
                <w:sz w:val="22"/>
                <w:szCs w:val="24"/>
                <w:lang w:eastAsia="en-US"/>
              </w:rPr>
              <w:t>Domain-Specific Modeling and Model Driven Architecture</w:t>
            </w:r>
            <w:r w:rsidR="00853A22">
              <w:rPr>
                <w:rFonts w:ascii="Cambria" w:hAnsi="WenQuanYi Micro Hei" w:cs="Times New Roman"/>
                <w:color w:val="auto"/>
                <w:kern w:val="1"/>
                <w:sz w:val="22"/>
                <w:szCs w:val="24"/>
                <w:lang w:eastAsia="en-US"/>
              </w:rPr>
              <w:t xml:space="preserve"> </w:t>
            </w:r>
            <w:r w:rsidRPr="006C6A83">
              <w:rPr>
                <w:rFonts w:ascii="Cambria" w:hAnsi="WenQuanYi Micro Hei" w:cs="Times New Roman"/>
                <w:color w:val="auto"/>
                <w:kern w:val="1"/>
                <w:sz w:val="18"/>
                <w:szCs w:val="24"/>
                <w:lang w:eastAsia="en-US"/>
              </w:rPr>
              <w:t>(</w:t>
            </w:r>
            <w:hyperlink r:id="rId103" w:history="1">
              <w:r w:rsidRPr="006C6A83">
                <w:rPr>
                  <w:rStyle w:val="Hyperlink"/>
                  <w:rFonts w:ascii="Cambria" w:hAnsi="WenQuanYi Micro Hei"/>
                  <w:kern w:val="1"/>
                  <w:sz w:val="18"/>
                  <w:szCs w:val="24"/>
                  <w:lang w:eastAsia="en-US"/>
                </w:rPr>
                <w:t>http://www.bptrends.com/publicationfiles/01-04%20COL%20Dom%20Spec%20Modeling%20Frankel-Cook.pdf</w:t>
              </w:r>
            </w:hyperlink>
            <w:r w:rsidRPr="006C6A83">
              <w:rPr>
                <w:rFonts w:ascii="Cambria" w:hAnsi="WenQuanYi Micro Hei" w:cs="Times New Roman"/>
                <w:color w:val="auto"/>
                <w:kern w:val="1"/>
                <w:sz w:val="18"/>
                <w:szCs w:val="24"/>
                <w:lang w:eastAsia="en-US"/>
              </w:rPr>
              <w:t>)</w:t>
            </w:r>
            <w:r>
              <w:rPr>
                <w:rFonts w:ascii="Cambria" w:hAnsi="WenQuanYi Micro Hei" w:cs="Times New Roman"/>
                <w:color w:val="auto"/>
                <w:kern w:val="1"/>
                <w:sz w:val="18"/>
                <w:szCs w:val="24"/>
                <w:lang w:eastAsia="en-US"/>
              </w:rPr>
              <w:t xml:space="preserve">, </w:t>
            </w:r>
            <w:r w:rsidRPr="006C6A83">
              <w:rPr>
                <w:rFonts w:ascii="Cambria" w:hAnsi="WenQuanYi Micro Hei" w:cs="Times New Roman"/>
                <w:color w:val="auto"/>
                <w:kern w:val="1"/>
                <w:sz w:val="18"/>
                <w:szCs w:val="24"/>
                <w:lang w:eastAsia="en-US"/>
              </w:rPr>
              <w:t>Steve Cook</w:t>
            </w:r>
            <w:r>
              <w:rPr>
                <w:rFonts w:ascii="Cambria" w:hAnsi="WenQuanYi Micro Hei" w:cs="Times New Roman"/>
                <w:color w:val="auto"/>
                <w:kern w:val="1"/>
                <w:sz w:val="18"/>
                <w:szCs w:val="24"/>
                <w:lang w:eastAsia="en-US"/>
              </w:rPr>
              <w:t xml:space="preserve">, </w:t>
            </w:r>
            <w:r w:rsidR="00853A22">
              <w:rPr>
                <w:rFonts w:ascii="Cambria" w:hAnsi="WenQuanYi Micro Hei" w:cs="Times New Roman"/>
                <w:color w:val="auto"/>
                <w:kern w:val="1"/>
                <w:sz w:val="18"/>
                <w:szCs w:val="24"/>
                <w:lang w:eastAsia="en-US"/>
              </w:rPr>
              <w:t>January 2004</w:t>
            </w:r>
          </w:p>
        </w:tc>
      </w:tr>
      <w:tr w:rsidR="001A6D50" w:rsidRPr="001172BF" w:rsidTr="000F094E">
        <w:tc>
          <w:tcPr>
            <w:tcW w:w="1548" w:type="dxa"/>
          </w:tcPr>
          <w:p w:rsidR="001A6D50" w:rsidRDefault="001A6D50"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R14</w:t>
            </w:r>
          </w:p>
        </w:tc>
        <w:tc>
          <w:tcPr>
            <w:tcW w:w="7740" w:type="dxa"/>
          </w:tcPr>
          <w:p w:rsidR="001A6D50" w:rsidRPr="006C6A83" w:rsidRDefault="001A6D50"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A6D50">
              <w:rPr>
                <w:rFonts w:ascii="Cambria" w:hAnsi="WenQuanYi Micro Hei" w:cs="Times New Roman"/>
                <w:color w:val="auto"/>
                <w:kern w:val="1"/>
                <w:sz w:val="22"/>
                <w:szCs w:val="24"/>
                <w:lang w:eastAsia="en-US"/>
              </w:rPr>
              <w:t>An Orchestrated Multi-view Software Architecture Reconstruction Environment</w:t>
            </w:r>
            <w:r>
              <w:rPr>
                <w:rFonts w:ascii="Cambria" w:hAnsi="WenQuanYi Micro Hei" w:cs="Times New Roman"/>
                <w:color w:val="auto"/>
                <w:kern w:val="1"/>
                <w:sz w:val="22"/>
                <w:szCs w:val="24"/>
                <w:lang w:eastAsia="en-US"/>
              </w:rPr>
              <w:t>,</w:t>
            </w:r>
            <w:r w:rsidR="007034F8">
              <w:rPr>
                <w:rFonts w:ascii="Cambria" w:hAnsi="WenQuanYi Micro Hei" w:cs="Times New Roman"/>
                <w:color w:val="auto"/>
                <w:kern w:val="1"/>
                <w:sz w:val="22"/>
                <w:szCs w:val="24"/>
                <w:lang w:eastAsia="en-US"/>
              </w:rPr>
              <w:t xml:space="preserve"> </w:t>
            </w:r>
            <w:r w:rsidRPr="0095119F">
              <w:rPr>
                <w:rFonts w:ascii="Cambria" w:hAnsi="WenQuanYi Micro Hei" w:cs="Times New Roman"/>
                <w:color w:val="auto"/>
                <w:kern w:val="1"/>
                <w:sz w:val="18"/>
                <w:szCs w:val="24"/>
                <w:lang w:eastAsia="en-US"/>
              </w:rPr>
              <w:t>Kamran Sartipi, Nima Dezhkam and Hossein Safyallah, 2006</w:t>
            </w:r>
          </w:p>
        </w:tc>
      </w:tr>
      <w:tr w:rsidR="00B751BA" w:rsidRPr="001172BF" w:rsidTr="000F094E">
        <w:tc>
          <w:tcPr>
            <w:tcW w:w="1548" w:type="dxa"/>
          </w:tcPr>
          <w:p w:rsidR="00B751BA" w:rsidRDefault="00B751BA"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R15</w:t>
            </w:r>
          </w:p>
        </w:tc>
        <w:tc>
          <w:tcPr>
            <w:tcW w:w="7740" w:type="dxa"/>
          </w:tcPr>
          <w:p w:rsidR="00B751BA" w:rsidRPr="001A6D50" w:rsidRDefault="00B751BA" w:rsidP="00B751B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B751BA">
              <w:rPr>
                <w:rFonts w:ascii="Cambria" w:hAnsi="WenQuanYi Micro Hei" w:cs="Times New Roman"/>
                <w:color w:val="auto"/>
                <w:kern w:val="1"/>
                <w:sz w:val="22"/>
                <w:szCs w:val="24"/>
                <w:lang w:eastAsia="en-US"/>
              </w:rPr>
              <w:t>Software Metrics - A Rigorous And Practical Approach (2Nd Ed)</w:t>
            </w:r>
            <w:r>
              <w:rPr>
                <w:rFonts w:ascii="Cambria" w:hAnsi="WenQuanYi Micro Hei" w:cs="Times New Roman"/>
                <w:color w:val="auto"/>
                <w:kern w:val="1"/>
                <w:sz w:val="22"/>
                <w:szCs w:val="24"/>
                <w:lang w:eastAsia="en-US"/>
              </w:rPr>
              <w:t xml:space="preserve">, </w:t>
            </w:r>
            <w:r w:rsidRPr="007034F8">
              <w:rPr>
                <w:rFonts w:ascii="Cambria" w:hAnsi="WenQuanYi Micro Hei" w:cs="Times New Roman"/>
                <w:color w:val="auto"/>
                <w:kern w:val="1"/>
                <w:sz w:val="18"/>
                <w:szCs w:val="24"/>
                <w:lang w:eastAsia="en-US"/>
              </w:rPr>
              <w:t>N. Fenton &amp; S. Pfleeger, 1997</w:t>
            </w:r>
          </w:p>
        </w:tc>
      </w:tr>
      <w:tr w:rsidR="007034F8" w:rsidRPr="001172BF" w:rsidTr="000F094E">
        <w:tc>
          <w:tcPr>
            <w:tcW w:w="1548" w:type="dxa"/>
          </w:tcPr>
          <w:p w:rsidR="007034F8" w:rsidRDefault="007034F8"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R16</w:t>
            </w:r>
          </w:p>
        </w:tc>
        <w:tc>
          <w:tcPr>
            <w:tcW w:w="7740" w:type="dxa"/>
          </w:tcPr>
          <w:p w:rsidR="0008438F" w:rsidRPr="00B751BA" w:rsidRDefault="007034F8" w:rsidP="0009455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7034F8">
              <w:rPr>
                <w:rFonts w:ascii="Cambria" w:hAnsi="WenQuanYi Micro Hei" w:cs="Times New Roman"/>
                <w:color w:val="auto"/>
                <w:kern w:val="1"/>
                <w:sz w:val="22"/>
                <w:szCs w:val="24"/>
                <w:lang w:eastAsia="en-US"/>
              </w:rPr>
              <w:t>Structured Design</w:t>
            </w:r>
            <w:r>
              <w:rPr>
                <w:rFonts w:ascii="Cambria" w:hAnsi="WenQuanYi Micro Hei" w:cs="Times New Roman"/>
                <w:color w:val="auto"/>
                <w:kern w:val="1"/>
                <w:sz w:val="22"/>
                <w:szCs w:val="24"/>
                <w:lang w:eastAsia="en-US"/>
              </w:rPr>
              <w:t xml:space="preserve">, </w:t>
            </w:r>
            <w:r w:rsidRPr="007034F8">
              <w:rPr>
                <w:rFonts w:ascii="Cambria" w:hAnsi="WenQuanYi Micro Hei" w:cs="Times New Roman"/>
                <w:color w:val="auto"/>
                <w:kern w:val="1"/>
                <w:sz w:val="22"/>
                <w:szCs w:val="24"/>
                <w:lang w:eastAsia="en-US"/>
              </w:rPr>
              <w:t>Yourdon and Constantine</w:t>
            </w:r>
            <w:r>
              <w:rPr>
                <w:rFonts w:ascii="Cambria" w:hAnsi="WenQuanYi Micro Hei" w:cs="Times New Roman"/>
                <w:color w:val="auto"/>
                <w:kern w:val="1"/>
                <w:sz w:val="22"/>
                <w:szCs w:val="24"/>
                <w:lang w:eastAsia="en-US"/>
              </w:rPr>
              <w:t>, 1979</w:t>
            </w:r>
          </w:p>
        </w:tc>
      </w:tr>
      <w:tr w:rsidR="006239AA" w:rsidRPr="001172BF" w:rsidTr="000F094E">
        <w:tc>
          <w:tcPr>
            <w:tcW w:w="1548" w:type="dxa"/>
          </w:tcPr>
          <w:p w:rsidR="006239AA" w:rsidRDefault="006239AA"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R17</w:t>
            </w:r>
          </w:p>
        </w:tc>
        <w:tc>
          <w:tcPr>
            <w:tcW w:w="7740" w:type="dxa"/>
          </w:tcPr>
          <w:p w:rsidR="0044086F" w:rsidRPr="007034F8" w:rsidRDefault="006239AA" w:rsidP="006239A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An Introduction to Software Architecture,  D. Garlan, M. Shaw, 1994</w:t>
            </w:r>
          </w:p>
        </w:tc>
      </w:tr>
      <w:tr w:rsidR="00DF7BAB" w:rsidRPr="001172BF" w:rsidTr="000F094E">
        <w:tc>
          <w:tcPr>
            <w:tcW w:w="1548" w:type="dxa"/>
          </w:tcPr>
          <w:p w:rsidR="00DF7BAB" w:rsidRDefault="00DF7BAB"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R18</w:t>
            </w:r>
          </w:p>
        </w:tc>
        <w:tc>
          <w:tcPr>
            <w:tcW w:w="7740" w:type="dxa"/>
          </w:tcPr>
          <w:p w:rsidR="00DF7BAB" w:rsidRDefault="00DF7BAB" w:rsidP="006239A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Foundation for the Study of Software Architecture, D. Perry,  A. Wolf, 1992 (</w:t>
            </w:r>
            <w:hyperlink r:id="rId104" w:history="1">
              <w:r w:rsidRPr="00DF7BAB">
                <w:rPr>
                  <w:rStyle w:val="Hyperlink"/>
                  <w:rFonts w:ascii="Cambria" w:hAnsi="WenQuanYi Micro Hei"/>
                  <w:kern w:val="1"/>
                  <w:sz w:val="18"/>
                  <w:szCs w:val="24"/>
                  <w:lang w:eastAsia="en-US"/>
                </w:rPr>
                <w:t>http://users.ece.utexas.edu/~perry/work/papers/swa-sen.pdf</w:t>
              </w:r>
            </w:hyperlink>
            <w:r>
              <w:rPr>
                <w:rFonts w:ascii="Cambria" w:hAnsi="WenQuanYi Micro Hei" w:cs="Times New Roman"/>
                <w:color w:val="auto"/>
                <w:kern w:val="1"/>
                <w:sz w:val="22"/>
                <w:szCs w:val="24"/>
                <w:lang w:eastAsia="en-US"/>
              </w:rPr>
              <w:t>)</w:t>
            </w:r>
          </w:p>
        </w:tc>
      </w:tr>
      <w:tr w:rsidR="00803B8E" w:rsidRPr="001172BF" w:rsidTr="000F094E">
        <w:tc>
          <w:tcPr>
            <w:tcW w:w="1548" w:type="dxa"/>
          </w:tcPr>
          <w:p w:rsidR="00803B8E" w:rsidRDefault="00803B8E"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R19</w:t>
            </w:r>
          </w:p>
        </w:tc>
        <w:tc>
          <w:tcPr>
            <w:tcW w:w="7740" w:type="dxa"/>
          </w:tcPr>
          <w:p w:rsidR="00B47D34" w:rsidRDefault="00803B8E" w:rsidP="00E27749">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Reverse engineering and design recovery, E. Chykofsky, J. Cross II, 1990</w:t>
            </w:r>
            <w:r w:rsidR="00E27749">
              <w:rPr>
                <w:rFonts w:ascii="Cambria" w:hAnsi="WenQuanYi Micro Hei" w:cs="Times New Roman"/>
                <w:color w:val="auto"/>
                <w:kern w:val="1"/>
                <w:sz w:val="22"/>
                <w:szCs w:val="24"/>
                <w:lang w:eastAsia="en-US"/>
              </w:rPr>
              <w:t xml:space="preserve"> </w:t>
            </w:r>
            <w:r w:rsidR="00B47D34">
              <w:rPr>
                <w:rFonts w:ascii="Cambria" w:hAnsi="WenQuanYi Micro Hei" w:cs="Times New Roman"/>
                <w:color w:val="auto"/>
                <w:kern w:val="1"/>
                <w:sz w:val="22"/>
                <w:szCs w:val="24"/>
                <w:lang w:eastAsia="en-US"/>
              </w:rPr>
              <w:t>(</w:t>
            </w:r>
            <w:hyperlink r:id="rId105" w:history="1">
              <w:r w:rsidR="00B47D34" w:rsidRPr="00B47D34">
                <w:rPr>
                  <w:rStyle w:val="Hyperlink"/>
                  <w:rFonts w:ascii="Cambria" w:hAnsi="WenQuanYi Micro Hei"/>
                  <w:kern w:val="1"/>
                  <w:sz w:val="18"/>
                  <w:szCs w:val="24"/>
                  <w:lang w:eastAsia="en-US"/>
                </w:rPr>
                <w:t>http://www.eecs.yorku.ca/course_archive/2006-07/F/6431/Chikofsky.pdf</w:t>
              </w:r>
            </w:hyperlink>
            <w:r w:rsidR="00B47D34">
              <w:rPr>
                <w:rFonts w:ascii="Cambria" w:hAnsi="WenQuanYi Micro Hei" w:cs="Times New Roman"/>
                <w:color w:val="auto"/>
                <w:kern w:val="1"/>
                <w:sz w:val="22"/>
                <w:szCs w:val="24"/>
                <w:lang w:eastAsia="en-US"/>
              </w:rPr>
              <w:t>)</w:t>
            </w:r>
          </w:p>
        </w:tc>
      </w:tr>
      <w:tr w:rsidR="00F37512" w:rsidRPr="001172BF" w:rsidTr="000F094E">
        <w:tc>
          <w:tcPr>
            <w:tcW w:w="1548" w:type="dxa"/>
          </w:tcPr>
          <w:p w:rsidR="00F37512" w:rsidRDefault="00F37512"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R20</w:t>
            </w:r>
          </w:p>
        </w:tc>
        <w:tc>
          <w:tcPr>
            <w:tcW w:w="7740" w:type="dxa"/>
          </w:tcPr>
          <w:p w:rsidR="00F37512" w:rsidRDefault="00F37512" w:rsidP="00F3751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Soft</w:t>
            </w:r>
            <w:r w:rsidRPr="00F37512">
              <w:rPr>
                <w:rFonts w:ascii="Cambria" w:hAnsi="WenQuanYi Micro Hei" w:cs="Times New Roman"/>
                <w:color w:val="auto"/>
                <w:kern w:val="1"/>
                <w:sz w:val="22"/>
                <w:szCs w:val="24"/>
                <w:lang w:eastAsia="en-US"/>
              </w:rPr>
              <w:t>ware maintenance management:</w:t>
            </w:r>
            <w:r>
              <w:rPr>
                <w:rFonts w:ascii="Cambria" w:hAnsi="WenQuanYi Micro Hei" w:cs="Times New Roman"/>
                <w:color w:val="auto"/>
                <w:kern w:val="1"/>
                <w:sz w:val="22"/>
                <w:szCs w:val="24"/>
                <w:lang w:eastAsia="en-US"/>
              </w:rPr>
              <w:t xml:space="preserve"> </w:t>
            </w:r>
            <w:r w:rsidRPr="00F37512">
              <w:rPr>
                <w:rFonts w:ascii="Cambria" w:hAnsi="WenQuanYi Micro Hei" w:cs="Times New Roman"/>
                <w:color w:val="auto"/>
                <w:kern w:val="1"/>
                <w:sz w:val="22"/>
                <w:szCs w:val="24"/>
                <w:lang w:eastAsia="en-US"/>
              </w:rPr>
              <w:t>Changes in the last decade</w:t>
            </w:r>
            <w:r>
              <w:rPr>
                <w:rFonts w:ascii="Cambria" w:hAnsi="WenQuanYi Micro Hei" w:cs="Times New Roman"/>
                <w:color w:val="auto"/>
                <w:kern w:val="1"/>
                <w:sz w:val="22"/>
                <w:szCs w:val="24"/>
                <w:lang w:eastAsia="en-US"/>
              </w:rPr>
              <w:t>, Nosek, J.T. and P. Palvia</w:t>
            </w:r>
          </w:p>
        </w:tc>
      </w:tr>
      <w:tr w:rsidR="00C06762" w:rsidRPr="001172BF" w:rsidTr="000F094E">
        <w:tc>
          <w:tcPr>
            <w:tcW w:w="1548" w:type="dxa"/>
          </w:tcPr>
          <w:p w:rsidR="00C06762" w:rsidRDefault="00C06762"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R21</w:t>
            </w:r>
          </w:p>
        </w:tc>
        <w:tc>
          <w:tcPr>
            <w:tcW w:w="7740" w:type="dxa"/>
          </w:tcPr>
          <w:p w:rsidR="00C06762" w:rsidRDefault="00C06762"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C06762">
              <w:rPr>
                <w:rFonts w:ascii="Cambria" w:hAnsi="WenQuanYi Micro Hei" w:cs="Times New Roman"/>
                <w:color w:val="auto"/>
                <w:kern w:val="1"/>
                <w:sz w:val="22"/>
                <w:szCs w:val="24"/>
                <w:lang w:eastAsia="en-US"/>
              </w:rPr>
              <w:t>Application program maintenance study: Report to</w:t>
            </w:r>
            <w:r>
              <w:rPr>
                <w:rFonts w:ascii="Cambria" w:hAnsi="WenQuanYi Micro Hei" w:cs="Times New Roman"/>
                <w:color w:val="auto"/>
                <w:kern w:val="1"/>
                <w:sz w:val="22"/>
                <w:szCs w:val="24"/>
                <w:lang w:eastAsia="en-US"/>
              </w:rPr>
              <w:t xml:space="preserve"> </w:t>
            </w:r>
            <w:r w:rsidRPr="00C06762">
              <w:rPr>
                <w:rFonts w:ascii="Cambria" w:hAnsi="WenQuanYi Micro Hei" w:cs="Times New Roman"/>
                <w:color w:val="auto"/>
                <w:kern w:val="1"/>
                <w:sz w:val="22"/>
                <w:szCs w:val="24"/>
                <w:lang w:eastAsia="en-US"/>
              </w:rPr>
              <w:t>our respondents</w:t>
            </w:r>
            <w:r>
              <w:rPr>
                <w:rFonts w:ascii="Cambria" w:hAnsi="WenQuanYi Micro Hei" w:cs="Times New Roman"/>
                <w:color w:val="auto"/>
                <w:kern w:val="1"/>
                <w:sz w:val="22"/>
                <w:szCs w:val="24"/>
                <w:lang w:eastAsia="en-US"/>
              </w:rPr>
              <w:t xml:space="preserve">, </w:t>
            </w:r>
            <w:r w:rsidRPr="00C06762">
              <w:rPr>
                <w:rFonts w:ascii="Cambria" w:hAnsi="WenQuanYi Micro Hei" w:cs="Times New Roman"/>
                <w:color w:val="auto"/>
                <w:kern w:val="1"/>
                <w:sz w:val="22"/>
                <w:szCs w:val="24"/>
                <w:lang w:eastAsia="en-US"/>
              </w:rPr>
              <w:t>R. K. Fjeldstad and W. T. Hamlen</w:t>
            </w:r>
            <w:r w:rsidR="00EF7B41">
              <w:rPr>
                <w:rFonts w:ascii="Cambria" w:hAnsi="WenQuanYi Micro Hei" w:cs="Times New Roman"/>
                <w:color w:val="auto"/>
                <w:kern w:val="1"/>
                <w:sz w:val="22"/>
                <w:szCs w:val="24"/>
                <w:lang w:eastAsia="en-US"/>
              </w:rPr>
              <w:t>, 1983</w:t>
            </w:r>
          </w:p>
        </w:tc>
      </w:tr>
      <w:tr w:rsidR="00EF7B41" w:rsidRPr="001172BF" w:rsidTr="000F094E">
        <w:tc>
          <w:tcPr>
            <w:tcW w:w="1548" w:type="dxa"/>
          </w:tcPr>
          <w:p w:rsidR="00EF7B41" w:rsidRDefault="00EF7B41"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R22</w:t>
            </w:r>
          </w:p>
        </w:tc>
        <w:tc>
          <w:tcPr>
            <w:tcW w:w="7740" w:type="dxa"/>
          </w:tcPr>
          <w:p w:rsidR="00EF7B41" w:rsidRPr="00C06762" w:rsidRDefault="00EF7B41"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EF7B41">
              <w:rPr>
                <w:rFonts w:ascii="Cambria" w:hAnsi="WenQuanYi Micro Hei" w:cs="Times New Roman"/>
                <w:color w:val="auto"/>
                <w:kern w:val="1"/>
                <w:sz w:val="22"/>
                <w:szCs w:val="24"/>
                <w:lang w:eastAsia="en-US"/>
              </w:rPr>
              <w:t>An Embedded Software Primer</w:t>
            </w:r>
            <w:r>
              <w:rPr>
                <w:rFonts w:ascii="Cambria" w:hAnsi="WenQuanYi Micro Hei" w:cs="Times New Roman"/>
                <w:color w:val="auto"/>
                <w:kern w:val="1"/>
                <w:sz w:val="22"/>
                <w:szCs w:val="24"/>
                <w:lang w:eastAsia="en-US"/>
              </w:rPr>
              <w:t>, D</w:t>
            </w:r>
            <w:r w:rsidRPr="00EF7B41">
              <w:rPr>
                <w:rFonts w:ascii="Cambria" w:hAnsi="WenQuanYi Micro Hei" w:cs="Times New Roman"/>
                <w:color w:val="auto"/>
                <w:kern w:val="1"/>
                <w:sz w:val="22"/>
                <w:szCs w:val="24"/>
                <w:lang w:eastAsia="en-US"/>
              </w:rPr>
              <w:t>avid E. Simon</w:t>
            </w:r>
            <w:r>
              <w:rPr>
                <w:rFonts w:ascii="Cambria" w:hAnsi="WenQuanYi Micro Hei" w:cs="Times New Roman"/>
                <w:color w:val="auto"/>
                <w:kern w:val="1"/>
                <w:sz w:val="22"/>
                <w:szCs w:val="24"/>
                <w:lang w:eastAsia="en-US"/>
              </w:rPr>
              <w:t>, 1999</w:t>
            </w:r>
          </w:p>
        </w:tc>
      </w:tr>
      <w:tr w:rsidR="00F957BA" w:rsidRPr="001172BF" w:rsidTr="000F094E">
        <w:tc>
          <w:tcPr>
            <w:tcW w:w="1548" w:type="dxa"/>
          </w:tcPr>
          <w:p w:rsidR="00F957BA" w:rsidRDefault="00F957BA"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R23</w:t>
            </w:r>
          </w:p>
        </w:tc>
        <w:tc>
          <w:tcPr>
            <w:tcW w:w="7740" w:type="dxa"/>
          </w:tcPr>
          <w:p w:rsidR="00F957BA" w:rsidRPr="00EF7B41" w:rsidRDefault="00F957BA"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F957BA">
              <w:rPr>
                <w:rFonts w:ascii="Cambria" w:hAnsi="WenQuanYi Micro Hei" w:cs="Times New Roman"/>
                <w:color w:val="auto"/>
                <w:kern w:val="1"/>
                <w:sz w:val="22"/>
                <w:szCs w:val="24"/>
                <w:lang w:eastAsia="en-US"/>
              </w:rPr>
              <w:t>Software Architecture in Practice, Second Edition</w:t>
            </w:r>
            <w:r>
              <w:rPr>
                <w:rFonts w:ascii="Cambria" w:hAnsi="WenQuanYi Micro Hei" w:cs="Times New Roman"/>
                <w:color w:val="auto"/>
                <w:kern w:val="1"/>
                <w:sz w:val="22"/>
                <w:szCs w:val="24"/>
                <w:lang w:eastAsia="en-US"/>
              </w:rPr>
              <w:t xml:space="preserve">, </w:t>
            </w:r>
            <w:r w:rsidRPr="00F957BA">
              <w:rPr>
                <w:rFonts w:ascii="Cambria" w:hAnsi="WenQuanYi Micro Hei" w:cs="Times New Roman"/>
                <w:color w:val="auto"/>
                <w:kern w:val="1"/>
                <w:sz w:val="22"/>
                <w:szCs w:val="24"/>
                <w:lang w:eastAsia="en-US"/>
              </w:rPr>
              <w:t>Len Bass, Paul Clements, Rick Kazman</w:t>
            </w:r>
            <w:r>
              <w:rPr>
                <w:rFonts w:ascii="Cambria" w:hAnsi="WenQuanYi Micro Hei" w:cs="Times New Roman"/>
                <w:color w:val="auto"/>
                <w:kern w:val="1"/>
                <w:sz w:val="22"/>
                <w:szCs w:val="24"/>
                <w:lang w:eastAsia="en-US"/>
              </w:rPr>
              <w:t xml:space="preserve">, </w:t>
            </w:r>
            <w:r w:rsidRPr="00F957BA">
              <w:rPr>
                <w:rFonts w:ascii="Cambria" w:hAnsi="WenQuanYi Micro Hei" w:cs="Times New Roman"/>
                <w:color w:val="auto"/>
                <w:kern w:val="1"/>
                <w:sz w:val="22"/>
                <w:szCs w:val="24"/>
                <w:lang w:eastAsia="en-US"/>
              </w:rPr>
              <w:t>2003</w:t>
            </w:r>
          </w:p>
        </w:tc>
      </w:tr>
      <w:tr w:rsidR="00874E58" w:rsidRPr="001172BF" w:rsidTr="000F094E">
        <w:tc>
          <w:tcPr>
            <w:tcW w:w="1548" w:type="dxa"/>
          </w:tcPr>
          <w:p w:rsidR="00874E58" w:rsidRDefault="00874E58"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R24</w:t>
            </w:r>
          </w:p>
        </w:tc>
        <w:tc>
          <w:tcPr>
            <w:tcW w:w="7740" w:type="dxa"/>
          </w:tcPr>
          <w:p w:rsidR="00874E58" w:rsidRPr="00F957BA" w:rsidRDefault="00874E58"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874E58">
              <w:rPr>
                <w:rFonts w:ascii="Cambria" w:hAnsi="WenQuanYi Micro Hei" w:cs="Times New Roman"/>
                <w:color w:val="auto"/>
                <w:kern w:val="1"/>
                <w:sz w:val="22"/>
                <w:szCs w:val="24"/>
                <w:lang w:eastAsia="en-US"/>
              </w:rPr>
              <w:t>Community Software Architecture Definitions</w:t>
            </w:r>
            <w:r>
              <w:rPr>
                <w:rFonts w:ascii="Cambria" w:hAnsi="WenQuanYi Micro Hei" w:cs="Times New Roman"/>
                <w:color w:val="auto"/>
                <w:kern w:val="1"/>
                <w:sz w:val="22"/>
                <w:szCs w:val="24"/>
                <w:lang w:eastAsia="en-US"/>
              </w:rPr>
              <w:t>, Carnegie Melon University, 2015</w:t>
            </w:r>
          </w:p>
        </w:tc>
      </w:tr>
      <w:tr w:rsidR="00722B45" w:rsidRPr="001172BF" w:rsidTr="000F094E">
        <w:tc>
          <w:tcPr>
            <w:tcW w:w="1548" w:type="dxa"/>
          </w:tcPr>
          <w:p w:rsidR="00722B45" w:rsidRDefault="00722B45"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R25</w:t>
            </w:r>
          </w:p>
        </w:tc>
        <w:tc>
          <w:tcPr>
            <w:tcW w:w="7740" w:type="dxa"/>
          </w:tcPr>
          <w:p w:rsidR="00722B45" w:rsidRPr="00874E58" w:rsidRDefault="00297722" w:rsidP="0029772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297722">
              <w:rPr>
                <w:rFonts w:ascii="Cambria" w:hAnsi="WenQuanYi Micro Hei" w:cs="Times New Roman"/>
                <w:color w:val="auto"/>
                <w:kern w:val="1"/>
                <w:sz w:val="22"/>
                <w:szCs w:val="24"/>
                <w:lang w:eastAsia="en-US"/>
              </w:rPr>
              <w:t>Component Software: Beyond Object-oriented Programming</w:t>
            </w:r>
            <w:r w:rsidR="00722B45">
              <w:rPr>
                <w:rFonts w:ascii="Cambria" w:hAnsi="WenQuanYi Micro Hei" w:cs="Times New Roman"/>
                <w:color w:val="auto"/>
                <w:kern w:val="1"/>
                <w:sz w:val="22"/>
                <w:szCs w:val="24"/>
                <w:lang w:eastAsia="en-US"/>
              </w:rPr>
              <w:t xml:space="preserve">, </w:t>
            </w:r>
            <w:r w:rsidRPr="00297722">
              <w:rPr>
                <w:rFonts w:ascii="Cambria" w:hAnsi="WenQuanYi Micro Hei" w:cs="Times New Roman"/>
                <w:color w:val="auto"/>
                <w:kern w:val="1"/>
                <w:sz w:val="22"/>
                <w:szCs w:val="24"/>
                <w:lang w:eastAsia="en-US"/>
              </w:rPr>
              <w:t>Clemens Szyperski</w:t>
            </w:r>
            <w:r w:rsidR="00722B45">
              <w:rPr>
                <w:rFonts w:ascii="Cambria" w:hAnsi="WenQuanYi Micro Hei" w:cs="Times New Roman"/>
                <w:color w:val="auto"/>
                <w:kern w:val="1"/>
                <w:sz w:val="22"/>
                <w:szCs w:val="24"/>
                <w:lang w:eastAsia="en-US"/>
              </w:rPr>
              <w:t>, 200</w:t>
            </w:r>
            <w:r>
              <w:rPr>
                <w:rFonts w:ascii="Cambria" w:hAnsi="WenQuanYi Micro Hei" w:cs="Times New Roman"/>
                <w:color w:val="auto"/>
                <w:kern w:val="1"/>
                <w:sz w:val="22"/>
                <w:szCs w:val="24"/>
                <w:lang w:eastAsia="en-US"/>
              </w:rPr>
              <w:t>2</w:t>
            </w:r>
          </w:p>
        </w:tc>
      </w:tr>
      <w:tr w:rsidR="00275C1F" w:rsidRPr="001172BF" w:rsidTr="000F094E">
        <w:tc>
          <w:tcPr>
            <w:tcW w:w="1548" w:type="dxa"/>
          </w:tcPr>
          <w:p w:rsidR="00275C1F" w:rsidRDefault="00275C1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R26</w:t>
            </w:r>
          </w:p>
        </w:tc>
        <w:tc>
          <w:tcPr>
            <w:tcW w:w="7740" w:type="dxa"/>
          </w:tcPr>
          <w:p w:rsidR="00275C1F" w:rsidRPr="00275C1F" w:rsidRDefault="00275C1F"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 xml:space="preserve">UML </w:t>
            </w:r>
            <w:r w:rsidRPr="00275C1F">
              <w:rPr>
                <w:rFonts w:ascii="Cambria" w:hAnsi="WenQuanYi Micro Hei" w:cs="Times New Roman"/>
                <w:color w:val="auto"/>
                <w:kern w:val="1"/>
                <w:sz w:val="22"/>
                <w:szCs w:val="24"/>
                <w:lang w:eastAsia="en-US"/>
              </w:rPr>
              <w:t>Infrastructure specification</w:t>
            </w:r>
            <w:r>
              <w:rPr>
                <w:rFonts w:ascii="Cambria" w:hAnsi="WenQuanYi Micro Hei" w:cs="Times New Roman"/>
                <w:color w:val="auto"/>
                <w:kern w:val="1"/>
                <w:sz w:val="22"/>
                <w:szCs w:val="24"/>
                <w:lang w:eastAsia="en-US"/>
              </w:rPr>
              <w:t xml:space="preserve">, OMG, </w:t>
            </w:r>
            <w:r w:rsidRPr="00275C1F">
              <w:rPr>
                <w:rFonts w:ascii="Cambria" w:hAnsi="WenQuanYi Micro Hei" w:cs="Times New Roman"/>
                <w:color w:val="auto"/>
                <w:kern w:val="1"/>
                <w:sz w:val="22"/>
                <w:szCs w:val="24"/>
                <w:lang w:eastAsia="en-US"/>
              </w:rPr>
              <w:t>formal/2011-08-05</w:t>
            </w:r>
          </w:p>
        </w:tc>
      </w:tr>
      <w:tr w:rsidR="008E5400" w:rsidRPr="001172BF" w:rsidTr="000F094E">
        <w:tc>
          <w:tcPr>
            <w:tcW w:w="1548" w:type="dxa"/>
          </w:tcPr>
          <w:p w:rsidR="008E5400" w:rsidRDefault="008E5400"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R27</w:t>
            </w:r>
          </w:p>
        </w:tc>
        <w:tc>
          <w:tcPr>
            <w:tcW w:w="7740" w:type="dxa"/>
          </w:tcPr>
          <w:p w:rsidR="008E5400" w:rsidRDefault="008E5400"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8E5400">
              <w:rPr>
                <w:rFonts w:ascii="Cambria" w:hAnsi="WenQuanYi Micro Hei" w:cs="Times New Roman"/>
                <w:color w:val="auto"/>
                <w:kern w:val="1"/>
                <w:sz w:val="22"/>
                <w:szCs w:val="24"/>
                <w:lang w:eastAsia="en-US"/>
              </w:rPr>
              <w:t>OMG MOF 2 XMI Mapping Specification</w:t>
            </w:r>
            <w:r>
              <w:rPr>
                <w:rFonts w:ascii="Cambria" w:hAnsi="WenQuanYi Micro Hei" w:cs="Times New Roman"/>
                <w:color w:val="auto"/>
                <w:kern w:val="1"/>
                <w:sz w:val="22"/>
                <w:szCs w:val="24"/>
                <w:lang w:eastAsia="en-US"/>
              </w:rPr>
              <w:t xml:space="preserve">, OMG, </w:t>
            </w:r>
            <w:r w:rsidRPr="008E5400">
              <w:rPr>
                <w:rFonts w:ascii="Cambria" w:hAnsi="WenQuanYi Micro Hei" w:cs="Times New Roman"/>
                <w:color w:val="auto"/>
                <w:kern w:val="1"/>
                <w:sz w:val="22"/>
                <w:szCs w:val="24"/>
                <w:lang w:eastAsia="en-US"/>
              </w:rPr>
              <w:t>formal/2013-06-03</w:t>
            </w:r>
          </w:p>
        </w:tc>
      </w:tr>
      <w:tr w:rsidR="00571C81" w:rsidRPr="001172BF" w:rsidTr="000F094E">
        <w:tc>
          <w:tcPr>
            <w:tcW w:w="1548" w:type="dxa"/>
          </w:tcPr>
          <w:p w:rsidR="00571C81" w:rsidRDefault="00571C81"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R28</w:t>
            </w:r>
          </w:p>
        </w:tc>
        <w:tc>
          <w:tcPr>
            <w:tcW w:w="7740" w:type="dxa"/>
          </w:tcPr>
          <w:p w:rsidR="00571C81" w:rsidRDefault="00BD75A7" w:rsidP="00BD75A7">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BD75A7">
              <w:rPr>
                <w:rFonts w:asciiTheme="majorHAnsi" w:hAnsiTheme="majorHAnsi" w:cs="Times New Roman"/>
                <w:color w:val="auto"/>
                <w:kern w:val="1"/>
                <w:sz w:val="22"/>
                <w:szCs w:val="24"/>
                <w:lang w:eastAsia="en-US"/>
              </w:rPr>
              <w:t>”</w:t>
            </w:r>
            <w:r w:rsidRPr="00BD75A7">
              <w:rPr>
                <w:rFonts w:ascii="Cambria" w:hAnsi="WenQuanYi Micro Hei" w:cs="Times New Roman"/>
                <w:color w:val="auto"/>
                <w:kern w:val="1"/>
                <w:sz w:val="22"/>
                <w:szCs w:val="24"/>
                <w:lang w:eastAsia="en-US"/>
              </w:rPr>
              <w:t>Eclipse MD</w:t>
            </w:r>
            <w:r>
              <w:rPr>
                <w:rFonts w:ascii="Cambria" w:hAnsi="WenQuanYi Micro Hei" w:cs="Times New Roman"/>
                <w:color w:val="auto"/>
                <w:kern w:val="1"/>
                <w:sz w:val="22"/>
                <w:szCs w:val="24"/>
                <w:lang w:eastAsia="en-US"/>
              </w:rPr>
              <w:t>T/UML2 as XMI de facto standard?</w:t>
            </w:r>
            <w:r w:rsidRPr="00BD75A7">
              <w:rPr>
                <w:rFonts w:asciiTheme="majorHAnsi" w:hAnsiTheme="majorHAnsi" w:cs="Times New Roman"/>
                <w:color w:val="auto"/>
                <w:kern w:val="1"/>
                <w:sz w:val="22"/>
                <w:szCs w:val="24"/>
                <w:lang w:eastAsia="en-US"/>
              </w:rPr>
              <w:t>”</w:t>
            </w:r>
            <w:r>
              <w:rPr>
                <w:rFonts w:ascii="Cambria" w:hAnsi="WenQuanYi Micro Hei" w:cs="Times New Roman"/>
                <w:color w:val="auto"/>
                <w:kern w:val="1"/>
                <w:sz w:val="22"/>
                <w:szCs w:val="24"/>
                <w:lang w:eastAsia="en-US"/>
              </w:rPr>
              <w:t xml:space="preserve">, 2009, </w:t>
            </w:r>
            <w:r w:rsidRPr="00BD75A7">
              <w:rPr>
                <w:rFonts w:ascii="Cambria" w:hAnsi="WenQuanYi Micro Hei" w:cs="Times New Roman"/>
                <w:color w:val="auto"/>
                <w:kern w:val="1"/>
                <w:sz w:val="22"/>
                <w:szCs w:val="24"/>
                <w:lang w:eastAsia="en-US"/>
              </w:rPr>
              <w:t>Jordi Cabot</w:t>
            </w:r>
          </w:p>
          <w:p w:rsidR="00BD75A7" w:rsidRPr="008E5400" w:rsidRDefault="00BD75A7"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hyperlink r:id="rId106" w:history="1">
              <w:r w:rsidR="00EB13B7" w:rsidRPr="00293B3C">
                <w:rPr>
                  <w:rStyle w:val="Hyperlink"/>
                  <w:rFonts w:ascii="Cambria" w:hAnsi="WenQuanYi Micro Hei"/>
                  <w:sz w:val="18"/>
                  <w:lang w:eastAsia="en-US"/>
                </w:rPr>
                <w:t>http://modeling-languages.com/eclipse-mdtuml2-xmi-de-facto-standard/</w:t>
              </w:r>
            </w:hyperlink>
            <w:r>
              <w:rPr>
                <w:rFonts w:ascii="Cambria" w:hAnsi="WenQuanYi Micro Hei" w:cs="Times New Roman"/>
                <w:color w:val="auto"/>
                <w:kern w:val="1"/>
                <w:sz w:val="22"/>
                <w:szCs w:val="24"/>
                <w:lang w:eastAsia="en-US"/>
              </w:rPr>
              <w:t>)</w:t>
            </w:r>
          </w:p>
        </w:tc>
      </w:tr>
      <w:tr w:rsidR="00EB13B7" w:rsidRPr="001172BF" w:rsidTr="000F094E">
        <w:tc>
          <w:tcPr>
            <w:tcW w:w="1548" w:type="dxa"/>
          </w:tcPr>
          <w:p w:rsidR="00EB13B7" w:rsidRDefault="00EB13B7"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R29</w:t>
            </w:r>
          </w:p>
        </w:tc>
        <w:tc>
          <w:tcPr>
            <w:tcW w:w="7740" w:type="dxa"/>
          </w:tcPr>
          <w:p w:rsidR="005F5817" w:rsidRDefault="005F5817"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t xml:space="preserve">Конкурентно програмиране, </w:t>
            </w:r>
            <w:r w:rsidRPr="005F5817">
              <w:rPr>
                <w:rFonts w:asciiTheme="majorHAnsi" w:hAnsiTheme="majorHAnsi" w:cs="Times New Roman"/>
                <w:color w:val="auto"/>
                <w:kern w:val="1"/>
                <w:sz w:val="22"/>
                <w:szCs w:val="24"/>
                <w:lang w:eastAsia="en-US"/>
              </w:rPr>
              <w:t>Лекции</w:t>
            </w:r>
            <w:r>
              <w:rPr>
                <w:rFonts w:asciiTheme="majorHAnsi" w:hAnsiTheme="majorHAnsi" w:cs="Times New Roman"/>
                <w:color w:val="auto"/>
                <w:kern w:val="1"/>
                <w:sz w:val="22"/>
                <w:szCs w:val="24"/>
                <w:lang w:eastAsia="en-US"/>
              </w:rPr>
              <w:t>, 2012, Румяна Лесева</w:t>
            </w:r>
          </w:p>
          <w:p w:rsidR="00EB13B7" w:rsidRPr="00BD75A7" w:rsidRDefault="00EB13B7"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t>(</w:t>
            </w:r>
            <w:hyperlink r:id="rId107" w:history="1">
              <w:r w:rsidR="005C3589" w:rsidRPr="002E4D76">
                <w:rPr>
                  <w:rStyle w:val="Hyperlink"/>
                  <w:rFonts w:ascii="Cambria" w:hAnsi="WenQuanYi Micro Hei"/>
                  <w:sz w:val="18"/>
                </w:rPr>
                <w:t>http://newkis.fmi.uni-sofia.bg/~leseva/ConcProg.pdf</w:t>
              </w:r>
            </w:hyperlink>
            <w:r>
              <w:rPr>
                <w:rFonts w:asciiTheme="majorHAnsi" w:hAnsiTheme="majorHAnsi" w:cs="Times New Roman"/>
                <w:color w:val="auto"/>
                <w:kern w:val="1"/>
                <w:sz w:val="22"/>
                <w:szCs w:val="24"/>
                <w:lang w:eastAsia="en-US"/>
              </w:rPr>
              <w:t>)</w:t>
            </w:r>
          </w:p>
        </w:tc>
      </w:tr>
      <w:tr w:rsidR="005C3589" w:rsidRPr="001172BF" w:rsidTr="000F094E">
        <w:tc>
          <w:tcPr>
            <w:tcW w:w="1548" w:type="dxa"/>
          </w:tcPr>
          <w:p w:rsidR="005C3589" w:rsidRDefault="005C3589"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R30</w:t>
            </w:r>
          </w:p>
        </w:tc>
        <w:tc>
          <w:tcPr>
            <w:tcW w:w="7740" w:type="dxa"/>
          </w:tcPr>
          <w:p w:rsidR="005C3589" w:rsidRDefault="005C3589"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sidRPr="005C3589">
              <w:rPr>
                <w:rFonts w:asciiTheme="majorHAnsi" w:hAnsiTheme="majorHAnsi" w:cs="Times New Roman"/>
                <w:color w:val="auto"/>
                <w:kern w:val="1"/>
                <w:sz w:val="22"/>
                <w:szCs w:val="24"/>
                <w:lang w:eastAsia="en-US"/>
              </w:rPr>
              <w:t>Ecore to Python generator</w:t>
            </w:r>
            <w:r>
              <w:rPr>
                <w:rFonts w:asciiTheme="majorHAnsi" w:hAnsiTheme="majorHAnsi" w:cs="Times New Roman"/>
                <w:color w:val="auto"/>
                <w:kern w:val="1"/>
                <w:sz w:val="22"/>
                <w:szCs w:val="24"/>
                <w:lang w:eastAsia="en-US"/>
              </w:rPr>
              <w:t>, 2015, Obeo</w:t>
            </w:r>
          </w:p>
          <w:p w:rsidR="005C3589" w:rsidRDefault="005C3589"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lastRenderedPageBreak/>
              <w:t>(</w:t>
            </w:r>
            <w:hyperlink r:id="rId108" w:history="1">
              <w:r w:rsidRPr="005C3589">
                <w:rPr>
                  <w:rStyle w:val="Hyperlink"/>
                  <w:rFonts w:asciiTheme="majorHAnsi" w:hAnsiTheme="majorHAnsi"/>
                  <w:kern w:val="1"/>
                  <w:sz w:val="18"/>
                  <w:szCs w:val="24"/>
                  <w:lang w:eastAsia="en-US"/>
                </w:rPr>
                <w:t>http://www.acceleo.org/pages/ecore-to-python-generator/en</w:t>
              </w:r>
            </w:hyperlink>
            <w:r>
              <w:rPr>
                <w:rFonts w:asciiTheme="majorHAnsi" w:hAnsiTheme="majorHAnsi" w:cs="Times New Roman"/>
                <w:color w:val="auto"/>
                <w:kern w:val="1"/>
                <w:sz w:val="22"/>
                <w:szCs w:val="24"/>
                <w:lang w:eastAsia="en-US"/>
              </w:rPr>
              <w:t>)</w:t>
            </w:r>
          </w:p>
        </w:tc>
      </w:tr>
    </w:tbl>
    <w:p w:rsidR="00B65B9D" w:rsidRPr="002925D3" w:rsidRDefault="00B65B9D" w:rsidP="00DF6594">
      <w:pPr>
        <w:pStyle w:val="Heading1"/>
      </w:pPr>
      <w:bookmarkStart w:id="552" w:name="_Toc412390785"/>
      <w:r w:rsidRPr="00691933">
        <w:rPr>
          <w:lang w:val="ru-RU"/>
        </w:rPr>
        <w:lastRenderedPageBreak/>
        <w:t>Приложения</w:t>
      </w:r>
      <w:bookmarkEnd w:id="552"/>
    </w:p>
    <w:p w:rsidR="00D04CF8" w:rsidRPr="00D04CF8" w:rsidRDefault="00ED1159" w:rsidP="00D04CF8">
      <w:pPr>
        <w:pStyle w:val="Appendix"/>
        <w:jc w:val="left"/>
      </w:pPr>
      <w:bookmarkStart w:id="553" w:name="_Ref397353344"/>
      <w:bookmarkStart w:id="554" w:name="_Toc412390786"/>
      <w:r w:rsidRPr="002925D3">
        <w:rPr>
          <w:lang w:val="bg-BG"/>
        </w:rPr>
        <w:t>Терминологичен</w:t>
      </w:r>
      <w:r w:rsidRPr="00691933">
        <w:t xml:space="preserve"> речник</w:t>
      </w:r>
      <w:bookmarkEnd w:id="554"/>
      <w:r w:rsidRPr="00691933">
        <w:t xml:space="preserve"> </w:t>
      </w:r>
    </w:p>
    <w:tbl>
      <w:tblPr>
        <w:tblW w:w="9000" w:type="dxa"/>
        <w:tblInd w:w="250" w:type="dxa"/>
        <w:tblLayout w:type="fixed"/>
        <w:tblCellMar>
          <w:left w:w="70" w:type="dxa"/>
          <w:right w:w="70" w:type="dxa"/>
        </w:tblCellMar>
        <w:tblLook w:val="0000" w:firstRow="0" w:lastRow="0" w:firstColumn="0" w:lastColumn="0" w:noHBand="0" w:noVBand="0"/>
      </w:tblPr>
      <w:tblGrid>
        <w:gridCol w:w="1440"/>
        <w:gridCol w:w="7560"/>
      </w:tblGrid>
      <w:tr w:rsidR="00DA48E3" w:rsidRPr="001C5579" w:rsidTr="000F094E">
        <w:trPr>
          <w:tblHeader/>
        </w:trPr>
        <w:tc>
          <w:tcPr>
            <w:tcW w:w="1440" w:type="dxa"/>
            <w:tcBorders>
              <w:top w:val="single" w:sz="12" w:space="0" w:color="auto"/>
            </w:tcBorders>
          </w:tcPr>
          <w:bookmarkEnd w:id="553"/>
          <w:p w:rsidR="00DA48E3" w:rsidRPr="0046169A" w:rsidRDefault="00DA48E3" w:rsidP="00D51960">
            <w:pPr>
              <w:rPr>
                <w:rFonts w:cs="Times New Roman"/>
                <w:b/>
              </w:rPr>
            </w:pPr>
            <w:r w:rsidRPr="0046169A">
              <w:rPr>
                <w:rFonts w:cs="Times New Roman"/>
                <w:b/>
              </w:rPr>
              <w:t>Дефиниция</w:t>
            </w:r>
          </w:p>
        </w:tc>
        <w:tc>
          <w:tcPr>
            <w:tcW w:w="7560" w:type="dxa"/>
            <w:tcBorders>
              <w:top w:val="single" w:sz="12" w:space="0" w:color="auto"/>
            </w:tcBorders>
          </w:tcPr>
          <w:p w:rsidR="00DA48E3" w:rsidRPr="0046169A" w:rsidRDefault="00DA48E3" w:rsidP="00D51960">
            <w:pPr>
              <w:jc w:val="left"/>
              <w:rPr>
                <w:rFonts w:cs="Times New Roman"/>
                <w:b/>
              </w:rPr>
            </w:pPr>
            <w:r w:rsidRPr="0046169A">
              <w:rPr>
                <w:rFonts w:cs="Times New Roman"/>
                <w:b/>
              </w:rPr>
              <w:t>Описание</w:t>
            </w:r>
          </w:p>
        </w:tc>
      </w:tr>
      <w:tr w:rsidR="00037959" w:rsidRPr="001C5579" w:rsidTr="000F094E">
        <w:tc>
          <w:tcPr>
            <w:tcW w:w="1440" w:type="dxa"/>
            <w:tcBorders>
              <w:top w:val="single" w:sz="6" w:space="0" w:color="auto"/>
              <w:bottom w:val="single" w:sz="6" w:space="0" w:color="auto"/>
            </w:tcBorders>
          </w:tcPr>
          <w:p w:rsidR="00037959" w:rsidRDefault="00037959" w:rsidP="00D51960">
            <w:r w:rsidRPr="000D01F3">
              <w:t>Acceleo</w:t>
            </w:r>
          </w:p>
        </w:tc>
        <w:tc>
          <w:tcPr>
            <w:tcW w:w="7560" w:type="dxa"/>
            <w:tcBorders>
              <w:top w:val="single" w:sz="6" w:space="0" w:color="auto"/>
              <w:bottom w:val="single" w:sz="6" w:space="0" w:color="auto"/>
            </w:tcBorders>
          </w:tcPr>
          <w:p w:rsidR="00037959" w:rsidRDefault="00037959" w:rsidP="00D51960">
            <w:pPr>
              <w:jc w:val="left"/>
              <w:rPr>
                <w:rFonts w:cs="Times New Roman"/>
              </w:rPr>
            </w:pPr>
            <w:r>
              <w:rPr>
                <w:rFonts w:cs="Times New Roman"/>
              </w:rPr>
              <w:t xml:space="preserve">Код генератор с отворен код от фондация Eclipse. Имплементация на MOFM2T </w:t>
            </w:r>
            <w:r w:rsidR="002925D3">
              <w:rPr>
                <w:rFonts w:cs="Times New Roman"/>
              </w:rPr>
              <w:t>стандарта</w:t>
            </w:r>
            <w:r>
              <w:rPr>
                <w:rFonts w:cs="Times New Roman"/>
              </w:rPr>
              <w:t xml:space="preserve"> </w:t>
            </w:r>
          </w:p>
          <w:p w:rsidR="00037959" w:rsidRDefault="00037959" w:rsidP="00D51960">
            <w:pPr>
              <w:jc w:val="left"/>
              <w:rPr>
                <w:rFonts w:cs="Times New Roman"/>
              </w:rPr>
            </w:pPr>
            <w:r w:rsidRPr="001172BF">
              <w:rPr>
                <w:rFonts w:ascii="Cambria" w:hAnsi="WenQuanYi Micro Hei" w:cs="Times New Roman"/>
                <w:color w:val="auto"/>
                <w:kern w:val="1"/>
                <w:sz w:val="18"/>
                <w:szCs w:val="24"/>
                <w:lang w:eastAsia="en-US"/>
              </w:rPr>
              <w:t>(</w:t>
            </w:r>
            <w:hyperlink r:id="rId109" w:history="1">
              <w:r w:rsidRPr="00037959">
                <w:rPr>
                  <w:rStyle w:val="Hyperlink"/>
                  <w:rFonts w:ascii="Cambria" w:hAnsi="WenQuanYi Micro Hei"/>
                  <w:kern w:val="1"/>
                  <w:sz w:val="18"/>
                  <w:szCs w:val="24"/>
                </w:rPr>
                <w:t>http://www.eclipse.org/acceleo/</w:t>
              </w:r>
            </w:hyperlink>
            <w:r w:rsidRPr="001172BF">
              <w:rPr>
                <w:rFonts w:ascii="Cambria" w:hAnsi="WenQuanYi Micro Hei" w:cs="Times New Roman"/>
                <w:color w:val="auto"/>
                <w:kern w:val="1"/>
                <w:sz w:val="22"/>
                <w:szCs w:val="24"/>
                <w:lang w:eastAsia="en-US"/>
              </w:rPr>
              <w:t>)</w:t>
            </w:r>
          </w:p>
        </w:tc>
      </w:tr>
      <w:tr w:rsidR="00037959" w:rsidRPr="001C5579" w:rsidTr="000F094E">
        <w:tc>
          <w:tcPr>
            <w:tcW w:w="1440" w:type="dxa"/>
            <w:tcBorders>
              <w:top w:val="single" w:sz="6" w:space="0" w:color="auto"/>
              <w:bottom w:val="single" w:sz="6" w:space="0" w:color="auto"/>
            </w:tcBorders>
          </w:tcPr>
          <w:p w:rsidR="00037959" w:rsidRPr="000D01F3" w:rsidRDefault="00037959" w:rsidP="00D51960">
            <w:r>
              <w:rPr>
                <w:rFonts w:cs="Times New Roman"/>
              </w:rPr>
              <w:t>AUTOSAR</w:t>
            </w:r>
          </w:p>
        </w:tc>
        <w:tc>
          <w:tcPr>
            <w:tcW w:w="7560" w:type="dxa"/>
            <w:tcBorders>
              <w:top w:val="single" w:sz="6" w:space="0" w:color="auto"/>
              <w:bottom w:val="single" w:sz="6" w:space="0" w:color="auto"/>
            </w:tcBorders>
          </w:tcPr>
          <w:p w:rsidR="00037959" w:rsidRPr="007C3CE7" w:rsidRDefault="002925D3" w:rsidP="00037959">
            <w:pPr>
              <w:jc w:val="left"/>
              <w:rPr>
                <w:rFonts w:cs="Times New Roman"/>
              </w:rPr>
            </w:pPr>
            <w:r w:rsidRPr="007C3CE7">
              <w:rPr>
                <w:rFonts w:cs="Times New Roman"/>
              </w:rPr>
              <w:t>Софтуерен</w:t>
            </w:r>
            <w:r w:rsidR="00037959" w:rsidRPr="007C3CE7">
              <w:rPr>
                <w:rFonts w:cs="Times New Roman"/>
              </w:rPr>
              <w:t xml:space="preserve"> архитектурен стандарт за автомобилна електроника</w:t>
            </w:r>
          </w:p>
          <w:p w:rsidR="00037959" w:rsidRDefault="00037959" w:rsidP="00037959">
            <w:pPr>
              <w:jc w:val="left"/>
              <w:rPr>
                <w:rFonts w:cs="Times New Roman"/>
              </w:rPr>
            </w:pPr>
            <w:r w:rsidRPr="001172BF">
              <w:rPr>
                <w:rFonts w:ascii="Cambria" w:hAnsi="WenQuanYi Micro Hei" w:cs="Times New Roman"/>
                <w:color w:val="auto"/>
                <w:kern w:val="1"/>
                <w:sz w:val="18"/>
                <w:szCs w:val="24"/>
                <w:lang w:eastAsia="en-US"/>
              </w:rPr>
              <w:t>(</w:t>
            </w:r>
            <w:hyperlink r:id="rId110" w:history="1">
              <w:r w:rsidRPr="007C3CE7">
                <w:rPr>
                  <w:rStyle w:val="Hyperlink"/>
                  <w:rFonts w:ascii="Cambria" w:hAnsi="WenQuanYi Micro Hei"/>
                  <w:kern w:val="1"/>
                  <w:sz w:val="18"/>
                  <w:szCs w:val="24"/>
                </w:rPr>
                <w:t>http://www.autosar.org/about/technical-overview/</w:t>
              </w:r>
            </w:hyperlink>
            <w:r w:rsidRPr="001172BF">
              <w:rPr>
                <w:rFonts w:ascii="Cambria" w:hAnsi="WenQuanYi Micro Hei" w:cs="Times New Roman"/>
                <w:color w:val="auto"/>
                <w:kern w:val="1"/>
                <w:sz w:val="22"/>
                <w:szCs w:val="24"/>
                <w:lang w:eastAsia="en-US"/>
              </w:rPr>
              <w:t>)</w:t>
            </w:r>
          </w:p>
        </w:tc>
      </w:tr>
      <w:tr w:rsidR="00037959" w:rsidRPr="001C5579" w:rsidTr="000F094E">
        <w:tc>
          <w:tcPr>
            <w:tcW w:w="1440" w:type="dxa"/>
            <w:tcBorders>
              <w:top w:val="single" w:sz="6" w:space="0" w:color="auto"/>
              <w:bottom w:val="single" w:sz="6" w:space="0" w:color="auto"/>
            </w:tcBorders>
          </w:tcPr>
          <w:p w:rsidR="00037959" w:rsidRDefault="00037959" w:rsidP="008C6202">
            <w:r>
              <w:t>BPMN</w:t>
            </w:r>
          </w:p>
        </w:tc>
        <w:tc>
          <w:tcPr>
            <w:tcW w:w="7560" w:type="dxa"/>
            <w:tcBorders>
              <w:top w:val="single" w:sz="6" w:space="0" w:color="auto"/>
              <w:bottom w:val="single" w:sz="6" w:space="0" w:color="auto"/>
            </w:tcBorders>
          </w:tcPr>
          <w:p w:rsidR="00037959" w:rsidRDefault="00037959" w:rsidP="000610E5">
            <w:pPr>
              <w:jc w:val="left"/>
              <w:rPr>
                <w:rFonts w:cs="Times New Roman"/>
              </w:rPr>
            </w:pPr>
            <w:r>
              <w:rPr>
                <w:rFonts w:cs="Times New Roman"/>
              </w:rPr>
              <w:t>Нотация и модел на бизнес процеси (</w:t>
            </w:r>
            <w:r w:rsidRPr="000610E5">
              <w:rPr>
                <w:rFonts w:cs="Times New Roman"/>
              </w:rPr>
              <w:t>Business Process Model Notation</w:t>
            </w:r>
            <w:r>
              <w:rPr>
                <w:rFonts w:cs="Times New Roman"/>
              </w:rPr>
              <w:t>)</w:t>
            </w:r>
          </w:p>
        </w:tc>
      </w:tr>
      <w:tr w:rsidR="00037959" w:rsidRPr="00661524"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BSW</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Basic Software</w:t>
            </w:r>
          </w:p>
        </w:tc>
      </w:tr>
      <w:tr w:rsidR="00037959" w:rsidRPr="001C5579" w:rsidTr="000F094E">
        <w:tc>
          <w:tcPr>
            <w:tcW w:w="1440" w:type="dxa"/>
            <w:tcBorders>
              <w:top w:val="single" w:sz="6" w:space="0" w:color="auto"/>
              <w:bottom w:val="single" w:sz="6" w:space="0" w:color="auto"/>
            </w:tcBorders>
          </w:tcPr>
          <w:p w:rsidR="00037959" w:rsidRPr="009F4E60" w:rsidRDefault="00037959" w:rsidP="008C6202">
            <w:r>
              <w:t>CAD</w:t>
            </w:r>
          </w:p>
        </w:tc>
        <w:tc>
          <w:tcPr>
            <w:tcW w:w="7560" w:type="dxa"/>
            <w:tcBorders>
              <w:top w:val="single" w:sz="6" w:space="0" w:color="auto"/>
              <w:bottom w:val="single" w:sz="6" w:space="0" w:color="auto"/>
            </w:tcBorders>
          </w:tcPr>
          <w:p w:rsidR="00037959" w:rsidRDefault="00037959" w:rsidP="00031160">
            <w:pPr>
              <w:jc w:val="left"/>
              <w:rPr>
                <w:rFonts w:cs="Times New Roman"/>
              </w:rPr>
            </w:pPr>
            <w:r w:rsidRPr="00031160">
              <w:rPr>
                <w:rFonts w:cs="Times New Roman"/>
              </w:rPr>
              <w:t>Системи за автоматизирано проектиране</w:t>
            </w:r>
            <w:r>
              <w:rPr>
                <w:rFonts w:cs="Times New Roman"/>
              </w:rPr>
              <w:t xml:space="preserve"> (</w:t>
            </w:r>
            <w:r w:rsidRPr="00031160">
              <w:rPr>
                <w:rFonts w:cs="Times New Roman"/>
              </w:rPr>
              <w:t>Computer-aided design</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CAE</w:t>
            </w:r>
          </w:p>
        </w:tc>
        <w:tc>
          <w:tcPr>
            <w:tcW w:w="7560" w:type="dxa"/>
            <w:tcBorders>
              <w:top w:val="single" w:sz="6" w:space="0" w:color="auto"/>
              <w:bottom w:val="single" w:sz="6" w:space="0" w:color="auto"/>
            </w:tcBorders>
          </w:tcPr>
          <w:p w:rsidR="00037959" w:rsidRPr="00031160" w:rsidRDefault="00037959" w:rsidP="00BF3DB6">
            <w:pPr>
              <w:jc w:val="left"/>
              <w:rPr>
                <w:rFonts w:cs="Times New Roman"/>
              </w:rPr>
            </w:pPr>
            <w:r>
              <w:rPr>
                <w:rFonts w:cs="Times New Roman"/>
              </w:rPr>
              <w:t xml:space="preserve">Системи за автоматизиране на </w:t>
            </w:r>
            <w:r w:rsidR="002925D3">
              <w:rPr>
                <w:rFonts w:cs="Times New Roman"/>
              </w:rPr>
              <w:t>инженерни</w:t>
            </w:r>
            <w:r>
              <w:rPr>
                <w:rFonts w:cs="Times New Roman"/>
              </w:rPr>
              <w:t xml:space="preserve"> задачи (</w:t>
            </w:r>
            <w:r w:rsidRPr="00031160">
              <w:rPr>
                <w:rFonts w:cs="Times New Roman"/>
              </w:rPr>
              <w:t>Computer-aided engineering</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CAM</w:t>
            </w:r>
          </w:p>
        </w:tc>
        <w:tc>
          <w:tcPr>
            <w:tcW w:w="7560" w:type="dxa"/>
            <w:tcBorders>
              <w:top w:val="single" w:sz="6" w:space="0" w:color="auto"/>
              <w:bottom w:val="single" w:sz="6" w:space="0" w:color="auto"/>
            </w:tcBorders>
          </w:tcPr>
          <w:p w:rsidR="00037959" w:rsidRPr="00031160" w:rsidRDefault="00037959" w:rsidP="00031160">
            <w:pPr>
              <w:jc w:val="left"/>
              <w:rPr>
                <w:rFonts w:cs="Times New Roman"/>
              </w:rPr>
            </w:pPr>
            <w:r w:rsidRPr="00031160">
              <w:rPr>
                <w:rFonts w:cs="Times New Roman"/>
              </w:rPr>
              <w:t xml:space="preserve">Системи за автоматизирано </w:t>
            </w:r>
            <w:r>
              <w:rPr>
                <w:rFonts w:cs="Times New Roman"/>
              </w:rPr>
              <w:t>производство (</w:t>
            </w:r>
            <w:r w:rsidRPr="00031160">
              <w:rPr>
                <w:rFonts w:cs="Times New Roman"/>
              </w:rPr>
              <w:t>Computer-aided manufacturing</w:t>
            </w:r>
            <w:r>
              <w:rPr>
                <w:rFonts w:cs="Times New Roman"/>
              </w:rPr>
              <w:t>)</w:t>
            </w:r>
          </w:p>
        </w:tc>
      </w:tr>
      <w:tr w:rsidR="0003795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CDD</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Complex Device Driver</w:t>
            </w:r>
          </w:p>
        </w:tc>
      </w:tr>
      <w:tr w:rsidR="00037959" w:rsidRPr="001C5579" w:rsidTr="000F094E">
        <w:tc>
          <w:tcPr>
            <w:tcW w:w="1440" w:type="dxa"/>
            <w:tcBorders>
              <w:top w:val="single" w:sz="6" w:space="0" w:color="auto"/>
              <w:bottom w:val="single" w:sz="6" w:space="0" w:color="auto"/>
            </w:tcBorders>
          </w:tcPr>
          <w:p w:rsidR="00037959" w:rsidRDefault="00037959" w:rsidP="008C6202">
            <w:r>
              <w:t>EBNF</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Разширена Бакус-Наур Форма (</w:t>
            </w:r>
            <w:r w:rsidRPr="005C1376">
              <w:rPr>
                <w:rFonts w:cs="Times New Roman"/>
              </w:rPr>
              <w:t>Extended Backus–Naur Form</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Eclipse</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021C12">
              <w:rPr>
                <w:rFonts w:cs="Times New Roman"/>
              </w:rPr>
              <w:t>многоезична среда за разработване на софтуер, която включва интегрирана среда за разработка (IDE) и плъгин система</w:t>
            </w:r>
          </w:p>
        </w:tc>
      </w:tr>
      <w:tr w:rsidR="00037959" w:rsidRPr="001C5579" w:rsidTr="000F094E">
        <w:tc>
          <w:tcPr>
            <w:tcW w:w="1440" w:type="dxa"/>
            <w:tcBorders>
              <w:top w:val="single" w:sz="6" w:space="0" w:color="auto"/>
              <w:bottom w:val="single" w:sz="6" w:space="0" w:color="auto"/>
            </w:tcBorders>
          </w:tcPr>
          <w:p w:rsidR="00037959" w:rsidRPr="000D01F3" w:rsidRDefault="00037959" w:rsidP="00D51960">
            <w:r>
              <w:t>EMF</w:t>
            </w:r>
          </w:p>
        </w:tc>
        <w:tc>
          <w:tcPr>
            <w:tcW w:w="7560" w:type="dxa"/>
            <w:tcBorders>
              <w:top w:val="single" w:sz="6" w:space="0" w:color="auto"/>
              <w:bottom w:val="single" w:sz="6" w:space="0" w:color="auto"/>
            </w:tcBorders>
          </w:tcPr>
          <w:p w:rsidR="00037959" w:rsidRDefault="00037959" w:rsidP="0066386D">
            <w:pPr>
              <w:jc w:val="left"/>
              <w:rPr>
                <w:rFonts w:cs="Times New Roman"/>
              </w:rPr>
            </w:pPr>
            <w:r>
              <w:rPr>
                <w:rFonts w:cs="Times New Roman"/>
              </w:rPr>
              <w:t>Среда за моделиране на Eclipse</w:t>
            </w:r>
          </w:p>
          <w:p w:rsidR="00037959" w:rsidRDefault="00037959" w:rsidP="0066386D">
            <w:pPr>
              <w:jc w:val="left"/>
              <w:rPr>
                <w:rFonts w:cs="Times New Roman"/>
              </w:rPr>
            </w:pPr>
            <w:r w:rsidRPr="00066BAE">
              <w:rPr>
                <w:rFonts w:cs="Times New Roman"/>
                <w:sz w:val="18"/>
              </w:rPr>
              <w:t>(</w:t>
            </w:r>
            <w:hyperlink r:id="rId111" w:history="1">
              <w:r w:rsidRPr="00066BAE">
                <w:rPr>
                  <w:rStyle w:val="Hyperlink"/>
                  <w:sz w:val="18"/>
                </w:rPr>
                <w:t>http://eclipse.org/modeling/emf/</w:t>
              </w:r>
            </w:hyperlink>
            <w:r w:rsidRPr="00066BAE">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E-MOF</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Pr>
                <w:rFonts w:cs="Times New Roman"/>
              </w:rPr>
              <w:t>Опростен MOF стандарт (Essential MOF)</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t>EPL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Pr>
                <w:rFonts w:cs="Times New Roman"/>
              </w:rPr>
              <w:t>Лиценз за отворен код използван от Eclipse</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GNU</w:t>
            </w:r>
          </w:p>
        </w:tc>
        <w:tc>
          <w:tcPr>
            <w:tcW w:w="7560" w:type="dxa"/>
            <w:tcBorders>
              <w:top w:val="single" w:sz="6" w:space="0" w:color="auto"/>
              <w:bottom w:val="single" w:sz="6" w:space="0" w:color="auto"/>
            </w:tcBorders>
          </w:tcPr>
          <w:p w:rsidR="00037959" w:rsidRDefault="00037959" w:rsidP="00D51960">
            <w:pPr>
              <w:jc w:val="left"/>
              <w:rPr>
                <w:rFonts w:cs="Times New Roman"/>
              </w:rPr>
            </w:pPr>
            <w:r w:rsidRPr="00FD043E">
              <w:rPr>
                <w:rFonts w:cs="Times New Roman"/>
              </w:rPr>
              <w:t>GNU е операционна система, чието име (рекурсивен акроним) означава GNU не е Unix (GNU's Not Unix)</w:t>
            </w:r>
          </w:p>
          <w:p w:rsidR="00037959" w:rsidRPr="0046169A" w:rsidRDefault="00037959" w:rsidP="00D51960">
            <w:pPr>
              <w:jc w:val="left"/>
              <w:rPr>
                <w:rFonts w:cs="Times New Roman"/>
              </w:rPr>
            </w:pPr>
            <w:r w:rsidRPr="00FD043E">
              <w:rPr>
                <w:rFonts w:cs="Times New Roman"/>
                <w:sz w:val="18"/>
              </w:rPr>
              <w:t>(</w:t>
            </w:r>
            <w:hyperlink r:id="rId112" w:history="1">
              <w:r w:rsidRPr="00FD043E">
                <w:rPr>
                  <w:rStyle w:val="Hyperlink"/>
                  <w:sz w:val="18"/>
                </w:rPr>
                <w:t>http://bg.wikipedia.org/wiki/%D0%93%D0%9D%D0%A3</w:t>
              </w:r>
            </w:hyperlink>
            <w:r w:rsidRPr="00FD043E">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GPL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Общ публичен лиценз на ГНУ</w:t>
            </w:r>
            <w:r>
              <w:rPr>
                <w:rFonts w:cs="Times New Roman"/>
              </w:rPr>
              <w:t xml:space="preserve"> (GNU)</w:t>
            </w:r>
          </w:p>
          <w:p w:rsidR="00037959" w:rsidRPr="0046169A" w:rsidRDefault="00037959" w:rsidP="00D51960">
            <w:pPr>
              <w:jc w:val="left"/>
              <w:rPr>
                <w:rFonts w:cs="Times New Roman"/>
              </w:rPr>
            </w:pPr>
            <w:r w:rsidRPr="0046169A">
              <w:rPr>
                <w:rFonts w:cs="Times New Roman"/>
                <w:sz w:val="18"/>
              </w:rPr>
              <w:t>(</w:t>
            </w:r>
            <w:hyperlink r:id="rId113" w:history="1">
              <w:r w:rsidRPr="0046169A">
                <w:rPr>
                  <w:rStyle w:val="Hyperlink"/>
                  <w:sz w:val="18"/>
                </w:rPr>
                <w:t>http://bg.wikipedia.org/wiki/GNU_General_Public_License</w:t>
              </w:r>
            </w:hyperlink>
            <w:r w:rsidRPr="0046169A">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8C6202">
            <w:r>
              <w:t>GPL</w:t>
            </w:r>
          </w:p>
        </w:tc>
        <w:tc>
          <w:tcPr>
            <w:tcW w:w="7560" w:type="dxa"/>
            <w:tcBorders>
              <w:top w:val="single" w:sz="6" w:space="0" w:color="auto"/>
              <w:bottom w:val="single" w:sz="6" w:space="0" w:color="auto"/>
            </w:tcBorders>
          </w:tcPr>
          <w:p w:rsidR="00037959" w:rsidRDefault="00037959" w:rsidP="00844970">
            <w:pPr>
              <w:jc w:val="left"/>
              <w:rPr>
                <w:rFonts w:cs="Times New Roman"/>
              </w:rPr>
            </w:pPr>
            <w:r>
              <w:rPr>
                <w:rFonts w:cs="Times New Roman"/>
              </w:rPr>
              <w:t>Общ публичен лиценз на GNU (General Public License)</w:t>
            </w:r>
          </w:p>
        </w:tc>
      </w:tr>
      <w:tr w:rsidR="00037959" w:rsidRPr="001C5579" w:rsidTr="000F094E">
        <w:tc>
          <w:tcPr>
            <w:tcW w:w="1440" w:type="dxa"/>
            <w:tcBorders>
              <w:top w:val="single" w:sz="6" w:space="0" w:color="auto"/>
              <w:bottom w:val="single" w:sz="6" w:space="0" w:color="auto"/>
            </w:tcBorders>
          </w:tcPr>
          <w:p w:rsidR="00037959" w:rsidRDefault="00037959" w:rsidP="008C6202">
            <w:r>
              <w:t>IBM</w:t>
            </w:r>
          </w:p>
        </w:tc>
        <w:tc>
          <w:tcPr>
            <w:tcW w:w="7560" w:type="dxa"/>
            <w:tcBorders>
              <w:top w:val="single" w:sz="6" w:space="0" w:color="auto"/>
              <w:bottom w:val="single" w:sz="6" w:space="0" w:color="auto"/>
            </w:tcBorders>
          </w:tcPr>
          <w:p w:rsidR="00037959" w:rsidRDefault="002925D3" w:rsidP="00BF3DB6">
            <w:pPr>
              <w:jc w:val="left"/>
              <w:rPr>
                <w:rFonts w:cs="Times New Roman"/>
              </w:rPr>
            </w:pPr>
            <w:r>
              <w:rPr>
                <w:rFonts w:cs="Times New Roman"/>
              </w:rPr>
              <w:t>Американска мулти-технологична и предлагаща консултантски услуги корпорация</w:t>
            </w:r>
          </w:p>
          <w:p w:rsidR="00037959" w:rsidRDefault="00037959" w:rsidP="00BF3DB6">
            <w:pPr>
              <w:jc w:val="left"/>
              <w:rPr>
                <w:rFonts w:cs="Times New Roman"/>
              </w:rPr>
            </w:pPr>
            <w:r>
              <w:rPr>
                <w:rFonts w:cs="Times New Roman"/>
              </w:rPr>
              <w:t>(</w:t>
            </w:r>
            <w:r w:rsidRPr="000F715F">
              <w:rPr>
                <w:rStyle w:val="Hyperlink"/>
                <w:sz w:val="18"/>
              </w:rPr>
              <w:t>http://www.ibm.com</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IBM Rational</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Подразделение на IBM занимаващо се с модулни архитектури и итеративна разработка</w:t>
            </w:r>
          </w:p>
          <w:p w:rsidR="00037959" w:rsidRPr="007D7141" w:rsidRDefault="00037959" w:rsidP="00BF3DB6">
            <w:pPr>
              <w:jc w:val="left"/>
            </w:pPr>
            <w:r>
              <w:rPr>
                <w:rFonts w:cs="Times New Roman"/>
              </w:rPr>
              <w:t>(</w:t>
            </w:r>
            <w:hyperlink r:id="rId114" w:history="1">
              <w:r w:rsidRPr="004C1015">
                <w:rPr>
                  <w:rStyle w:val="Hyperlink"/>
                  <w:sz w:val="18"/>
                </w:rPr>
                <w:t>http://www-01.ibm.com/software/rational/</w:t>
              </w:r>
            </w:hyperlink>
            <w:r w:rsidRPr="00D10E07">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lastRenderedPageBreak/>
              <w:t>MDA</w:t>
            </w:r>
          </w:p>
        </w:tc>
        <w:tc>
          <w:tcPr>
            <w:tcW w:w="7560" w:type="dxa"/>
            <w:tcBorders>
              <w:top w:val="single" w:sz="6" w:space="0" w:color="auto"/>
              <w:bottom w:val="single" w:sz="6" w:space="0" w:color="auto"/>
            </w:tcBorders>
          </w:tcPr>
          <w:p w:rsidR="00037959" w:rsidRPr="0046169A" w:rsidRDefault="002925D3" w:rsidP="00D51960">
            <w:pPr>
              <w:jc w:val="left"/>
              <w:rPr>
                <w:rFonts w:cs="Times New Roman"/>
              </w:rPr>
            </w:pPr>
            <w:r w:rsidRPr="0046169A">
              <w:rPr>
                <w:rFonts w:cs="Times New Roman"/>
              </w:rPr>
              <w:t>Моделно</w:t>
            </w:r>
            <w:r w:rsidR="00037959" w:rsidRPr="0046169A">
              <w:rPr>
                <w:rFonts w:cs="Times New Roman"/>
              </w:rPr>
              <w:t xml:space="preserve"> разработена архитектура (</w:t>
            </w:r>
            <w:hyperlink r:id="rId115" w:history="1">
              <w:r w:rsidR="00037959" w:rsidRPr="0046169A">
                <w:rPr>
                  <w:rStyle w:val="Hyperlink"/>
                </w:rPr>
                <w:t>Model Driven Architecture</w:t>
              </w:r>
            </w:hyperlink>
            <w:r w:rsidR="00037959"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D51960">
            <w:r>
              <w:t>MDT</w:t>
            </w:r>
          </w:p>
        </w:tc>
        <w:tc>
          <w:tcPr>
            <w:tcW w:w="7560" w:type="dxa"/>
            <w:tcBorders>
              <w:top w:val="single" w:sz="6" w:space="0" w:color="auto"/>
              <w:bottom w:val="single" w:sz="6" w:space="0" w:color="auto"/>
            </w:tcBorders>
          </w:tcPr>
          <w:p w:rsidR="00037959" w:rsidRDefault="00037959" w:rsidP="00D04CF8">
            <w:pPr>
              <w:jc w:val="left"/>
              <w:rPr>
                <w:rFonts w:cs="Times New Roman"/>
              </w:rPr>
            </w:pPr>
            <w:r>
              <w:rPr>
                <w:rFonts w:cs="Times New Roman"/>
              </w:rPr>
              <w:t>Инструменти за разработка на модели на Eclipse</w:t>
            </w:r>
          </w:p>
          <w:p w:rsidR="00037959" w:rsidRDefault="00037959" w:rsidP="00D04CF8">
            <w:pPr>
              <w:jc w:val="left"/>
              <w:rPr>
                <w:rFonts w:cs="Times New Roman"/>
              </w:rPr>
            </w:pPr>
            <w:r w:rsidRPr="000B01EF">
              <w:rPr>
                <w:rFonts w:cs="Times New Roman"/>
                <w:sz w:val="18"/>
              </w:rPr>
              <w:t>(</w:t>
            </w:r>
            <w:hyperlink r:id="rId116" w:history="1">
              <w:r w:rsidRPr="000B01EF">
                <w:rPr>
                  <w:rStyle w:val="Hyperlink"/>
                  <w:sz w:val="18"/>
                </w:rPr>
                <w:t>http://www.eclipse.org/modeling/mdt/?project=uml2</w:t>
              </w:r>
            </w:hyperlink>
            <w:r w:rsidRPr="000B01EF">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MOF</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 xml:space="preserve">Стандарт за моделно движена </w:t>
            </w:r>
            <w:r w:rsidR="002925D3" w:rsidRPr="0046169A">
              <w:rPr>
                <w:rFonts w:cs="Times New Roman"/>
              </w:rPr>
              <w:t>разработка</w:t>
            </w:r>
            <w:r w:rsidRPr="0046169A">
              <w:rPr>
                <w:rFonts w:cs="Times New Roman"/>
              </w:rPr>
              <w:t>. Meta-Object Facility (</w:t>
            </w:r>
            <w:hyperlink r:id="rId117" w:history="1">
              <w:r w:rsidRPr="0046169A">
                <w:rPr>
                  <w:rStyle w:val="Hyperlink"/>
                </w:rPr>
                <w:t>MOF</w:t>
              </w:r>
            </w:hyperlink>
            <w:r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MOFM2T</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 xml:space="preserve"> Спецификация на OMG </w:t>
            </w:r>
            <w:r w:rsidRPr="0046169A">
              <w:rPr>
                <w:rFonts w:cs="Times New Roman"/>
                <w:sz w:val="18"/>
              </w:rPr>
              <w:t>(</w:t>
            </w:r>
            <w:hyperlink r:id="rId118" w:history="1">
              <w:r w:rsidRPr="0046169A">
                <w:rPr>
                  <w:rStyle w:val="Hyperlink"/>
                  <w:sz w:val="18"/>
                </w:rPr>
                <w:t>http://en.wikipedia.org/wiki/MOF_Model_to_Text_Transformation_Language</w:t>
              </w:r>
            </w:hyperlink>
            <w:r w:rsidRPr="0046169A">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D51960">
            <w:r>
              <w:t>OCL</w:t>
            </w:r>
          </w:p>
        </w:tc>
        <w:tc>
          <w:tcPr>
            <w:tcW w:w="7560" w:type="dxa"/>
            <w:tcBorders>
              <w:top w:val="single" w:sz="6" w:space="0" w:color="auto"/>
              <w:bottom w:val="single" w:sz="6" w:space="0" w:color="auto"/>
            </w:tcBorders>
          </w:tcPr>
          <w:p w:rsidR="00037959" w:rsidRDefault="00037959" w:rsidP="00A7563D">
            <w:pPr>
              <w:jc w:val="left"/>
              <w:rPr>
                <w:rFonts w:cs="Times New Roman"/>
              </w:rPr>
            </w:pPr>
            <w:r>
              <w:rPr>
                <w:rFonts w:cs="Times New Roman"/>
              </w:rPr>
              <w:t>Декларативен език даващ възможност за описание на правила, които да се прилагат над UML. В последствие той може да се прилага и над всеки MOF мета модел</w:t>
            </w:r>
          </w:p>
          <w:p w:rsidR="00037959" w:rsidRDefault="00037959" w:rsidP="00A7563D">
            <w:pPr>
              <w:jc w:val="left"/>
              <w:rPr>
                <w:rFonts w:cs="Times New Roman"/>
              </w:rPr>
            </w:pPr>
            <w:r w:rsidRPr="003D64E0">
              <w:rPr>
                <w:rFonts w:cs="Times New Roman"/>
                <w:sz w:val="18"/>
              </w:rPr>
              <w:t>(</w:t>
            </w:r>
            <w:hyperlink r:id="rId119" w:history="1">
              <w:r w:rsidRPr="003D64E0">
                <w:rPr>
                  <w:rStyle w:val="Hyperlink"/>
                  <w:sz w:val="18"/>
                </w:rPr>
                <w:t>http://www.omg.org/spec/OCL/</w:t>
              </w:r>
            </w:hyperlink>
            <w:r w:rsidRPr="003D64E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OMG</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Интернационален консорциум с идеална цел, чиито предмет на дейност е стандартизиране на компютърната индустрия (</w:t>
            </w:r>
            <w:hyperlink r:id="rId120" w:history="1">
              <w:r w:rsidRPr="0046169A">
                <w:rPr>
                  <w:rStyle w:val="Hyperlink"/>
                </w:rPr>
                <w:t>Object Management Group</w:t>
              </w:r>
            </w:hyperlink>
            <w:r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D51960">
            <w:r>
              <w:t>PCRE</w:t>
            </w:r>
          </w:p>
        </w:tc>
        <w:tc>
          <w:tcPr>
            <w:tcW w:w="7560" w:type="dxa"/>
            <w:tcBorders>
              <w:top w:val="single" w:sz="6" w:space="0" w:color="auto"/>
              <w:bottom w:val="single" w:sz="6" w:space="0" w:color="auto"/>
            </w:tcBorders>
          </w:tcPr>
          <w:p w:rsidR="00037959" w:rsidRDefault="002925D3" w:rsidP="00D04CF8">
            <w:pPr>
              <w:jc w:val="left"/>
              <w:rPr>
                <w:rFonts w:cs="Times New Roman"/>
              </w:rPr>
            </w:pPr>
            <w:r>
              <w:rPr>
                <w:rFonts w:cs="Times New Roman"/>
              </w:rPr>
              <w:t>Библиотека за работа с Perl съвместими регулярни изрази</w:t>
            </w:r>
          </w:p>
          <w:p w:rsidR="00037959" w:rsidRDefault="00037959" w:rsidP="00D04CF8">
            <w:pPr>
              <w:jc w:val="left"/>
              <w:rPr>
                <w:rFonts w:cs="Times New Roman"/>
              </w:rPr>
            </w:pPr>
            <w:r w:rsidRPr="00214850">
              <w:rPr>
                <w:rFonts w:cs="Times New Roman"/>
                <w:sz w:val="18"/>
              </w:rPr>
              <w:t>(</w:t>
            </w:r>
            <w:hyperlink r:id="rId121" w:history="1">
              <w:r w:rsidRPr="00214850">
                <w:rPr>
                  <w:rStyle w:val="Hyperlink"/>
                  <w:sz w:val="18"/>
                </w:rPr>
                <w:t>http://www.pcre.org/</w:t>
              </w:r>
            </w:hyperlink>
            <w:r w:rsidRPr="0021485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D51960">
            <w:r>
              <w:t>Perl</w:t>
            </w:r>
          </w:p>
        </w:tc>
        <w:tc>
          <w:tcPr>
            <w:tcW w:w="7560" w:type="dxa"/>
            <w:tcBorders>
              <w:top w:val="single" w:sz="6" w:space="0" w:color="auto"/>
              <w:bottom w:val="single" w:sz="6" w:space="0" w:color="auto"/>
            </w:tcBorders>
          </w:tcPr>
          <w:p w:rsidR="00037959" w:rsidRDefault="00037959" w:rsidP="00214850">
            <w:pPr>
              <w:jc w:val="left"/>
              <w:rPr>
                <w:rFonts w:cs="Times New Roman"/>
              </w:rPr>
            </w:pPr>
            <w:r w:rsidRPr="00214850">
              <w:rPr>
                <w:rFonts w:cs="Times New Roman"/>
              </w:rPr>
              <w:t>универсален, интерпрети</w:t>
            </w:r>
            <w:r>
              <w:rPr>
                <w:rFonts w:cs="Times New Roman"/>
              </w:rPr>
              <w:t>ран</w:t>
            </w:r>
            <w:r w:rsidRPr="00214850">
              <w:rPr>
                <w:rFonts w:cs="Times New Roman"/>
              </w:rPr>
              <w:t xml:space="preserve"> език за програмиране</w:t>
            </w:r>
          </w:p>
          <w:p w:rsidR="00037959" w:rsidRDefault="00037959" w:rsidP="00214850">
            <w:pPr>
              <w:jc w:val="left"/>
              <w:rPr>
                <w:rFonts w:cs="Times New Roman"/>
              </w:rPr>
            </w:pPr>
            <w:r w:rsidRPr="00214850">
              <w:rPr>
                <w:rFonts w:cs="Times New Roman"/>
                <w:sz w:val="18"/>
              </w:rPr>
              <w:t>(</w:t>
            </w:r>
            <w:hyperlink r:id="rId122" w:history="1">
              <w:r w:rsidRPr="00214850">
                <w:rPr>
                  <w:rStyle w:val="Hyperlink"/>
                  <w:sz w:val="18"/>
                </w:rPr>
                <w:t>http://www.perl.org/</w:t>
              </w:r>
            </w:hyperlink>
            <w:r w:rsidRPr="0021485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8C6202">
            <w:r w:rsidRPr="009F4E60">
              <w:t>PyEMOF</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Python имплементация на E-MOF спецификацията</w:t>
            </w:r>
          </w:p>
          <w:p w:rsidR="00037959" w:rsidRDefault="00037959" w:rsidP="00BF3DB6">
            <w:pPr>
              <w:jc w:val="left"/>
              <w:rPr>
                <w:rFonts w:cs="Times New Roman"/>
              </w:rPr>
            </w:pPr>
            <w:r>
              <w:rPr>
                <w:rFonts w:cs="Times New Roman"/>
              </w:rPr>
              <w:t>(</w:t>
            </w:r>
            <w:hyperlink r:id="rId123" w:history="1">
              <w:r w:rsidRPr="006A114B">
                <w:rPr>
                  <w:rStyle w:val="Hyperlink"/>
                  <w:sz w:val="18"/>
                </w:rPr>
                <w:t>http://www.lifl.fr/~marvie/software/pyemof.html</w:t>
              </w:r>
            </w:hyperlink>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Sparx Systems</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Австралийска софтуерна компания специализираща в разработката на визуални инструменти за планиране, дизайн и разработка на системи с преобладаващ софтуер.</w:t>
            </w:r>
          </w:p>
          <w:p w:rsidR="00037959" w:rsidRDefault="00037959" w:rsidP="00BF3DB6">
            <w:pPr>
              <w:jc w:val="left"/>
              <w:rPr>
                <w:rFonts w:cs="Times New Roman"/>
              </w:rPr>
            </w:pPr>
            <w:r>
              <w:rPr>
                <w:rFonts w:cs="Times New Roman"/>
              </w:rPr>
              <w:t>(</w:t>
            </w:r>
            <w:r w:rsidRPr="007D7141">
              <w:rPr>
                <w:rStyle w:val="Hyperlink"/>
                <w:sz w:val="18"/>
              </w:rPr>
              <w:t>http://www.sparxsystems.com/about.html</w:t>
            </w:r>
            <w:r>
              <w:rPr>
                <w:rFonts w:cs="Times New Roman"/>
              </w:rPr>
              <w:t>)</w:t>
            </w:r>
          </w:p>
        </w:tc>
      </w:tr>
      <w:tr w:rsidR="00037959" w:rsidRPr="00661524"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SW-C</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Software Component</w:t>
            </w:r>
          </w:p>
        </w:tc>
      </w:tr>
      <w:tr w:rsidR="00037959" w:rsidRPr="001C5579" w:rsidTr="000F094E">
        <w:tc>
          <w:tcPr>
            <w:tcW w:w="1440" w:type="dxa"/>
            <w:tcBorders>
              <w:top w:val="single" w:sz="6" w:space="0" w:color="auto"/>
              <w:bottom w:val="single" w:sz="6" w:space="0" w:color="auto"/>
            </w:tcBorders>
          </w:tcPr>
          <w:p w:rsidR="00037959" w:rsidRDefault="00037959" w:rsidP="008C6202">
            <w:r>
              <w:t>SysML</w:t>
            </w:r>
          </w:p>
        </w:tc>
        <w:tc>
          <w:tcPr>
            <w:tcW w:w="7560" w:type="dxa"/>
            <w:tcBorders>
              <w:top w:val="single" w:sz="6" w:space="0" w:color="auto"/>
              <w:bottom w:val="single" w:sz="6" w:space="0" w:color="auto"/>
            </w:tcBorders>
          </w:tcPr>
          <w:p w:rsidR="00037959" w:rsidRDefault="00037959" w:rsidP="00844970">
            <w:pPr>
              <w:jc w:val="left"/>
              <w:rPr>
                <w:rFonts w:cs="Times New Roman"/>
              </w:rPr>
            </w:pPr>
            <w:r>
              <w:rPr>
                <w:rFonts w:cs="Times New Roman"/>
              </w:rPr>
              <w:t>Системен език за моделиране (System Modeling Language)</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UML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Унифициран език за моделиране (Unified Modeling Language)</w:t>
            </w:r>
          </w:p>
        </w:tc>
      </w:tr>
      <w:tr w:rsidR="00037959" w:rsidRPr="001C5579" w:rsidTr="000F094E">
        <w:tc>
          <w:tcPr>
            <w:tcW w:w="1440" w:type="dxa"/>
            <w:tcBorders>
              <w:top w:val="single" w:sz="6" w:space="0" w:color="auto"/>
              <w:bottom w:val="single" w:sz="6" w:space="0" w:color="auto"/>
            </w:tcBorders>
          </w:tcPr>
          <w:p w:rsidR="00037959" w:rsidRDefault="00037959" w:rsidP="008C6202">
            <w:r>
              <w:t>UUID</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Универсален уникален идентификатор (</w:t>
            </w:r>
            <w:r w:rsidRPr="00D6496B">
              <w:rPr>
                <w:rFonts w:cs="Times New Roman"/>
              </w:rPr>
              <w:t>universally unique identifier</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XMI</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 xml:space="preserve">XML обмен на метаданни, чиито </w:t>
            </w:r>
            <w:r w:rsidR="002925D3" w:rsidRPr="0046169A">
              <w:rPr>
                <w:rFonts w:cs="Times New Roman"/>
              </w:rPr>
              <w:t>мета</w:t>
            </w:r>
            <w:r w:rsidR="002925D3">
              <w:rPr>
                <w:rFonts w:cs="Times New Roman"/>
              </w:rPr>
              <w:t>-</w:t>
            </w:r>
            <w:r w:rsidR="002925D3" w:rsidRPr="0046169A">
              <w:rPr>
                <w:rFonts w:cs="Times New Roman"/>
              </w:rPr>
              <w:t>модел</w:t>
            </w:r>
            <w:r w:rsidRPr="0046169A">
              <w:rPr>
                <w:rFonts w:cs="Times New Roman"/>
              </w:rPr>
              <w:t xml:space="preserve"> може да се изрази чрез MOF</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XML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разширяем маркиращ език</w:t>
            </w:r>
          </w:p>
        </w:tc>
      </w:tr>
    </w:tbl>
    <w:p w:rsidR="00ED1159" w:rsidRPr="002925D3" w:rsidRDefault="00ED1159" w:rsidP="00AA381B"/>
    <w:p w:rsidR="006C5698" w:rsidRPr="006C5698" w:rsidRDefault="00461014" w:rsidP="006C5698">
      <w:pPr>
        <w:pStyle w:val="Appendix"/>
      </w:pPr>
      <w:bookmarkStart w:id="555" w:name="_Ref398392808"/>
      <w:bookmarkStart w:id="556" w:name="_Toc412390787"/>
      <w:r w:rsidRPr="002925D3">
        <w:rPr>
          <w:lang w:val="bg-BG"/>
        </w:rPr>
        <w:t>Реализирани</w:t>
      </w:r>
      <w:r w:rsidR="006C5698" w:rsidRPr="002925D3">
        <w:rPr>
          <w:lang w:val="bg-BG"/>
        </w:rPr>
        <w:t xml:space="preserve"> документи</w:t>
      </w:r>
      <w:bookmarkEnd w:id="555"/>
      <w:bookmarkEnd w:id="556"/>
    </w:p>
    <w:tbl>
      <w:tblPr>
        <w:tblW w:w="9000" w:type="dxa"/>
        <w:tblInd w:w="250" w:type="dxa"/>
        <w:tblLayout w:type="fixed"/>
        <w:tblCellMar>
          <w:left w:w="70" w:type="dxa"/>
          <w:right w:w="70" w:type="dxa"/>
        </w:tblCellMar>
        <w:tblLook w:val="0000" w:firstRow="0" w:lastRow="0" w:firstColumn="0" w:lastColumn="0" w:noHBand="0" w:noVBand="0"/>
      </w:tblPr>
      <w:tblGrid>
        <w:gridCol w:w="1080"/>
        <w:gridCol w:w="2250"/>
        <w:gridCol w:w="5670"/>
      </w:tblGrid>
      <w:tr w:rsidR="000F094E" w:rsidRPr="001C5579" w:rsidTr="000F094E">
        <w:trPr>
          <w:tblHeader/>
        </w:trPr>
        <w:tc>
          <w:tcPr>
            <w:tcW w:w="1080" w:type="dxa"/>
            <w:tcBorders>
              <w:top w:val="single" w:sz="12" w:space="0" w:color="auto"/>
            </w:tcBorders>
          </w:tcPr>
          <w:p w:rsidR="000F094E" w:rsidRPr="0046169A" w:rsidRDefault="000F094E" w:rsidP="00767898">
            <w:pPr>
              <w:rPr>
                <w:rFonts w:cs="Times New Roman"/>
                <w:b/>
              </w:rPr>
            </w:pPr>
            <w:r>
              <w:rPr>
                <w:rFonts w:cs="Times New Roman"/>
                <w:b/>
              </w:rPr>
              <w:t>Реф.</w:t>
            </w:r>
          </w:p>
        </w:tc>
        <w:tc>
          <w:tcPr>
            <w:tcW w:w="2250" w:type="dxa"/>
            <w:tcBorders>
              <w:top w:val="single" w:sz="12" w:space="0" w:color="auto"/>
            </w:tcBorders>
          </w:tcPr>
          <w:p w:rsidR="000F094E" w:rsidRPr="0046169A" w:rsidRDefault="000F094E" w:rsidP="002B3D61">
            <w:pPr>
              <w:jc w:val="left"/>
              <w:rPr>
                <w:rFonts w:cs="Times New Roman"/>
                <w:b/>
              </w:rPr>
            </w:pPr>
            <w:r>
              <w:rPr>
                <w:rFonts w:cs="Times New Roman"/>
                <w:b/>
              </w:rPr>
              <w:t>Име на документ</w:t>
            </w:r>
          </w:p>
        </w:tc>
        <w:tc>
          <w:tcPr>
            <w:tcW w:w="5670" w:type="dxa"/>
            <w:tcBorders>
              <w:top w:val="single" w:sz="12" w:space="0" w:color="auto"/>
            </w:tcBorders>
          </w:tcPr>
          <w:p w:rsidR="000F094E" w:rsidRDefault="000F094E" w:rsidP="00767898">
            <w:pPr>
              <w:rPr>
                <w:rFonts w:cs="Times New Roman"/>
                <w:b/>
              </w:rPr>
            </w:pPr>
            <w:r>
              <w:rPr>
                <w:rFonts w:cs="Times New Roman"/>
                <w:b/>
              </w:rPr>
              <w:t>Връзка</w:t>
            </w:r>
          </w:p>
        </w:tc>
      </w:tr>
      <w:tr w:rsidR="000F094E" w:rsidRPr="00661524" w:rsidTr="000F094E">
        <w:tc>
          <w:tcPr>
            <w:tcW w:w="1080" w:type="dxa"/>
            <w:tcBorders>
              <w:top w:val="single" w:sz="6" w:space="0" w:color="auto"/>
              <w:bottom w:val="single" w:sz="6" w:space="0" w:color="auto"/>
            </w:tcBorders>
          </w:tcPr>
          <w:p w:rsidR="000F094E" w:rsidRPr="000F094E" w:rsidRDefault="000F094E" w:rsidP="00767898">
            <w:pPr>
              <w:rPr>
                <w:rFonts w:cs="Times New Roman"/>
                <w:b/>
              </w:rPr>
            </w:pPr>
            <w:r w:rsidRPr="000F094E">
              <w:rPr>
                <w:rFonts w:cs="Times New Roman"/>
                <w:b/>
              </w:rPr>
              <w:t>[D1]</w:t>
            </w:r>
          </w:p>
        </w:tc>
        <w:tc>
          <w:tcPr>
            <w:tcW w:w="2250" w:type="dxa"/>
            <w:tcBorders>
              <w:top w:val="single" w:sz="6" w:space="0" w:color="auto"/>
              <w:bottom w:val="single" w:sz="6" w:space="0" w:color="auto"/>
            </w:tcBorders>
          </w:tcPr>
          <w:p w:rsidR="000F094E" w:rsidRPr="0046169A" w:rsidRDefault="000F094E" w:rsidP="002B3D61">
            <w:pPr>
              <w:tabs>
                <w:tab w:val="left" w:pos="1065"/>
              </w:tabs>
              <w:jc w:val="left"/>
              <w:rPr>
                <w:rFonts w:cs="Times New Roman"/>
              </w:rPr>
            </w:pPr>
            <w:r>
              <w:rPr>
                <w:rFonts w:cs="Times New Roman"/>
              </w:rPr>
              <w:t xml:space="preserve">UML </w:t>
            </w:r>
            <w:r w:rsidR="00B03397">
              <w:rPr>
                <w:rFonts w:cs="Times New Roman"/>
              </w:rPr>
              <w:t>модел</w:t>
            </w:r>
          </w:p>
        </w:tc>
        <w:tc>
          <w:tcPr>
            <w:tcW w:w="5670" w:type="dxa"/>
            <w:tcBorders>
              <w:top w:val="single" w:sz="6" w:space="0" w:color="auto"/>
              <w:bottom w:val="single" w:sz="6" w:space="0" w:color="auto"/>
            </w:tcBorders>
          </w:tcPr>
          <w:p w:rsidR="000F094E" w:rsidRDefault="001A63F1" w:rsidP="006C5698">
            <w:pPr>
              <w:tabs>
                <w:tab w:val="left" w:pos="1065"/>
              </w:tabs>
              <w:rPr>
                <w:rFonts w:cs="Times New Roman"/>
              </w:rPr>
            </w:pPr>
            <w:hyperlink r:id="rId124" w:history="1">
              <w:r w:rsidR="000F094E" w:rsidRPr="000F094E">
                <w:rPr>
                  <w:rStyle w:val="Hyperlink"/>
                </w:rPr>
                <w:t>https://github.com/dmanev/ArchExtractor/tree/master/ArchExtractor/model</w:t>
              </w:r>
            </w:hyperlink>
          </w:p>
        </w:tc>
      </w:tr>
      <w:tr w:rsidR="000F094E" w:rsidTr="000F094E">
        <w:tc>
          <w:tcPr>
            <w:tcW w:w="1080" w:type="dxa"/>
            <w:tcBorders>
              <w:top w:val="single" w:sz="6" w:space="0" w:color="auto"/>
              <w:bottom w:val="single" w:sz="6" w:space="0" w:color="auto"/>
            </w:tcBorders>
          </w:tcPr>
          <w:p w:rsidR="000F094E" w:rsidRPr="008966B7" w:rsidRDefault="008966B7" w:rsidP="00767898">
            <w:pPr>
              <w:rPr>
                <w:rFonts w:cs="Times New Roman"/>
                <w:b/>
              </w:rPr>
            </w:pPr>
            <w:r w:rsidRPr="008966B7">
              <w:rPr>
                <w:rFonts w:cs="Times New Roman"/>
                <w:b/>
              </w:rPr>
              <w:t>[D2]</w:t>
            </w:r>
          </w:p>
        </w:tc>
        <w:tc>
          <w:tcPr>
            <w:tcW w:w="2250" w:type="dxa"/>
            <w:tcBorders>
              <w:top w:val="single" w:sz="6" w:space="0" w:color="auto"/>
              <w:bottom w:val="single" w:sz="6" w:space="0" w:color="auto"/>
            </w:tcBorders>
          </w:tcPr>
          <w:p w:rsidR="000F094E" w:rsidRPr="0046169A" w:rsidRDefault="008966B7" w:rsidP="002B3D61">
            <w:pPr>
              <w:jc w:val="left"/>
              <w:rPr>
                <w:rFonts w:cs="Times New Roman"/>
              </w:rPr>
            </w:pPr>
            <w:r w:rsidRPr="00280CE5">
              <w:rPr>
                <w:rFonts w:cs="Times New Roman"/>
                <w:color w:val="auto"/>
              </w:rPr>
              <w:t xml:space="preserve">UML генерирана </w:t>
            </w:r>
            <w:r w:rsidRPr="00280CE5">
              <w:rPr>
                <w:rFonts w:cs="Times New Roman"/>
                <w:color w:val="auto"/>
              </w:rPr>
              <w:lastRenderedPageBreak/>
              <w:t>документация</w:t>
            </w:r>
          </w:p>
        </w:tc>
        <w:tc>
          <w:tcPr>
            <w:tcW w:w="5670" w:type="dxa"/>
            <w:tcBorders>
              <w:top w:val="single" w:sz="6" w:space="0" w:color="auto"/>
              <w:bottom w:val="single" w:sz="6" w:space="0" w:color="auto"/>
            </w:tcBorders>
          </w:tcPr>
          <w:p w:rsidR="000F094E" w:rsidRPr="0046169A" w:rsidRDefault="001A63F1" w:rsidP="00767898">
            <w:pPr>
              <w:rPr>
                <w:rFonts w:cs="Times New Roman"/>
              </w:rPr>
            </w:pPr>
            <w:hyperlink r:id="rId125" w:history="1">
              <w:r w:rsidR="00900114" w:rsidRPr="00900114">
                <w:rPr>
                  <w:rStyle w:val="Hyperlink"/>
                  <w:rFonts w:cs="Arial"/>
                </w:rPr>
                <w:t>https://github.com/dmanev/ArchExtractor/blob/master/A</w:t>
              </w:r>
              <w:r w:rsidR="00900114" w:rsidRPr="00900114">
                <w:rPr>
                  <w:rStyle w:val="Hyperlink"/>
                  <w:rFonts w:cs="Arial"/>
                </w:rPr>
                <w:lastRenderedPageBreak/>
                <w:t>rchExtractor/Documents/umlGenDoc.zip</w:t>
              </w:r>
            </w:hyperlink>
          </w:p>
        </w:tc>
      </w:tr>
      <w:tr w:rsidR="00280CE5" w:rsidTr="000F094E">
        <w:tc>
          <w:tcPr>
            <w:tcW w:w="1080" w:type="dxa"/>
            <w:tcBorders>
              <w:top w:val="single" w:sz="6" w:space="0" w:color="auto"/>
              <w:bottom w:val="single" w:sz="6" w:space="0" w:color="auto"/>
            </w:tcBorders>
          </w:tcPr>
          <w:p w:rsidR="00280CE5" w:rsidRPr="008966B7" w:rsidRDefault="00280CE5" w:rsidP="00767898">
            <w:pPr>
              <w:rPr>
                <w:rFonts w:cs="Times New Roman"/>
                <w:b/>
              </w:rPr>
            </w:pPr>
            <w:r>
              <w:rPr>
                <w:rFonts w:cs="Times New Roman"/>
                <w:b/>
              </w:rPr>
              <w:lastRenderedPageBreak/>
              <w:t>[D3]</w:t>
            </w:r>
          </w:p>
        </w:tc>
        <w:tc>
          <w:tcPr>
            <w:tcW w:w="2250" w:type="dxa"/>
            <w:tcBorders>
              <w:top w:val="single" w:sz="6" w:space="0" w:color="auto"/>
              <w:bottom w:val="single" w:sz="6" w:space="0" w:color="auto"/>
            </w:tcBorders>
          </w:tcPr>
          <w:p w:rsidR="00280CE5" w:rsidRPr="00280CE5" w:rsidRDefault="00280CE5" w:rsidP="002B3D61">
            <w:pPr>
              <w:jc w:val="left"/>
              <w:rPr>
                <w:rFonts w:cs="Times New Roman"/>
                <w:color w:val="auto"/>
              </w:rPr>
            </w:pPr>
            <w:r>
              <w:rPr>
                <w:rFonts w:cs="Times New Roman"/>
                <w:color w:val="auto"/>
              </w:rPr>
              <w:t>UML генериран код на системата</w:t>
            </w:r>
          </w:p>
        </w:tc>
        <w:tc>
          <w:tcPr>
            <w:tcW w:w="5670" w:type="dxa"/>
            <w:tcBorders>
              <w:top w:val="single" w:sz="6" w:space="0" w:color="auto"/>
              <w:bottom w:val="single" w:sz="6" w:space="0" w:color="auto"/>
            </w:tcBorders>
          </w:tcPr>
          <w:p w:rsidR="00280CE5" w:rsidRDefault="001A63F1" w:rsidP="00767898">
            <w:hyperlink r:id="rId126" w:history="1">
              <w:r w:rsidR="00280CE5" w:rsidRPr="00280CE5">
                <w:rPr>
                  <w:rStyle w:val="Hyperlink"/>
                  <w:rFonts w:cs="Arial"/>
                </w:rPr>
                <w:t>https://github.com/dmanev/ArchExtractor/tree/master/ArchExtractor/umlgen</w:t>
              </w:r>
            </w:hyperlink>
          </w:p>
        </w:tc>
      </w:tr>
      <w:tr w:rsidR="004367EE" w:rsidTr="000F094E">
        <w:tc>
          <w:tcPr>
            <w:tcW w:w="1080" w:type="dxa"/>
            <w:tcBorders>
              <w:top w:val="single" w:sz="6" w:space="0" w:color="auto"/>
              <w:bottom w:val="single" w:sz="6" w:space="0" w:color="auto"/>
            </w:tcBorders>
          </w:tcPr>
          <w:p w:rsidR="004367EE" w:rsidRDefault="004367EE" w:rsidP="00767898">
            <w:pPr>
              <w:rPr>
                <w:rFonts w:cs="Times New Roman"/>
                <w:b/>
              </w:rPr>
            </w:pPr>
            <w:r>
              <w:rPr>
                <w:rFonts w:cs="Times New Roman"/>
                <w:b/>
              </w:rPr>
              <w:t>[D4]</w:t>
            </w:r>
          </w:p>
        </w:tc>
        <w:tc>
          <w:tcPr>
            <w:tcW w:w="2250" w:type="dxa"/>
            <w:tcBorders>
              <w:top w:val="single" w:sz="6" w:space="0" w:color="auto"/>
              <w:bottom w:val="single" w:sz="6" w:space="0" w:color="auto"/>
            </w:tcBorders>
          </w:tcPr>
          <w:p w:rsidR="004367EE" w:rsidRDefault="004367EE" w:rsidP="002B3D61">
            <w:pPr>
              <w:jc w:val="left"/>
              <w:rPr>
                <w:rFonts w:cs="Times New Roman"/>
                <w:color w:val="auto"/>
              </w:rPr>
            </w:pPr>
            <w:r>
              <w:rPr>
                <w:rFonts w:cs="Times New Roman"/>
                <w:color w:val="auto"/>
              </w:rPr>
              <w:t>UML генериран тестов код на системата</w:t>
            </w:r>
          </w:p>
        </w:tc>
        <w:tc>
          <w:tcPr>
            <w:tcW w:w="5670" w:type="dxa"/>
            <w:tcBorders>
              <w:top w:val="single" w:sz="6" w:space="0" w:color="auto"/>
              <w:bottom w:val="single" w:sz="6" w:space="0" w:color="auto"/>
            </w:tcBorders>
          </w:tcPr>
          <w:p w:rsidR="004367EE" w:rsidRDefault="001A63F1" w:rsidP="00767898">
            <w:hyperlink r:id="rId127" w:history="1">
              <w:r w:rsidR="004367EE" w:rsidRPr="004367EE">
                <w:rPr>
                  <w:rStyle w:val="Hyperlink"/>
                  <w:rFonts w:cs="Arial"/>
                </w:rPr>
                <w:t>https://github.com/dmanev/ArchExtractor/tree/master/ArchExtractor/tests/testgen</w:t>
              </w:r>
            </w:hyperlink>
          </w:p>
        </w:tc>
      </w:tr>
      <w:tr w:rsidR="000F094E" w:rsidRPr="001C5579" w:rsidTr="000F094E">
        <w:tc>
          <w:tcPr>
            <w:tcW w:w="1080" w:type="dxa"/>
          </w:tcPr>
          <w:p w:rsidR="000F094E" w:rsidRPr="0046169A" w:rsidRDefault="000F094E" w:rsidP="00767898">
            <w:pPr>
              <w:rPr>
                <w:rFonts w:cs="Times New Roman"/>
              </w:rPr>
            </w:pPr>
          </w:p>
        </w:tc>
        <w:tc>
          <w:tcPr>
            <w:tcW w:w="2250" w:type="dxa"/>
          </w:tcPr>
          <w:p w:rsidR="000F094E" w:rsidRPr="0046169A" w:rsidRDefault="000F094E" w:rsidP="002B3D61">
            <w:pPr>
              <w:jc w:val="left"/>
              <w:rPr>
                <w:rFonts w:cs="Times New Roman"/>
              </w:rPr>
            </w:pPr>
          </w:p>
        </w:tc>
        <w:tc>
          <w:tcPr>
            <w:tcW w:w="5670" w:type="dxa"/>
          </w:tcPr>
          <w:p w:rsidR="000F094E" w:rsidRPr="0046169A" w:rsidRDefault="000F094E" w:rsidP="00767898">
            <w:pPr>
              <w:rPr>
                <w:rFonts w:cs="Times New Roman"/>
              </w:rPr>
            </w:pPr>
          </w:p>
        </w:tc>
      </w:tr>
    </w:tbl>
    <w:p w:rsidR="00043680" w:rsidRPr="002925D3" w:rsidRDefault="00043680">
      <w:pPr>
        <w:spacing w:after="0"/>
        <w:jc w:val="left"/>
      </w:pPr>
    </w:p>
    <w:p w:rsidR="008A1F08" w:rsidRPr="007444BF" w:rsidRDefault="007444BF" w:rsidP="008A1F08">
      <w:pPr>
        <w:pStyle w:val="Appendix"/>
      </w:pPr>
      <w:bookmarkStart w:id="557" w:name="_Ref397354012"/>
      <w:bookmarkStart w:id="558" w:name="_Toc412390788"/>
      <w:r w:rsidRPr="002925D3">
        <w:rPr>
          <w:lang w:val="bg-BG"/>
        </w:rPr>
        <w:t>Степен на изразителност на езиците за програмиране</w:t>
      </w:r>
      <w:bookmarkEnd w:id="557"/>
      <w:bookmarkEnd w:id="558"/>
    </w:p>
    <w:p w:rsidR="00F63D59" w:rsidRDefault="00F63D59" w:rsidP="00F63D59">
      <w:pPr>
        <w:keepNext/>
        <w:jc w:val="center"/>
      </w:pPr>
      <w:r w:rsidRPr="00F63D59">
        <w:rPr>
          <w:noProof/>
          <w:lang w:val="en-US" w:eastAsia="en-US"/>
        </w:rPr>
        <w:drawing>
          <wp:inline distT="0" distB="0" distL="0" distR="0" wp14:anchorId="658B5261" wp14:editId="2CE434B9">
            <wp:extent cx="5274310" cy="1789096"/>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1789096"/>
                    </a:xfrm>
                    <a:prstGeom prst="rect">
                      <a:avLst/>
                    </a:prstGeom>
                  </pic:spPr>
                </pic:pic>
              </a:graphicData>
            </a:graphic>
          </wp:inline>
        </w:drawing>
      </w:r>
    </w:p>
    <w:p w:rsidR="00F63D59" w:rsidRDefault="00F63D59" w:rsidP="00F63D59">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73</w:t>
      </w:r>
      <w:r w:rsidR="00E73236">
        <w:rPr>
          <w:noProof/>
        </w:rPr>
        <w:fldChar w:fldCharType="end"/>
      </w:r>
      <w:r>
        <w:t xml:space="preserve"> (</w:t>
      </w:r>
      <w:r w:rsidR="00AF6656">
        <w:t xml:space="preserve">графиката представя </w:t>
      </w:r>
      <w:r w:rsidR="00043680">
        <w:t xml:space="preserve">средно броя на редактирани </w:t>
      </w:r>
      <w:r w:rsidR="001B6914">
        <w:t xml:space="preserve">(добавени/модифицирани/изтрити) </w:t>
      </w:r>
      <w:r w:rsidR="00AF6656">
        <w:t xml:space="preserve"> линии код в </w:t>
      </w:r>
      <w:r w:rsidR="001B6914">
        <w:t xml:space="preserve">рамките </w:t>
      </w:r>
      <w:r w:rsidR="0034245E">
        <w:t xml:space="preserve">на една </w:t>
      </w:r>
      <w:r w:rsidR="001B6914">
        <w:t>планирана</w:t>
      </w:r>
      <w:r w:rsidR="00AF6656">
        <w:t xml:space="preserve"> промяна</w:t>
      </w:r>
      <w:r w:rsidR="00164433">
        <w:t xml:space="preserve"> [R11]</w:t>
      </w:r>
      <w:r>
        <w:t>)</w:t>
      </w:r>
    </w:p>
    <w:p w:rsidR="00043680" w:rsidRPr="002925D3" w:rsidRDefault="00043680" w:rsidP="00043680">
      <w:r w:rsidRPr="00043680">
        <w:rPr>
          <w:i/>
        </w:rPr>
        <w:t>Забележка:</w:t>
      </w:r>
      <w:r>
        <w:t xml:space="preserve"> В диаграмата се взима средно </w:t>
      </w:r>
      <w:del w:id="559" w:author="mitko" w:date="2015-02-18T22:00:00Z">
        <w:r w:rsidDel="00245837">
          <w:delText xml:space="preserve">предвид </w:delText>
        </w:r>
      </w:del>
      <w:r>
        <w:t>броя редактирани линии код в рамките на една планирана промяна. Т.е. колкото по-голям е броя на променените линии толкова езика за програмиране е по-малко изразителен и обратно.</w:t>
      </w:r>
    </w:p>
    <w:p w:rsidR="00C2772B" w:rsidRPr="00CD2761" w:rsidRDefault="00C2772B" w:rsidP="00C2772B">
      <w:pPr>
        <w:pStyle w:val="Appendix"/>
      </w:pPr>
      <w:bookmarkStart w:id="560" w:name="_Ref398133555"/>
      <w:bookmarkStart w:id="561" w:name="_Toc412390789"/>
      <w:r w:rsidRPr="002925D3">
        <w:rPr>
          <w:lang w:val="bg-BG"/>
        </w:rPr>
        <w:t>Шаблони за генериране на базов код</w:t>
      </w:r>
      <w:bookmarkEnd w:id="560"/>
      <w:bookmarkEnd w:id="561"/>
    </w:p>
    <w:p w:rsidR="00CD2761" w:rsidRDefault="00CD2761" w:rsidP="00A930EA">
      <w:pPr>
        <w:pStyle w:val="ListParagraph"/>
        <w:numPr>
          <w:ilvl w:val="0"/>
          <w:numId w:val="15"/>
        </w:numPr>
      </w:pPr>
      <w:r>
        <w:t>RteHeader – rte.h</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Company:      Personal use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Copyright:    GPL v3</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Project:      RTE Simualation</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Language:     ANSI-C</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Component:    RTE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lastRenderedPageBreak/>
        <w:t>//************************************************************************************</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#ifndef I_RTE_H</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#define I_RTE_H (1)</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Exported Macros</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#define LAYCmpMacroName(...)   (MacroDefinition)</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#define PVAR(TYPE, VARIABLE)    ((TYPE) *(VALUE))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#define PDATA(VARIABLE)         (*VARIABLE)</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Exported functions</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extern tReturnType LAYCmpFunctionName(tTypeArgument1 ArgumentName1, ...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p>
    <w:p w:rsidR="00CD2761" w:rsidRPr="002E0A9A" w:rsidRDefault="00CD2761" w:rsidP="00CD2761">
      <w:pPr>
        <w:rPr>
          <w:rFonts w:ascii="Courier New" w:hAnsi="Courier New" w:cs="Courier New"/>
          <w:b/>
          <w:i/>
          <w:sz w:val="16"/>
          <w:szCs w:val="16"/>
        </w:rPr>
      </w:pPr>
      <w:r w:rsidRPr="002E0A9A">
        <w:rPr>
          <w:rFonts w:ascii="Courier New" w:hAnsi="Courier New" w:cs="Courier New"/>
          <w:b/>
          <w:i/>
          <w:sz w:val="16"/>
          <w:szCs w:val="16"/>
        </w:rPr>
        <w:t xml:space="preserve">    </w:t>
      </w:r>
      <w:r w:rsidR="002E0A9A" w:rsidRPr="002E0A9A">
        <w:rPr>
          <w:rFonts w:ascii="Courier New" w:hAnsi="Courier New" w:cs="Courier New"/>
          <w:b/>
          <w:i/>
          <w:sz w:val="16"/>
          <w:szCs w:val="16"/>
        </w:rPr>
        <w:t xml:space="preserve">&lt;List </w:t>
      </w:r>
      <w:r w:rsidRPr="002E0A9A">
        <w:rPr>
          <w:rFonts w:ascii="Courier New" w:hAnsi="Courier New" w:cs="Courier New"/>
          <w:b/>
          <w:i/>
          <w:sz w:val="16"/>
          <w:szCs w:val="16"/>
        </w:rPr>
        <w:t>SenderReceiverInterface's getter/setter methods</w:t>
      </w:r>
      <w:r w:rsidR="00B372AC">
        <w:rPr>
          <w:rFonts w:ascii="Courier New" w:hAnsi="Courier New" w:cs="Courier New"/>
          <w:b/>
          <w:i/>
          <w:sz w:val="16"/>
          <w:szCs w:val="16"/>
        </w:rPr>
        <w:t xml:space="preserve"> external definition</w:t>
      </w:r>
      <w:r w:rsidR="002E0A9A" w:rsidRPr="002E0A9A">
        <w:rPr>
          <w:rFonts w:ascii="Courier New" w:hAnsi="Courier New" w:cs="Courier New"/>
          <w:b/>
          <w:i/>
          <w:sz w:val="16"/>
          <w:szCs w:val="16"/>
        </w:rPr>
        <w:t>&gt;</w:t>
      </w:r>
    </w:p>
    <w:p w:rsidR="00CD2761" w:rsidRPr="00CD2761" w:rsidRDefault="00CD2761" w:rsidP="00CD2761">
      <w:pPr>
        <w:rPr>
          <w:rFonts w:ascii="Courier New" w:hAnsi="Courier New" w:cs="Courier New"/>
          <w:sz w:val="16"/>
          <w:szCs w:val="16"/>
        </w:rPr>
      </w:pPr>
    </w:p>
    <w:p w:rsidR="00CD2761" w:rsidRPr="002E0A9A" w:rsidRDefault="00CD2761" w:rsidP="00CD2761">
      <w:pPr>
        <w:rPr>
          <w:rFonts w:ascii="Courier New" w:hAnsi="Courier New" w:cs="Courier New"/>
          <w:b/>
          <w:i/>
          <w:sz w:val="16"/>
          <w:szCs w:val="16"/>
        </w:rPr>
      </w:pPr>
      <w:r w:rsidRPr="002E0A9A">
        <w:rPr>
          <w:rFonts w:ascii="Courier New" w:hAnsi="Courier New" w:cs="Courier New"/>
          <w:b/>
          <w:i/>
          <w:sz w:val="16"/>
          <w:szCs w:val="16"/>
        </w:rPr>
        <w:t xml:space="preserve">    </w:t>
      </w:r>
      <w:r w:rsidR="002E0A9A" w:rsidRPr="002E0A9A">
        <w:rPr>
          <w:rFonts w:ascii="Courier New" w:hAnsi="Courier New" w:cs="Courier New"/>
          <w:b/>
          <w:i/>
          <w:sz w:val="16"/>
          <w:szCs w:val="16"/>
        </w:rPr>
        <w:t xml:space="preserve">&lt;List </w:t>
      </w:r>
      <w:r w:rsidRPr="002E0A9A">
        <w:rPr>
          <w:rFonts w:ascii="Courier New" w:hAnsi="Courier New" w:cs="Courier New"/>
          <w:b/>
          <w:i/>
          <w:sz w:val="16"/>
          <w:szCs w:val="16"/>
        </w:rPr>
        <w:t>ClientServerInterface's provided methods</w:t>
      </w:r>
      <w:r w:rsidR="00B372AC" w:rsidRPr="00B372AC">
        <w:rPr>
          <w:rFonts w:ascii="Courier New" w:hAnsi="Courier New" w:cs="Courier New"/>
          <w:b/>
          <w:i/>
          <w:sz w:val="16"/>
          <w:szCs w:val="16"/>
        </w:rPr>
        <w:t xml:space="preserve"> </w:t>
      </w:r>
      <w:r w:rsidR="00B372AC">
        <w:rPr>
          <w:rFonts w:ascii="Courier New" w:hAnsi="Courier New" w:cs="Courier New"/>
          <w:b/>
          <w:i/>
          <w:sz w:val="16"/>
          <w:szCs w:val="16"/>
        </w:rPr>
        <w:t>external definition</w:t>
      </w:r>
      <w:r w:rsidR="002E0A9A" w:rsidRPr="002E0A9A">
        <w:rPr>
          <w:rFonts w:ascii="Courier New" w:hAnsi="Courier New" w:cs="Courier New"/>
          <w:b/>
          <w:i/>
          <w:sz w:val="16"/>
          <w:szCs w:val="16"/>
        </w:rPr>
        <w:t>&gt;</w:t>
      </w:r>
    </w:p>
    <w:p w:rsidR="00CD2761" w:rsidRPr="00CD2761" w:rsidRDefault="00CD2761" w:rsidP="00CD2761">
      <w:pPr>
        <w:rPr>
          <w:rFonts w:ascii="Courier New" w:hAnsi="Courier New" w:cs="Courier New"/>
          <w:sz w:val="16"/>
          <w:szCs w:val="16"/>
        </w:rPr>
      </w:pPr>
    </w:p>
    <w:p w:rsidR="00CD2761" w:rsidRDefault="00CD2761" w:rsidP="00CD2761">
      <w:pPr>
        <w:rPr>
          <w:rFonts w:ascii="Courier New" w:hAnsi="Courier New" w:cs="Courier New"/>
          <w:sz w:val="16"/>
          <w:szCs w:val="16"/>
        </w:rPr>
      </w:pPr>
      <w:r w:rsidRPr="00CD2761">
        <w:rPr>
          <w:rFonts w:ascii="Courier New" w:hAnsi="Courier New" w:cs="Courier New"/>
          <w:sz w:val="16"/>
          <w:szCs w:val="16"/>
        </w:rPr>
        <w:t xml:space="preserve">#endif   // I_RTE_H </w:t>
      </w:r>
    </w:p>
    <w:p w:rsidR="00D058EB" w:rsidRDefault="00D058EB" w:rsidP="00CD2761">
      <w:pPr>
        <w:rPr>
          <w:rFonts w:ascii="Courier New" w:hAnsi="Courier New" w:cs="Courier New"/>
          <w:sz w:val="16"/>
          <w:szCs w:val="16"/>
        </w:rPr>
      </w:pPr>
    </w:p>
    <w:p w:rsidR="005D459C" w:rsidRDefault="00BE3909" w:rsidP="00A930EA">
      <w:pPr>
        <w:pStyle w:val="ListParagraph"/>
        <w:numPr>
          <w:ilvl w:val="0"/>
          <w:numId w:val="15"/>
        </w:numPr>
      </w:pPr>
      <w:r>
        <w:t>RteImplementation – rte.c</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Company:      Personal use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Copyright:    GPL v3</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Project:      RTE Simualation</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Language:     ANSI-C</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Component:    RTE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w:t>
      </w:r>
    </w:p>
    <w:p w:rsid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85125C" w:rsidRPr="00BE3909" w:rsidRDefault="0085125C"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Body Identification</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#define RTE_C  "RTE_C"</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Included files to resolve specific definitions in this file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lastRenderedPageBreak/>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#include "rte.h"</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Local data</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xml:space="preserve">// static  tType   u8VariableName;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xml:space="preserve">// static  tType*  pu8VariableName;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521630" w:rsidRDefault="00BE3909" w:rsidP="00BE3909">
      <w:pPr>
        <w:rPr>
          <w:rFonts w:ascii="Courier New" w:hAnsi="Courier New" w:cs="Courier New"/>
          <w:b/>
          <w:i/>
          <w:sz w:val="16"/>
          <w:szCs w:val="16"/>
        </w:rPr>
      </w:pPr>
      <w:r w:rsidRPr="00521630">
        <w:rPr>
          <w:rFonts w:ascii="Courier New" w:hAnsi="Courier New" w:cs="Courier New"/>
          <w:b/>
          <w:i/>
          <w:sz w:val="16"/>
          <w:szCs w:val="16"/>
        </w:rPr>
        <w:t xml:space="preserve">    </w:t>
      </w:r>
      <w:r w:rsidR="0085125C" w:rsidRPr="00521630">
        <w:rPr>
          <w:rFonts w:ascii="Courier New" w:hAnsi="Courier New" w:cs="Courier New"/>
          <w:b/>
          <w:i/>
          <w:sz w:val="16"/>
          <w:szCs w:val="16"/>
        </w:rPr>
        <w:t xml:space="preserve">&lt;List </w:t>
      </w:r>
      <w:r w:rsidRPr="00521630">
        <w:rPr>
          <w:rFonts w:ascii="Courier New" w:hAnsi="Courier New" w:cs="Courier New"/>
          <w:b/>
          <w:i/>
          <w:sz w:val="16"/>
          <w:szCs w:val="16"/>
        </w:rPr>
        <w:t>SenderReceiverInterface</w:t>
      </w:r>
      <w:r w:rsidR="0085125C" w:rsidRPr="00521630">
        <w:rPr>
          <w:rFonts w:ascii="Courier New" w:hAnsi="Courier New" w:cs="Courier New"/>
          <w:b/>
          <w:i/>
          <w:sz w:val="16"/>
          <w:szCs w:val="16"/>
        </w:rPr>
        <w:t>’s</w:t>
      </w:r>
      <w:r w:rsidRPr="00521630">
        <w:rPr>
          <w:rFonts w:ascii="Courier New" w:hAnsi="Courier New" w:cs="Courier New"/>
          <w:b/>
          <w:i/>
          <w:sz w:val="16"/>
          <w:szCs w:val="16"/>
        </w:rPr>
        <w:t xml:space="preserve"> </w:t>
      </w:r>
      <w:r w:rsidR="0085125C" w:rsidRPr="00521630">
        <w:rPr>
          <w:rFonts w:ascii="Courier New" w:hAnsi="Courier New" w:cs="Courier New"/>
          <w:b/>
          <w:i/>
          <w:sz w:val="16"/>
          <w:szCs w:val="16"/>
        </w:rPr>
        <w:t xml:space="preserve">DataElement </w:t>
      </w:r>
      <w:r w:rsidRPr="00521630">
        <w:rPr>
          <w:rFonts w:ascii="Courier New" w:hAnsi="Courier New" w:cs="Courier New"/>
          <w:b/>
          <w:i/>
          <w:sz w:val="16"/>
          <w:szCs w:val="16"/>
        </w:rPr>
        <w:t>variables</w:t>
      </w:r>
      <w:r w:rsidR="0085125C" w:rsidRPr="00521630">
        <w:rPr>
          <w:rFonts w:ascii="Courier New" w:hAnsi="Courier New" w:cs="Courier New"/>
          <w:b/>
          <w:i/>
          <w:sz w:val="16"/>
          <w:szCs w:val="16"/>
        </w:rPr>
        <w:t>&gt;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EXPORTED FUNCTIONS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p>
    <w:p w:rsidR="00BE3909" w:rsidRPr="00521630" w:rsidRDefault="00521630" w:rsidP="00BE3909">
      <w:pPr>
        <w:rPr>
          <w:rFonts w:ascii="Courier New" w:hAnsi="Courier New" w:cs="Courier New"/>
          <w:b/>
          <w:i/>
          <w:sz w:val="16"/>
          <w:szCs w:val="16"/>
        </w:rPr>
      </w:pPr>
      <w:r w:rsidRPr="00521630">
        <w:rPr>
          <w:rFonts w:ascii="Courier New" w:hAnsi="Courier New" w:cs="Courier New"/>
          <w:b/>
          <w:i/>
          <w:sz w:val="16"/>
          <w:szCs w:val="16"/>
        </w:rPr>
        <w:t xml:space="preserve">&lt;List </w:t>
      </w:r>
      <w:r w:rsidR="00BE3909" w:rsidRPr="00521630">
        <w:rPr>
          <w:rFonts w:ascii="Courier New" w:hAnsi="Courier New" w:cs="Courier New"/>
          <w:b/>
          <w:i/>
          <w:sz w:val="16"/>
          <w:szCs w:val="16"/>
        </w:rPr>
        <w:t>SenderReceiverInterface's getter/setter methods</w:t>
      </w:r>
      <w:r w:rsidR="00EA1F84">
        <w:rPr>
          <w:rFonts w:ascii="Courier New" w:hAnsi="Courier New" w:cs="Courier New"/>
          <w:b/>
          <w:i/>
          <w:sz w:val="16"/>
          <w:szCs w:val="16"/>
        </w:rPr>
        <w:t>’</w:t>
      </w:r>
      <w:r>
        <w:rPr>
          <w:rFonts w:ascii="Courier New" w:hAnsi="Courier New" w:cs="Courier New"/>
          <w:b/>
          <w:i/>
          <w:sz w:val="16"/>
          <w:szCs w:val="16"/>
        </w:rPr>
        <w:t xml:space="preserve"> implementation</w:t>
      </w:r>
      <w:r w:rsidRPr="00521630">
        <w:rPr>
          <w:rFonts w:ascii="Courier New" w:hAnsi="Courier New" w:cs="Courier New"/>
          <w:b/>
          <w:i/>
          <w:sz w:val="16"/>
          <w:szCs w:val="16"/>
        </w:rPr>
        <w:t>&gt;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[EXPORTED_FUNCTIONS_END]</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End of file</w:t>
      </w:r>
    </w:p>
    <w:p w:rsid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3745C2" w:rsidRPr="00BE3909" w:rsidRDefault="003745C2" w:rsidP="00BE3909">
      <w:pPr>
        <w:rPr>
          <w:rFonts w:ascii="Courier New" w:hAnsi="Courier New" w:cs="Courier New"/>
          <w:sz w:val="16"/>
          <w:szCs w:val="16"/>
        </w:rPr>
      </w:pPr>
    </w:p>
    <w:p w:rsidR="00C221DF" w:rsidRPr="00C2772B" w:rsidRDefault="007A3AA5" w:rsidP="00A930EA">
      <w:pPr>
        <w:pStyle w:val="ListParagraph"/>
        <w:numPr>
          <w:ilvl w:val="0"/>
          <w:numId w:val="14"/>
        </w:numPr>
      </w:pPr>
      <w:r>
        <w:t xml:space="preserve">RteComponentHeader - </w:t>
      </w:r>
      <w:r w:rsidR="00C221DF">
        <w:t>rte_&lt;component name&gt;.h</w:t>
      </w:r>
      <w:r w:rsidR="004675CA">
        <w:t>:</w:t>
      </w:r>
    </w:p>
    <w:p w:rsidR="00C221DF" w:rsidRDefault="00C2772B" w:rsidP="00C221DF">
      <w:pPr>
        <w:jc w:val="left"/>
        <w:rPr>
          <w:rFonts w:ascii="Courier New" w:hAnsi="Courier New" w:cs="Courier New"/>
          <w:sz w:val="16"/>
        </w:rPr>
      </w:pPr>
      <w:r w:rsidRPr="00C2772B">
        <w:rPr>
          <w:rFonts w:ascii="Courier New" w:hAnsi="Courier New" w:cs="Courier New"/>
          <w:sz w:val="16"/>
        </w:rPr>
        <w:t>//************************************************************************************//   Company:      Personal use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Copyright:    GPL v3</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Project:      RTE Simualation</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Language:     ANSI-C</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Component:    RTE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#ifndef I_</w:t>
      </w:r>
      <w:r w:rsidR="004675CA" w:rsidRPr="004675CA">
        <w:rPr>
          <w:rFonts w:ascii="Courier New" w:hAnsi="Courier New" w:cs="Courier New"/>
          <w:b/>
          <w:i/>
          <w:sz w:val="16"/>
        </w:rPr>
        <w:t>&lt;component name&gt;</w:t>
      </w:r>
      <w:r w:rsidRPr="00C2772B">
        <w:rPr>
          <w:rFonts w:ascii="Courier New" w:hAnsi="Courier New" w:cs="Courier New"/>
          <w:sz w:val="16"/>
        </w:rPr>
        <w:t>_H</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#define I_</w:t>
      </w:r>
      <w:r w:rsidR="004675CA" w:rsidRPr="004675CA">
        <w:rPr>
          <w:rFonts w:ascii="Courier New" w:hAnsi="Courier New" w:cs="Courier New"/>
          <w:b/>
          <w:i/>
          <w:sz w:val="16"/>
        </w:rPr>
        <w:t>&lt;component name&gt;</w:t>
      </w:r>
      <w:r w:rsidRPr="00C2772B">
        <w:rPr>
          <w:rFonts w:ascii="Courier New" w:hAnsi="Courier New" w:cs="Courier New"/>
          <w:sz w:val="16"/>
        </w:rPr>
        <w:t>_H (1)</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Included files to resolve specific definitions in this file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#include "rte.h"</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lastRenderedPageBreak/>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Local macros</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#define mMacroName   (MacroDefinition)</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p>
    <w:p w:rsidR="00C2772B" w:rsidRPr="00B2130A" w:rsidRDefault="00C2772B" w:rsidP="00C221DF">
      <w:pPr>
        <w:jc w:val="left"/>
        <w:rPr>
          <w:rFonts w:ascii="Courier New" w:hAnsi="Courier New" w:cs="Courier New"/>
          <w:b/>
          <w:i/>
          <w:sz w:val="16"/>
        </w:rPr>
      </w:pPr>
      <w:r w:rsidRPr="00B2130A">
        <w:rPr>
          <w:rFonts w:ascii="Courier New" w:hAnsi="Courier New" w:cs="Courier New"/>
          <w:b/>
          <w:i/>
          <w:sz w:val="16"/>
        </w:rPr>
        <w:t xml:space="preserve">    </w:t>
      </w:r>
      <w:r w:rsidR="00B2130A" w:rsidRPr="00B2130A">
        <w:rPr>
          <w:rFonts w:ascii="Courier New" w:hAnsi="Courier New" w:cs="Courier New"/>
          <w:b/>
          <w:i/>
          <w:sz w:val="16"/>
        </w:rPr>
        <w:t>&lt;List p</w:t>
      </w:r>
      <w:r w:rsidRPr="00B2130A">
        <w:rPr>
          <w:rFonts w:ascii="Courier New" w:hAnsi="Courier New" w:cs="Courier New"/>
          <w:b/>
          <w:i/>
          <w:sz w:val="16"/>
        </w:rPr>
        <w:t>rovided SenderReceiverInterface's getter/setter methods</w:t>
      </w:r>
      <w:r w:rsidR="00B2130A" w:rsidRPr="00B2130A">
        <w:rPr>
          <w:rFonts w:ascii="Courier New" w:hAnsi="Courier New" w:cs="Courier New"/>
          <w:b/>
          <w:i/>
          <w:sz w:val="16"/>
        </w:rPr>
        <w:t>&gt;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xml:space="preserve">   </w:t>
      </w:r>
    </w:p>
    <w:p w:rsidR="00C2772B" w:rsidRPr="00954EC4" w:rsidRDefault="00C2772B" w:rsidP="00C221DF">
      <w:pPr>
        <w:jc w:val="left"/>
        <w:rPr>
          <w:rFonts w:ascii="Courier New" w:hAnsi="Courier New" w:cs="Courier New"/>
          <w:b/>
          <w:i/>
          <w:sz w:val="16"/>
        </w:rPr>
      </w:pPr>
      <w:r w:rsidRPr="00954EC4">
        <w:rPr>
          <w:rFonts w:ascii="Courier New" w:hAnsi="Courier New" w:cs="Courier New"/>
          <w:b/>
          <w:i/>
          <w:sz w:val="16"/>
        </w:rPr>
        <w:t xml:space="preserve">    </w:t>
      </w:r>
      <w:r w:rsidR="00954EC4" w:rsidRPr="00954EC4">
        <w:rPr>
          <w:rFonts w:ascii="Courier New" w:hAnsi="Courier New" w:cs="Courier New"/>
          <w:b/>
          <w:i/>
          <w:sz w:val="16"/>
        </w:rPr>
        <w:t>&lt;List r</w:t>
      </w:r>
      <w:r w:rsidRPr="00954EC4">
        <w:rPr>
          <w:rFonts w:ascii="Courier New" w:hAnsi="Courier New" w:cs="Courier New"/>
          <w:b/>
          <w:i/>
          <w:sz w:val="16"/>
        </w:rPr>
        <w:t>equired SenderReceiverInterface's</w:t>
      </w:r>
      <w:r w:rsidR="00954EC4" w:rsidRPr="00954EC4">
        <w:rPr>
          <w:rFonts w:ascii="Courier New" w:hAnsi="Courier New" w:cs="Courier New"/>
          <w:b/>
          <w:i/>
          <w:sz w:val="16"/>
        </w:rPr>
        <w:t xml:space="preserve"> getter/setter methods&gt;</w:t>
      </w:r>
    </w:p>
    <w:p w:rsidR="00C2772B" w:rsidRPr="00C2772B" w:rsidRDefault="00C2772B" w:rsidP="00C221DF">
      <w:pPr>
        <w:jc w:val="left"/>
        <w:rPr>
          <w:rFonts w:ascii="Courier New" w:hAnsi="Courier New" w:cs="Courier New"/>
          <w:sz w:val="16"/>
        </w:rPr>
      </w:pPr>
    </w:p>
    <w:p w:rsidR="00C2772B" w:rsidRPr="009136F0" w:rsidRDefault="00C2772B" w:rsidP="00C221DF">
      <w:pPr>
        <w:jc w:val="left"/>
        <w:rPr>
          <w:rFonts w:ascii="Courier New" w:hAnsi="Courier New" w:cs="Courier New"/>
          <w:b/>
          <w:i/>
          <w:sz w:val="16"/>
        </w:rPr>
      </w:pPr>
      <w:r w:rsidRPr="009136F0">
        <w:rPr>
          <w:rFonts w:ascii="Courier New" w:hAnsi="Courier New" w:cs="Courier New"/>
          <w:b/>
          <w:i/>
          <w:sz w:val="16"/>
        </w:rPr>
        <w:t xml:space="preserve">    </w:t>
      </w:r>
      <w:r w:rsidR="009136F0" w:rsidRPr="009136F0">
        <w:rPr>
          <w:rFonts w:ascii="Courier New" w:hAnsi="Courier New" w:cs="Courier New"/>
          <w:b/>
          <w:i/>
          <w:sz w:val="16"/>
        </w:rPr>
        <w:t xml:space="preserve">&lt;List </w:t>
      </w:r>
      <w:r w:rsidRPr="009136F0">
        <w:rPr>
          <w:rFonts w:ascii="Courier New" w:hAnsi="Courier New" w:cs="Courier New"/>
          <w:b/>
          <w:i/>
          <w:sz w:val="16"/>
        </w:rPr>
        <w:t>ClientServerInterface's required methods</w:t>
      </w:r>
      <w:r w:rsidR="009136F0" w:rsidRPr="009136F0">
        <w:rPr>
          <w:rFonts w:ascii="Courier New" w:hAnsi="Courier New" w:cs="Courier New"/>
          <w:b/>
          <w:i/>
          <w:sz w:val="16"/>
        </w:rPr>
        <w:t>&gt;</w:t>
      </w:r>
    </w:p>
    <w:p w:rsidR="00C2772B" w:rsidRPr="00C2772B" w:rsidRDefault="00C2772B" w:rsidP="00C221DF">
      <w:pPr>
        <w:jc w:val="left"/>
        <w:rPr>
          <w:rFonts w:ascii="Courier New" w:hAnsi="Courier New" w:cs="Courier New"/>
          <w:sz w:val="16"/>
        </w:rPr>
      </w:pPr>
    </w:p>
    <w:p w:rsidR="00C2772B" w:rsidRDefault="00C2772B" w:rsidP="00C221DF">
      <w:pPr>
        <w:jc w:val="left"/>
        <w:rPr>
          <w:rFonts w:ascii="Courier New" w:hAnsi="Courier New" w:cs="Courier New"/>
          <w:sz w:val="16"/>
        </w:rPr>
      </w:pPr>
      <w:r w:rsidRPr="00C2772B">
        <w:rPr>
          <w:rFonts w:ascii="Courier New" w:hAnsi="Courier New" w:cs="Courier New"/>
          <w:sz w:val="16"/>
        </w:rPr>
        <w:t>#endif   // I_</w:t>
      </w:r>
      <w:r w:rsidR="00B735E0" w:rsidRPr="004675CA">
        <w:rPr>
          <w:rFonts w:ascii="Courier New" w:hAnsi="Courier New" w:cs="Courier New"/>
          <w:b/>
          <w:i/>
          <w:sz w:val="16"/>
        </w:rPr>
        <w:t>&lt;component name&gt;</w:t>
      </w:r>
      <w:r w:rsidRPr="00C2772B">
        <w:rPr>
          <w:rFonts w:ascii="Courier New" w:hAnsi="Courier New" w:cs="Courier New"/>
          <w:sz w:val="16"/>
        </w:rPr>
        <w:t>_H</w:t>
      </w:r>
    </w:p>
    <w:p w:rsidR="00E50FD3" w:rsidRDefault="00E50FD3" w:rsidP="00C221DF">
      <w:pPr>
        <w:jc w:val="left"/>
        <w:rPr>
          <w:rFonts w:ascii="Courier New" w:hAnsi="Courier New" w:cs="Courier New"/>
          <w:sz w:val="16"/>
        </w:rPr>
      </w:pPr>
    </w:p>
    <w:p w:rsidR="00E50FD3" w:rsidRPr="00C2772B" w:rsidRDefault="00675A4C" w:rsidP="00A930EA">
      <w:pPr>
        <w:pStyle w:val="ListParagraph"/>
        <w:numPr>
          <w:ilvl w:val="0"/>
          <w:numId w:val="14"/>
        </w:numPr>
      </w:pPr>
      <w:r>
        <w:t xml:space="preserve">RteComponentImplementation - </w:t>
      </w:r>
      <w:r w:rsidR="00E50FD3">
        <w:t>&lt;component name&gt;.c:</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Company:      Personal use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Copyright:    GPL v3</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Project:      RTE Simualation</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Language:     ANSI-C</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Component:    [aComponent.name.toUpper()/]</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w:t>
      </w:r>
    </w:p>
    <w:p w:rsid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093712" w:rsidRPr="00E50FD3" w:rsidRDefault="00093712"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Body Identification</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p>
    <w:p w:rsidR="00E50FD3" w:rsidRDefault="00E50FD3" w:rsidP="00E50FD3">
      <w:pPr>
        <w:jc w:val="left"/>
        <w:rPr>
          <w:rFonts w:ascii="Courier New" w:hAnsi="Courier New" w:cs="Courier New"/>
          <w:b/>
          <w:i/>
          <w:sz w:val="16"/>
        </w:rPr>
      </w:pPr>
      <w:r w:rsidRPr="00E50FD3">
        <w:rPr>
          <w:rFonts w:ascii="Courier New" w:hAnsi="Courier New" w:cs="Courier New"/>
          <w:sz w:val="16"/>
          <w:szCs w:val="16"/>
        </w:rPr>
        <w:t xml:space="preserve">#define </w:t>
      </w:r>
      <w:r w:rsidR="00752F51" w:rsidRPr="004675CA">
        <w:rPr>
          <w:rFonts w:ascii="Courier New" w:hAnsi="Courier New" w:cs="Courier New"/>
          <w:b/>
          <w:i/>
          <w:sz w:val="16"/>
        </w:rPr>
        <w:t>&lt;component name&gt;</w:t>
      </w:r>
    </w:p>
    <w:p w:rsidR="00752F51" w:rsidRPr="00E50FD3" w:rsidRDefault="00752F51"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Included files to resolve specific definitions in this file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 &lt;system_file_name.h&gt;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 "project_file_name.h"</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6236A9" w:rsidRDefault="00E50FD3" w:rsidP="00E50FD3">
      <w:pPr>
        <w:jc w:val="left"/>
        <w:rPr>
          <w:rFonts w:ascii="Courier New" w:hAnsi="Courier New" w:cs="Courier New"/>
          <w:b/>
          <w:i/>
          <w:sz w:val="16"/>
        </w:rPr>
      </w:pPr>
      <w:r w:rsidRPr="00E50FD3">
        <w:rPr>
          <w:rFonts w:ascii="Courier New" w:hAnsi="Courier New" w:cs="Courier New"/>
          <w:sz w:val="16"/>
          <w:szCs w:val="16"/>
        </w:rPr>
        <w:t xml:space="preserve">#include </w:t>
      </w:r>
      <w:r w:rsidR="00AC6834">
        <w:rPr>
          <w:rFonts w:ascii="Courier New" w:hAnsi="Courier New" w:cs="Courier New"/>
          <w:sz w:val="16"/>
          <w:szCs w:val="16"/>
        </w:rPr>
        <w:t>\</w:t>
      </w:r>
      <w:r w:rsidRPr="00E50FD3">
        <w:rPr>
          <w:rFonts w:ascii="Courier New" w:hAnsi="Courier New" w:cs="Courier New"/>
          <w:sz w:val="16"/>
          <w:szCs w:val="16"/>
        </w:rPr>
        <w:t>&lt;rte_</w:t>
      </w:r>
      <w:r w:rsidR="006236A9" w:rsidRPr="004675CA">
        <w:rPr>
          <w:rFonts w:ascii="Courier New" w:hAnsi="Courier New" w:cs="Courier New"/>
          <w:b/>
          <w:i/>
          <w:sz w:val="16"/>
        </w:rPr>
        <w:t>&lt;component name&gt;</w:t>
      </w:r>
      <w:r w:rsidRPr="00E50FD3">
        <w:rPr>
          <w:rFonts w:ascii="Courier New" w:hAnsi="Courier New" w:cs="Courier New"/>
          <w:sz w:val="16"/>
          <w:szCs w:val="16"/>
        </w:rPr>
        <w:t>.h</w:t>
      </w:r>
      <w:r w:rsidR="00AC6834">
        <w:rPr>
          <w:rFonts w:ascii="Courier New" w:hAnsi="Courier New" w:cs="Courier New"/>
          <w:sz w:val="16"/>
          <w:szCs w:val="16"/>
        </w:rPr>
        <w:t>\</w:t>
      </w:r>
      <w:r w:rsidRPr="00E50FD3">
        <w:rPr>
          <w:rFonts w:ascii="Courier New" w:hAnsi="Courier New" w:cs="Courier New"/>
          <w:sz w:val="16"/>
          <w:szCs w:val="16"/>
        </w:rPr>
        <w:t>&gt;</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EXPORTED FUNCTIONS ===============================</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p>
    <w:p w:rsidR="00E50FD3" w:rsidRPr="007E5E4F" w:rsidRDefault="00E50FD3" w:rsidP="00E50FD3">
      <w:pPr>
        <w:jc w:val="left"/>
        <w:rPr>
          <w:rFonts w:ascii="Courier New" w:hAnsi="Courier New" w:cs="Courier New"/>
          <w:b/>
          <w:i/>
          <w:sz w:val="16"/>
          <w:szCs w:val="16"/>
        </w:rPr>
      </w:pPr>
      <w:r w:rsidRPr="007E5E4F">
        <w:rPr>
          <w:rFonts w:ascii="Courier New" w:hAnsi="Courier New" w:cs="Courier New"/>
          <w:b/>
          <w:i/>
          <w:sz w:val="16"/>
          <w:szCs w:val="16"/>
        </w:rPr>
        <w:t xml:space="preserve">    </w:t>
      </w:r>
      <w:r w:rsidR="007E5E4F" w:rsidRPr="007E5E4F">
        <w:rPr>
          <w:rFonts w:ascii="Courier New" w:hAnsi="Courier New" w:cs="Courier New"/>
          <w:b/>
          <w:i/>
          <w:sz w:val="16"/>
          <w:szCs w:val="16"/>
        </w:rPr>
        <w:t xml:space="preserve">&lt;List </w:t>
      </w:r>
      <w:r w:rsidRPr="007E5E4F">
        <w:rPr>
          <w:rFonts w:ascii="Courier New" w:hAnsi="Courier New" w:cs="Courier New"/>
          <w:b/>
          <w:i/>
          <w:sz w:val="16"/>
          <w:szCs w:val="16"/>
        </w:rPr>
        <w:t>ClientServerInterface's provided methods implementation</w:t>
      </w:r>
      <w:r w:rsidR="007E5E4F" w:rsidRPr="007E5E4F">
        <w:rPr>
          <w:rFonts w:ascii="Courier New" w:hAnsi="Courier New" w:cs="Courier New"/>
          <w:b/>
          <w:i/>
          <w:sz w:val="16"/>
          <w:szCs w:val="16"/>
        </w:rPr>
        <w:t>&gt;</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lastRenderedPageBreak/>
        <w:t>//  [EXPORTED_FUNCTIONS_END]</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End of file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285166" w:rsidRPr="002925D3" w:rsidRDefault="00285166">
      <w:pPr>
        <w:spacing w:after="0"/>
        <w:jc w:val="left"/>
      </w:pPr>
    </w:p>
    <w:p w:rsidR="00DC3DAB" w:rsidRPr="00A11A15" w:rsidRDefault="00DC3DAB" w:rsidP="00DC3DAB">
      <w:pPr>
        <w:pStyle w:val="Appendix"/>
      </w:pPr>
      <w:bookmarkStart w:id="562" w:name="_Ref398215538"/>
      <w:bookmarkStart w:id="563" w:name="_Toc412390790"/>
      <w:r w:rsidRPr="002925D3">
        <w:rPr>
          <w:lang w:val="bg-BG"/>
        </w:rPr>
        <w:t xml:space="preserve">Легенда на диаграмите за </w:t>
      </w:r>
      <w:r w:rsidR="00A11A15" w:rsidRPr="002925D3">
        <w:rPr>
          <w:lang w:val="bg-BG"/>
        </w:rPr>
        <w:t>работни процеси</w:t>
      </w:r>
      <w:bookmarkEnd w:id="562"/>
      <w:bookmarkEnd w:id="563"/>
    </w:p>
    <w:p w:rsidR="00A11A15" w:rsidRDefault="00A11A15" w:rsidP="00A11A15">
      <w:pPr>
        <w:keepNext/>
        <w:jc w:val="center"/>
      </w:pPr>
      <w:r>
        <w:rPr>
          <w:noProof/>
          <w:lang w:val="en-US" w:eastAsia="en-US"/>
        </w:rPr>
        <w:drawing>
          <wp:inline distT="0" distB="0" distL="0" distR="0" wp14:anchorId="49C75CBF" wp14:editId="003DE66E">
            <wp:extent cx="3877294" cy="3382872"/>
            <wp:effectExtent l="0" t="0" r="952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889382" cy="3393418"/>
                    </a:xfrm>
                    <a:prstGeom prst="rect">
                      <a:avLst/>
                    </a:prstGeom>
                  </pic:spPr>
                </pic:pic>
              </a:graphicData>
            </a:graphic>
          </wp:inline>
        </w:drawing>
      </w:r>
    </w:p>
    <w:p w:rsidR="00D068A5" w:rsidRDefault="00A11A15" w:rsidP="00D068A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74</w:t>
      </w:r>
      <w:r w:rsidR="00E73236">
        <w:rPr>
          <w:noProof/>
        </w:rPr>
        <w:fldChar w:fldCharType="end"/>
      </w:r>
      <w:r>
        <w:t xml:space="preserve"> (Легенда на диаграма за работни процеси)</w:t>
      </w:r>
    </w:p>
    <w:p w:rsidR="00FA2136" w:rsidRPr="002925D3" w:rsidRDefault="00D068A5">
      <w:pPr>
        <w:spacing w:after="0"/>
        <w:jc w:val="left"/>
        <w:sectPr w:rsidR="00FA2136" w:rsidRPr="002925D3" w:rsidSect="0035776A">
          <w:type w:val="continuous"/>
          <w:pgSz w:w="11906" w:h="16838"/>
          <w:pgMar w:top="1440" w:right="1800" w:bottom="1440" w:left="1800" w:header="708" w:footer="708" w:gutter="0"/>
          <w:cols w:space="708"/>
          <w:docGrid w:linePitch="360"/>
        </w:sectPr>
      </w:pPr>
      <w:r>
        <w:br w:type="page"/>
      </w:r>
    </w:p>
    <w:p w:rsidR="00EB7F15" w:rsidRPr="00D068A5" w:rsidRDefault="00EB7F15" w:rsidP="00EB7F15">
      <w:pPr>
        <w:pStyle w:val="Appendix"/>
      </w:pPr>
      <w:bookmarkStart w:id="564" w:name="_Ref398218703"/>
      <w:bookmarkStart w:id="565" w:name="_Toc412390791"/>
      <w:r w:rsidRPr="002925D3">
        <w:rPr>
          <w:lang w:val="bg-BG"/>
        </w:rPr>
        <w:lastRenderedPageBreak/>
        <w:t>Карта на работните процеси</w:t>
      </w:r>
      <w:bookmarkEnd w:id="564"/>
      <w:bookmarkEnd w:id="565"/>
    </w:p>
    <w:p w:rsidR="00A8427C" w:rsidRDefault="00D068A5" w:rsidP="00A8427C">
      <w:pPr>
        <w:keepNext/>
        <w:jc w:val="center"/>
      </w:pPr>
      <w:r>
        <w:rPr>
          <w:noProof/>
          <w:lang w:val="en-US" w:eastAsia="en-US"/>
        </w:rPr>
        <w:drawing>
          <wp:inline distT="0" distB="0" distL="0" distR="0" wp14:anchorId="61BDB1AC" wp14:editId="4555F7AA">
            <wp:extent cx="5783283" cy="4058184"/>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800469" cy="4070244"/>
                    </a:xfrm>
                    <a:prstGeom prst="rect">
                      <a:avLst/>
                    </a:prstGeom>
                  </pic:spPr>
                </pic:pic>
              </a:graphicData>
            </a:graphic>
          </wp:inline>
        </w:drawing>
      </w:r>
    </w:p>
    <w:p w:rsidR="00933D63" w:rsidRDefault="00A8427C" w:rsidP="00933D6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D05633">
        <w:rPr>
          <w:noProof/>
        </w:rPr>
        <w:t>75</w:t>
      </w:r>
      <w:r w:rsidR="00E73236">
        <w:rPr>
          <w:noProof/>
        </w:rPr>
        <w:fldChar w:fldCharType="end"/>
      </w:r>
      <w:r>
        <w:t xml:space="preserve"> (Карта на работните процеси)</w:t>
      </w:r>
    </w:p>
    <w:p w:rsidR="00933D63" w:rsidRDefault="00933D63" w:rsidP="00933D63">
      <w:pPr>
        <w:pStyle w:val="Caption"/>
        <w:jc w:val="center"/>
      </w:pPr>
    </w:p>
    <w:p w:rsidR="00933D63" w:rsidRPr="002925D3" w:rsidRDefault="00933D63" w:rsidP="00933D63">
      <w:pPr>
        <w:sectPr w:rsidR="00933D63" w:rsidRPr="002925D3" w:rsidSect="00FA2136">
          <w:pgSz w:w="16838" w:h="11906" w:orient="landscape"/>
          <w:pgMar w:top="1800" w:right="1440" w:bottom="1800" w:left="1440" w:header="708" w:footer="708" w:gutter="0"/>
          <w:cols w:space="708"/>
          <w:docGrid w:linePitch="360"/>
        </w:sectPr>
      </w:pPr>
    </w:p>
    <w:p w:rsidR="00102960" w:rsidRDefault="00933D63" w:rsidP="00933D63">
      <w:pPr>
        <w:pStyle w:val="Appendix"/>
      </w:pPr>
      <w:bookmarkStart w:id="566" w:name="_Ref411013701"/>
      <w:bookmarkStart w:id="567" w:name="_Toc412390792"/>
      <w:r w:rsidRPr="002925D3">
        <w:rPr>
          <w:lang w:val="bg-BG"/>
        </w:rPr>
        <w:lastRenderedPageBreak/>
        <w:t>Резултати от изпълнението на модулните тестове</w:t>
      </w:r>
      <w:bookmarkEnd w:id="566"/>
      <w:bookmarkEnd w:id="567"/>
    </w:p>
    <w:tbl>
      <w:tblPr>
        <w:tblStyle w:val="TableContemporary"/>
        <w:tblW w:w="10980" w:type="dxa"/>
        <w:tblInd w:w="-1152" w:type="dxa"/>
        <w:tblLayout w:type="fixed"/>
        <w:tblLook w:val="0000" w:firstRow="0" w:lastRow="0" w:firstColumn="0" w:lastColumn="0" w:noHBand="0" w:noVBand="0"/>
      </w:tblPr>
      <w:tblGrid>
        <w:gridCol w:w="2970"/>
        <w:gridCol w:w="7200"/>
        <w:gridCol w:w="810"/>
      </w:tblGrid>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b/>
                <w:i/>
                <w:sz w:val="20"/>
                <w:lang w:eastAsia="en-US"/>
              </w:rPr>
            </w:pPr>
            <w:r w:rsidRPr="00ED7E6C">
              <w:rPr>
                <w:rFonts w:cs="Times New Roman"/>
                <w:b/>
                <w:i/>
                <w:sz w:val="20"/>
                <w:lang w:eastAsia="en-US"/>
              </w:rPr>
              <w:t>Test Case</w:t>
            </w:r>
          </w:p>
        </w:tc>
        <w:tc>
          <w:tcPr>
            <w:tcW w:w="7200" w:type="dxa"/>
          </w:tcPr>
          <w:p w:rsidR="00933D63" w:rsidRPr="00ED7E6C" w:rsidRDefault="00933D63" w:rsidP="00ED7E6C">
            <w:pPr>
              <w:jc w:val="left"/>
              <w:rPr>
                <w:rFonts w:cs="Times New Roman"/>
                <w:b/>
                <w:i/>
                <w:sz w:val="20"/>
                <w:lang w:eastAsia="en-US"/>
              </w:rPr>
            </w:pPr>
            <w:r w:rsidRPr="00ED7E6C">
              <w:rPr>
                <w:rFonts w:cs="Times New Roman"/>
                <w:b/>
                <w:i/>
                <w:sz w:val="20"/>
                <w:lang w:eastAsia="en-US"/>
              </w:rPr>
              <w:t>Package/Module/TestClass</w:t>
            </w:r>
          </w:p>
        </w:tc>
        <w:tc>
          <w:tcPr>
            <w:tcW w:w="810" w:type="dxa"/>
          </w:tcPr>
          <w:p w:rsidR="00933D63" w:rsidRPr="00ED7E6C" w:rsidRDefault="00933D63" w:rsidP="00ED7E6C">
            <w:pPr>
              <w:jc w:val="center"/>
              <w:rPr>
                <w:rFonts w:cs="Times New Roman"/>
                <w:b/>
                <w:i/>
                <w:sz w:val="20"/>
                <w:lang w:eastAsia="en-US"/>
              </w:rPr>
            </w:pPr>
            <w:r w:rsidRPr="00ED7E6C">
              <w:rPr>
                <w:rFonts w:cs="Times New Roman"/>
                <w:b/>
                <w:i/>
                <w:sz w:val="20"/>
                <w:lang w:eastAsia="en-US"/>
              </w:rPr>
              <w:t>Status</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test_scan</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test_set_itsBaseFileParserList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test_scan</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(testgen.Base.Analyzer.IAnalyzer_test.IAnalyzerTest)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test_addElement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test_get_itsAEPackageList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test_set_itsAEPackageList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test_set_itsSuccessor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test_get_Name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(testgen.Base.Infrastructure.Identifiable_test.IdentifiableTest)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test_set_Name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(testgen.Base.Infrastructure.Identifiable_test.IdentifiableTest)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test_getAEModel</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test_getAEPackage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test_getRootPackageList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test_get_itsParentPackage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(testgen.Base.Infrastructure.PackageableElement_test.PackageableElementTest)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(testgen.Base.Infrastructure.PackageableElement_test.PackageableElementTest)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test_convert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test_getXMIBaseArrayDataType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test_getXMIBaseDataType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test_importAEPackage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test_importBaseComponent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test_importBaseInterfaces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test_importClientServerInterface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test_importInterfaces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test_importSenderReceiverInterface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test_importTypes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test_fileFilter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test_fulfillComponentData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test_get_fileFilterCriteria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test_set_itsBasePortCriteriaList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test_fileFilter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test_fulfillComponentData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test_getComponentNameList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test_updateComponent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(testgen.Base.Parser.IPortCriteria_test.IPortCriteriaTest)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test_addPort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test_get_itsIPortMap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test_findComponent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(testgen.Base.SwComponent.Components.ComponentFactory_test.ComponentFactoryTest)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test_getBaseComponent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(testgen.Base.SwComponent.Components.ComponentFactory_test.ComponentFactoryTest)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test_addPort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(testgen.Base.SwComponent.Components.IComponent_test.IComponentTest)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test_getFileList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(testgen.Base.SwComponent.Components.IComponent_test.IComponentTest)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test_get_maxNumberOfElements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test_set_maxNumberOfElements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test_getArrayDataType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test_get_itsOperationList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(testgen.Base.SwComponent.PortInterface.ClientServerInterface_test.ClientServerInterfaceTest)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(testgen.Base.SwComponent.PortInterface.DataElement_test.DataElementTest)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(testgen.Base.SwComponent.PortInterface.DataElement_test.DataElementTest)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(testgen.Base.SwComponent.PortInterface.IPort_test.IPortTest)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(testgen.Base.SwComponent.PortInterface.IPort_test.IPortTest)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test_get_itsParamList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test_set_itsParamList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(testgen.Base.SwComponent.PortInterface.ParamData_test.ParamDataTest)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(testgen.Base.SwComponent.PortInterface.ParamData_test.ParamDataTest)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test_getAbstractPortInterface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test_getClientServerIf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test_getSenderReceiverIf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test_get_itsIPortInterfaceMap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(testgen.Base.SwComponent.PortInterface.SenderReceiverInterface_test.SenderReceiverInterfaceTest)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test_set_itsDataElementList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(testgen.Base.SwComponent.PortInterface.SenderReceiverInterface_test.SenderReceiverInterfaceTest)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test_getStkS16</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test_getStkS32</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test_getStkS8</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test_getStkU1</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test_getStkU16</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test_getStkU32</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test_getStkU8</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test_getStkVoid</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(testgen.Specific.STK.StkDataTypes.StkS16_test.StkS16Test)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(testgen.Specific.STK.StkDataTypes.StkS32_test.StkS32Test)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(testgen.Specific.STK.StkDataTypes.StkS8_test.StkS8Test)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(testgen.Specific.STK.StkDataTypes.StkU16_test.StkU16Test)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(testgen.Specific.STK.StkDataTypes.StkU1_test.StkU1Test)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(testgen.Specific.STK.StkDataTypes.StkU32_test.StkU32Test)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(testgen.Specific.STK.StkDataTypes.StkU8_test.StkU8Test)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(testgen.Specific.STK.StkDataTypes.StkVoid_test.StkVoidTest)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(testgen.Specific.STK.StkParser.StkCFileCriteria.StkCFileReqDATControlCriteria_test.StkCFileReqDATControlCriteriaTest)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(testgen.Specific.STK.StkParser.StkCFileCriteria.StkCFileReqReadDataCriteria_test.StkCFileReqReadDataCriteriaTest)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(testgen.Specific.STK.StkParser.StkCFileCriteria.StkCFileReqReadTOSSignalCriteria_test.StkCFileReqReadTOSSignalCriteriaTest)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(testgen.Specific.STK.StkParser.StkCFileCriteria.StkCFileReqWriteDataCriteria_test.StkCFileReqWriteDataCriteriaTest)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(testgen.Specific.STK.StkParser.StkCFileCriteria.StkCFileReqWriteTOSSignalCriteria_test.StkCFileReqWriteTOSSignalCriteriaTest)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(testgen.Specific.STK.StkParser.StkCFileCriteria.StkCHeaderProvDATControlCriteria_test.StkCHeaderProvDATControlCriteriaTest)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(testgen.Specific.STK.StkParser.StkCFileCriteria.StkCHeaderProvReadDataCriteria_test.StkCHeaderProvReadDataCriteriaTest)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(testgen.Specific.STK.StkParser.StkCFileCriteria.StkCHeaderProvWriteDataCriteria_test.StkCHeaderProvWriteDataCriteriaTest)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(testgen.Specific.STK.StkParser.StkJilFileCriteria.StkJilComponentCriteria_test.StkJilComponentCriteriaTest)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(testgen.Specific.STK.StkParser.StkJilFileCriteria.StkJilDataCriteria_test.StkJilDataCriteriaTest)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(testgen.Specific.STK.StkParser.StkJilFileCriteria.StkJilOnCotrolCriteria_test.StkJilOnControlCriteriaTest)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(testgen.Specific.STK.StkParser.StkJilFileCriteria.StkJilProdControlCriteria_test.StkJilProdControlCriteriaTest)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(testgen.Specific.STK.StkParser.StkJilFileCriteria.StkJilTOSSignalCriteria_test.StkJilTOSSignalCriteriaTest)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(testgen.Specific.STK.StkParser.StkCHeaderFileParser_test.StkCHeaderFileParserTest)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(testgen.Specific.STK.StkParser.StkCHeaderFileParser_test.StkCHeaderFileParserTest)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(testgen.Specific.STK.StkParser.StkCImplFileParser_test.StkCImpFileParserTest)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(testgen.Specific.STK.StkParser.StkCImplFileParser_test.StkCImpFileParserTest)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test_getComponentNameList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test_removeComment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test_updateComponent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(testgen.Specific.STK.StkParser.StkJilFileParser_test.StkJilFileParserTest)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(testgen.Specific.STK.StkParser.StkJilFileParser_test.StkJilFileParserTest)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test_extractLevelOneBlock</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test_registerAccessModes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(testgen.Specific.STK.StkPortInterfaces.StkControlIf_test.StkControlIfTest)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(testgen.Specific.STK.StkPortInterfaces.StkDATControlIf_test.StkDATControlIfTest)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test_getStkControlIf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test_getStkDATControlIf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test_getStkTOSSignalIf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(testgen.Specific.STK.StkPortInterfaces.StkTOSSignalIf_test.StkTOSSignalIfTest)</w:t>
            </w:r>
          </w:p>
        </w:tc>
        <w:tc>
          <w:tcPr>
            <w:tcW w:w="810" w:type="dxa"/>
          </w:tcPr>
          <w:p w:rsidR="00933D63" w:rsidRPr="00ED7E6C" w:rsidRDefault="00933D63" w:rsidP="008650E4">
            <w:pPr>
              <w:keepNext/>
              <w:jc w:val="center"/>
              <w:rPr>
                <w:rFonts w:cs="Times New Roman"/>
                <w:sz w:val="20"/>
                <w:lang w:eastAsia="en-US"/>
              </w:rPr>
            </w:pPr>
            <w:r w:rsidRPr="00ED7E6C">
              <w:rPr>
                <w:rFonts w:cs="Times New Roman"/>
                <w:sz w:val="20"/>
                <w:lang w:eastAsia="en-US"/>
              </w:rPr>
              <w:t>ok</w:t>
            </w:r>
          </w:p>
        </w:tc>
      </w:tr>
    </w:tbl>
    <w:p w:rsidR="001A5FC7" w:rsidRDefault="008650E4" w:rsidP="008650E4">
      <w:pPr>
        <w:pStyle w:val="Caption"/>
      </w:pPr>
      <w:r>
        <w:t xml:space="preserve">Таблица </w:t>
      </w:r>
      <w:r w:rsidR="00E73236">
        <w:fldChar w:fldCharType="begin"/>
      </w:r>
      <w:r w:rsidR="00E73236">
        <w:instrText xml:space="preserve"> SEQ Таблица \* ARABIC </w:instrText>
      </w:r>
      <w:r w:rsidR="00E73236">
        <w:fldChar w:fldCharType="separate"/>
      </w:r>
      <w:r w:rsidR="00D05633">
        <w:rPr>
          <w:noProof/>
        </w:rPr>
        <w:t>40</w:t>
      </w:r>
      <w:r w:rsidR="00E73236">
        <w:rPr>
          <w:noProof/>
        </w:rPr>
        <w:fldChar w:fldCharType="end"/>
      </w:r>
      <w:r>
        <w:t xml:space="preserve"> (Резултати от изпълнението на модулните тестове)</w:t>
      </w:r>
    </w:p>
    <w:p w:rsidR="007D1845" w:rsidRPr="00C36028" w:rsidRDefault="007D1845" w:rsidP="00C3793A">
      <w:pPr>
        <w:rPr>
          <w:b/>
          <w:vanish/>
          <w:color w:val="FF0000"/>
          <w:sz w:val="28"/>
          <w:lang w:val="ru-RU"/>
        </w:rPr>
      </w:pPr>
      <w:r w:rsidRPr="00C36028">
        <w:rPr>
          <w:color w:val="FF0000"/>
        </w:rPr>
        <w:br w:type="page"/>
      </w:r>
      <w:r w:rsidR="00173BC0" w:rsidRPr="00C36028">
        <w:rPr>
          <w:b/>
          <w:vanish/>
          <w:color w:val="FF0000"/>
          <w:sz w:val="28"/>
        </w:rPr>
        <w:lastRenderedPageBreak/>
        <w:t>И</w:t>
      </w:r>
      <w:r w:rsidRPr="00C36028">
        <w:rPr>
          <w:b/>
          <w:vanish/>
          <w:color w:val="FF0000"/>
          <w:sz w:val="28"/>
        </w:rPr>
        <w:t>зисквания</w:t>
      </w:r>
      <w:r w:rsidR="00173BC0" w:rsidRPr="00C36028">
        <w:rPr>
          <w:b/>
          <w:vanish/>
          <w:color w:val="FF0000"/>
          <w:sz w:val="28"/>
          <w:lang w:val="ru-RU"/>
        </w:rPr>
        <w:t xml:space="preserve"> </w:t>
      </w:r>
      <w:r w:rsidR="00882677" w:rsidRPr="00C36028">
        <w:rPr>
          <w:b/>
          <w:vanish/>
          <w:color w:val="FF0000"/>
          <w:sz w:val="28"/>
        </w:rPr>
        <w:t>за</w:t>
      </w:r>
      <w:r w:rsidR="00173BC0" w:rsidRPr="00C36028">
        <w:rPr>
          <w:b/>
          <w:vanish/>
          <w:color w:val="FF0000"/>
          <w:sz w:val="28"/>
        </w:rPr>
        <w:t xml:space="preserve"> оформ</w:t>
      </w:r>
      <w:r w:rsidR="00882677" w:rsidRPr="00C36028">
        <w:rPr>
          <w:b/>
          <w:vanish/>
          <w:color w:val="FF0000"/>
          <w:sz w:val="28"/>
        </w:rPr>
        <w:t>яне</w:t>
      </w:r>
      <w:r w:rsidR="00173BC0" w:rsidRPr="00C36028">
        <w:rPr>
          <w:b/>
          <w:vanish/>
          <w:color w:val="FF0000"/>
          <w:sz w:val="28"/>
          <w:lang w:val="ru-RU"/>
        </w:rPr>
        <w:t xml:space="preserve"> на </w:t>
      </w:r>
      <w:r w:rsidR="004440B4" w:rsidRPr="00C36028">
        <w:rPr>
          <w:b/>
          <w:vanish/>
          <w:color w:val="FF0000"/>
          <w:sz w:val="28"/>
        </w:rPr>
        <w:t xml:space="preserve">дипломната </w:t>
      </w:r>
      <w:r w:rsidR="004440B4" w:rsidRPr="00C36028">
        <w:rPr>
          <w:b/>
          <w:vanish/>
          <w:color w:val="FF0000"/>
          <w:sz w:val="28"/>
          <w:lang w:val="ru-RU"/>
        </w:rPr>
        <w:t>рабо</w:t>
      </w:r>
      <w:r w:rsidR="00173BC0" w:rsidRPr="00C36028">
        <w:rPr>
          <w:b/>
          <w:vanish/>
          <w:color w:val="FF0000"/>
          <w:sz w:val="28"/>
          <w:lang w:val="ru-RU"/>
        </w:rPr>
        <w:t>та:</w:t>
      </w:r>
    </w:p>
    <w:p w:rsidR="007D1845" w:rsidRPr="00C36028" w:rsidRDefault="007D1845" w:rsidP="00C3793A">
      <w:pPr>
        <w:rPr>
          <w:vanish/>
          <w:color w:val="FF0000"/>
        </w:rPr>
      </w:pPr>
    </w:p>
    <w:p w:rsidR="00E4784F" w:rsidRPr="00C36028" w:rsidRDefault="00220D5B" w:rsidP="00837364">
      <w:pPr>
        <w:numPr>
          <w:ilvl w:val="0"/>
          <w:numId w:val="1"/>
        </w:numPr>
        <w:spacing w:line="312" w:lineRule="auto"/>
        <w:rPr>
          <w:vanish/>
          <w:color w:val="FF0000"/>
        </w:rPr>
      </w:pPr>
      <w:r w:rsidRPr="00C36028">
        <w:rPr>
          <w:vanish/>
          <w:color w:val="FF0000"/>
        </w:rPr>
        <w:t>Това</w:t>
      </w:r>
      <w:r w:rsidRPr="00C36028">
        <w:rPr>
          <w:vanish/>
          <w:color w:val="FF0000"/>
          <w:lang w:val="ru-RU"/>
        </w:rPr>
        <w:t xml:space="preserve"> е</w:t>
      </w:r>
      <w:r w:rsidRPr="00C36028">
        <w:rPr>
          <w:vanish/>
          <w:color w:val="FF0000"/>
        </w:rPr>
        <w:t xml:space="preserve"> п</w:t>
      </w:r>
      <w:r w:rsidR="00E4784F" w:rsidRPr="00C36028">
        <w:rPr>
          <w:vanish/>
          <w:color w:val="FF0000"/>
        </w:rPr>
        <w:t>репоръчителен</w:t>
      </w:r>
      <w:r w:rsidR="00E4784F" w:rsidRPr="00C36028">
        <w:rPr>
          <w:vanish/>
          <w:color w:val="FF0000"/>
          <w:lang w:val="ru-RU"/>
        </w:rPr>
        <w:t xml:space="preserve"> шаблон</w:t>
      </w:r>
      <w:r w:rsidR="00CD7F1C" w:rsidRPr="00C36028">
        <w:rPr>
          <w:vanish/>
          <w:color w:val="FF0000"/>
          <w:lang w:val="ru-RU"/>
        </w:rPr>
        <w:t>, в</w:t>
      </w:r>
      <w:r w:rsidR="00CD7F1C" w:rsidRPr="00C36028">
        <w:rPr>
          <w:vanish/>
          <w:color w:val="FF0000"/>
        </w:rPr>
        <w:t xml:space="preserve"> зависимост</w:t>
      </w:r>
      <w:r w:rsidR="00CD7F1C" w:rsidRPr="00C36028">
        <w:rPr>
          <w:vanish/>
          <w:color w:val="FF0000"/>
          <w:lang w:val="ru-RU"/>
        </w:rPr>
        <w:t xml:space="preserve"> от</w:t>
      </w:r>
      <w:r w:rsidR="00CD7F1C" w:rsidRPr="00C36028">
        <w:rPr>
          <w:vanish/>
          <w:color w:val="FF0000"/>
        </w:rPr>
        <w:t xml:space="preserve"> конкретното</w:t>
      </w:r>
      <w:r w:rsidR="00CD7F1C" w:rsidRPr="00C36028">
        <w:rPr>
          <w:vanish/>
          <w:color w:val="FF0000"/>
          <w:lang w:val="ru-RU"/>
        </w:rPr>
        <w:t xml:space="preserve"> задание</w:t>
      </w:r>
      <w:r w:rsidR="00E4784F" w:rsidRPr="00C36028">
        <w:rPr>
          <w:vanish/>
          <w:color w:val="FF0000"/>
          <w:lang w:val="ru-RU"/>
        </w:rPr>
        <w:t>.</w:t>
      </w:r>
    </w:p>
    <w:p w:rsidR="007D1845" w:rsidRPr="00C36028" w:rsidRDefault="004E17B2" w:rsidP="00837364">
      <w:pPr>
        <w:numPr>
          <w:ilvl w:val="0"/>
          <w:numId w:val="1"/>
        </w:numPr>
        <w:spacing w:line="312" w:lineRule="auto"/>
        <w:rPr>
          <w:vanish/>
          <w:color w:val="FF0000"/>
        </w:rPr>
      </w:pPr>
      <w:r w:rsidRPr="00C36028">
        <w:rPr>
          <w:vanish/>
          <w:color w:val="FF0000"/>
        </w:rPr>
        <w:t>Йерархията</w:t>
      </w:r>
      <w:r w:rsidRPr="00C36028">
        <w:rPr>
          <w:vanish/>
          <w:color w:val="FF0000"/>
          <w:lang w:val="ru-RU"/>
        </w:rPr>
        <w:t xml:space="preserve"> на</w:t>
      </w:r>
      <w:r w:rsidRPr="00C36028">
        <w:rPr>
          <w:vanish/>
          <w:color w:val="FF0000"/>
        </w:rPr>
        <w:t xml:space="preserve"> структуриране</w:t>
      </w:r>
      <w:r w:rsidRPr="00C36028">
        <w:rPr>
          <w:vanish/>
          <w:color w:val="FF0000"/>
          <w:lang w:val="ru-RU"/>
        </w:rPr>
        <w:t xml:space="preserve"> на</w:t>
      </w:r>
      <w:r w:rsidRPr="00C36028">
        <w:rPr>
          <w:vanish/>
          <w:color w:val="FF0000"/>
        </w:rPr>
        <w:t xml:space="preserve"> съдържанието</w:t>
      </w:r>
      <w:r w:rsidRPr="00C36028">
        <w:rPr>
          <w:vanish/>
          <w:color w:val="FF0000"/>
          <w:lang w:val="ru-RU"/>
        </w:rPr>
        <w:t xml:space="preserve"> да не</w:t>
      </w:r>
      <w:r w:rsidRPr="00C36028">
        <w:rPr>
          <w:vanish/>
          <w:color w:val="FF0000"/>
        </w:rPr>
        <w:t xml:space="preserve"> бъде повече</w:t>
      </w:r>
      <w:r w:rsidRPr="00C36028">
        <w:rPr>
          <w:vanish/>
          <w:color w:val="FF0000"/>
          <w:lang w:val="ru-RU"/>
        </w:rPr>
        <w:t xml:space="preserve"> от </w:t>
      </w:r>
      <w:r w:rsidR="00837364" w:rsidRPr="00C36028">
        <w:rPr>
          <w:vanish/>
          <w:color w:val="FF0000"/>
          <w:lang w:val="ru-RU"/>
        </w:rPr>
        <w:t>3</w:t>
      </w:r>
      <w:r w:rsidRPr="00C36028">
        <w:rPr>
          <w:vanish/>
          <w:color w:val="FF0000"/>
          <w:lang w:val="ru-RU"/>
        </w:rPr>
        <w:t xml:space="preserve"> нива,</w:t>
      </w:r>
      <w:r w:rsidRPr="00C36028">
        <w:rPr>
          <w:vanish/>
          <w:color w:val="FF0000"/>
        </w:rPr>
        <w:t xml:space="preserve"> номерирани</w:t>
      </w:r>
      <w:r w:rsidR="00837364" w:rsidRPr="00C36028">
        <w:rPr>
          <w:vanish/>
          <w:color w:val="FF0000"/>
          <w:lang w:val="ru-RU"/>
        </w:rPr>
        <w:t xml:space="preserve"> с</w:t>
      </w:r>
      <w:r w:rsidR="00837364" w:rsidRPr="00C36028">
        <w:rPr>
          <w:vanish/>
          <w:color w:val="FF0000"/>
        </w:rPr>
        <w:t xml:space="preserve"> арабски цифри</w:t>
      </w:r>
      <w:r w:rsidR="00837364" w:rsidRPr="00C36028">
        <w:rPr>
          <w:vanish/>
          <w:color w:val="FF0000"/>
          <w:lang w:val="ru-RU"/>
        </w:rPr>
        <w:t xml:space="preserve"> – напр. 1.2.3.</w:t>
      </w:r>
    </w:p>
    <w:p w:rsidR="004E17B2" w:rsidRPr="00C36028" w:rsidRDefault="004E17B2" w:rsidP="00837364">
      <w:pPr>
        <w:numPr>
          <w:ilvl w:val="0"/>
          <w:numId w:val="1"/>
        </w:numPr>
        <w:spacing w:line="312" w:lineRule="auto"/>
        <w:rPr>
          <w:vanish/>
          <w:color w:val="FF0000"/>
        </w:rPr>
      </w:pPr>
      <w:r w:rsidRPr="00C36028">
        <w:rPr>
          <w:vanish/>
          <w:color w:val="FF0000"/>
        </w:rPr>
        <w:t>Чуждестранните термини</w:t>
      </w:r>
      <w:r w:rsidRPr="00C36028">
        <w:rPr>
          <w:vanish/>
          <w:color w:val="FF0000"/>
          <w:lang w:val="ru-RU"/>
        </w:rPr>
        <w:t xml:space="preserve"> да</w:t>
      </w:r>
      <w:r w:rsidRPr="00C36028">
        <w:rPr>
          <w:vanish/>
          <w:color w:val="FF0000"/>
        </w:rPr>
        <w:t xml:space="preserve"> бъдат преведени</w:t>
      </w:r>
      <w:r w:rsidRPr="00C36028">
        <w:rPr>
          <w:vanish/>
          <w:color w:val="FF0000"/>
          <w:lang w:val="ru-RU"/>
        </w:rPr>
        <w:t>, а</w:t>
      </w:r>
      <w:r w:rsidRPr="00C36028">
        <w:rPr>
          <w:vanish/>
          <w:color w:val="FF0000"/>
        </w:rPr>
        <w:t xml:space="preserve"> където това</w:t>
      </w:r>
      <w:r w:rsidRPr="00C36028">
        <w:rPr>
          <w:vanish/>
          <w:color w:val="FF0000"/>
          <w:lang w:val="ru-RU"/>
        </w:rPr>
        <w:t xml:space="preserve"> не е</w:t>
      </w:r>
      <w:r w:rsidRPr="00C36028">
        <w:rPr>
          <w:vanish/>
          <w:color w:val="FF0000"/>
        </w:rPr>
        <w:t xml:space="preserve"> възможно</w:t>
      </w:r>
      <w:r w:rsidRPr="00C36028">
        <w:rPr>
          <w:vanish/>
          <w:color w:val="FF0000"/>
          <w:lang w:val="ru-RU"/>
        </w:rPr>
        <w:t xml:space="preserve"> –</w:t>
      </w:r>
      <w:r w:rsidRPr="00C36028">
        <w:rPr>
          <w:vanish/>
          <w:color w:val="FF0000"/>
        </w:rPr>
        <w:t xml:space="preserve"> цитирани</w:t>
      </w:r>
      <w:r w:rsidRPr="00C36028">
        <w:rPr>
          <w:vanish/>
          <w:color w:val="FF0000"/>
          <w:lang w:val="ru-RU"/>
        </w:rPr>
        <w:t xml:space="preserve"> в </w:t>
      </w:r>
      <w:r w:rsidRPr="00C36028">
        <w:rPr>
          <w:i/>
          <w:vanish/>
          <w:color w:val="FF0000"/>
          <w:lang w:val="ru-RU"/>
        </w:rPr>
        <w:t>курсив</w:t>
      </w:r>
      <w:r w:rsidRPr="00C36028">
        <w:rPr>
          <w:vanish/>
          <w:color w:val="FF0000"/>
          <w:lang w:val="ru-RU"/>
        </w:rPr>
        <w:t xml:space="preserve"> и</w:t>
      </w:r>
      <w:r w:rsidRPr="00C36028">
        <w:rPr>
          <w:vanish/>
          <w:color w:val="FF0000"/>
        </w:rPr>
        <w:t xml:space="preserve"> </w:t>
      </w:r>
      <w:r w:rsidR="00C36028" w:rsidRPr="00C36028">
        <w:rPr>
          <w:vanish/>
          <w:color w:val="FF0000"/>
        </w:rPr>
        <w:t>не-членувани</w:t>
      </w:r>
      <w:r w:rsidRPr="00C36028">
        <w:rPr>
          <w:vanish/>
          <w:color w:val="FF0000"/>
          <w:lang w:val="ru-RU"/>
        </w:rPr>
        <w:t>.</w:t>
      </w:r>
    </w:p>
    <w:p w:rsidR="004E17B2" w:rsidRPr="00C36028" w:rsidRDefault="004E17B2" w:rsidP="00837364">
      <w:pPr>
        <w:numPr>
          <w:ilvl w:val="0"/>
          <w:numId w:val="1"/>
        </w:numPr>
        <w:spacing w:line="312" w:lineRule="auto"/>
        <w:rPr>
          <w:vanish/>
          <w:color w:val="FF0000"/>
        </w:rPr>
      </w:pPr>
      <w:r w:rsidRPr="00C36028">
        <w:rPr>
          <w:vanish/>
          <w:color w:val="FF0000"/>
        </w:rPr>
        <w:t>Страниците</w:t>
      </w:r>
      <w:r w:rsidRPr="00C36028">
        <w:rPr>
          <w:vanish/>
          <w:color w:val="FF0000"/>
          <w:lang w:val="ru-RU"/>
        </w:rPr>
        <w:t xml:space="preserve"> да</w:t>
      </w:r>
      <w:r w:rsidRPr="00C36028">
        <w:rPr>
          <w:vanish/>
          <w:color w:val="FF0000"/>
        </w:rPr>
        <w:t xml:space="preserve"> бъдат номерирани</w:t>
      </w:r>
      <w:r w:rsidRPr="00C36028">
        <w:rPr>
          <w:vanish/>
          <w:color w:val="FF0000"/>
          <w:lang w:val="ru-RU"/>
        </w:rPr>
        <w:t xml:space="preserve"> с</w:t>
      </w:r>
      <w:r w:rsidRPr="00C36028">
        <w:rPr>
          <w:vanish/>
          <w:color w:val="FF0000"/>
        </w:rPr>
        <w:t xml:space="preserve"> арабски цифри</w:t>
      </w:r>
      <w:r w:rsidRPr="00C36028">
        <w:rPr>
          <w:vanish/>
          <w:color w:val="FF0000"/>
          <w:lang w:val="ru-RU"/>
        </w:rPr>
        <w:t>, в</w:t>
      </w:r>
      <w:r w:rsidRPr="00C36028">
        <w:rPr>
          <w:vanish/>
          <w:color w:val="FF0000"/>
        </w:rPr>
        <w:t xml:space="preserve"> долния</w:t>
      </w:r>
      <w:r w:rsidRPr="00C36028">
        <w:rPr>
          <w:vanish/>
          <w:color w:val="FF0000"/>
          <w:lang w:val="ru-RU"/>
        </w:rPr>
        <w:t xml:space="preserve"> десен</w:t>
      </w:r>
      <w:r w:rsidRPr="00C36028">
        <w:rPr>
          <w:vanish/>
          <w:color w:val="FF0000"/>
        </w:rPr>
        <w:t xml:space="preserve"> ъгъл</w:t>
      </w:r>
      <w:r w:rsidRPr="00C36028">
        <w:rPr>
          <w:vanish/>
          <w:color w:val="FF0000"/>
          <w:lang w:val="ru-RU"/>
        </w:rPr>
        <w:t xml:space="preserve">. </w:t>
      </w:r>
    </w:p>
    <w:p w:rsidR="004E17B2" w:rsidRPr="00C36028" w:rsidRDefault="004E17B2" w:rsidP="00837364">
      <w:pPr>
        <w:numPr>
          <w:ilvl w:val="0"/>
          <w:numId w:val="1"/>
        </w:numPr>
        <w:spacing w:line="312" w:lineRule="auto"/>
        <w:rPr>
          <w:vanish/>
          <w:color w:val="FF0000"/>
          <w:lang w:val="ru-RU"/>
        </w:rPr>
      </w:pPr>
      <w:r w:rsidRPr="00C36028">
        <w:rPr>
          <w:vanish/>
          <w:color w:val="FF0000"/>
        </w:rPr>
        <w:t>Използваният</w:t>
      </w:r>
      <w:r w:rsidRPr="00C36028">
        <w:rPr>
          <w:vanish/>
          <w:color w:val="FF0000"/>
          <w:lang w:val="ru-RU"/>
        </w:rPr>
        <w:t xml:space="preserve"> шрифт за</w:t>
      </w:r>
      <w:r w:rsidRPr="00C36028">
        <w:rPr>
          <w:vanish/>
          <w:color w:val="FF0000"/>
        </w:rPr>
        <w:t xml:space="preserve"> основния</w:t>
      </w:r>
      <w:r w:rsidRPr="00C36028">
        <w:rPr>
          <w:vanish/>
          <w:color w:val="FF0000"/>
          <w:lang w:val="ru-RU"/>
        </w:rPr>
        <w:t xml:space="preserve"> текст на</w:t>
      </w:r>
      <w:r w:rsidRPr="00C36028">
        <w:rPr>
          <w:vanish/>
          <w:color w:val="FF0000"/>
        </w:rPr>
        <w:t xml:space="preserve"> описанието</w:t>
      </w:r>
      <w:r w:rsidRPr="00C36028">
        <w:rPr>
          <w:vanish/>
          <w:color w:val="FF0000"/>
          <w:lang w:val="ru-RU"/>
        </w:rPr>
        <w:t xml:space="preserve"> да</w:t>
      </w:r>
      <w:r w:rsidRPr="00C36028">
        <w:rPr>
          <w:vanish/>
          <w:color w:val="FF0000"/>
        </w:rPr>
        <w:t xml:space="preserve"> бъде Times</w:t>
      </w:r>
      <w:r w:rsidRPr="00C36028">
        <w:rPr>
          <w:vanish/>
          <w:color w:val="FF0000"/>
          <w:lang w:val="ru-RU"/>
        </w:rPr>
        <w:t xml:space="preserve"> 12 или Arial 10, и Courier 9 за кода</w:t>
      </w:r>
      <w:r w:rsidR="00837364" w:rsidRPr="00C36028">
        <w:rPr>
          <w:vanish/>
          <w:color w:val="FF0000"/>
          <w:lang w:val="ru-RU"/>
        </w:rPr>
        <w:t>, с</w:t>
      </w:r>
      <w:r w:rsidR="00837364" w:rsidRPr="00C36028">
        <w:rPr>
          <w:vanish/>
          <w:color w:val="FF0000"/>
        </w:rPr>
        <w:t xml:space="preserve"> междуредие</w:t>
      </w:r>
      <w:r w:rsidR="00837364" w:rsidRPr="00C36028">
        <w:rPr>
          <w:vanish/>
          <w:color w:val="FF0000"/>
          <w:lang w:val="ru-RU"/>
        </w:rPr>
        <w:t xml:space="preserve"> 16</w:t>
      </w:r>
      <w:r w:rsidR="00837364" w:rsidRPr="00C36028">
        <w:rPr>
          <w:vanish/>
          <w:color w:val="FF0000"/>
        </w:rPr>
        <w:t>pt</w:t>
      </w:r>
      <w:r w:rsidRPr="00C36028">
        <w:rPr>
          <w:vanish/>
          <w:color w:val="FF0000"/>
          <w:lang w:val="ru-RU"/>
        </w:rPr>
        <w:t>.</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Да се</w:t>
      </w:r>
      <w:r w:rsidRPr="00C36028">
        <w:rPr>
          <w:vanish/>
          <w:color w:val="FF0000"/>
        </w:rPr>
        <w:t xml:space="preserve"> избягват пренасянията</w:t>
      </w:r>
      <w:r w:rsidRPr="00C36028">
        <w:rPr>
          <w:vanish/>
          <w:color w:val="FF0000"/>
          <w:lang w:val="ru-RU"/>
        </w:rPr>
        <w:t xml:space="preserve"> </w:t>
      </w:r>
      <w:r w:rsidR="00837364" w:rsidRPr="00C36028">
        <w:rPr>
          <w:vanish/>
          <w:color w:val="FF0000"/>
          <w:lang w:val="ru-RU"/>
        </w:rPr>
        <w:t xml:space="preserve">на нова страница </w:t>
      </w:r>
      <w:r w:rsidRPr="00C36028">
        <w:rPr>
          <w:vanish/>
          <w:color w:val="FF0000"/>
          <w:lang w:val="ru-RU"/>
        </w:rPr>
        <w:t>на заглавия на секции,</w:t>
      </w:r>
      <w:r w:rsidRPr="00C36028">
        <w:rPr>
          <w:vanish/>
          <w:color w:val="FF0000"/>
        </w:rPr>
        <w:t xml:space="preserve"> фигури</w:t>
      </w:r>
      <w:r w:rsidRPr="00C36028">
        <w:rPr>
          <w:vanish/>
          <w:color w:val="FF0000"/>
          <w:lang w:val="ru-RU"/>
        </w:rPr>
        <w:t xml:space="preserve"> и</w:t>
      </w:r>
      <w:r w:rsidRPr="00C36028">
        <w:rPr>
          <w:vanish/>
          <w:color w:val="FF0000"/>
        </w:rPr>
        <w:t xml:space="preserve"> таблици</w:t>
      </w:r>
      <w:r w:rsidRPr="00C36028">
        <w:rPr>
          <w:vanish/>
          <w:color w:val="FF0000"/>
          <w:lang w:val="ru-RU"/>
        </w:rPr>
        <w:t>.</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Да се</w:t>
      </w:r>
      <w:r w:rsidRPr="00C36028">
        <w:rPr>
          <w:vanish/>
          <w:color w:val="FF0000"/>
        </w:rPr>
        <w:t xml:space="preserve"> избягват празни участъци</w:t>
      </w:r>
      <w:r w:rsidRPr="00C36028">
        <w:rPr>
          <w:vanish/>
          <w:color w:val="FF0000"/>
          <w:lang w:val="ru-RU"/>
        </w:rPr>
        <w:t xml:space="preserve"> на</w:t>
      </w:r>
      <w:r w:rsidRPr="00C36028">
        <w:rPr>
          <w:vanish/>
          <w:color w:val="FF0000"/>
        </w:rPr>
        <w:t xml:space="preserve"> страници</w:t>
      </w:r>
      <w:r w:rsidRPr="00C36028">
        <w:rPr>
          <w:vanish/>
          <w:color w:val="FF0000"/>
          <w:lang w:val="ru-RU"/>
        </w:rPr>
        <w:t xml:space="preserve"> вследствие</w:t>
      </w:r>
      <w:r w:rsidRPr="00C36028">
        <w:rPr>
          <w:vanish/>
          <w:color w:val="FF0000"/>
        </w:rPr>
        <w:t xml:space="preserve"> пренасянето</w:t>
      </w:r>
      <w:r w:rsidRPr="00C36028">
        <w:rPr>
          <w:vanish/>
          <w:color w:val="FF0000"/>
          <w:lang w:val="ru-RU"/>
        </w:rPr>
        <w:t xml:space="preserve"> на</w:t>
      </w:r>
      <w:r w:rsidRPr="00C36028">
        <w:rPr>
          <w:vanish/>
          <w:color w:val="FF0000"/>
        </w:rPr>
        <w:t xml:space="preserve"> фигури</w:t>
      </w:r>
      <w:r w:rsidRPr="00C36028">
        <w:rPr>
          <w:vanish/>
          <w:color w:val="FF0000"/>
          <w:lang w:val="ru-RU"/>
        </w:rPr>
        <w:t xml:space="preserve"> на нова страница.</w:t>
      </w:r>
    </w:p>
    <w:p w:rsidR="00173BC0" w:rsidRPr="00C36028" w:rsidRDefault="004E17B2" w:rsidP="00837364">
      <w:pPr>
        <w:numPr>
          <w:ilvl w:val="0"/>
          <w:numId w:val="1"/>
        </w:numPr>
        <w:spacing w:line="312" w:lineRule="auto"/>
        <w:rPr>
          <w:vanish/>
          <w:color w:val="FF0000"/>
          <w:lang w:val="ru-RU"/>
        </w:rPr>
      </w:pPr>
      <w:r w:rsidRPr="00C36028">
        <w:rPr>
          <w:vanish/>
          <w:color w:val="FF0000"/>
          <w:lang w:val="ru-RU"/>
        </w:rPr>
        <w:t xml:space="preserve">Всички фигури и таблици да бъдат номерирани </w:t>
      </w:r>
      <w:r w:rsidR="00173BC0" w:rsidRPr="00C36028">
        <w:rPr>
          <w:vanish/>
          <w:color w:val="FF0000"/>
          <w:lang w:val="ru-RU"/>
        </w:rPr>
        <w:t xml:space="preserve">и именовани (непосредствено след фигурата </w:t>
      </w:r>
      <w:r w:rsidRPr="00C36028">
        <w:rPr>
          <w:vanish/>
          <w:color w:val="FF0000"/>
          <w:lang w:val="ru-RU"/>
        </w:rPr>
        <w:t>и</w:t>
      </w:r>
      <w:r w:rsidR="00173BC0" w:rsidRPr="00C36028">
        <w:rPr>
          <w:vanish/>
          <w:color w:val="FF0000"/>
          <w:lang w:val="ru-RU"/>
        </w:rPr>
        <w:t>ли таблицата).</w:t>
      </w:r>
    </w:p>
    <w:p w:rsidR="004E17B2" w:rsidRPr="00C36028" w:rsidRDefault="00173BC0" w:rsidP="00837364">
      <w:pPr>
        <w:numPr>
          <w:ilvl w:val="0"/>
          <w:numId w:val="1"/>
        </w:numPr>
        <w:spacing w:line="312" w:lineRule="auto"/>
        <w:rPr>
          <w:vanish/>
          <w:color w:val="FF0000"/>
          <w:lang w:val="ru-RU"/>
        </w:rPr>
      </w:pPr>
      <w:r w:rsidRPr="00C36028">
        <w:rPr>
          <w:vanish/>
          <w:color w:val="FF0000"/>
          <w:lang w:val="ru-RU"/>
        </w:rPr>
        <w:t>Всички фигури и таблици да бъдат</w:t>
      </w:r>
      <w:r w:rsidR="004E17B2" w:rsidRPr="00C36028">
        <w:rPr>
          <w:vanish/>
          <w:color w:val="FF0000"/>
          <w:lang w:val="ru-RU"/>
        </w:rPr>
        <w:t xml:space="preserve"> цитирани в текста.</w:t>
      </w:r>
    </w:p>
    <w:p w:rsidR="00837364" w:rsidRPr="00C36028" w:rsidRDefault="00837364" w:rsidP="00837364">
      <w:pPr>
        <w:numPr>
          <w:ilvl w:val="0"/>
          <w:numId w:val="1"/>
        </w:numPr>
        <w:spacing w:line="312" w:lineRule="auto"/>
        <w:rPr>
          <w:vanish/>
          <w:color w:val="FF0000"/>
          <w:lang w:val="ru-RU"/>
        </w:rPr>
      </w:pPr>
      <w:r w:rsidRPr="00C36028">
        <w:rPr>
          <w:vanish/>
          <w:color w:val="FF0000"/>
          <w:lang w:val="ru-RU"/>
        </w:rPr>
        <w:t>Използваните фигури от други източници да бъдат цитирани.</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Всички цитати да бъдат отразени в списъка на използваната литература.</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Всички източници от списъка на използваната литература да бъдат цитирани в текста.</w:t>
      </w:r>
    </w:p>
    <w:p w:rsidR="00C67016" w:rsidRPr="00C36028" w:rsidRDefault="004E17B2" w:rsidP="00C67016">
      <w:pPr>
        <w:numPr>
          <w:ilvl w:val="0"/>
          <w:numId w:val="1"/>
        </w:numPr>
        <w:spacing w:line="312" w:lineRule="auto"/>
        <w:rPr>
          <w:vanish/>
          <w:color w:val="FF0000"/>
          <w:lang w:val="ru-RU"/>
        </w:rPr>
      </w:pPr>
      <w:r w:rsidRPr="00C36028">
        <w:rPr>
          <w:vanish/>
          <w:color w:val="FF0000"/>
          <w:lang w:val="ru-RU"/>
        </w:rPr>
        <w:t xml:space="preserve">Използваната литература да се цитира съгласно MLA Style - </w:t>
      </w:r>
      <w:hyperlink r:id="rId131" w:history="1">
        <w:r w:rsidRPr="00C36028">
          <w:rPr>
            <w:vanish/>
            <w:color w:val="FF0000"/>
            <w:lang w:val="ru-RU"/>
          </w:rPr>
          <w:t>http://www.library.mun.ca/guides/howto/mla.php</w:t>
        </w:r>
      </w:hyperlink>
    </w:p>
    <w:sectPr w:rsidR="00C67016" w:rsidRPr="00C36028" w:rsidSect="00FA2136">
      <w:pgSz w:w="11906" w:h="16838"/>
      <w:pgMar w:top="1440" w:right="1800" w:bottom="1440" w:left="180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 w:author="aldi" w:date="2015-02-16T15:17:00Z" w:initials="a">
    <w:p w:rsidR="00840DF7" w:rsidRDefault="00840DF7">
      <w:pPr>
        <w:pStyle w:val="CommentText"/>
      </w:pPr>
      <w:r>
        <w:rPr>
          <w:rStyle w:val="CommentReference"/>
        </w:rPr>
        <w:annotationRef/>
      </w:r>
      <w:r>
        <w:t>Супер! Ето това е много силно изречение и трябва да наблегнеш на него и в началото на презентацията на защитата</w:t>
      </w:r>
    </w:p>
  </w:comment>
  <w:comment w:id="30" w:author="aldi" w:date="2015-02-16T15:18:00Z" w:initials="a">
    <w:p w:rsidR="00840DF7" w:rsidRDefault="00840DF7">
      <w:pPr>
        <w:pStyle w:val="CommentText"/>
      </w:pPr>
      <w:r>
        <w:rPr>
          <w:rStyle w:val="CommentReference"/>
        </w:rPr>
        <w:annotationRef/>
      </w:r>
      <w:r>
        <w:t>Система? Програма? По-добре да остане едно и също, независимо, че се повтаря.</w:t>
      </w:r>
    </w:p>
  </w:comment>
  <w:comment w:id="31" w:author="aldi" w:date="2015-02-16T15:19:00Z" w:initials="a">
    <w:p w:rsidR="00840DF7" w:rsidRPr="00007962" w:rsidRDefault="00840DF7">
      <w:pPr>
        <w:pStyle w:val="CommentText"/>
      </w:pPr>
      <w:r>
        <w:rPr>
          <w:rStyle w:val="CommentReference"/>
        </w:rPr>
        <w:annotationRef/>
      </w:r>
      <w:r>
        <w:t>ХМ?</w:t>
      </w:r>
    </w:p>
  </w:comment>
  <w:comment w:id="47" w:author="aldi" w:date="2015-02-16T15:28:00Z" w:initials="a">
    <w:p w:rsidR="00840DF7" w:rsidRDefault="00840DF7">
      <w:pPr>
        <w:pStyle w:val="CommentText"/>
      </w:pPr>
      <w:r>
        <w:rPr>
          <w:rStyle w:val="CommentReference"/>
        </w:rPr>
        <w:annotationRef/>
      </w:r>
      <w:r>
        <w:t>Защо си усложняваш живота, а не кажеш просто, че под модул и компонент разбираш едно и също и да дадеш дефиницията на Szyperski ot 1999, махни ги тия от 79....</w:t>
      </w:r>
    </w:p>
    <w:p w:rsidR="00840DF7" w:rsidRPr="00297722" w:rsidRDefault="00840DF7">
      <w:pPr>
        <w:pStyle w:val="CommentText"/>
        <w:rPr>
          <w:rFonts w:ascii="Cambria Math" w:hAnsi="Cambria Math"/>
        </w:rPr>
      </w:pPr>
      <w:r>
        <w:t xml:space="preserve">ДМ: Не съм съгласен обаче да подложим на равенство модулът и компонентът. Модул го представям като единица в съвременен език за програмиране. Т.е. софтуерен компонент може да е композиция от няколко модула, докато обратното не е вярно (виж първия параграф от секцията, надолу също е обяснено подробно) –FIXED – Супер! Убеди ме. </w:t>
      </w:r>
    </w:p>
  </w:comment>
  <w:comment w:id="55" w:author="aldi" w:date="2015-02-16T21:38:00Z" w:initials="a">
    <w:p w:rsidR="00840DF7" w:rsidRDefault="00840DF7">
      <w:pPr>
        <w:pStyle w:val="CommentText"/>
        <w:rPr>
          <w:lang w:val="en-US"/>
        </w:rPr>
      </w:pPr>
      <w:r>
        <w:rPr>
          <w:rStyle w:val="CommentReference"/>
        </w:rPr>
        <w:annotationRef/>
      </w:r>
      <w:r>
        <w:t>Какво е това?</w:t>
      </w:r>
    </w:p>
    <w:p w:rsidR="00840DF7" w:rsidRDefault="00840DF7">
      <w:pPr>
        <w:pStyle w:val="CommentText"/>
        <w:rPr>
          <w:lang w:val="en-US"/>
        </w:rPr>
      </w:pPr>
      <w:r>
        <w:rPr>
          <w:lang w:val="en-US"/>
        </w:rPr>
        <w:t>ДМ: Има се предвид, че между 2 мажорни версии на компонентния модел е вероятно да възникнат серьозни несъвместимости. Коментара тук е в смисъла на наистина много големи системи (примерно милиони редове код), в които съществуват клонове описани с различни мажорни версии на компонентния модел. Принципно средата за разработка на такава система би трябвало да предпазва от такива несъвместимости, но … неведоми са пътищата …</w:t>
      </w:r>
    </w:p>
    <w:p w:rsidR="00840DF7" w:rsidRPr="000500EB" w:rsidRDefault="00840DF7">
      <w:pPr>
        <w:pStyle w:val="CommentText"/>
        <w:rPr>
          <w:lang w:val="en-US"/>
        </w:rPr>
      </w:pPr>
      <w:r>
        <w:rPr>
          <w:lang w:val="en-US"/>
        </w:rPr>
        <w:t>За по-малки системи (например 100-ци хиляди реда) нещата по-лесно се контролират.</w:t>
      </w:r>
    </w:p>
  </w:comment>
  <w:comment w:id="65" w:author="aldi" w:date="2015-02-16T21:49:00Z" w:initials="a">
    <w:p w:rsidR="00840DF7" w:rsidRDefault="00840DF7">
      <w:pPr>
        <w:pStyle w:val="CommentText"/>
        <w:rPr>
          <w:lang w:val="en-US"/>
        </w:rPr>
      </w:pPr>
      <w:r>
        <w:rPr>
          <w:rStyle w:val="CommentReference"/>
        </w:rPr>
        <w:annotationRef/>
      </w:r>
      <w:r>
        <w:t>Тук бъди готов да те питат на защитата, защо само два съществуващи инструмента си разгледал и сигурен ли си, че няма и други.</w:t>
      </w:r>
    </w:p>
    <w:p w:rsidR="00840DF7" w:rsidRDefault="00840DF7">
      <w:pPr>
        <w:pStyle w:val="CommentText"/>
        <w:rPr>
          <w:lang w:val="en-US"/>
        </w:rPr>
      </w:pPr>
      <w:r>
        <w:rPr>
          <w:lang w:val="en-US"/>
        </w:rPr>
        <w:t xml:space="preserve">ДМ: Да,  и аз съм си мислил, че това е уязвимост на изложението. Моето изследване наистина не намери много примери, точно за “вдигане” на архитектура от CBSE софтуер, т.е. примерно имам най-много още един жокер от публикациите, които съм разглеждал. Със сигурност знам, че съществуват, обикновенно са “затворен код”. </w:t>
      </w:r>
    </w:p>
    <w:p w:rsidR="00840DF7" w:rsidRPr="007E7371" w:rsidRDefault="00840DF7">
      <w:pPr>
        <w:pStyle w:val="CommentText"/>
        <w:rPr>
          <w:lang w:val="en-US"/>
        </w:rPr>
      </w:pPr>
      <w:r>
        <w:rPr>
          <w:lang w:val="en-US"/>
        </w:rPr>
        <w:t>* Другия случай е когато UML редактори (EA Architect, IBM Rational Rhapsodi и т.н.) извличат къде по-детайлно, къде не, “Модули” на съответния език има страшно много, но те не са това, което прави моето приложение. В повечето слуаи тяхната работа може да се ползва като вход за дефиниране на критерии за моето приложение.</w:t>
      </w:r>
    </w:p>
  </w:comment>
  <w:comment w:id="77" w:author="aldi" w:date="2015-02-16T16:12:00Z" w:initials="a">
    <w:p w:rsidR="00840DF7" w:rsidRDefault="00840DF7">
      <w:pPr>
        <w:pStyle w:val="CommentText"/>
      </w:pPr>
      <w:r>
        <w:rPr>
          <w:rStyle w:val="CommentReference"/>
        </w:rPr>
        <w:annotationRef/>
      </w:r>
      <w:r>
        <w:t>Трябва да има някакво графично представяен или поне булети на всички тези видове възстановявания...</w:t>
      </w:r>
    </w:p>
    <w:p w:rsidR="00840DF7" w:rsidRDefault="00840DF7">
      <w:pPr>
        <w:pStyle w:val="CommentText"/>
      </w:pPr>
      <w:r>
        <w:t>ДМ: Има, най-добре е изобразено на фигура 2, сложих референция към нея и в началото на точката добавих повече яснота – FIXED</w:t>
      </w:r>
    </w:p>
    <w:p w:rsidR="00840DF7" w:rsidRPr="00CA5B07" w:rsidRDefault="00840DF7">
      <w:pPr>
        <w:pStyle w:val="CommentText"/>
      </w:pPr>
      <w:r>
        <w:rPr>
          <w:lang w:val="en-US"/>
        </w:rPr>
        <w:t xml:space="preserve">ADDED: </w:t>
      </w:r>
      <w:r>
        <w:t>Не е добре да седи тази рефенция в заглавието. Нека си остане само в текста</w:t>
      </w:r>
    </w:p>
  </w:comment>
  <w:comment w:id="82" w:author="aldi" w:date="2015-02-16T21:58:00Z" w:initials="a">
    <w:p w:rsidR="00840DF7" w:rsidRDefault="00840DF7">
      <w:pPr>
        <w:pStyle w:val="CommentText"/>
        <w:rPr>
          <w:lang w:val="en-US"/>
        </w:rPr>
      </w:pPr>
      <w:r>
        <w:rPr>
          <w:rStyle w:val="CommentReference"/>
        </w:rPr>
        <w:annotationRef/>
      </w:r>
      <w:r>
        <w:t>Фигура 5 или фигура 2 (както е в горния коментар).</w:t>
      </w:r>
    </w:p>
    <w:p w:rsidR="00840DF7" w:rsidRPr="003C1C76" w:rsidRDefault="00840DF7">
      <w:pPr>
        <w:pStyle w:val="CommentText"/>
        <w:rPr>
          <w:lang w:val="en-US"/>
        </w:rPr>
      </w:pPr>
      <w:r>
        <w:rPr>
          <w:lang w:val="en-US"/>
        </w:rPr>
        <w:t xml:space="preserve">ДМ: Прилагам </w:t>
      </w:r>
      <w:r w:rsidRPr="003C1C76">
        <w:rPr>
          <w:i/>
          <w:lang w:val="en-US"/>
        </w:rPr>
        <w:t>Фигура 2</w:t>
      </w:r>
      <w:r>
        <w:rPr>
          <w:lang w:val="en-US"/>
        </w:rPr>
        <w:t xml:space="preserve"> за да се ориентир, къде сме в цялата картина, докато </w:t>
      </w:r>
      <w:r w:rsidRPr="003C1C76">
        <w:rPr>
          <w:i/>
          <w:lang w:val="en-US"/>
        </w:rPr>
        <w:t>Фигура 5</w:t>
      </w:r>
      <w:r>
        <w:rPr>
          <w:lang w:val="en-US"/>
        </w:rPr>
        <w:t xml:space="preserve"> представя в по-голям детайл как се извличат въпросните диаграми.</w:t>
      </w:r>
    </w:p>
  </w:comment>
  <w:comment w:id="94" w:author="aldi" w:date="2015-02-16T22:02:00Z" w:initials="a">
    <w:p w:rsidR="00840DF7" w:rsidRDefault="00840DF7">
      <w:pPr>
        <w:pStyle w:val="CommentText"/>
        <w:rPr>
          <w:lang w:val="en-US"/>
        </w:rPr>
      </w:pPr>
      <w:r>
        <w:rPr>
          <w:rStyle w:val="CommentReference"/>
        </w:rPr>
        <w:annotationRef/>
      </w:r>
      <w:r>
        <w:t>?? това ли е фигурата?</w:t>
      </w:r>
    </w:p>
    <w:p w:rsidR="00840DF7" w:rsidRPr="003C1C76" w:rsidRDefault="00840DF7">
      <w:pPr>
        <w:pStyle w:val="CommentText"/>
        <w:rPr>
          <w:lang w:val="en-US"/>
        </w:rPr>
      </w:pPr>
      <w:r>
        <w:rPr>
          <w:lang w:val="en-US"/>
        </w:rPr>
        <w:t xml:space="preserve">ДМ: Прилагам </w:t>
      </w:r>
      <w:r w:rsidRPr="003C1C76">
        <w:rPr>
          <w:i/>
          <w:lang w:val="en-US"/>
        </w:rPr>
        <w:t>Фигура 2</w:t>
      </w:r>
      <w:r>
        <w:rPr>
          <w:lang w:val="en-US"/>
        </w:rPr>
        <w:t xml:space="preserve"> за да се ориентир, къде сме в цялата картина, но не е фатално и ако липсва референция.</w:t>
      </w:r>
    </w:p>
  </w:comment>
  <w:comment w:id="95" w:author="aldi" w:date="2015-02-16T22:05:00Z" w:initials="a">
    <w:p w:rsidR="00840DF7" w:rsidRDefault="00840DF7">
      <w:pPr>
        <w:pStyle w:val="CommentText"/>
        <w:rPr>
          <w:lang w:val="en-US"/>
        </w:rPr>
      </w:pPr>
      <w:r>
        <w:rPr>
          <w:rStyle w:val="CommentReference"/>
        </w:rPr>
        <w:annotationRef/>
      </w:r>
      <w:r>
        <w:t xml:space="preserve">В коя книга? </w:t>
      </w:r>
      <w:r>
        <w:sym w:font="Wingdings" w:char="F04A"/>
      </w:r>
    </w:p>
    <w:p w:rsidR="00840DF7" w:rsidRPr="007016EB" w:rsidRDefault="00840DF7">
      <w:pPr>
        <w:pStyle w:val="CommentText"/>
        <w:rPr>
          <w:lang w:val="en-US"/>
        </w:rPr>
      </w:pPr>
      <w:r>
        <w:rPr>
          <w:lang w:val="en-US"/>
        </w:rPr>
        <w:t>ДМ: Това го няма и в публикацията от която съм се ръководил. Т.е. грешка е.</w:t>
      </w:r>
    </w:p>
  </w:comment>
  <w:comment w:id="117" w:author="aldi" w:date="2015-02-18T21:19:00Z" w:initials="a">
    <w:p w:rsidR="00840DF7" w:rsidRDefault="00840DF7">
      <w:pPr>
        <w:pStyle w:val="CommentText"/>
        <w:rPr>
          <w:lang w:val="en-US"/>
        </w:rPr>
      </w:pPr>
      <w:r>
        <w:rPr>
          <w:rStyle w:val="CommentReference"/>
        </w:rPr>
        <w:annotationRef/>
      </w:r>
      <w:r>
        <w:t>Тук ако намериш време да сложиш и една табличка с критериите към текста, ще бъде чудесно.</w:t>
      </w:r>
    </w:p>
    <w:p w:rsidR="00840DF7" w:rsidRPr="001D5846" w:rsidRDefault="00840DF7">
      <w:pPr>
        <w:pStyle w:val="CommentText"/>
        <w:rPr>
          <w:lang w:val="en-US"/>
        </w:rPr>
      </w:pPr>
      <w:r>
        <w:rPr>
          <w:lang w:val="en-US"/>
        </w:rPr>
        <w:t>ДМ: Добавих - FIXED</w:t>
      </w:r>
    </w:p>
  </w:comment>
  <w:comment w:id="305" w:author="aldi" w:date="2015-02-18T21:47:00Z" w:initials="a">
    <w:p w:rsidR="00840DF7" w:rsidRDefault="00840DF7">
      <w:pPr>
        <w:pStyle w:val="CommentText"/>
        <w:rPr>
          <w:lang w:val="en-US"/>
        </w:rPr>
      </w:pPr>
      <w:r>
        <w:rPr>
          <w:rStyle w:val="CommentReference"/>
        </w:rPr>
        <w:annotationRef/>
      </w:r>
      <w:r>
        <w:t>И още – налага се да се разработи ново приложение, поради еди-какви си причини.</w:t>
      </w:r>
    </w:p>
    <w:p w:rsidR="00840DF7" w:rsidRPr="007C46C9" w:rsidRDefault="00840DF7">
      <w:pPr>
        <w:pStyle w:val="CommentText"/>
        <w:rPr>
          <w:lang w:val="en-US"/>
        </w:rPr>
      </w:pPr>
      <w:r>
        <w:rPr>
          <w:lang w:val="en-US"/>
        </w:rPr>
        <w:t>FIXED</w:t>
      </w:r>
    </w:p>
  </w:comment>
  <w:comment w:id="396" w:author="aldi" w:date="2015-02-21T14:47:00Z" w:initials="a">
    <w:p w:rsidR="00840DF7" w:rsidRDefault="00840DF7">
      <w:pPr>
        <w:pStyle w:val="CommentText"/>
        <w:rPr>
          <w:lang w:val="en-US"/>
        </w:rPr>
      </w:pPr>
      <w:r>
        <w:rPr>
          <w:rStyle w:val="CommentReference"/>
        </w:rPr>
        <w:annotationRef/>
      </w:r>
      <w:r>
        <w:t>Супер си направил структурата на всяка глава. Само ми се струва, че леко неявно си представил своята работа. Трябва ясно да се каже – дипломната работа развива, прави, допълва,  и т.н. Това е за да стане недвусмислено явно какво е свършено от теб.</w:t>
      </w:r>
    </w:p>
    <w:p w:rsidR="00840DF7" w:rsidRDefault="00840DF7">
      <w:pPr>
        <w:pStyle w:val="CommentText"/>
        <w:rPr>
          <w:lang w:val="en-US"/>
        </w:rPr>
      </w:pPr>
      <w:r>
        <w:rPr>
          <w:lang w:val="en-US"/>
        </w:rPr>
        <w:t>ДМ: Допълних в този извод, който така или иначе дава изискванията.</w:t>
      </w:r>
    </w:p>
    <w:p w:rsidR="00840DF7" w:rsidRPr="0013179C" w:rsidRDefault="00840DF7">
      <w:pPr>
        <w:pStyle w:val="CommentText"/>
        <w:rPr>
          <w:lang w:val="en-US"/>
        </w:rPr>
      </w:pPr>
      <w:r>
        <w:rPr>
          <w:lang w:val="en-US"/>
        </w:rPr>
        <w:t>FIXED</w:t>
      </w:r>
    </w:p>
  </w:comment>
  <w:comment w:id="486" w:author="aldi" w:date="2015-02-16T17:28:00Z" w:initials="a">
    <w:p w:rsidR="00840DF7" w:rsidRDefault="00840DF7">
      <w:pPr>
        <w:pStyle w:val="CommentText"/>
      </w:pPr>
      <w:r>
        <w:rPr>
          <w:rStyle w:val="CommentReference"/>
        </w:rPr>
        <w:annotationRef/>
      </w:r>
      <w:r>
        <w:t>За пълнота може и на тази глава да сложиш една точка – заключение.</w:t>
      </w:r>
    </w:p>
  </w:comment>
  <w:comment w:id="541" w:author="aldi" w:date="2015-02-21T20:56:00Z" w:initials="a">
    <w:p w:rsidR="00840DF7" w:rsidRDefault="00840DF7">
      <w:pPr>
        <w:pStyle w:val="CommentText"/>
        <w:rPr>
          <w:lang w:val="en-US"/>
        </w:rPr>
      </w:pPr>
      <w:r>
        <w:rPr>
          <w:rStyle w:val="CommentReference"/>
        </w:rPr>
        <w:annotationRef/>
      </w:r>
      <w:r>
        <w:t>Този текст ми звучи леко излишно тук. По-добре е ако искаш да напишеш в коя глава коя от формулираните в увода задачи се изпълнява.</w:t>
      </w:r>
    </w:p>
    <w:p w:rsidR="00B46A48" w:rsidRPr="00B46A48" w:rsidRDefault="00B46A48">
      <w:pPr>
        <w:pStyle w:val="CommentText"/>
        <w:rPr>
          <w:rFonts w:ascii="Cambria Math" w:hAnsi="Cambria Math"/>
          <w:lang w:val="en-US"/>
        </w:rPr>
      </w:pPr>
      <w:r>
        <w:rPr>
          <w:lang w:val="en-US"/>
        </w:rPr>
        <w:t>FIXED</w:t>
      </w:r>
    </w:p>
  </w:comment>
  <w:comment w:id="550" w:author="aldi" w:date="2015-02-21T19:57:00Z" w:initials="a">
    <w:p w:rsidR="00840DF7" w:rsidRDefault="00840DF7">
      <w:pPr>
        <w:pStyle w:val="CommentText"/>
        <w:rPr>
          <w:lang w:val="en-US"/>
        </w:rPr>
      </w:pPr>
      <w:r>
        <w:rPr>
          <w:rStyle w:val="CommentReference"/>
        </w:rPr>
        <w:annotationRef/>
      </w:r>
      <w:r>
        <w:t>Така написано, това може да породи дискусия как точно. Може да вмъкнеш тук едно изречение, че модулната/многослойна архитектура, описана в секция хххх, позволява това.</w:t>
      </w:r>
    </w:p>
    <w:p w:rsidR="00840DF7" w:rsidRPr="00EF6B8B" w:rsidRDefault="00840DF7">
      <w:pPr>
        <w:pStyle w:val="CommentText"/>
        <w:rPr>
          <w:lang w:val="en-US"/>
        </w:rPr>
      </w:pPr>
      <w:r>
        <w:rPr>
          <w:lang w:val="en-US"/>
        </w:rPr>
        <w:t>FIXED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63F1" w:rsidRDefault="001A63F1" w:rsidP="00FE4EAD">
      <w:pPr>
        <w:spacing w:after="0"/>
      </w:pPr>
      <w:r>
        <w:separator/>
      </w:r>
    </w:p>
  </w:endnote>
  <w:endnote w:type="continuationSeparator" w:id="0">
    <w:p w:rsidR="001A63F1" w:rsidRDefault="001A63F1" w:rsidP="00FE4EA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Verdana">
    <w:panose1 w:val="020B0604030504040204"/>
    <w:charset w:val="00"/>
    <w:family w:val="swiss"/>
    <w:pitch w:val="variable"/>
    <w:sig w:usb0="20000287" w:usb1="00000000"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800022EF" w:usb1="C000205A" w:usb2="00000008" w:usb3="00000000" w:csb0="00000057" w:csb1="00000000"/>
  </w:font>
  <w:font w:name="Cambria">
    <w:panose1 w:val="02040503050406030204"/>
    <w:charset w:val="00"/>
    <w:family w:val="roman"/>
    <w:pitch w:val="variable"/>
    <w:sig w:usb0="E00002FF" w:usb1="400004FF" w:usb2="00000000" w:usb3="00000000" w:csb0="0000019F" w:csb1="00000000"/>
  </w:font>
  <w:font w:name="MS Mincho">
    <w:altName w:val="Meiryo"/>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TimesNewRoman,Italic">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WenQuanYi Micro Hei">
    <w:panose1 w:val="020B0606030804020204"/>
    <w:charset w:val="80"/>
    <w:family w:val="swiss"/>
    <w:pitch w:val="variable"/>
    <w:sig w:usb0="E10002EF" w:usb1="6BDFFCFB" w:usb2="00800036" w:usb3="00000000" w:csb0="003E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5604793"/>
      <w:docPartObj>
        <w:docPartGallery w:val="Page Numbers (Bottom of Page)"/>
        <w:docPartUnique/>
      </w:docPartObj>
    </w:sdtPr>
    <w:sdtEndPr/>
    <w:sdtContent>
      <w:p w:rsidR="00840DF7" w:rsidRDefault="00840DF7">
        <w:pPr>
          <w:pStyle w:val="Footer"/>
          <w:jc w:val="right"/>
        </w:pPr>
        <w:r>
          <w:fldChar w:fldCharType="begin"/>
        </w:r>
        <w:r>
          <w:instrText>PAGE   \* MERGEFORMAT</w:instrText>
        </w:r>
        <w:r>
          <w:fldChar w:fldCharType="separate"/>
        </w:r>
        <w:r w:rsidR="00D05633">
          <w:rPr>
            <w:noProof/>
          </w:rPr>
          <w:t>3</w:t>
        </w:r>
        <w:r>
          <w:fldChar w:fldCharType="end"/>
        </w:r>
      </w:p>
    </w:sdtContent>
  </w:sdt>
  <w:p w:rsidR="00840DF7" w:rsidRDefault="00840DF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63F1" w:rsidRDefault="001A63F1" w:rsidP="00FE4EAD">
      <w:pPr>
        <w:spacing w:after="0"/>
      </w:pPr>
      <w:r>
        <w:separator/>
      </w:r>
    </w:p>
  </w:footnote>
  <w:footnote w:type="continuationSeparator" w:id="0">
    <w:p w:rsidR="001A63F1" w:rsidRDefault="001A63F1" w:rsidP="00FE4EAD">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61CE8A66"/>
    <w:lvl w:ilvl="0">
      <w:numFmt w:val="decimal"/>
      <w:pStyle w:val="TOCTitle"/>
      <w:lvlText w:val="*"/>
      <w:lvlJc w:val="left"/>
      <w:rPr>
        <w:rFonts w:cs="Times New Roman"/>
      </w:rPr>
    </w:lvl>
  </w:abstractNum>
  <w:abstractNum w:abstractNumId="1">
    <w:nsid w:val="00000001"/>
    <w:multiLevelType w:val="singleLevel"/>
    <w:tmpl w:val="04090011"/>
    <w:lvl w:ilvl="0">
      <w:start w:val="1"/>
      <w:numFmt w:val="decimal"/>
      <w:lvlText w:val="%1)"/>
      <w:lvlJc w:val="left"/>
      <w:pPr>
        <w:ind w:left="720" w:hanging="360"/>
      </w:pPr>
      <w:rPr>
        <w:b/>
      </w:rPr>
    </w:lvl>
  </w:abstractNum>
  <w:abstractNum w:abstractNumId="2">
    <w:nsid w:val="00000002"/>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0000003"/>
    <w:multiLevelType w:val="multilevel"/>
    <w:tmpl w:val="00000003"/>
    <w:lvl w:ilvl="0">
      <w:start w:val="1"/>
      <w:numFmt w:val="bullet"/>
      <w:lvlText w:val="●"/>
      <w:lvlJc w:val="left"/>
      <w:pPr>
        <w:ind w:left="1080" w:hanging="72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0724896"/>
    <w:multiLevelType w:val="hybridMultilevel"/>
    <w:tmpl w:val="BA1A11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74080A"/>
    <w:multiLevelType w:val="hybridMultilevel"/>
    <w:tmpl w:val="38CC6C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8E5C03"/>
    <w:multiLevelType w:val="hybridMultilevel"/>
    <w:tmpl w:val="A874D6FE"/>
    <w:lvl w:ilvl="0" w:tplc="252437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92403"/>
    <w:multiLevelType w:val="hybridMultilevel"/>
    <w:tmpl w:val="9C7C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F433C2"/>
    <w:multiLevelType w:val="hybridMultilevel"/>
    <w:tmpl w:val="B4781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9B0F53"/>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1C593277"/>
    <w:multiLevelType w:val="hybridMultilevel"/>
    <w:tmpl w:val="645206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2">
    <w:nsid w:val="33630CFE"/>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3DAC27D8"/>
    <w:multiLevelType w:val="hybridMultilevel"/>
    <w:tmpl w:val="9B743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AC3A56"/>
    <w:multiLevelType w:val="hybridMultilevel"/>
    <w:tmpl w:val="FD7AFFFA"/>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B9367A"/>
    <w:multiLevelType w:val="hybridMultilevel"/>
    <w:tmpl w:val="D7986B74"/>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ED7014"/>
    <w:multiLevelType w:val="hybridMultilevel"/>
    <w:tmpl w:val="AECC44F0"/>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F22897"/>
    <w:multiLevelType w:val="hybridMultilevel"/>
    <w:tmpl w:val="F9A00296"/>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755250"/>
    <w:multiLevelType w:val="hybridMultilevel"/>
    <w:tmpl w:val="FA3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0976F58"/>
    <w:multiLevelType w:val="hybridMultilevel"/>
    <w:tmpl w:val="9014C65E"/>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83B64"/>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526C463D"/>
    <w:multiLevelType w:val="hybridMultilevel"/>
    <w:tmpl w:val="10E6B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A4256A"/>
    <w:multiLevelType w:val="hybridMultilevel"/>
    <w:tmpl w:val="931E48DA"/>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D2582F"/>
    <w:multiLevelType w:val="hybridMultilevel"/>
    <w:tmpl w:val="735AC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E81837"/>
    <w:multiLevelType w:val="hybridMultilevel"/>
    <w:tmpl w:val="3594C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BF4B7A"/>
    <w:multiLevelType w:val="hybridMultilevel"/>
    <w:tmpl w:val="8A2AE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BE35613"/>
    <w:multiLevelType w:val="hybridMultilevel"/>
    <w:tmpl w:val="E2E292F4"/>
    <w:lvl w:ilvl="0" w:tplc="04090001">
      <w:start w:val="1"/>
      <w:numFmt w:val="bullet"/>
      <w:lvlText w:val=""/>
      <w:lvlJc w:val="left"/>
      <w:pPr>
        <w:ind w:left="720" w:hanging="360"/>
      </w:pPr>
      <w:rPr>
        <w:rFonts w:ascii="Symbol" w:hAnsi="Symbol" w:hint="default"/>
      </w:rPr>
    </w:lvl>
    <w:lvl w:ilvl="1" w:tplc="0D3AD538">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5110E65"/>
    <w:multiLevelType w:val="hybridMultilevel"/>
    <w:tmpl w:val="6E5AF24C"/>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111A99"/>
    <w:multiLevelType w:val="hybridMultilevel"/>
    <w:tmpl w:val="7D406F5A"/>
    <w:lvl w:ilvl="0" w:tplc="85E04304">
      <w:start w:val="1"/>
      <w:numFmt w:val="decimal"/>
      <w:pStyle w:val="Appendix"/>
      <w:lvlText w:val="Приложение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B47802"/>
    <w:multiLevelType w:val="hybridMultilevel"/>
    <w:tmpl w:val="0FD0E850"/>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953304"/>
    <w:multiLevelType w:val="hybridMultilevel"/>
    <w:tmpl w:val="D49AC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2F72CA8"/>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737D62E9"/>
    <w:multiLevelType w:val="hybridMultilevel"/>
    <w:tmpl w:val="A6CC7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6462C1B"/>
    <w:multiLevelType w:val="multilevel"/>
    <w:tmpl w:val="F610614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color w:val="auto"/>
      </w:rPr>
    </w:lvl>
    <w:lvl w:ilvl="4">
      <w:start w:val="1"/>
      <w:numFmt w:val="decimal"/>
      <w:pStyle w:val="Heading5"/>
      <w:lvlText w:val="%1.%2.%3.%4.%5"/>
      <w:lvlJc w:val="left"/>
      <w:pPr>
        <w:ind w:left="1008" w:hanging="1008"/>
      </w:pPr>
    </w:lvl>
    <w:lvl w:ilvl="5">
      <w:start w:val="1"/>
      <w:numFmt w:val="decimal"/>
      <w:pStyle w:val="Heading6"/>
      <w:lvlText w:val="%1.%2.%3.%4.%5.%6"/>
      <w:lvlJc w:val="left"/>
      <w:pPr>
        <w:ind w:left="187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nsid w:val="79E34B0C"/>
    <w:multiLevelType w:val="hybridMultilevel"/>
    <w:tmpl w:val="81728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D254EC6"/>
    <w:multiLevelType w:val="hybridMultilevel"/>
    <w:tmpl w:val="6DB8A1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
  </w:num>
  <w:num w:numId="3">
    <w:abstractNumId w:val="3"/>
  </w:num>
  <w:num w:numId="4">
    <w:abstractNumId w:val="33"/>
  </w:num>
  <w:num w:numId="5">
    <w:abstractNumId w:val="0"/>
    <w:lvlOverride w:ilvl="0">
      <w:lvl w:ilvl="0">
        <w:start w:val="1"/>
        <w:numFmt w:val="bullet"/>
        <w:pStyle w:val="TOCTitle"/>
        <w:lvlText w:val=""/>
        <w:legacy w:legacy="1" w:legacySpace="0" w:legacyIndent="283"/>
        <w:lvlJc w:val="left"/>
        <w:pPr>
          <w:ind w:left="283" w:hanging="283"/>
        </w:pPr>
        <w:rPr>
          <w:rFonts w:ascii="Symbol" w:hAnsi="Symbol" w:hint="default"/>
        </w:rPr>
      </w:lvl>
    </w:lvlOverride>
  </w:num>
  <w:num w:numId="6">
    <w:abstractNumId w:val="20"/>
  </w:num>
  <w:num w:numId="7">
    <w:abstractNumId w:val="9"/>
  </w:num>
  <w:num w:numId="8">
    <w:abstractNumId w:val="31"/>
  </w:num>
  <w:num w:numId="9">
    <w:abstractNumId w:val="12"/>
  </w:num>
  <w:num w:numId="10">
    <w:abstractNumId w:val="26"/>
  </w:num>
  <w:num w:numId="11">
    <w:abstractNumId w:val="28"/>
  </w:num>
  <w:num w:numId="12">
    <w:abstractNumId w:val="16"/>
  </w:num>
  <w:num w:numId="13">
    <w:abstractNumId w:val="29"/>
  </w:num>
  <w:num w:numId="14">
    <w:abstractNumId w:val="32"/>
  </w:num>
  <w:num w:numId="15">
    <w:abstractNumId w:val="21"/>
  </w:num>
  <w:num w:numId="16">
    <w:abstractNumId w:val="24"/>
  </w:num>
  <w:num w:numId="17">
    <w:abstractNumId w:val="15"/>
  </w:num>
  <w:num w:numId="18">
    <w:abstractNumId w:val="19"/>
  </w:num>
  <w:num w:numId="19">
    <w:abstractNumId w:val="27"/>
  </w:num>
  <w:num w:numId="20">
    <w:abstractNumId w:val="14"/>
  </w:num>
  <w:num w:numId="21">
    <w:abstractNumId w:val="22"/>
  </w:num>
  <w:num w:numId="22">
    <w:abstractNumId w:val="17"/>
  </w:num>
  <w:num w:numId="23">
    <w:abstractNumId w:val="23"/>
  </w:num>
  <w:num w:numId="24">
    <w:abstractNumId w:val="13"/>
  </w:num>
  <w:num w:numId="25">
    <w:abstractNumId w:val="4"/>
  </w:num>
  <w:num w:numId="26">
    <w:abstractNumId w:val="25"/>
  </w:num>
  <w:num w:numId="27">
    <w:abstractNumId w:val="10"/>
  </w:num>
  <w:num w:numId="28">
    <w:abstractNumId w:val="1"/>
  </w:num>
  <w:num w:numId="29">
    <w:abstractNumId w:val="5"/>
  </w:num>
  <w:num w:numId="30">
    <w:abstractNumId w:val="7"/>
  </w:num>
  <w:num w:numId="31">
    <w:abstractNumId w:val="34"/>
  </w:num>
  <w:num w:numId="32">
    <w:abstractNumId w:val="8"/>
  </w:num>
  <w:num w:numId="33">
    <w:abstractNumId w:val="30"/>
  </w:num>
  <w:num w:numId="34">
    <w:abstractNumId w:val="35"/>
  </w:num>
  <w:num w:numId="35">
    <w:abstractNumId w:val="18"/>
  </w:num>
  <w:num w:numId="36">
    <w:abstractNumId w:val="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48AF"/>
    <w:rsid w:val="00001EDC"/>
    <w:rsid w:val="000039C5"/>
    <w:rsid w:val="00005DB3"/>
    <w:rsid w:val="000061DC"/>
    <w:rsid w:val="0000682C"/>
    <w:rsid w:val="00006C79"/>
    <w:rsid w:val="00007190"/>
    <w:rsid w:val="000075C8"/>
    <w:rsid w:val="00007962"/>
    <w:rsid w:val="00011155"/>
    <w:rsid w:val="00013107"/>
    <w:rsid w:val="00013187"/>
    <w:rsid w:val="000139C1"/>
    <w:rsid w:val="000143C9"/>
    <w:rsid w:val="00014762"/>
    <w:rsid w:val="000156F0"/>
    <w:rsid w:val="00015E16"/>
    <w:rsid w:val="00016265"/>
    <w:rsid w:val="00016C0B"/>
    <w:rsid w:val="0001704A"/>
    <w:rsid w:val="000170EC"/>
    <w:rsid w:val="0002040C"/>
    <w:rsid w:val="00020641"/>
    <w:rsid w:val="00020740"/>
    <w:rsid w:val="00021C12"/>
    <w:rsid w:val="00022F3A"/>
    <w:rsid w:val="00024BC0"/>
    <w:rsid w:val="00025300"/>
    <w:rsid w:val="00026FA8"/>
    <w:rsid w:val="00027097"/>
    <w:rsid w:val="00027689"/>
    <w:rsid w:val="00027BBE"/>
    <w:rsid w:val="00031160"/>
    <w:rsid w:val="00034438"/>
    <w:rsid w:val="0003688E"/>
    <w:rsid w:val="00037404"/>
    <w:rsid w:val="00037959"/>
    <w:rsid w:val="00040D81"/>
    <w:rsid w:val="000419E7"/>
    <w:rsid w:val="00041C56"/>
    <w:rsid w:val="000423E8"/>
    <w:rsid w:val="000425EC"/>
    <w:rsid w:val="00042991"/>
    <w:rsid w:val="00042A9A"/>
    <w:rsid w:val="00042C96"/>
    <w:rsid w:val="00043680"/>
    <w:rsid w:val="00043DEA"/>
    <w:rsid w:val="00044BDE"/>
    <w:rsid w:val="00044DF6"/>
    <w:rsid w:val="000458D5"/>
    <w:rsid w:val="00045D8F"/>
    <w:rsid w:val="00047EA8"/>
    <w:rsid w:val="000500EB"/>
    <w:rsid w:val="00050F0F"/>
    <w:rsid w:val="00052462"/>
    <w:rsid w:val="00054737"/>
    <w:rsid w:val="000562E5"/>
    <w:rsid w:val="000610E5"/>
    <w:rsid w:val="00061183"/>
    <w:rsid w:val="00061EEA"/>
    <w:rsid w:val="00065560"/>
    <w:rsid w:val="00066BAE"/>
    <w:rsid w:val="0006779C"/>
    <w:rsid w:val="00067872"/>
    <w:rsid w:val="0007074B"/>
    <w:rsid w:val="00070B94"/>
    <w:rsid w:val="00070D25"/>
    <w:rsid w:val="00075362"/>
    <w:rsid w:val="0007603E"/>
    <w:rsid w:val="00077B4A"/>
    <w:rsid w:val="000834E4"/>
    <w:rsid w:val="0008438F"/>
    <w:rsid w:val="00091724"/>
    <w:rsid w:val="00093712"/>
    <w:rsid w:val="000942F6"/>
    <w:rsid w:val="00094558"/>
    <w:rsid w:val="00095665"/>
    <w:rsid w:val="00095B64"/>
    <w:rsid w:val="00096F3B"/>
    <w:rsid w:val="000A0C3B"/>
    <w:rsid w:val="000A154B"/>
    <w:rsid w:val="000A1F6A"/>
    <w:rsid w:val="000A3072"/>
    <w:rsid w:val="000A323E"/>
    <w:rsid w:val="000A35C2"/>
    <w:rsid w:val="000A3874"/>
    <w:rsid w:val="000A424A"/>
    <w:rsid w:val="000A43CB"/>
    <w:rsid w:val="000A4551"/>
    <w:rsid w:val="000A47BA"/>
    <w:rsid w:val="000A4A13"/>
    <w:rsid w:val="000A5575"/>
    <w:rsid w:val="000A6CA5"/>
    <w:rsid w:val="000B01EF"/>
    <w:rsid w:val="000B136C"/>
    <w:rsid w:val="000B17C1"/>
    <w:rsid w:val="000B29EA"/>
    <w:rsid w:val="000B4118"/>
    <w:rsid w:val="000B6C2F"/>
    <w:rsid w:val="000B7264"/>
    <w:rsid w:val="000B7274"/>
    <w:rsid w:val="000C1A62"/>
    <w:rsid w:val="000C3D1A"/>
    <w:rsid w:val="000C487D"/>
    <w:rsid w:val="000C62E0"/>
    <w:rsid w:val="000C71B2"/>
    <w:rsid w:val="000D01F3"/>
    <w:rsid w:val="000D07C9"/>
    <w:rsid w:val="000D2FAC"/>
    <w:rsid w:val="000D6001"/>
    <w:rsid w:val="000E0424"/>
    <w:rsid w:val="000E124E"/>
    <w:rsid w:val="000E2B4B"/>
    <w:rsid w:val="000E2EDF"/>
    <w:rsid w:val="000E3BCF"/>
    <w:rsid w:val="000E6276"/>
    <w:rsid w:val="000E6E0A"/>
    <w:rsid w:val="000F08DA"/>
    <w:rsid w:val="000F094E"/>
    <w:rsid w:val="000F2813"/>
    <w:rsid w:val="000F310A"/>
    <w:rsid w:val="000F36CE"/>
    <w:rsid w:val="000F38A1"/>
    <w:rsid w:val="000F5339"/>
    <w:rsid w:val="000F583E"/>
    <w:rsid w:val="000F715F"/>
    <w:rsid w:val="00102960"/>
    <w:rsid w:val="00102CC8"/>
    <w:rsid w:val="00102CCC"/>
    <w:rsid w:val="00103031"/>
    <w:rsid w:val="001058F0"/>
    <w:rsid w:val="00106DFA"/>
    <w:rsid w:val="00107728"/>
    <w:rsid w:val="00111548"/>
    <w:rsid w:val="00115CD8"/>
    <w:rsid w:val="00117016"/>
    <w:rsid w:val="001172BF"/>
    <w:rsid w:val="0012047B"/>
    <w:rsid w:val="00120BBD"/>
    <w:rsid w:val="00121D09"/>
    <w:rsid w:val="0012403B"/>
    <w:rsid w:val="001244EA"/>
    <w:rsid w:val="00125511"/>
    <w:rsid w:val="00125743"/>
    <w:rsid w:val="001260C9"/>
    <w:rsid w:val="00126157"/>
    <w:rsid w:val="001261B4"/>
    <w:rsid w:val="001274EE"/>
    <w:rsid w:val="001275C2"/>
    <w:rsid w:val="00127817"/>
    <w:rsid w:val="00130BD6"/>
    <w:rsid w:val="0013179C"/>
    <w:rsid w:val="00131F5A"/>
    <w:rsid w:val="00133CC4"/>
    <w:rsid w:val="0013526D"/>
    <w:rsid w:val="00135448"/>
    <w:rsid w:val="001366FF"/>
    <w:rsid w:val="00137602"/>
    <w:rsid w:val="00141AEB"/>
    <w:rsid w:val="0014428D"/>
    <w:rsid w:val="00145A7E"/>
    <w:rsid w:val="00146433"/>
    <w:rsid w:val="00146915"/>
    <w:rsid w:val="00150CEA"/>
    <w:rsid w:val="00150CF9"/>
    <w:rsid w:val="00151422"/>
    <w:rsid w:val="00151BCE"/>
    <w:rsid w:val="00152C5E"/>
    <w:rsid w:val="001532B8"/>
    <w:rsid w:val="00153DAA"/>
    <w:rsid w:val="00157970"/>
    <w:rsid w:val="0016000C"/>
    <w:rsid w:val="00160610"/>
    <w:rsid w:val="00162688"/>
    <w:rsid w:val="00162F8D"/>
    <w:rsid w:val="00163F6A"/>
    <w:rsid w:val="00164433"/>
    <w:rsid w:val="00164D4A"/>
    <w:rsid w:val="00170407"/>
    <w:rsid w:val="00170904"/>
    <w:rsid w:val="001718F3"/>
    <w:rsid w:val="00173A1C"/>
    <w:rsid w:val="00173BC0"/>
    <w:rsid w:val="00174F63"/>
    <w:rsid w:val="00175E8F"/>
    <w:rsid w:val="001770EB"/>
    <w:rsid w:val="00177A5A"/>
    <w:rsid w:val="0018305A"/>
    <w:rsid w:val="0018403A"/>
    <w:rsid w:val="001846F9"/>
    <w:rsid w:val="0018476D"/>
    <w:rsid w:val="0018579A"/>
    <w:rsid w:val="00185935"/>
    <w:rsid w:val="0018738D"/>
    <w:rsid w:val="001915EC"/>
    <w:rsid w:val="001921EB"/>
    <w:rsid w:val="00192768"/>
    <w:rsid w:val="00192AEE"/>
    <w:rsid w:val="001947C0"/>
    <w:rsid w:val="00195649"/>
    <w:rsid w:val="00195FA5"/>
    <w:rsid w:val="00197765"/>
    <w:rsid w:val="001A187B"/>
    <w:rsid w:val="001A18FB"/>
    <w:rsid w:val="001A2210"/>
    <w:rsid w:val="001A2E43"/>
    <w:rsid w:val="001A4D9A"/>
    <w:rsid w:val="001A5FC7"/>
    <w:rsid w:val="001A63F1"/>
    <w:rsid w:val="001A6B5F"/>
    <w:rsid w:val="001A6D50"/>
    <w:rsid w:val="001A718A"/>
    <w:rsid w:val="001A7367"/>
    <w:rsid w:val="001A77ED"/>
    <w:rsid w:val="001B0758"/>
    <w:rsid w:val="001B1A2C"/>
    <w:rsid w:val="001B312B"/>
    <w:rsid w:val="001B5163"/>
    <w:rsid w:val="001B5259"/>
    <w:rsid w:val="001B5642"/>
    <w:rsid w:val="001B576A"/>
    <w:rsid w:val="001B597C"/>
    <w:rsid w:val="001B5F41"/>
    <w:rsid w:val="001B6914"/>
    <w:rsid w:val="001B7ADE"/>
    <w:rsid w:val="001C0A02"/>
    <w:rsid w:val="001C17BB"/>
    <w:rsid w:val="001C442D"/>
    <w:rsid w:val="001C44E7"/>
    <w:rsid w:val="001C5D5C"/>
    <w:rsid w:val="001C65E3"/>
    <w:rsid w:val="001C6771"/>
    <w:rsid w:val="001D0564"/>
    <w:rsid w:val="001D08E1"/>
    <w:rsid w:val="001D1006"/>
    <w:rsid w:val="001D12F5"/>
    <w:rsid w:val="001D23D3"/>
    <w:rsid w:val="001D2FB5"/>
    <w:rsid w:val="001D5846"/>
    <w:rsid w:val="001D6564"/>
    <w:rsid w:val="001D6B77"/>
    <w:rsid w:val="001D71BB"/>
    <w:rsid w:val="001D7606"/>
    <w:rsid w:val="001D7F27"/>
    <w:rsid w:val="001E0706"/>
    <w:rsid w:val="001E0720"/>
    <w:rsid w:val="001E11D0"/>
    <w:rsid w:val="001E1403"/>
    <w:rsid w:val="001E213A"/>
    <w:rsid w:val="001E3C2E"/>
    <w:rsid w:val="001E3D3B"/>
    <w:rsid w:val="001E442E"/>
    <w:rsid w:val="001E57CB"/>
    <w:rsid w:val="001E6136"/>
    <w:rsid w:val="001E70DA"/>
    <w:rsid w:val="001F038C"/>
    <w:rsid w:val="001F0C40"/>
    <w:rsid w:val="001F3212"/>
    <w:rsid w:val="001F60A5"/>
    <w:rsid w:val="001F6E17"/>
    <w:rsid w:val="001F76CC"/>
    <w:rsid w:val="002001BB"/>
    <w:rsid w:val="00200A3B"/>
    <w:rsid w:val="00201320"/>
    <w:rsid w:val="0020147A"/>
    <w:rsid w:val="0020357F"/>
    <w:rsid w:val="00205798"/>
    <w:rsid w:val="0020686B"/>
    <w:rsid w:val="0020742E"/>
    <w:rsid w:val="00207D0C"/>
    <w:rsid w:val="00214850"/>
    <w:rsid w:val="00214F6B"/>
    <w:rsid w:val="002153D7"/>
    <w:rsid w:val="00220189"/>
    <w:rsid w:val="002206CA"/>
    <w:rsid w:val="00220D5B"/>
    <w:rsid w:val="002213B3"/>
    <w:rsid w:val="00221873"/>
    <w:rsid w:val="00226B4B"/>
    <w:rsid w:val="0023065C"/>
    <w:rsid w:val="00230D3C"/>
    <w:rsid w:val="002321B8"/>
    <w:rsid w:val="00232DC9"/>
    <w:rsid w:val="00233140"/>
    <w:rsid w:val="00233B80"/>
    <w:rsid w:val="002345DD"/>
    <w:rsid w:val="00236149"/>
    <w:rsid w:val="00236278"/>
    <w:rsid w:val="002362AD"/>
    <w:rsid w:val="00236517"/>
    <w:rsid w:val="00237001"/>
    <w:rsid w:val="00237045"/>
    <w:rsid w:val="0023713E"/>
    <w:rsid w:val="0024019B"/>
    <w:rsid w:val="0024043A"/>
    <w:rsid w:val="00245837"/>
    <w:rsid w:val="00246336"/>
    <w:rsid w:val="00246BEA"/>
    <w:rsid w:val="00246F02"/>
    <w:rsid w:val="002471AA"/>
    <w:rsid w:val="0024768E"/>
    <w:rsid w:val="0025073D"/>
    <w:rsid w:val="00250AC5"/>
    <w:rsid w:val="00250FE5"/>
    <w:rsid w:val="0025111A"/>
    <w:rsid w:val="0025272A"/>
    <w:rsid w:val="002542F3"/>
    <w:rsid w:val="00255D54"/>
    <w:rsid w:val="00255F33"/>
    <w:rsid w:val="00256146"/>
    <w:rsid w:val="00256771"/>
    <w:rsid w:val="00256F75"/>
    <w:rsid w:val="002578E6"/>
    <w:rsid w:val="00260A5E"/>
    <w:rsid w:val="002615DA"/>
    <w:rsid w:val="00263A15"/>
    <w:rsid w:val="00265279"/>
    <w:rsid w:val="00265F24"/>
    <w:rsid w:val="002677E9"/>
    <w:rsid w:val="00267B26"/>
    <w:rsid w:val="002710D6"/>
    <w:rsid w:val="00271909"/>
    <w:rsid w:val="00272928"/>
    <w:rsid w:val="00272DDA"/>
    <w:rsid w:val="002735C9"/>
    <w:rsid w:val="002736C5"/>
    <w:rsid w:val="00273E4E"/>
    <w:rsid w:val="00274858"/>
    <w:rsid w:val="002748BC"/>
    <w:rsid w:val="00275C1F"/>
    <w:rsid w:val="002766C3"/>
    <w:rsid w:val="00276789"/>
    <w:rsid w:val="00276B72"/>
    <w:rsid w:val="00280CE5"/>
    <w:rsid w:val="00280E76"/>
    <w:rsid w:val="002814CC"/>
    <w:rsid w:val="00282DCD"/>
    <w:rsid w:val="002840E7"/>
    <w:rsid w:val="00285166"/>
    <w:rsid w:val="00285186"/>
    <w:rsid w:val="0028661E"/>
    <w:rsid w:val="00290D7C"/>
    <w:rsid w:val="002925D3"/>
    <w:rsid w:val="00292F6B"/>
    <w:rsid w:val="0029350F"/>
    <w:rsid w:val="00294382"/>
    <w:rsid w:val="002947AD"/>
    <w:rsid w:val="00295372"/>
    <w:rsid w:val="00296314"/>
    <w:rsid w:val="0029660F"/>
    <w:rsid w:val="00296D3B"/>
    <w:rsid w:val="00296DD7"/>
    <w:rsid w:val="00297722"/>
    <w:rsid w:val="00297D27"/>
    <w:rsid w:val="002A1683"/>
    <w:rsid w:val="002A1CFD"/>
    <w:rsid w:val="002A2123"/>
    <w:rsid w:val="002A35E3"/>
    <w:rsid w:val="002A4159"/>
    <w:rsid w:val="002A4EF5"/>
    <w:rsid w:val="002A56E3"/>
    <w:rsid w:val="002A5EDC"/>
    <w:rsid w:val="002A5FEA"/>
    <w:rsid w:val="002A620F"/>
    <w:rsid w:val="002A6318"/>
    <w:rsid w:val="002B0DF2"/>
    <w:rsid w:val="002B2C0D"/>
    <w:rsid w:val="002B2FC8"/>
    <w:rsid w:val="002B3D61"/>
    <w:rsid w:val="002B4647"/>
    <w:rsid w:val="002B58C3"/>
    <w:rsid w:val="002B5DAB"/>
    <w:rsid w:val="002B78F9"/>
    <w:rsid w:val="002B7C2C"/>
    <w:rsid w:val="002C0F18"/>
    <w:rsid w:val="002C1310"/>
    <w:rsid w:val="002C26F0"/>
    <w:rsid w:val="002C73F3"/>
    <w:rsid w:val="002D1424"/>
    <w:rsid w:val="002D2BDD"/>
    <w:rsid w:val="002D2F97"/>
    <w:rsid w:val="002D3879"/>
    <w:rsid w:val="002D3EE2"/>
    <w:rsid w:val="002D5069"/>
    <w:rsid w:val="002D6E2C"/>
    <w:rsid w:val="002E0A9A"/>
    <w:rsid w:val="002E0CE6"/>
    <w:rsid w:val="002E2808"/>
    <w:rsid w:val="002E2884"/>
    <w:rsid w:val="002E2C81"/>
    <w:rsid w:val="002E2DEE"/>
    <w:rsid w:val="002E3DDF"/>
    <w:rsid w:val="002E4C85"/>
    <w:rsid w:val="002E5BC4"/>
    <w:rsid w:val="002E6503"/>
    <w:rsid w:val="002E66F4"/>
    <w:rsid w:val="002E7556"/>
    <w:rsid w:val="002E7BB8"/>
    <w:rsid w:val="002F04F2"/>
    <w:rsid w:val="002F4175"/>
    <w:rsid w:val="002F495B"/>
    <w:rsid w:val="002F6570"/>
    <w:rsid w:val="002F6B16"/>
    <w:rsid w:val="002F6EBF"/>
    <w:rsid w:val="002F7478"/>
    <w:rsid w:val="002F78CA"/>
    <w:rsid w:val="0030364E"/>
    <w:rsid w:val="003045AA"/>
    <w:rsid w:val="00310A77"/>
    <w:rsid w:val="00310CEE"/>
    <w:rsid w:val="00312DFA"/>
    <w:rsid w:val="00314807"/>
    <w:rsid w:val="00314E00"/>
    <w:rsid w:val="003153FE"/>
    <w:rsid w:val="00320D43"/>
    <w:rsid w:val="00324B8A"/>
    <w:rsid w:val="00326660"/>
    <w:rsid w:val="0033032C"/>
    <w:rsid w:val="003305F0"/>
    <w:rsid w:val="00331041"/>
    <w:rsid w:val="00332004"/>
    <w:rsid w:val="00332ABB"/>
    <w:rsid w:val="003345C1"/>
    <w:rsid w:val="00335537"/>
    <w:rsid w:val="00336C66"/>
    <w:rsid w:val="0033728C"/>
    <w:rsid w:val="0034134F"/>
    <w:rsid w:val="0034245E"/>
    <w:rsid w:val="00342751"/>
    <w:rsid w:val="003439E4"/>
    <w:rsid w:val="00343F1C"/>
    <w:rsid w:val="003451FB"/>
    <w:rsid w:val="00347872"/>
    <w:rsid w:val="0035019B"/>
    <w:rsid w:val="00351077"/>
    <w:rsid w:val="00352174"/>
    <w:rsid w:val="00352640"/>
    <w:rsid w:val="0035372F"/>
    <w:rsid w:val="003553BD"/>
    <w:rsid w:val="00355CC5"/>
    <w:rsid w:val="00356080"/>
    <w:rsid w:val="0035776A"/>
    <w:rsid w:val="00357DC9"/>
    <w:rsid w:val="003605C1"/>
    <w:rsid w:val="0036527E"/>
    <w:rsid w:val="00365B0D"/>
    <w:rsid w:val="00366BC2"/>
    <w:rsid w:val="00370795"/>
    <w:rsid w:val="0037256D"/>
    <w:rsid w:val="003745C2"/>
    <w:rsid w:val="003764E2"/>
    <w:rsid w:val="00376987"/>
    <w:rsid w:val="0038040A"/>
    <w:rsid w:val="0038080E"/>
    <w:rsid w:val="00383950"/>
    <w:rsid w:val="00383CFA"/>
    <w:rsid w:val="00384769"/>
    <w:rsid w:val="00387857"/>
    <w:rsid w:val="00390358"/>
    <w:rsid w:val="00390467"/>
    <w:rsid w:val="00390A1E"/>
    <w:rsid w:val="0039114E"/>
    <w:rsid w:val="00391C68"/>
    <w:rsid w:val="003931B6"/>
    <w:rsid w:val="00393D78"/>
    <w:rsid w:val="003940B4"/>
    <w:rsid w:val="0039415B"/>
    <w:rsid w:val="003941ED"/>
    <w:rsid w:val="0039457E"/>
    <w:rsid w:val="00394D59"/>
    <w:rsid w:val="00395C22"/>
    <w:rsid w:val="003967C5"/>
    <w:rsid w:val="003971BA"/>
    <w:rsid w:val="00397CE6"/>
    <w:rsid w:val="003A0AFF"/>
    <w:rsid w:val="003A1184"/>
    <w:rsid w:val="003A1B15"/>
    <w:rsid w:val="003A1C0C"/>
    <w:rsid w:val="003A4670"/>
    <w:rsid w:val="003A559D"/>
    <w:rsid w:val="003A5D66"/>
    <w:rsid w:val="003A66FB"/>
    <w:rsid w:val="003A68A6"/>
    <w:rsid w:val="003A6FCF"/>
    <w:rsid w:val="003B1D7B"/>
    <w:rsid w:val="003B1EF4"/>
    <w:rsid w:val="003B20CB"/>
    <w:rsid w:val="003B3197"/>
    <w:rsid w:val="003B5C26"/>
    <w:rsid w:val="003B6AF2"/>
    <w:rsid w:val="003C0A5C"/>
    <w:rsid w:val="003C1C76"/>
    <w:rsid w:val="003C1D37"/>
    <w:rsid w:val="003C2B29"/>
    <w:rsid w:val="003C3555"/>
    <w:rsid w:val="003C57F5"/>
    <w:rsid w:val="003C5DAB"/>
    <w:rsid w:val="003C5E4B"/>
    <w:rsid w:val="003C5F69"/>
    <w:rsid w:val="003C68F9"/>
    <w:rsid w:val="003D0377"/>
    <w:rsid w:val="003D14DE"/>
    <w:rsid w:val="003D1919"/>
    <w:rsid w:val="003D4153"/>
    <w:rsid w:val="003D47D2"/>
    <w:rsid w:val="003D5790"/>
    <w:rsid w:val="003D6141"/>
    <w:rsid w:val="003D64E0"/>
    <w:rsid w:val="003D7EEC"/>
    <w:rsid w:val="003E1A06"/>
    <w:rsid w:val="003E2103"/>
    <w:rsid w:val="003E34D9"/>
    <w:rsid w:val="003E3572"/>
    <w:rsid w:val="003E3D23"/>
    <w:rsid w:val="003E4724"/>
    <w:rsid w:val="003E4EF3"/>
    <w:rsid w:val="003E5501"/>
    <w:rsid w:val="003E6551"/>
    <w:rsid w:val="003F2A70"/>
    <w:rsid w:val="003F4BE7"/>
    <w:rsid w:val="003F5678"/>
    <w:rsid w:val="003F71E5"/>
    <w:rsid w:val="003F7598"/>
    <w:rsid w:val="003F75EA"/>
    <w:rsid w:val="003F7C40"/>
    <w:rsid w:val="00402690"/>
    <w:rsid w:val="00403AC3"/>
    <w:rsid w:val="00404B5B"/>
    <w:rsid w:val="00404F97"/>
    <w:rsid w:val="00405D1F"/>
    <w:rsid w:val="00406C88"/>
    <w:rsid w:val="00412BF3"/>
    <w:rsid w:val="00412C96"/>
    <w:rsid w:val="0041444C"/>
    <w:rsid w:val="00414BD7"/>
    <w:rsid w:val="00414EDF"/>
    <w:rsid w:val="00415018"/>
    <w:rsid w:val="004150BB"/>
    <w:rsid w:val="0041533B"/>
    <w:rsid w:val="00415F70"/>
    <w:rsid w:val="004162D9"/>
    <w:rsid w:val="004165E1"/>
    <w:rsid w:val="00416B7C"/>
    <w:rsid w:val="004214B8"/>
    <w:rsid w:val="00421B1F"/>
    <w:rsid w:val="00425F61"/>
    <w:rsid w:val="00427623"/>
    <w:rsid w:val="00430027"/>
    <w:rsid w:val="004317C2"/>
    <w:rsid w:val="00432359"/>
    <w:rsid w:val="00433F70"/>
    <w:rsid w:val="0043493E"/>
    <w:rsid w:val="00434EC8"/>
    <w:rsid w:val="004361ED"/>
    <w:rsid w:val="004367EE"/>
    <w:rsid w:val="0044086F"/>
    <w:rsid w:val="00440AE3"/>
    <w:rsid w:val="00440AE8"/>
    <w:rsid w:val="00442518"/>
    <w:rsid w:val="004440B4"/>
    <w:rsid w:val="00444B11"/>
    <w:rsid w:val="00444EBC"/>
    <w:rsid w:val="00445FC5"/>
    <w:rsid w:val="00450E03"/>
    <w:rsid w:val="004518D2"/>
    <w:rsid w:val="00451E4C"/>
    <w:rsid w:val="00452061"/>
    <w:rsid w:val="00452F7A"/>
    <w:rsid w:val="00453E37"/>
    <w:rsid w:val="00455E3F"/>
    <w:rsid w:val="00455EDC"/>
    <w:rsid w:val="00456EB8"/>
    <w:rsid w:val="00460066"/>
    <w:rsid w:val="00461014"/>
    <w:rsid w:val="004615FA"/>
    <w:rsid w:val="0046169A"/>
    <w:rsid w:val="004619AF"/>
    <w:rsid w:val="0046384C"/>
    <w:rsid w:val="00464F95"/>
    <w:rsid w:val="00465298"/>
    <w:rsid w:val="004652D0"/>
    <w:rsid w:val="004669F7"/>
    <w:rsid w:val="004670D0"/>
    <w:rsid w:val="004675CA"/>
    <w:rsid w:val="00473CB6"/>
    <w:rsid w:val="0047532A"/>
    <w:rsid w:val="004757C7"/>
    <w:rsid w:val="00475878"/>
    <w:rsid w:val="004767C9"/>
    <w:rsid w:val="0048070C"/>
    <w:rsid w:val="0048073D"/>
    <w:rsid w:val="00482747"/>
    <w:rsid w:val="00482824"/>
    <w:rsid w:val="004879C5"/>
    <w:rsid w:val="004911C9"/>
    <w:rsid w:val="00493086"/>
    <w:rsid w:val="00496B07"/>
    <w:rsid w:val="004972C8"/>
    <w:rsid w:val="004976D7"/>
    <w:rsid w:val="004A02F0"/>
    <w:rsid w:val="004A0CB9"/>
    <w:rsid w:val="004A26D0"/>
    <w:rsid w:val="004A281C"/>
    <w:rsid w:val="004A30FC"/>
    <w:rsid w:val="004A31B9"/>
    <w:rsid w:val="004A5417"/>
    <w:rsid w:val="004A618A"/>
    <w:rsid w:val="004A6C48"/>
    <w:rsid w:val="004A6E88"/>
    <w:rsid w:val="004A79EC"/>
    <w:rsid w:val="004B1CD2"/>
    <w:rsid w:val="004B219A"/>
    <w:rsid w:val="004B3033"/>
    <w:rsid w:val="004B4796"/>
    <w:rsid w:val="004B7F96"/>
    <w:rsid w:val="004C059C"/>
    <w:rsid w:val="004C18BC"/>
    <w:rsid w:val="004C19BA"/>
    <w:rsid w:val="004C1ACC"/>
    <w:rsid w:val="004C2BCF"/>
    <w:rsid w:val="004C2F16"/>
    <w:rsid w:val="004C4271"/>
    <w:rsid w:val="004C45FC"/>
    <w:rsid w:val="004C5915"/>
    <w:rsid w:val="004C69C9"/>
    <w:rsid w:val="004D0896"/>
    <w:rsid w:val="004D0A29"/>
    <w:rsid w:val="004D1E35"/>
    <w:rsid w:val="004D45AF"/>
    <w:rsid w:val="004D4BC0"/>
    <w:rsid w:val="004D535B"/>
    <w:rsid w:val="004D67D0"/>
    <w:rsid w:val="004D71A8"/>
    <w:rsid w:val="004D728F"/>
    <w:rsid w:val="004E098C"/>
    <w:rsid w:val="004E17B2"/>
    <w:rsid w:val="004E451B"/>
    <w:rsid w:val="004E5075"/>
    <w:rsid w:val="004E5110"/>
    <w:rsid w:val="004E562E"/>
    <w:rsid w:val="004E6E5A"/>
    <w:rsid w:val="004E71A0"/>
    <w:rsid w:val="004E7257"/>
    <w:rsid w:val="004E743D"/>
    <w:rsid w:val="004F0592"/>
    <w:rsid w:val="004F0A69"/>
    <w:rsid w:val="004F1F9C"/>
    <w:rsid w:val="004F1FD8"/>
    <w:rsid w:val="004F2D9C"/>
    <w:rsid w:val="004F327E"/>
    <w:rsid w:val="004F3C1E"/>
    <w:rsid w:val="004F44D6"/>
    <w:rsid w:val="004F637A"/>
    <w:rsid w:val="004F7C72"/>
    <w:rsid w:val="00500597"/>
    <w:rsid w:val="00501079"/>
    <w:rsid w:val="005014C1"/>
    <w:rsid w:val="00503A6D"/>
    <w:rsid w:val="0050450D"/>
    <w:rsid w:val="00505128"/>
    <w:rsid w:val="00505D85"/>
    <w:rsid w:val="00507285"/>
    <w:rsid w:val="005073B6"/>
    <w:rsid w:val="0051005C"/>
    <w:rsid w:val="0051059A"/>
    <w:rsid w:val="0051095B"/>
    <w:rsid w:val="005110B7"/>
    <w:rsid w:val="005113C8"/>
    <w:rsid w:val="005121DF"/>
    <w:rsid w:val="005124ED"/>
    <w:rsid w:val="0051264E"/>
    <w:rsid w:val="00513E49"/>
    <w:rsid w:val="0051479C"/>
    <w:rsid w:val="005149F3"/>
    <w:rsid w:val="00516209"/>
    <w:rsid w:val="00516A87"/>
    <w:rsid w:val="00517368"/>
    <w:rsid w:val="005179E3"/>
    <w:rsid w:val="0052085E"/>
    <w:rsid w:val="00520E10"/>
    <w:rsid w:val="00521581"/>
    <w:rsid w:val="005215C7"/>
    <w:rsid w:val="00521630"/>
    <w:rsid w:val="00523020"/>
    <w:rsid w:val="0052345B"/>
    <w:rsid w:val="005239EA"/>
    <w:rsid w:val="0052443F"/>
    <w:rsid w:val="00524710"/>
    <w:rsid w:val="005254A5"/>
    <w:rsid w:val="00525980"/>
    <w:rsid w:val="005261C0"/>
    <w:rsid w:val="00526744"/>
    <w:rsid w:val="00526C4C"/>
    <w:rsid w:val="00531200"/>
    <w:rsid w:val="005327ED"/>
    <w:rsid w:val="005345B6"/>
    <w:rsid w:val="00535B78"/>
    <w:rsid w:val="00535E5B"/>
    <w:rsid w:val="00540B0B"/>
    <w:rsid w:val="005431BB"/>
    <w:rsid w:val="00545948"/>
    <w:rsid w:val="00546849"/>
    <w:rsid w:val="00547ADA"/>
    <w:rsid w:val="00551392"/>
    <w:rsid w:val="00556C84"/>
    <w:rsid w:val="0056195B"/>
    <w:rsid w:val="00561F33"/>
    <w:rsid w:val="0056453D"/>
    <w:rsid w:val="0056481A"/>
    <w:rsid w:val="00564902"/>
    <w:rsid w:val="00564CFA"/>
    <w:rsid w:val="00565169"/>
    <w:rsid w:val="00565B9D"/>
    <w:rsid w:val="005669A9"/>
    <w:rsid w:val="00567D56"/>
    <w:rsid w:val="00571C81"/>
    <w:rsid w:val="0057269B"/>
    <w:rsid w:val="005733B7"/>
    <w:rsid w:val="0057371D"/>
    <w:rsid w:val="00574D4B"/>
    <w:rsid w:val="005764E1"/>
    <w:rsid w:val="00580887"/>
    <w:rsid w:val="00580B40"/>
    <w:rsid w:val="00580C34"/>
    <w:rsid w:val="00581006"/>
    <w:rsid w:val="005811E1"/>
    <w:rsid w:val="00581E8C"/>
    <w:rsid w:val="00582012"/>
    <w:rsid w:val="00583032"/>
    <w:rsid w:val="00583A77"/>
    <w:rsid w:val="005851BA"/>
    <w:rsid w:val="00586071"/>
    <w:rsid w:val="005873F4"/>
    <w:rsid w:val="00587B0E"/>
    <w:rsid w:val="00590671"/>
    <w:rsid w:val="00593BA0"/>
    <w:rsid w:val="00595992"/>
    <w:rsid w:val="00595A85"/>
    <w:rsid w:val="005A1764"/>
    <w:rsid w:val="005A1C5A"/>
    <w:rsid w:val="005A27E9"/>
    <w:rsid w:val="005A687C"/>
    <w:rsid w:val="005A6A79"/>
    <w:rsid w:val="005A6C31"/>
    <w:rsid w:val="005A6C65"/>
    <w:rsid w:val="005A7174"/>
    <w:rsid w:val="005B1053"/>
    <w:rsid w:val="005B13A0"/>
    <w:rsid w:val="005B2B7B"/>
    <w:rsid w:val="005B310B"/>
    <w:rsid w:val="005B59E1"/>
    <w:rsid w:val="005B5AE7"/>
    <w:rsid w:val="005B65DE"/>
    <w:rsid w:val="005C02D5"/>
    <w:rsid w:val="005C1376"/>
    <w:rsid w:val="005C2324"/>
    <w:rsid w:val="005C2382"/>
    <w:rsid w:val="005C2BC7"/>
    <w:rsid w:val="005C2D5C"/>
    <w:rsid w:val="005C3589"/>
    <w:rsid w:val="005C362D"/>
    <w:rsid w:val="005C4B3E"/>
    <w:rsid w:val="005C54B4"/>
    <w:rsid w:val="005C638D"/>
    <w:rsid w:val="005C6A74"/>
    <w:rsid w:val="005D0F2C"/>
    <w:rsid w:val="005D38C0"/>
    <w:rsid w:val="005D459C"/>
    <w:rsid w:val="005D5721"/>
    <w:rsid w:val="005E05A2"/>
    <w:rsid w:val="005E05AF"/>
    <w:rsid w:val="005E06DF"/>
    <w:rsid w:val="005E0C19"/>
    <w:rsid w:val="005E0F7E"/>
    <w:rsid w:val="005E2363"/>
    <w:rsid w:val="005E2518"/>
    <w:rsid w:val="005E32A2"/>
    <w:rsid w:val="005E5D93"/>
    <w:rsid w:val="005E61AE"/>
    <w:rsid w:val="005F0BCA"/>
    <w:rsid w:val="005F0D93"/>
    <w:rsid w:val="005F1B1A"/>
    <w:rsid w:val="005F3998"/>
    <w:rsid w:val="005F3D92"/>
    <w:rsid w:val="005F571A"/>
    <w:rsid w:val="005F5817"/>
    <w:rsid w:val="005F5D9B"/>
    <w:rsid w:val="005F67A3"/>
    <w:rsid w:val="005F6C27"/>
    <w:rsid w:val="0060013E"/>
    <w:rsid w:val="006008B2"/>
    <w:rsid w:val="006030F2"/>
    <w:rsid w:val="006034BD"/>
    <w:rsid w:val="00603AFA"/>
    <w:rsid w:val="00603C94"/>
    <w:rsid w:val="00607560"/>
    <w:rsid w:val="00607A43"/>
    <w:rsid w:val="00607B40"/>
    <w:rsid w:val="00607BE8"/>
    <w:rsid w:val="006103F7"/>
    <w:rsid w:val="0061125D"/>
    <w:rsid w:val="00611734"/>
    <w:rsid w:val="00612137"/>
    <w:rsid w:val="0061363C"/>
    <w:rsid w:val="00615580"/>
    <w:rsid w:val="006157EF"/>
    <w:rsid w:val="006159D7"/>
    <w:rsid w:val="00617826"/>
    <w:rsid w:val="00620C79"/>
    <w:rsid w:val="00621E48"/>
    <w:rsid w:val="006228FF"/>
    <w:rsid w:val="006236A9"/>
    <w:rsid w:val="006239AA"/>
    <w:rsid w:val="0062526A"/>
    <w:rsid w:val="00625F3C"/>
    <w:rsid w:val="00626BE9"/>
    <w:rsid w:val="0062778C"/>
    <w:rsid w:val="00627822"/>
    <w:rsid w:val="006278E7"/>
    <w:rsid w:val="00630260"/>
    <w:rsid w:val="00631C8B"/>
    <w:rsid w:val="006323FE"/>
    <w:rsid w:val="00634698"/>
    <w:rsid w:val="00634A33"/>
    <w:rsid w:val="00636138"/>
    <w:rsid w:val="00640367"/>
    <w:rsid w:val="006415F7"/>
    <w:rsid w:val="006418B5"/>
    <w:rsid w:val="00641A41"/>
    <w:rsid w:val="00641E0F"/>
    <w:rsid w:val="006437E0"/>
    <w:rsid w:val="006441F4"/>
    <w:rsid w:val="006451ED"/>
    <w:rsid w:val="00645C6B"/>
    <w:rsid w:val="00653306"/>
    <w:rsid w:val="00656103"/>
    <w:rsid w:val="0065676D"/>
    <w:rsid w:val="00656D1D"/>
    <w:rsid w:val="006579FD"/>
    <w:rsid w:val="00657BD7"/>
    <w:rsid w:val="006607BC"/>
    <w:rsid w:val="00660849"/>
    <w:rsid w:val="0066386D"/>
    <w:rsid w:val="00663EBF"/>
    <w:rsid w:val="00664042"/>
    <w:rsid w:val="00666128"/>
    <w:rsid w:val="006662E6"/>
    <w:rsid w:val="00666E50"/>
    <w:rsid w:val="00667E21"/>
    <w:rsid w:val="00670762"/>
    <w:rsid w:val="00670C54"/>
    <w:rsid w:val="00671122"/>
    <w:rsid w:val="0067115E"/>
    <w:rsid w:val="00673853"/>
    <w:rsid w:val="00673C79"/>
    <w:rsid w:val="0067420E"/>
    <w:rsid w:val="00675A4C"/>
    <w:rsid w:val="00677B20"/>
    <w:rsid w:val="006802B9"/>
    <w:rsid w:val="006829C1"/>
    <w:rsid w:val="00683BA5"/>
    <w:rsid w:val="00683E5E"/>
    <w:rsid w:val="00685CA0"/>
    <w:rsid w:val="00685E3E"/>
    <w:rsid w:val="00686D12"/>
    <w:rsid w:val="0068722F"/>
    <w:rsid w:val="00690E83"/>
    <w:rsid w:val="00691638"/>
    <w:rsid w:val="00691933"/>
    <w:rsid w:val="00691A6D"/>
    <w:rsid w:val="006928AE"/>
    <w:rsid w:val="00693B15"/>
    <w:rsid w:val="00694909"/>
    <w:rsid w:val="00695775"/>
    <w:rsid w:val="0069583B"/>
    <w:rsid w:val="006960B5"/>
    <w:rsid w:val="00696AB1"/>
    <w:rsid w:val="0069728A"/>
    <w:rsid w:val="00697711"/>
    <w:rsid w:val="00697B51"/>
    <w:rsid w:val="006A0008"/>
    <w:rsid w:val="006A055F"/>
    <w:rsid w:val="006A114B"/>
    <w:rsid w:val="006A26D4"/>
    <w:rsid w:val="006A368A"/>
    <w:rsid w:val="006A4D00"/>
    <w:rsid w:val="006A4D7A"/>
    <w:rsid w:val="006A4F78"/>
    <w:rsid w:val="006A50B4"/>
    <w:rsid w:val="006A63DA"/>
    <w:rsid w:val="006A665B"/>
    <w:rsid w:val="006B20CC"/>
    <w:rsid w:val="006B254C"/>
    <w:rsid w:val="006B50BD"/>
    <w:rsid w:val="006B66F5"/>
    <w:rsid w:val="006B67F7"/>
    <w:rsid w:val="006B7AE0"/>
    <w:rsid w:val="006B7D48"/>
    <w:rsid w:val="006C0A84"/>
    <w:rsid w:val="006C1194"/>
    <w:rsid w:val="006C3CD0"/>
    <w:rsid w:val="006C3DBA"/>
    <w:rsid w:val="006C5698"/>
    <w:rsid w:val="006C604A"/>
    <w:rsid w:val="006C6A83"/>
    <w:rsid w:val="006C72E6"/>
    <w:rsid w:val="006C7B2F"/>
    <w:rsid w:val="006C7BF4"/>
    <w:rsid w:val="006D1AD7"/>
    <w:rsid w:val="006D285E"/>
    <w:rsid w:val="006D3CF6"/>
    <w:rsid w:val="006D43F5"/>
    <w:rsid w:val="006D5AE0"/>
    <w:rsid w:val="006D5AE5"/>
    <w:rsid w:val="006E0319"/>
    <w:rsid w:val="006E0753"/>
    <w:rsid w:val="006E18E1"/>
    <w:rsid w:val="006E31DE"/>
    <w:rsid w:val="006E3945"/>
    <w:rsid w:val="006E4526"/>
    <w:rsid w:val="006E45E1"/>
    <w:rsid w:val="006E46E2"/>
    <w:rsid w:val="006E5793"/>
    <w:rsid w:val="006E6BC8"/>
    <w:rsid w:val="006E73A2"/>
    <w:rsid w:val="006F12FB"/>
    <w:rsid w:val="006F1A7E"/>
    <w:rsid w:val="006F1F21"/>
    <w:rsid w:val="006F375A"/>
    <w:rsid w:val="006F3CFC"/>
    <w:rsid w:val="006F6A22"/>
    <w:rsid w:val="00701697"/>
    <w:rsid w:val="007016EB"/>
    <w:rsid w:val="007024B8"/>
    <w:rsid w:val="00702AD0"/>
    <w:rsid w:val="007031CD"/>
    <w:rsid w:val="007034F8"/>
    <w:rsid w:val="00703944"/>
    <w:rsid w:val="00704154"/>
    <w:rsid w:val="007041EA"/>
    <w:rsid w:val="00704EDA"/>
    <w:rsid w:val="00704FB3"/>
    <w:rsid w:val="007068AD"/>
    <w:rsid w:val="00706ED4"/>
    <w:rsid w:val="00710170"/>
    <w:rsid w:val="007103C4"/>
    <w:rsid w:val="00710E56"/>
    <w:rsid w:val="0071172E"/>
    <w:rsid w:val="00713375"/>
    <w:rsid w:val="00714A65"/>
    <w:rsid w:val="00715832"/>
    <w:rsid w:val="007176A5"/>
    <w:rsid w:val="007179DB"/>
    <w:rsid w:val="00720B0E"/>
    <w:rsid w:val="00722B45"/>
    <w:rsid w:val="0072379D"/>
    <w:rsid w:val="0072387E"/>
    <w:rsid w:val="007262BD"/>
    <w:rsid w:val="007263D1"/>
    <w:rsid w:val="00726BC6"/>
    <w:rsid w:val="00727156"/>
    <w:rsid w:val="0072752F"/>
    <w:rsid w:val="00730849"/>
    <w:rsid w:val="00730AAE"/>
    <w:rsid w:val="00730EE8"/>
    <w:rsid w:val="007310E8"/>
    <w:rsid w:val="00731A75"/>
    <w:rsid w:val="00732C2E"/>
    <w:rsid w:val="0073657F"/>
    <w:rsid w:val="00736776"/>
    <w:rsid w:val="007401E7"/>
    <w:rsid w:val="00741185"/>
    <w:rsid w:val="007414B8"/>
    <w:rsid w:val="007424E8"/>
    <w:rsid w:val="007428A8"/>
    <w:rsid w:val="00742E08"/>
    <w:rsid w:val="00743BB6"/>
    <w:rsid w:val="007444BF"/>
    <w:rsid w:val="00747824"/>
    <w:rsid w:val="00750085"/>
    <w:rsid w:val="0075289E"/>
    <w:rsid w:val="00752F51"/>
    <w:rsid w:val="00753B95"/>
    <w:rsid w:val="0075640F"/>
    <w:rsid w:val="00756F64"/>
    <w:rsid w:val="0075742C"/>
    <w:rsid w:val="00760629"/>
    <w:rsid w:val="007633FB"/>
    <w:rsid w:val="00764B5F"/>
    <w:rsid w:val="007665DF"/>
    <w:rsid w:val="00766EE7"/>
    <w:rsid w:val="00767898"/>
    <w:rsid w:val="00770705"/>
    <w:rsid w:val="00770B33"/>
    <w:rsid w:val="007718B8"/>
    <w:rsid w:val="007724B3"/>
    <w:rsid w:val="00772AF7"/>
    <w:rsid w:val="007759B8"/>
    <w:rsid w:val="00777945"/>
    <w:rsid w:val="00780259"/>
    <w:rsid w:val="0078094B"/>
    <w:rsid w:val="00780C5A"/>
    <w:rsid w:val="00782207"/>
    <w:rsid w:val="007840B9"/>
    <w:rsid w:val="00784141"/>
    <w:rsid w:val="0078452E"/>
    <w:rsid w:val="00784AFA"/>
    <w:rsid w:val="007850C6"/>
    <w:rsid w:val="0078573F"/>
    <w:rsid w:val="00786923"/>
    <w:rsid w:val="00786EDA"/>
    <w:rsid w:val="00787569"/>
    <w:rsid w:val="00787B7D"/>
    <w:rsid w:val="00790485"/>
    <w:rsid w:val="007906BE"/>
    <w:rsid w:val="00790AF9"/>
    <w:rsid w:val="0079105C"/>
    <w:rsid w:val="00791698"/>
    <w:rsid w:val="00792959"/>
    <w:rsid w:val="00795C09"/>
    <w:rsid w:val="0079689D"/>
    <w:rsid w:val="007A1A31"/>
    <w:rsid w:val="007A1F1D"/>
    <w:rsid w:val="007A3944"/>
    <w:rsid w:val="007A3AA5"/>
    <w:rsid w:val="007A3B09"/>
    <w:rsid w:val="007A5FE9"/>
    <w:rsid w:val="007A6419"/>
    <w:rsid w:val="007A708F"/>
    <w:rsid w:val="007B15EC"/>
    <w:rsid w:val="007B54C1"/>
    <w:rsid w:val="007B55F0"/>
    <w:rsid w:val="007C10F4"/>
    <w:rsid w:val="007C1C0E"/>
    <w:rsid w:val="007C21FF"/>
    <w:rsid w:val="007C3CE7"/>
    <w:rsid w:val="007C3F4F"/>
    <w:rsid w:val="007C46C9"/>
    <w:rsid w:val="007C670A"/>
    <w:rsid w:val="007C69FE"/>
    <w:rsid w:val="007D12F9"/>
    <w:rsid w:val="007D1845"/>
    <w:rsid w:val="007D425F"/>
    <w:rsid w:val="007D4EEA"/>
    <w:rsid w:val="007D5EFB"/>
    <w:rsid w:val="007D7141"/>
    <w:rsid w:val="007D7628"/>
    <w:rsid w:val="007E0574"/>
    <w:rsid w:val="007E093A"/>
    <w:rsid w:val="007E5E4F"/>
    <w:rsid w:val="007E7371"/>
    <w:rsid w:val="007F04AF"/>
    <w:rsid w:val="007F13AB"/>
    <w:rsid w:val="007F1A11"/>
    <w:rsid w:val="007F4081"/>
    <w:rsid w:val="007F487A"/>
    <w:rsid w:val="007F4DDB"/>
    <w:rsid w:val="007F5256"/>
    <w:rsid w:val="007F764C"/>
    <w:rsid w:val="007F7FAA"/>
    <w:rsid w:val="00800BD3"/>
    <w:rsid w:val="00800FED"/>
    <w:rsid w:val="00803B8E"/>
    <w:rsid w:val="00803CDA"/>
    <w:rsid w:val="00803DE5"/>
    <w:rsid w:val="00803F9D"/>
    <w:rsid w:val="00804C3D"/>
    <w:rsid w:val="00805576"/>
    <w:rsid w:val="008059A8"/>
    <w:rsid w:val="00806DB0"/>
    <w:rsid w:val="008100C9"/>
    <w:rsid w:val="00810167"/>
    <w:rsid w:val="008103A2"/>
    <w:rsid w:val="00811C45"/>
    <w:rsid w:val="0081307C"/>
    <w:rsid w:val="0081338A"/>
    <w:rsid w:val="00814905"/>
    <w:rsid w:val="0081544E"/>
    <w:rsid w:val="0081632F"/>
    <w:rsid w:val="00816C64"/>
    <w:rsid w:val="00817876"/>
    <w:rsid w:val="008202B8"/>
    <w:rsid w:val="00820E4C"/>
    <w:rsid w:val="00821A6D"/>
    <w:rsid w:val="00822774"/>
    <w:rsid w:val="0082332B"/>
    <w:rsid w:val="00823B43"/>
    <w:rsid w:val="00823FB3"/>
    <w:rsid w:val="00826940"/>
    <w:rsid w:val="00827F3B"/>
    <w:rsid w:val="008301E5"/>
    <w:rsid w:val="008303DD"/>
    <w:rsid w:val="00831A13"/>
    <w:rsid w:val="0083408F"/>
    <w:rsid w:val="00834E3F"/>
    <w:rsid w:val="00837364"/>
    <w:rsid w:val="00840DF7"/>
    <w:rsid w:val="0084301F"/>
    <w:rsid w:val="008436AF"/>
    <w:rsid w:val="00843950"/>
    <w:rsid w:val="00843DD2"/>
    <w:rsid w:val="00844084"/>
    <w:rsid w:val="0084493B"/>
    <w:rsid w:val="00844970"/>
    <w:rsid w:val="008455C7"/>
    <w:rsid w:val="00846072"/>
    <w:rsid w:val="00846790"/>
    <w:rsid w:val="00847290"/>
    <w:rsid w:val="0085125C"/>
    <w:rsid w:val="008528FA"/>
    <w:rsid w:val="008531B2"/>
    <w:rsid w:val="00853A22"/>
    <w:rsid w:val="00855324"/>
    <w:rsid w:val="00855FB9"/>
    <w:rsid w:val="00857A5F"/>
    <w:rsid w:val="00857BD3"/>
    <w:rsid w:val="008600D7"/>
    <w:rsid w:val="00860631"/>
    <w:rsid w:val="00861FF1"/>
    <w:rsid w:val="008630F4"/>
    <w:rsid w:val="008635D1"/>
    <w:rsid w:val="008641D6"/>
    <w:rsid w:val="008650E4"/>
    <w:rsid w:val="00865201"/>
    <w:rsid w:val="00865B00"/>
    <w:rsid w:val="008665A6"/>
    <w:rsid w:val="00866FDA"/>
    <w:rsid w:val="008702DB"/>
    <w:rsid w:val="008712BF"/>
    <w:rsid w:val="00872E57"/>
    <w:rsid w:val="008743F9"/>
    <w:rsid w:val="00874E58"/>
    <w:rsid w:val="0088034F"/>
    <w:rsid w:val="00881597"/>
    <w:rsid w:val="00881895"/>
    <w:rsid w:val="00882677"/>
    <w:rsid w:val="00883189"/>
    <w:rsid w:val="00886D78"/>
    <w:rsid w:val="00892089"/>
    <w:rsid w:val="00892172"/>
    <w:rsid w:val="00892783"/>
    <w:rsid w:val="00892F73"/>
    <w:rsid w:val="00894DDF"/>
    <w:rsid w:val="00895282"/>
    <w:rsid w:val="008966B7"/>
    <w:rsid w:val="00896AF5"/>
    <w:rsid w:val="00897777"/>
    <w:rsid w:val="008A06D9"/>
    <w:rsid w:val="008A0AD1"/>
    <w:rsid w:val="008A10B1"/>
    <w:rsid w:val="008A128F"/>
    <w:rsid w:val="008A1F08"/>
    <w:rsid w:val="008A32D2"/>
    <w:rsid w:val="008A34F6"/>
    <w:rsid w:val="008A38E6"/>
    <w:rsid w:val="008A4223"/>
    <w:rsid w:val="008A4FF3"/>
    <w:rsid w:val="008A6B99"/>
    <w:rsid w:val="008B1DBB"/>
    <w:rsid w:val="008B517D"/>
    <w:rsid w:val="008B5FE1"/>
    <w:rsid w:val="008B6744"/>
    <w:rsid w:val="008C019E"/>
    <w:rsid w:val="008C0FA2"/>
    <w:rsid w:val="008C6202"/>
    <w:rsid w:val="008C6B59"/>
    <w:rsid w:val="008C6FDD"/>
    <w:rsid w:val="008D0C8C"/>
    <w:rsid w:val="008D1B16"/>
    <w:rsid w:val="008D24AA"/>
    <w:rsid w:val="008D29D5"/>
    <w:rsid w:val="008D2FA2"/>
    <w:rsid w:val="008D32D0"/>
    <w:rsid w:val="008D4760"/>
    <w:rsid w:val="008D595E"/>
    <w:rsid w:val="008E0641"/>
    <w:rsid w:val="008E1328"/>
    <w:rsid w:val="008E40EE"/>
    <w:rsid w:val="008E4665"/>
    <w:rsid w:val="008E47D1"/>
    <w:rsid w:val="008E5400"/>
    <w:rsid w:val="008E5455"/>
    <w:rsid w:val="008E5717"/>
    <w:rsid w:val="008E738E"/>
    <w:rsid w:val="008F10C2"/>
    <w:rsid w:val="008F1755"/>
    <w:rsid w:val="008F25BA"/>
    <w:rsid w:val="008F275C"/>
    <w:rsid w:val="008F31E1"/>
    <w:rsid w:val="008F3595"/>
    <w:rsid w:val="008F3F48"/>
    <w:rsid w:val="008F427A"/>
    <w:rsid w:val="008F4424"/>
    <w:rsid w:val="008F531D"/>
    <w:rsid w:val="00900114"/>
    <w:rsid w:val="00901B30"/>
    <w:rsid w:val="00902D61"/>
    <w:rsid w:val="0090319A"/>
    <w:rsid w:val="00903A0C"/>
    <w:rsid w:val="00904296"/>
    <w:rsid w:val="009050CB"/>
    <w:rsid w:val="00905AAA"/>
    <w:rsid w:val="00906D12"/>
    <w:rsid w:val="009136F0"/>
    <w:rsid w:val="009147C5"/>
    <w:rsid w:val="00914D3D"/>
    <w:rsid w:val="0091516F"/>
    <w:rsid w:val="0091658B"/>
    <w:rsid w:val="0091671B"/>
    <w:rsid w:val="00916DB1"/>
    <w:rsid w:val="009172F4"/>
    <w:rsid w:val="009222AD"/>
    <w:rsid w:val="00923D0B"/>
    <w:rsid w:val="0092674F"/>
    <w:rsid w:val="00927A40"/>
    <w:rsid w:val="009303E3"/>
    <w:rsid w:val="00932BFC"/>
    <w:rsid w:val="00932E23"/>
    <w:rsid w:val="00933CE6"/>
    <w:rsid w:val="00933D63"/>
    <w:rsid w:val="00933F28"/>
    <w:rsid w:val="00935338"/>
    <w:rsid w:val="00936466"/>
    <w:rsid w:val="009378C6"/>
    <w:rsid w:val="00940891"/>
    <w:rsid w:val="009413B9"/>
    <w:rsid w:val="009443F4"/>
    <w:rsid w:val="00946340"/>
    <w:rsid w:val="00946CC3"/>
    <w:rsid w:val="0094765E"/>
    <w:rsid w:val="00950DA1"/>
    <w:rsid w:val="0095119F"/>
    <w:rsid w:val="00951AB2"/>
    <w:rsid w:val="00953511"/>
    <w:rsid w:val="0095477F"/>
    <w:rsid w:val="0095481A"/>
    <w:rsid w:val="00954EC4"/>
    <w:rsid w:val="009565BC"/>
    <w:rsid w:val="009565FB"/>
    <w:rsid w:val="00956EAB"/>
    <w:rsid w:val="00957255"/>
    <w:rsid w:val="00960ED1"/>
    <w:rsid w:val="00961E5E"/>
    <w:rsid w:val="009637D0"/>
    <w:rsid w:val="009639FB"/>
    <w:rsid w:val="00964099"/>
    <w:rsid w:val="00970F60"/>
    <w:rsid w:val="0097106B"/>
    <w:rsid w:val="00971A90"/>
    <w:rsid w:val="00972C88"/>
    <w:rsid w:val="00973CB9"/>
    <w:rsid w:val="00975724"/>
    <w:rsid w:val="00975EF7"/>
    <w:rsid w:val="0097622D"/>
    <w:rsid w:val="00977B30"/>
    <w:rsid w:val="009813A2"/>
    <w:rsid w:val="0098247E"/>
    <w:rsid w:val="0098346A"/>
    <w:rsid w:val="00983BC7"/>
    <w:rsid w:val="009845B7"/>
    <w:rsid w:val="0098733F"/>
    <w:rsid w:val="00990DC2"/>
    <w:rsid w:val="009916C1"/>
    <w:rsid w:val="00991D1E"/>
    <w:rsid w:val="009928B5"/>
    <w:rsid w:val="0099393B"/>
    <w:rsid w:val="00994823"/>
    <w:rsid w:val="009A06D0"/>
    <w:rsid w:val="009A27E6"/>
    <w:rsid w:val="009A37F9"/>
    <w:rsid w:val="009A47A0"/>
    <w:rsid w:val="009A4B29"/>
    <w:rsid w:val="009A505D"/>
    <w:rsid w:val="009A5CAB"/>
    <w:rsid w:val="009A5E74"/>
    <w:rsid w:val="009A7899"/>
    <w:rsid w:val="009B3539"/>
    <w:rsid w:val="009B40BB"/>
    <w:rsid w:val="009B41E8"/>
    <w:rsid w:val="009B4A7A"/>
    <w:rsid w:val="009B5CE8"/>
    <w:rsid w:val="009B5E69"/>
    <w:rsid w:val="009B66AA"/>
    <w:rsid w:val="009B7B84"/>
    <w:rsid w:val="009C0CFA"/>
    <w:rsid w:val="009C14AA"/>
    <w:rsid w:val="009C15E2"/>
    <w:rsid w:val="009C4695"/>
    <w:rsid w:val="009C4CA9"/>
    <w:rsid w:val="009C6F7D"/>
    <w:rsid w:val="009D0FFF"/>
    <w:rsid w:val="009D1FE7"/>
    <w:rsid w:val="009D295F"/>
    <w:rsid w:val="009D40EB"/>
    <w:rsid w:val="009D49CE"/>
    <w:rsid w:val="009D530B"/>
    <w:rsid w:val="009D5837"/>
    <w:rsid w:val="009D785B"/>
    <w:rsid w:val="009E0D27"/>
    <w:rsid w:val="009E2B1D"/>
    <w:rsid w:val="009E665E"/>
    <w:rsid w:val="009E7B9D"/>
    <w:rsid w:val="009F0A32"/>
    <w:rsid w:val="009F143D"/>
    <w:rsid w:val="009F1856"/>
    <w:rsid w:val="009F2422"/>
    <w:rsid w:val="009F3F3E"/>
    <w:rsid w:val="009F4BB6"/>
    <w:rsid w:val="009F4E60"/>
    <w:rsid w:val="009F504F"/>
    <w:rsid w:val="009F6177"/>
    <w:rsid w:val="00A014DA"/>
    <w:rsid w:val="00A032A7"/>
    <w:rsid w:val="00A04DB6"/>
    <w:rsid w:val="00A06182"/>
    <w:rsid w:val="00A07318"/>
    <w:rsid w:val="00A079F1"/>
    <w:rsid w:val="00A07E06"/>
    <w:rsid w:val="00A07EDA"/>
    <w:rsid w:val="00A105D2"/>
    <w:rsid w:val="00A11A15"/>
    <w:rsid w:val="00A11FB5"/>
    <w:rsid w:val="00A1227C"/>
    <w:rsid w:val="00A12F6D"/>
    <w:rsid w:val="00A144A2"/>
    <w:rsid w:val="00A15B21"/>
    <w:rsid w:val="00A1611D"/>
    <w:rsid w:val="00A17470"/>
    <w:rsid w:val="00A175A8"/>
    <w:rsid w:val="00A20041"/>
    <w:rsid w:val="00A2033E"/>
    <w:rsid w:val="00A22236"/>
    <w:rsid w:val="00A22C53"/>
    <w:rsid w:val="00A2372C"/>
    <w:rsid w:val="00A24EDF"/>
    <w:rsid w:val="00A24FD2"/>
    <w:rsid w:val="00A25259"/>
    <w:rsid w:val="00A2650B"/>
    <w:rsid w:val="00A277D2"/>
    <w:rsid w:val="00A278F5"/>
    <w:rsid w:val="00A30385"/>
    <w:rsid w:val="00A307D4"/>
    <w:rsid w:val="00A31FBF"/>
    <w:rsid w:val="00A32908"/>
    <w:rsid w:val="00A34B04"/>
    <w:rsid w:val="00A35576"/>
    <w:rsid w:val="00A35C10"/>
    <w:rsid w:val="00A37E24"/>
    <w:rsid w:val="00A4080A"/>
    <w:rsid w:val="00A40AC5"/>
    <w:rsid w:val="00A41032"/>
    <w:rsid w:val="00A44C5A"/>
    <w:rsid w:val="00A50642"/>
    <w:rsid w:val="00A525C6"/>
    <w:rsid w:val="00A52E91"/>
    <w:rsid w:val="00A53361"/>
    <w:rsid w:val="00A5453C"/>
    <w:rsid w:val="00A55972"/>
    <w:rsid w:val="00A55ED5"/>
    <w:rsid w:val="00A5690E"/>
    <w:rsid w:val="00A60425"/>
    <w:rsid w:val="00A63ED3"/>
    <w:rsid w:val="00A646B8"/>
    <w:rsid w:val="00A64958"/>
    <w:rsid w:val="00A6512D"/>
    <w:rsid w:val="00A667E7"/>
    <w:rsid w:val="00A6688D"/>
    <w:rsid w:val="00A7017E"/>
    <w:rsid w:val="00A7054F"/>
    <w:rsid w:val="00A71F8F"/>
    <w:rsid w:val="00A73073"/>
    <w:rsid w:val="00A731B6"/>
    <w:rsid w:val="00A743BE"/>
    <w:rsid w:val="00A744B5"/>
    <w:rsid w:val="00A7563D"/>
    <w:rsid w:val="00A75CCE"/>
    <w:rsid w:val="00A805FA"/>
    <w:rsid w:val="00A8063D"/>
    <w:rsid w:val="00A80FE0"/>
    <w:rsid w:val="00A810D3"/>
    <w:rsid w:val="00A8277D"/>
    <w:rsid w:val="00A8427C"/>
    <w:rsid w:val="00A855CA"/>
    <w:rsid w:val="00A87FFD"/>
    <w:rsid w:val="00A9179E"/>
    <w:rsid w:val="00A930EA"/>
    <w:rsid w:val="00A939F3"/>
    <w:rsid w:val="00A946B0"/>
    <w:rsid w:val="00AA0A2B"/>
    <w:rsid w:val="00AA381B"/>
    <w:rsid w:val="00AA40C0"/>
    <w:rsid w:val="00AA4A57"/>
    <w:rsid w:val="00AB1FEA"/>
    <w:rsid w:val="00AB7F3A"/>
    <w:rsid w:val="00AC1AA2"/>
    <w:rsid w:val="00AC386C"/>
    <w:rsid w:val="00AC3D10"/>
    <w:rsid w:val="00AC428D"/>
    <w:rsid w:val="00AC4AD0"/>
    <w:rsid w:val="00AC6548"/>
    <w:rsid w:val="00AC6834"/>
    <w:rsid w:val="00AD048A"/>
    <w:rsid w:val="00AD3FBC"/>
    <w:rsid w:val="00AD61B4"/>
    <w:rsid w:val="00AD62A3"/>
    <w:rsid w:val="00AD6D9D"/>
    <w:rsid w:val="00AE0604"/>
    <w:rsid w:val="00AE1401"/>
    <w:rsid w:val="00AE258D"/>
    <w:rsid w:val="00AE3192"/>
    <w:rsid w:val="00AE3355"/>
    <w:rsid w:val="00AE4A54"/>
    <w:rsid w:val="00AE6015"/>
    <w:rsid w:val="00AE6EC6"/>
    <w:rsid w:val="00AE7DAD"/>
    <w:rsid w:val="00AF0D14"/>
    <w:rsid w:val="00AF1B9C"/>
    <w:rsid w:val="00AF1D7C"/>
    <w:rsid w:val="00AF28D2"/>
    <w:rsid w:val="00AF2D82"/>
    <w:rsid w:val="00AF3602"/>
    <w:rsid w:val="00AF43C2"/>
    <w:rsid w:val="00AF481D"/>
    <w:rsid w:val="00AF49A3"/>
    <w:rsid w:val="00AF6656"/>
    <w:rsid w:val="00AF789B"/>
    <w:rsid w:val="00B03397"/>
    <w:rsid w:val="00B035A3"/>
    <w:rsid w:val="00B043F8"/>
    <w:rsid w:val="00B05D44"/>
    <w:rsid w:val="00B074A3"/>
    <w:rsid w:val="00B118E0"/>
    <w:rsid w:val="00B12654"/>
    <w:rsid w:val="00B12FDA"/>
    <w:rsid w:val="00B1365B"/>
    <w:rsid w:val="00B13E81"/>
    <w:rsid w:val="00B14560"/>
    <w:rsid w:val="00B149B8"/>
    <w:rsid w:val="00B14F51"/>
    <w:rsid w:val="00B16509"/>
    <w:rsid w:val="00B172B1"/>
    <w:rsid w:val="00B20570"/>
    <w:rsid w:val="00B2130A"/>
    <w:rsid w:val="00B22912"/>
    <w:rsid w:val="00B22A30"/>
    <w:rsid w:val="00B22DE5"/>
    <w:rsid w:val="00B234DD"/>
    <w:rsid w:val="00B24A3F"/>
    <w:rsid w:val="00B24C1E"/>
    <w:rsid w:val="00B25C64"/>
    <w:rsid w:val="00B26065"/>
    <w:rsid w:val="00B2609A"/>
    <w:rsid w:val="00B2663A"/>
    <w:rsid w:val="00B26A28"/>
    <w:rsid w:val="00B30CAF"/>
    <w:rsid w:val="00B310BE"/>
    <w:rsid w:val="00B35257"/>
    <w:rsid w:val="00B35859"/>
    <w:rsid w:val="00B36097"/>
    <w:rsid w:val="00B36E78"/>
    <w:rsid w:val="00B372AC"/>
    <w:rsid w:val="00B37C67"/>
    <w:rsid w:val="00B37CAD"/>
    <w:rsid w:val="00B42E60"/>
    <w:rsid w:val="00B43E16"/>
    <w:rsid w:val="00B44E7D"/>
    <w:rsid w:val="00B45A8C"/>
    <w:rsid w:val="00B46A48"/>
    <w:rsid w:val="00B46FD9"/>
    <w:rsid w:val="00B47955"/>
    <w:rsid w:val="00B47D34"/>
    <w:rsid w:val="00B5059D"/>
    <w:rsid w:val="00B50B1C"/>
    <w:rsid w:val="00B5143D"/>
    <w:rsid w:val="00B516F3"/>
    <w:rsid w:val="00B52624"/>
    <w:rsid w:val="00B5425F"/>
    <w:rsid w:val="00B54665"/>
    <w:rsid w:val="00B548AF"/>
    <w:rsid w:val="00B54F07"/>
    <w:rsid w:val="00B5568E"/>
    <w:rsid w:val="00B57095"/>
    <w:rsid w:val="00B574CF"/>
    <w:rsid w:val="00B61180"/>
    <w:rsid w:val="00B61252"/>
    <w:rsid w:val="00B61F1E"/>
    <w:rsid w:val="00B62563"/>
    <w:rsid w:val="00B62F10"/>
    <w:rsid w:val="00B63583"/>
    <w:rsid w:val="00B65B9D"/>
    <w:rsid w:val="00B662DB"/>
    <w:rsid w:val="00B67813"/>
    <w:rsid w:val="00B707B4"/>
    <w:rsid w:val="00B70AF8"/>
    <w:rsid w:val="00B7134F"/>
    <w:rsid w:val="00B71C45"/>
    <w:rsid w:val="00B7261F"/>
    <w:rsid w:val="00B735E0"/>
    <w:rsid w:val="00B738B4"/>
    <w:rsid w:val="00B73DD9"/>
    <w:rsid w:val="00B751BA"/>
    <w:rsid w:val="00B76BEC"/>
    <w:rsid w:val="00B7714A"/>
    <w:rsid w:val="00B77C0F"/>
    <w:rsid w:val="00B839E9"/>
    <w:rsid w:val="00B83FA8"/>
    <w:rsid w:val="00B847F3"/>
    <w:rsid w:val="00B85EBF"/>
    <w:rsid w:val="00B86ABD"/>
    <w:rsid w:val="00B8746E"/>
    <w:rsid w:val="00B91F99"/>
    <w:rsid w:val="00B924D9"/>
    <w:rsid w:val="00BA2C02"/>
    <w:rsid w:val="00BA2D6F"/>
    <w:rsid w:val="00BA3B66"/>
    <w:rsid w:val="00BA5528"/>
    <w:rsid w:val="00BA6810"/>
    <w:rsid w:val="00BB000D"/>
    <w:rsid w:val="00BB0502"/>
    <w:rsid w:val="00BB128C"/>
    <w:rsid w:val="00BB2166"/>
    <w:rsid w:val="00BB2626"/>
    <w:rsid w:val="00BC11BE"/>
    <w:rsid w:val="00BC258D"/>
    <w:rsid w:val="00BC25AD"/>
    <w:rsid w:val="00BC7A1C"/>
    <w:rsid w:val="00BD05D7"/>
    <w:rsid w:val="00BD0BB0"/>
    <w:rsid w:val="00BD0FEC"/>
    <w:rsid w:val="00BD1E84"/>
    <w:rsid w:val="00BD3329"/>
    <w:rsid w:val="00BD4192"/>
    <w:rsid w:val="00BD4D9C"/>
    <w:rsid w:val="00BD50EA"/>
    <w:rsid w:val="00BD51FC"/>
    <w:rsid w:val="00BD5248"/>
    <w:rsid w:val="00BD604A"/>
    <w:rsid w:val="00BD690D"/>
    <w:rsid w:val="00BD7572"/>
    <w:rsid w:val="00BD75A7"/>
    <w:rsid w:val="00BD7AD0"/>
    <w:rsid w:val="00BE06F3"/>
    <w:rsid w:val="00BE0ECA"/>
    <w:rsid w:val="00BE13DD"/>
    <w:rsid w:val="00BE3909"/>
    <w:rsid w:val="00BE455C"/>
    <w:rsid w:val="00BE5BC4"/>
    <w:rsid w:val="00BE5F3C"/>
    <w:rsid w:val="00BE6144"/>
    <w:rsid w:val="00BE797A"/>
    <w:rsid w:val="00BF33A0"/>
    <w:rsid w:val="00BF3DB6"/>
    <w:rsid w:val="00BF4A9A"/>
    <w:rsid w:val="00BF4C6F"/>
    <w:rsid w:val="00BF7454"/>
    <w:rsid w:val="00BF7A5A"/>
    <w:rsid w:val="00C00752"/>
    <w:rsid w:val="00C03CCE"/>
    <w:rsid w:val="00C03F14"/>
    <w:rsid w:val="00C062F6"/>
    <w:rsid w:val="00C06762"/>
    <w:rsid w:val="00C06B73"/>
    <w:rsid w:val="00C07881"/>
    <w:rsid w:val="00C07953"/>
    <w:rsid w:val="00C107D8"/>
    <w:rsid w:val="00C110A9"/>
    <w:rsid w:val="00C11172"/>
    <w:rsid w:val="00C126CE"/>
    <w:rsid w:val="00C12D69"/>
    <w:rsid w:val="00C137F1"/>
    <w:rsid w:val="00C13967"/>
    <w:rsid w:val="00C144B8"/>
    <w:rsid w:val="00C15FF6"/>
    <w:rsid w:val="00C16D07"/>
    <w:rsid w:val="00C1729F"/>
    <w:rsid w:val="00C21091"/>
    <w:rsid w:val="00C21AD4"/>
    <w:rsid w:val="00C221DF"/>
    <w:rsid w:val="00C231E1"/>
    <w:rsid w:val="00C241A0"/>
    <w:rsid w:val="00C24608"/>
    <w:rsid w:val="00C250A4"/>
    <w:rsid w:val="00C25ED0"/>
    <w:rsid w:val="00C2602E"/>
    <w:rsid w:val="00C26914"/>
    <w:rsid w:val="00C26A4B"/>
    <w:rsid w:val="00C2772B"/>
    <w:rsid w:val="00C308EA"/>
    <w:rsid w:val="00C30EC6"/>
    <w:rsid w:val="00C31EA4"/>
    <w:rsid w:val="00C34247"/>
    <w:rsid w:val="00C343A9"/>
    <w:rsid w:val="00C36028"/>
    <w:rsid w:val="00C36E7A"/>
    <w:rsid w:val="00C3793A"/>
    <w:rsid w:val="00C415EE"/>
    <w:rsid w:val="00C41E12"/>
    <w:rsid w:val="00C420F1"/>
    <w:rsid w:val="00C42479"/>
    <w:rsid w:val="00C42ACE"/>
    <w:rsid w:val="00C42DFD"/>
    <w:rsid w:val="00C43C7E"/>
    <w:rsid w:val="00C44D70"/>
    <w:rsid w:val="00C46220"/>
    <w:rsid w:val="00C54409"/>
    <w:rsid w:val="00C56812"/>
    <w:rsid w:val="00C5690E"/>
    <w:rsid w:val="00C5786A"/>
    <w:rsid w:val="00C5791D"/>
    <w:rsid w:val="00C61D41"/>
    <w:rsid w:val="00C64FF9"/>
    <w:rsid w:val="00C65C33"/>
    <w:rsid w:val="00C66FCB"/>
    <w:rsid w:val="00C67016"/>
    <w:rsid w:val="00C70193"/>
    <w:rsid w:val="00C706B1"/>
    <w:rsid w:val="00C70D92"/>
    <w:rsid w:val="00C70E73"/>
    <w:rsid w:val="00C70ED8"/>
    <w:rsid w:val="00C71F5A"/>
    <w:rsid w:val="00C764C8"/>
    <w:rsid w:val="00C77613"/>
    <w:rsid w:val="00C77A28"/>
    <w:rsid w:val="00C80A3B"/>
    <w:rsid w:val="00C80BC4"/>
    <w:rsid w:val="00C81CCB"/>
    <w:rsid w:val="00C81E99"/>
    <w:rsid w:val="00C84088"/>
    <w:rsid w:val="00C8451E"/>
    <w:rsid w:val="00C84F8F"/>
    <w:rsid w:val="00C8794C"/>
    <w:rsid w:val="00C906D1"/>
    <w:rsid w:val="00C907AB"/>
    <w:rsid w:val="00C92D8C"/>
    <w:rsid w:val="00C9327C"/>
    <w:rsid w:val="00C94CA5"/>
    <w:rsid w:val="00C976ED"/>
    <w:rsid w:val="00CA06C1"/>
    <w:rsid w:val="00CA0868"/>
    <w:rsid w:val="00CA1461"/>
    <w:rsid w:val="00CA1C3D"/>
    <w:rsid w:val="00CA1D48"/>
    <w:rsid w:val="00CA2B3C"/>
    <w:rsid w:val="00CA382C"/>
    <w:rsid w:val="00CA410A"/>
    <w:rsid w:val="00CA48FB"/>
    <w:rsid w:val="00CA5B07"/>
    <w:rsid w:val="00CA5D3B"/>
    <w:rsid w:val="00CA5D7A"/>
    <w:rsid w:val="00CB0C7C"/>
    <w:rsid w:val="00CB1BED"/>
    <w:rsid w:val="00CB2178"/>
    <w:rsid w:val="00CB24C8"/>
    <w:rsid w:val="00CB259C"/>
    <w:rsid w:val="00CB2F41"/>
    <w:rsid w:val="00CB3E49"/>
    <w:rsid w:val="00CB4043"/>
    <w:rsid w:val="00CB5319"/>
    <w:rsid w:val="00CB71C4"/>
    <w:rsid w:val="00CC0FEB"/>
    <w:rsid w:val="00CC13AF"/>
    <w:rsid w:val="00CC2F44"/>
    <w:rsid w:val="00CC35BD"/>
    <w:rsid w:val="00CC3723"/>
    <w:rsid w:val="00CC3C17"/>
    <w:rsid w:val="00CC4F01"/>
    <w:rsid w:val="00CC7456"/>
    <w:rsid w:val="00CC7712"/>
    <w:rsid w:val="00CD2761"/>
    <w:rsid w:val="00CD2C95"/>
    <w:rsid w:val="00CD2D5C"/>
    <w:rsid w:val="00CD394F"/>
    <w:rsid w:val="00CD4126"/>
    <w:rsid w:val="00CD460B"/>
    <w:rsid w:val="00CD610D"/>
    <w:rsid w:val="00CD6B29"/>
    <w:rsid w:val="00CD7F1C"/>
    <w:rsid w:val="00CE2B87"/>
    <w:rsid w:val="00CE3E98"/>
    <w:rsid w:val="00CE4AD9"/>
    <w:rsid w:val="00CE4B4E"/>
    <w:rsid w:val="00CE5113"/>
    <w:rsid w:val="00CE603E"/>
    <w:rsid w:val="00CE6361"/>
    <w:rsid w:val="00CE6901"/>
    <w:rsid w:val="00CE7770"/>
    <w:rsid w:val="00CF00D0"/>
    <w:rsid w:val="00CF09F4"/>
    <w:rsid w:val="00CF319E"/>
    <w:rsid w:val="00CF3EF6"/>
    <w:rsid w:val="00CF3F01"/>
    <w:rsid w:val="00CF6D40"/>
    <w:rsid w:val="00CF7415"/>
    <w:rsid w:val="00CF7C6F"/>
    <w:rsid w:val="00D01320"/>
    <w:rsid w:val="00D02FE7"/>
    <w:rsid w:val="00D03081"/>
    <w:rsid w:val="00D038C2"/>
    <w:rsid w:val="00D04CF8"/>
    <w:rsid w:val="00D05633"/>
    <w:rsid w:val="00D058EB"/>
    <w:rsid w:val="00D06240"/>
    <w:rsid w:val="00D063BC"/>
    <w:rsid w:val="00D068A5"/>
    <w:rsid w:val="00D06916"/>
    <w:rsid w:val="00D10979"/>
    <w:rsid w:val="00D109EB"/>
    <w:rsid w:val="00D10E07"/>
    <w:rsid w:val="00D111CC"/>
    <w:rsid w:val="00D1271F"/>
    <w:rsid w:val="00D127AD"/>
    <w:rsid w:val="00D12B51"/>
    <w:rsid w:val="00D148D0"/>
    <w:rsid w:val="00D1589E"/>
    <w:rsid w:val="00D17DD9"/>
    <w:rsid w:val="00D202F2"/>
    <w:rsid w:val="00D223E9"/>
    <w:rsid w:val="00D22EB0"/>
    <w:rsid w:val="00D24019"/>
    <w:rsid w:val="00D24360"/>
    <w:rsid w:val="00D258A9"/>
    <w:rsid w:val="00D26A1C"/>
    <w:rsid w:val="00D3075A"/>
    <w:rsid w:val="00D308DD"/>
    <w:rsid w:val="00D30A44"/>
    <w:rsid w:val="00D31DF3"/>
    <w:rsid w:val="00D3225D"/>
    <w:rsid w:val="00D33709"/>
    <w:rsid w:val="00D33782"/>
    <w:rsid w:val="00D34E11"/>
    <w:rsid w:val="00D34E84"/>
    <w:rsid w:val="00D35181"/>
    <w:rsid w:val="00D36C97"/>
    <w:rsid w:val="00D36F61"/>
    <w:rsid w:val="00D40627"/>
    <w:rsid w:val="00D422E9"/>
    <w:rsid w:val="00D44862"/>
    <w:rsid w:val="00D4563B"/>
    <w:rsid w:val="00D456B1"/>
    <w:rsid w:val="00D456F6"/>
    <w:rsid w:val="00D471DC"/>
    <w:rsid w:val="00D4723D"/>
    <w:rsid w:val="00D479EE"/>
    <w:rsid w:val="00D518D5"/>
    <w:rsid w:val="00D51960"/>
    <w:rsid w:val="00D51A07"/>
    <w:rsid w:val="00D51AC9"/>
    <w:rsid w:val="00D551C9"/>
    <w:rsid w:val="00D56A53"/>
    <w:rsid w:val="00D57BA4"/>
    <w:rsid w:val="00D6050F"/>
    <w:rsid w:val="00D62929"/>
    <w:rsid w:val="00D639E6"/>
    <w:rsid w:val="00D63C93"/>
    <w:rsid w:val="00D646F7"/>
    <w:rsid w:val="00D6488B"/>
    <w:rsid w:val="00D6496B"/>
    <w:rsid w:val="00D65B89"/>
    <w:rsid w:val="00D67FFE"/>
    <w:rsid w:val="00D70FD9"/>
    <w:rsid w:val="00D71510"/>
    <w:rsid w:val="00D722CB"/>
    <w:rsid w:val="00D7327C"/>
    <w:rsid w:val="00D76709"/>
    <w:rsid w:val="00D778E5"/>
    <w:rsid w:val="00D77FBA"/>
    <w:rsid w:val="00D80ADD"/>
    <w:rsid w:val="00D81613"/>
    <w:rsid w:val="00D845E7"/>
    <w:rsid w:val="00D852A0"/>
    <w:rsid w:val="00D852EC"/>
    <w:rsid w:val="00D8778C"/>
    <w:rsid w:val="00D90D1B"/>
    <w:rsid w:val="00D9462F"/>
    <w:rsid w:val="00D94E97"/>
    <w:rsid w:val="00D9516F"/>
    <w:rsid w:val="00D9633E"/>
    <w:rsid w:val="00D97AFC"/>
    <w:rsid w:val="00DA20D6"/>
    <w:rsid w:val="00DA25CD"/>
    <w:rsid w:val="00DA2BDA"/>
    <w:rsid w:val="00DA2F04"/>
    <w:rsid w:val="00DA451F"/>
    <w:rsid w:val="00DA48E3"/>
    <w:rsid w:val="00DA576F"/>
    <w:rsid w:val="00DA5823"/>
    <w:rsid w:val="00DA5C55"/>
    <w:rsid w:val="00DA7508"/>
    <w:rsid w:val="00DB14F1"/>
    <w:rsid w:val="00DB1CF9"/>
    <w:rsid w:val="00DB20B2"/>
    <w:rsid w:val="00DB3194"/>
    <w:rsid w:val="00DB544C"/>
    <w:rsid w:val="00DB7111"/>
    <w:rsid w:val="00DB773A"/>
    <w:rsid w:val="00DC0154"/>
    <w:rsid w:val="00DC104B"/>
    <w:rsid w:val="00DC24D4"/>
    <w:rsid w:val="00DC27D8"/>
    <w:rsid w:val="00DC3DAB"/>
    <w:rsid w:val="00DC3F44"/>
    <w:rsid w:val="00DC43AC"/>
    <w:rsid w:val="00DC4A11"/>
    <w:rsid w:val="00DC5BB2"/>
    <w:rsid w:val="00DD39EC"/>
    <w:rsid w:val="00DD3A43"/>
    <w:rsid w:val="00DD3B8B"/>
    <w:rsid w:val="00DD4B4D"/>
    <w:rsid w:val="00DD5905"/>
    <w:rsid w:val="00DD6762"/>
    <w:rsid w:val="00DD7144"/>
    <w:rsid w:val="00DD7A97"/>
    <w:rsid w:val="00DE0B11"/>
    <w:rsid w:val="00DE2E4E"/>
    <w:rsid w:val="00DE6407"/>
    <w:rsid w:val="00DE785E"/>
    <w:rsid w:val="00DF1488"/>
    <w:rsid w:val="00DF15B6"/>
    <w:rsid w:val="00DF360C"/>
    <w:rsid w:val="00DF4454"/>
    <w:rsid w:val="00DF64C1"/>
    <w:rsid w:val="00DF6594"/>
    <w:rsid w:val="00DF72DC"/>
    <w:rsid w:val="00DF7BAB"/>
    <w:rsid w:val="00E00071"/>
    <w:rsid w:val="00E035AF"/>
    <w:rsid w:val="00E05448"/>
    <w:rsid w:val="00E06385"/>
    <w:rsid w:val="00E10735"/>
    <w:rsid w:val="00E1125C"/>
    <w:rsid w:val="00E11AA0"/>
    <w:rsid w:val="00E14F1A"/>
    <w:rsid w:val="00E1563C"/>
    <w:rsid w:val="00E17F3B"/>
    <w:rsid w:val="00E20E9D"/>
    <w:rsid w:val="00E21D87"/>
    <w:rsid w:val="00E22818"/>
    <w:rsid w:val="00E2288F"/>
    <w:rsid w:val="00E22C6F"/>
    <w:rsid w:val="00E27749"/>
    <w:rsid w:val="00E279A6"/>
    <w:rsid w:val="00E27C65"/>
    <w:rsid w:val="00E30848"/>
    <w:rsid w:val="00E3202A"/>
    <w:rsid w:val="00E32A13"/>
    <w:rsid w:val="00E40339"/>
    <w:rsid w:val="00E40C3F"/>
    <w:rsid w:val="00E4111F"/>
    <w:rsid w:val="00E41A57"/>
    <w:rsid w:val="00E41DD0"/>
    <w:rsid w:val="00E43046"/>
    <w:rsid w:val="00E43473"/>
    <w:rsid w:val="00E436D7"/>
    <w:rsid w:val="00E43F1F"/>
    <w:rsid w:val="00E46303"/>
    <w:rsid w:val="00E4784F"/>
    <w:rsid w:val="00E50FD3"/>
    <w:rsid w:val="00E546E4"/>
    <w:rsid w:val="00E5534A"/>
    <w:rsid w:val="00E553EC"/>
    <w:rsid w:val="00E56144"/>
    <w:rsid w:val="00E56D6D"/>
    <w:rsid w:val="00E602A7"/>
    <w:rsid w:val="00E61624"/>
    <w:rsid w:val="00E64EF4"/>
    <w:rsid w:val="00E65BAC"/>
    <w:rsid w:val="00E65D5B"/>
    <w:rsid w:val="00E70CDF"/>
    <w:rsid w:val="00E71887"/>
    <w:rsid w:val="00E72065"/>
    <w:rsid w:val="00E72960"/>
    <w:rsid w:val="00E72EF8"/>
    <w:rsid w:val="00E73096"/>
    <w:rsid w:val="00E73236"/>
    <w:rsid w:val="00E75A6B"/>
    <w:rsid w:val="00E76642"/>
    <w:rsid w:val="00E8087E"/>
    <w:rsid w:val="00E8286B"/>
    <w:rsid w:val="00E8590F"/>
    <w:rsid w:val="00E8684F"/>
    <w:rsid w:val="00E8738A"/>
    <w:rsid w:val="00E87742"/>
    <w:rsid w:val="00E9066B"/>
    <w:rsid w:val="00E92A43"/>
    <w:rsid w:val="00E94707"/>
    <w:rsid w:val="00E94927"/>
    <w:rsid w:val="00E95542"/>
    <w:rsid w:val="00E967F9"/>
    <w:rsid w:val="00E97289"/>
    <w:rsid w:val="00EA0637"/>
    <w:rsid w:val="00EA1F74"/>
    <w:rsid w:val="00EA1F84"/>
    <w:rsid w:val="00EA35E7"/>
    <w:rsid w:val="00EA3D71"/>
    <w:rsid w:val="00EA46AF"/>
    <w:rsid w:val="00EA5AD7"/>
    <w:rsid w:val="00EA6D69"/>
    <w:rsid w:val="00EB105A"/>
    <w:rsid w:val="00EB13B7"/>
    <w:rsid w:val="00EB179D"/>
    <w:rsid w:val="00EB1FB4"/>
    <w:rsid w:val="00EB2EDE"/>
    <w:rsid w:val="00EB52EB"/>
    <w:rsid w:val="00EB6116"/>
    <w:rsid w:val="00EB745A"/>
    <w:rsid w:val="00EB7F15"/>
    <w:rsid w:val="00EC001A"/>
    <w:rsid w:val="00EC03A4"/>
    <w:rsid w:val="00EC1A38"/>
    <w:rsid w:val="00EC3DE5"/>
    <w:rsid w:val="00EC3EDE"/>
    <w:rsid w:val="00EC59B1"/>
    <w:rsid w:val="00EC6239"/>
    <w:rsid w:val="00EC6251"/>
    <w:rsid w:val="00EC7389"/>
    <w:rsid w:val="00EC7935"/>
    <w:rsid w:val="00EC7D0E"/>
    <w:rsid w:val="00EC7FB1"/>
    <w:rsid w:val="00ED040E"/>
    <w:rsid w:val="00ED1159"/>
    <w:rsid w:val="00ED2C69"/>
    <w:rsid w:val="00ED4E84"/>
    <w:rsid w:val="00ED7E6C"/>
    <w:rsid w:val="00EE0CFA"/>
    <w:rsid w:val="00EE2823"/>
    <w:rsid w:val="00EE34B2"/>
    <w:rsid w:val="00EE37E6"/>
    <w:rsid w:val="00EE4708"/>
    <w:rsid w:val="00EE6020"/>
    <w:rsid w:val="00EE70CF"/>
    <w:rsid w:val="00EF21C2"/>
    <w:rsid w:val="00EF4C2A"/>
    <w:rsid w:val="00EF5846"/>
    <w:rsid w:val="00EF5CC6"/>
    <w:rsid w:val="00EF6B8B"/>
    <w:rsid w:val="00EF7443"/>
    <w:rsid w:val="00EF7B41"/>
    <w:rsid w:val="00F032EB"/>
    <w:rsid w:val="00F03358"/>
    <w:rsid w:val="00F04749"/>
    <w:rsid w:val="00F05820"/>
    <w:rsid w:val="00F063EB"/>
    <w:rsid w:val="00F07FC8"/>
    <w:rsid w:val="00F10218"/>
    <w:rsid w:val="00F11BD8"/>
    <w:rsid w:val="00F11C56"/>
    <w:rsid w:val="00F16334"/>
    <w:rsid w:val="00F1661E"/>
    <w:rsid w:val="00F2061D"/>
    <w:rsid w:val="00F21669"/>
    <w:rsid w:val="00F21C63"/>
    <w:rsid w:val="00F26C39"/>
    <w:rsid w:val="00F3069F"/>
    <w:rsid w:val="00F3075C"/>
    <w:rsid w:val="00F30779"/>
    <w:rsid w:val="00F31914"/>
    <w:rsid w:val="00F34106"/>
    <w:rsid w:val="00F34207"/>
    <w:rsid w:val="00F34EEB"/>
    <w:rsid w:val="00F36369"/>
    <w:rsid w:val="00F37512"/>
    <w:rsid w:val="00F40194"/>
    <w:rsid w:val="00F40259"/>
    <w:rsid w:val="00F41804"/>
    <w:rsid w:val="00F436DF"/>
    <w:rsid w:val="00F4429A"/>
    <w:rsid w:val="00F475B4"/>
    <w:rsid w:val="00F53038"/>
    <w:rsid w:val="00F5385C"/>
    <w:rsid w:val="00F559A3"/>
    <w:rsid w:val="00F5698C"/>
    <w:rsid w:val="00F5773A"/>
    <w:rsid w:val="00F63D59"/>
    <w:rsid w:val="00F640BF"/>
    <w:rsid w:val="00F643DE"/>
    <w:rsid w:val="00F659AA"/>
    <w:rsid w:val="00F67CA0"/>
    <w:rsid w:val="00F719A8"/>
    <w:rsid w:val="00F722AE"/>
    <w:rsid w:val="00F72304"/>
    <w:rsid w:val="00F72D18"/>
    <w:rsid w:val="00F72DA3"/>
    <w:rsid w:val="00F72FF2"/>
    <w:rsid w:val="00F736BD"/>
    <w:rsid w:val="00F77CA2"/>
    <w:rsid w:val="00F77D86"/>
    <w:rsid w:val="00F80CB4"/>
    <w:rsid w:val="00F8105D"/>
    <w:rsid w:val="00F82411"/>
    <w:rsid w:val="00F82527"/>
    <w:rsid w:val="00F83357"/>
    <w:rsid w:val="00F8463F"/>
    <w:rsid w:val="00F848BB"/>
    <w:rsid w:val="00F8491A"/>
    <w:rsid w:val="00F84CF3"/>
    <w:rsid w:val="00F85C6D"/>
    <w:rsid w:val="00F86189"/>
    <w:rsid w:val="00F8640E"/>
    <w:rsid w:val="00F92DB6"/>
    <w:rsid w:val="00F932CC"/>
    <w:rsid w:val="00F93A5D"/>
    <w:rsid w:val="00F93CBF"/>
    <w:rsid w:val="00F942A2"/>
    <w:rsid w:val="00F957BA"/>
    <w:rsid w:val="00F958EC"/>
    <w:rsid w:val="00F95C51"/>
    <w:rsid w:val="00F969A7"/>
    <w:rsid w:val="00F97303"/>
    <w:rsid w:val="00FA02CC"/>
    <w:rsid w:val="00FA2136"/>
    <w:rsid w:val="00FA357A"/>
    <w:rsid w:val="00FA41BF"/>
    <w:rsid w:val="00FA5C74"/>
    <w:rsid w:val="00FA6DDA"/>
    <w:rsid w:val="00FB04C4"/>
    <w:rsid w:val="00FB244F"/>
    <w:rsid w:val="00FB39E2"/>
    <w:rsid w:val="00FB3A1A"/>
    <w:rsid w:val="00FB55B2"/>
    <w:rsid w:val="00FB6A5C"/>
    <w:rsid w:val="00FC0A1B"/>
    <w:rsid w:val="00FC115D"/>
    <w:rsid w:val="00FC24F0"/>
    <w:rsid w:val="00FC26E4"/>
    <w:rsid w:val="00FC2DA9"/>
    <w:rsid w:val="00FC430F"/>
    <w:rsid w:val="00FC5A7F"/>
    <w:rsid w:val="00FC5B42"/>
    <w:rsid w:val="00FC5C03"/>
    <w:rsid w:val="00FC61CE"/>
    <w:rsid w:val="00FD014C"/>
    <w:rsid w:val="00FD043E"/>
    <w:rsid w:val="00FD0C74"/>
    <w:rsid w:val="00FD0D24"/>
    <w:rsid w:val="00FD199E"/>
    <w:rsid w:val="00FD23D9"/>
    <w:rsid w:val="00FD2C31"/>
    <w:rsid w:val="00FD3B4A"/>
    <w:rsid w:val="00FD5F55"/>
    <w:rsid w:val="00FD77C2"/>
    <w:rsid w:val="00FE1F8E"/>
    <w:rsid w:val="00FE28CB"/>
    <w:rsid w:val="00FE2D83"/>
    <w:rsid w:val="00FE344B"/>
    <w:rsid w:val="00FE3461"/>
    <w:rsid w:val="00FE3FFB"/>
    <w:rsid w:val="00FE4EAD"/>
    <w:rsid w:val="00FE7146"/>
    <w:rsid w:val="00FE769A"/>
    <w:rsid w:val="00FE7AF7"/>
    <w:rsid w:val="00FE7B72"/>
    <w:rsid w:val="00FE7DAB"/>
    <w:rsid w:val="00FF130E"/>
    <w:rsid w:val="00FF28F1"/>
    <w:rsid w:val="00FF323E"/>
    <w:rsid w:val="00FF3B0F"/>
    <w:rsid w:val="00FF6EB3"/>
    <w:rsid w:val="00FF7CB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er" w:uiPriority="99"/>
    <w:lsdException w:name="caption" w:semiHidden="1" w:uiPriority="99" w:unhideWhenUsed="1" w:qFormat="1"/>
    <w:lsdException w:name="table of figures" w:uiPriority="99"/>
    <w:lsdException w:name="List" w:uiPriority="99"/>
    <w:lsdException w:name="Title" w:uiPriority="99" w:qFormat="1"/>
    <w:lsdException w:name="Subtitle" w:uiPriority="99" w:qFormat="1"/>
    <w:lsdException w:name="Hyperlink" w:uiPriority="99"/>
    <w:lsdException w:name="Strong" w:qFormat="1"/>
    <w:lsdException w:name="Emphasis" w:uiPriority="99" w:qFormat="1"/>
    <w:lsdException w:name="Document Map" w:uiPriority="99"/>
    <w:lsdException w:name="No List" w:uiPriority="99"/>
    <w:lsdException w:name="Balloon Text" w:uiPriority="99"/>
    <w:lsdException w:name="Table Grid" w:uiPriority="59"/>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9" w:qFormat="1"/>
    <w:lsdException w:name="Intense Emphasis" w:uiPriority="99" w:qFormat="1"/>
    <w:lsdException w:name="Subtle Reference" w:uiPriority="99" w:qFormat="1"/>
    <w:lsdException w:name="Intense Reference" w:uiPriority="99" w:qFormat="1"/>
    <w:lsdException w:name="Book Title" w:uiPriority="99" w:qFormat="1"/>
    <w:lsdException w:name="Bibliography" w:semiHidden="1" w:uiPriority="37" w:unhideWhenUsed="1"/>
    <w:lsdException w:name="TOC Heading" w:semiHidden="1" w:uiPriority="39" w:unhideWhenUsed="1" w:qFormat="1"/>
  </w:latentStyles>
  <w:style w:type="paragraph" w:default="1" w:styleId="Normal">
    <w:name w:val="Normal"/>
    <w:qFormat/>
    <w:rsid w:val="0033728C"/>
    <w:pPr>
      <w:spacing w:after="120"/>
      <w:jc w:val="both"/>
    </w:pPr>
    <w:rPr>
      <w:rFonts w:cs="Arial"/>
      <w:color w:val="000000" w:themeColor="text1"/>
      <w:sz w:val="24"/>
      <w:lang w:val="bg-BG" w:eastAsia="fr-FR"/>
    </w:rPr>
  </w:style>
  <w:style w:type="paragraph" w:styleId="Heading1">
    <w:name w:val="heading 1"/>
    <w:basedOn w:val="Normal"/>
    <w:next w:val="Normal"/>
    <w:link w:val="Heading1Char"/>
    <w:uiPriority w:val="9"/>
    <w:qFormat/>
    <w:rsid w:val="00E41A57"/>
    <w:pPr>
      <w:keepNext/>
      <w:keepLines/>
      <w:pageBreakBefore/>
      <w:numPr>
        <w:numId w:val="4"/>
      </w:numPr>
      <w:spacing w:before="240" w:after="240"/>
      <w:outlineLvl w:val="0"/>
    </w:pPr>
    <w:rPr>
      <w:b/>
      <w:bCs/>
      <w:caps/>
      <w:sz w:val="40"/>
    </w:rPr>
  </w:style>
  <w:style w:type="paragraph" w:styleId="Heading2">
    <w:name w:val="heading 2"/>
    <w:basedOn w:val="Normal"/>
    <w:next w:val="Normal"/>
    <w:link w:val="Heading2Char"/>
    <w:uiPriority w:val="9"/>
    <w:qFormat/>
    <w:rsid w:val="00E41A57"/>
    <w:pPr>
      <w:numPr>
        <w:ilvl w:val="1"/>
        <w:numId w:val="4"/>
      </w:numPr>
      <w:spacing w:before="240" w:after="240"/>
      <w:outlineLvl w:val="1"/>
    </w:pPr>
    <w:rPr>
      <w:b/>
      <w:bCs/>
      <w:sz w:val="32"/>
    </w:rPr>
  </w:style>
  <w:style w:type="paragraph" w:styleId="Heading3">
    <w:name w:val="heading 3"/>
    <w:basedOn w:val="Normal"/>
    <w:next w:val="Normal"/>
    <w:link w:val="Heading3Char"/>
    <w:uiPriority w:val="9"/>
    <w:qFormat/>
    <w:rsid w:val="00E41A57"/>
    <w:pPr>
      <w:numPr>
        <w:ilvl w:val="2"/>
        <w:numId w:val="4"/>
      </w:numPr>
      <w:spacing w:before="240" w:after="240"/>
      <w:outlineLvl w:val="2"/>
    </w:pPr>
    <w:rPr>
      <w:b/>
      <w:bCs/>
      <w:szCs w:val="22"/>
    </w:rPr>
  </w:style>
  <w:style w:type="paragraph" w:styleId="Heading4">
    <w:name w:val="heading 4"/>
    <w:basedOn w:val="Normal"/>
    <w:next w:val="Normal"/>
    <w:link w:val="Heading4Char"/>
    <w:uiPriority w:val="9"/>
    <w:qFormat/>
    <w:rsid w:val="00E41A57"/>
    <w:pPr>
      <w:numPr>
        <w:ilvl w:val="3"/>
        <w:numId w:val="4"/>
      </w:numPr>
      <w:spacing w:before="360" w:after="240"/>
      <w:outlineLvl w:val="3"/>
    </w:pPr>
    <w:rPr>
      <w:b/>
      <w:bCs/>
    </w:rPr>
  </w:style>
  <w:style w:type="paragraph" w:styleId="Heading5">
    <w:name w:val="heading 5"/>
    <w:basedOn w:val="Normal"/>
    <w:next w:val="Normal"/>
    <w:link w:val="Heading5Char"/>
    <w:uiPriority w:val="9"/>
    <w:qFormat/>
    <w:rsid w:val="0003688E"/>
    <w:pPr>
      <w:numPr>
        <w:ilvl w:val="4"/>
        <w:numId w:val="4"/>
      </w:numPr>
      <w:spacing w:before="240" w:after="240"/>
      <w:outlineLvl w:val="4"/>
    </w:pPr>
    <w:rPr>
      <w:rFonts w:ascii="Arial" w:hAnsi="Arial"/>
      <w:b/>
      <w:bCs/>
      <w:sz w:val="20"/>
    </w:rPr>
  </w:style>
  <w:style w:type="paragraph" w:styleId="Heading6">
    <w:name w:val="heading 6"/>
    <w:basedOn w:val="Heading5"/>
    <w:next w:val="BodyText"/>
    <w:link w:val="Heading6Char"/>
    <w:autoRedefine/>
    <w:uiPriority w:val="9"/>
    <w:qFormat/>
    <w:rsid w:val="0003688E"/>
    <w:pPr>
      <w:keepNext/>
      <w:keepLines/>
      <w:numPr>
        <w:ilvl w:val="5"/>
      </w:numPr>
      <w:spacing w:before="120" w:after="120"/>
      <w:outlineLvl w:val="5"/>
    </w:pPr>
    <w:rPr>
      <w:noProof/>
    </w:rPr>
  </w:style>
  <w:style w:type="paragraph" w:styleId="Heading7">
    <w:name w:val="heading 7"/>
    <w:basedOn w:val="Normal"/>
    <w:next w:val="Normal"/>
    <w:link w:val="Heading7Char"/>
    <w:uiPriority w:val="9"/>
    <w:qFormat/>
    <w:rsid w:val="0003688E"/>
    <w:pPr>
      <w:numPr>
        <w:ilvl w:val="6"/>
        <w:numId w:val="4"/>
      </w:numPr>
      <w:spacing w:before="240" w:after="60"/>
      <w:outlineLvl w:val="6"/>
    </w:pPr>
    <w:rPr>
      <w:rFonts w:ascii="Arial" w:hAnsi="Arial"/>
      <w:sz w:val="20"/>
    </w:rPr>
  </w:style>
  <w:style w:type="paragraph" w:styleId="Heading8">
    <w:name w:val="heading 8"/>
    <w:basedOn w:val="Normal"/>
    <w:next w:val="Normal"/>
    <w:link w:val="Heading8Char"/>
    <w:uiPriority w:val="9"/>
    <w:qFormat/>
    <w:rsid w:val="0003688E"/>
    <w:pPr>
      <w:numPr>
        <w:ilvl w:val="7"/>
        <w:numId w:val="4"/>
      </w:numPr>
      <w:spacing w:before="240" w:after="60"/>
      <w:outlineLvl w:val="7"/>
    </w:pPr>
    <w:rPr>
      <w:rFonts w:ascii="Arial" w:hAnsi="Arial"/>
      <w:i/>
      <w:iCs/>
      <w:sz w:val="20"/>
    </w:rPr>
  </w:style>
  <w:style w:type="paragraph" w:styleId="Heading9">
    <w:name w:val="heading 9"/>
    <w:basedOn w:val="Normal"/>
    <w:next w:val="Normal"/>
    <w:link w:val="Heading9Char"/>
    <w:uiPriority w:val="9"/>
    <w:qFormat/>
    <w:rsid w:val="0003688E"/>
    <w:pPr>
      <w:numPr>
        <w:ilvl w:val="8"/>
        <w:numId w:val="4"/>
      </w:numPr>
      <w:spacing w:before="240" w:after="60"/>
      <w:outlineLvl w:val="8"/>
    </w:pPr>
    <w:rPr>
      <w:rFonts w:ascii="Arial" w:hAnsi="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A57"/>
    <w:rPr>
      <w:rFonts w:cs="Arial"/>
      <w:b/>
      <w:bCs/>
      <w:caps/>
      <w:color w:val="000000" w:themeColor="text1"/>
      <w:sz w:val="40"/>
      <w:lang w:eastAsia="fr-FR"/>
    </w:rPr>
  </w:style>
  <w:style w:type="character" w:customStyle="1" w:styleId="Heading2Char">
    <w:name w:val="Heading 2 Char"/>
    <w:basedOn w:val="DefaultParagraphFont"/>
    <w:link w:val="Heading2"/>
    <w:uiPriority w:val="9"/>
    <w:rsid w:val="00E41A57"/>
    <w:rPr>
      <w:rFonts w:cs="Arial"/>
      <w:b/>
      <w:bCs/>
      <w:color w:val="000000" w:themeColor="text1"/>
      <w:sz w:val="32"/>
      <w:lang w:eastAsia="fr-FR"/>
    </w:rPr>
  </w:style>
  <w:style w:type="character" w:customStyle="1" w:styleId="Heading3Char">
    <w:name w:val="Heading 3 Char"/>
    <w:basedOn w:val="DefaultParagraphFont"/>
    <w:link w:val="Heading3"/>
    <w:uiPriority w:val="9"/>
    <w:rsid w:val="00E41A57"/>
    <w:rPr>
      <w:rFonts w:cs="Arial"/>
      <w:b/>
      <w:bCs/>
      <w:color w:val="000000" w:themeColor="text1"/>
      <w:sz w:val="24"/>
      <w:szCs w:val="22"/>
      <w:lang w:eastAsia="fr-FR"/>
    </w:rPr>
  </w:style>
  <w:style w:type="character" w:customStyle="1" w:styleId="Heading4Char">
    <w:name w:val="Heading 4 Char"/>
    <w:basedOn w:val="DefaultParagraphFont"/>
    <w:link w:val="Heading4"/>
    <w:uiPriority w:val="9"/>
    <w:rsid w:val="00E41A57"/>
    <w:rPr>
      <w:rFonts w:cs="Arial"/>
      <w:b/>
      <w:bCs/>
      <w:color w:val="000000" w:themeColor="text1"/>
      <w:sz w:val="24"/>
      <w:lang w:eastAsia="fr-FR"/>
    </w:rPr>
  </w:style>
  <w:style w:type="character" w:customStyle="1" w:styleId="Heading5Char">
    <w:name w:val="Heading 5 Char"/>
    <w:basedOn w:val="DefaultParagraphFont"/>
    <w:link w:val="Heading5"/>
    <w:uiPriority w:val="9"/>
    <w:rsid w:val="0003688E"/>
    <w:rPr>
      <w:rFonts w:ascii="Arial" w:hAnsi="Arial" w:cs="Arial"/>
      <w:b/>
      <w:bCs/>
      <w:color w:val="000000" w:themeColor="text1"/>
      <w:lang w:eastAsia="fr-FR"/>
    </w:rPr>
  </w:style>
  <w:style w:type="paragraph" w:styleId="BodyText">
    <w:name w:val="Body Text"/>
    <w:basedOn w:val="Normal"/>
    <w:link w:val="BodyTextChar"/>
    <w:rsid w:val="0003688E"/>
  </w:style>
  <w:style w:type="character" w:customStyle="1" w:styleId="BodyTextChar">
    <w:name w:val="Body Text Char"/>
    <w:basedOn w:val="DefaultParagraphFont"/>
    <w:link w:val="BodyText"/>
    <w:rsid w:val="0003688E"/>
    <w:rPr>
      <w:sz w:val="24"/>
      <w:szCs w:val="24"/>
      <w:lang w:val="bg-BG" w:eastAsia="bg-BG"/>
    </w:rPr>
  </w:style>
  <w:style w:type="character" w:customStyle="1" w:styleId="Heading6Char">
    <w:name w:val="Heading 6 Char"/>
    <w:basedOn w:val="DefaultParagraphFont"/>
    <w:link w:val="Heading6"/>
    <w:uiPriority w:val="9"/>
    <w:rsid w:val="0003688E"/>
    <w:rPr>
      <w:rFonts w:ascii="Arial" w:hAnsi="Arial" w:cs="Arial"/>
      <w:b/>
      <w:bCs/>
      <w:noProof/>
      <w:color w:val="000000" w:themeColor="text1"/>
      <w:lang w:eastAsia="fr-FR"/>
    </w:rPr>
  </w:style>
  <w:style w:type="character" w:customStyle="1" w:styleId="Heading7Char">
    <w:name w:val="Heading 7 Char"/>
    <w:basedOn w:val="DefaultParagraphFont"/>
    <w:link w:val="Heading7"/>
    <w:uiPriority w:val="9"/>
    <w:rsid w:val="0003688E"/>
    <w:rPr>
      <w:rFonts w:ascii="Arial" w:hAnsi="Arial" w:cs="Arial"/>
      <w:color w:val="000000" w:themeColor="text1"/>
      <w:lang w:eastAsia="fr-FR"/>
    </w:rPr>
  </w:style>
  <w:style w:type="character" w:customStyle="1" w:styleId="Heading8Char">
    <w:name w:val="Heading 8 Char"/>
    <w:basedOn w:val="DefaultParagraphFont"/>
    <w:link w:val="Heading8"/>
    <w:uiPriority w:val="9"/>
    <w:rsid w:val="0003688E"/>
    <w:rPr>
      <w:rFonts w:ascii="Arial" w:hAnsi="Arial" w:cs="Arial"/>
      <w:i/>
      <w:iCs/>
      <w:color w:val="000000" w:themeColor="text1"/>
      <w:lang w:eastAsia="fr-FR"/>
    </w:rPr>
  </w:style>
  <w:style w:type="character" w:customStyle="1" w:styleId="Heading9Char">
    <w:name w:val="Heading 9 Char"/>
    <w:basedOn w:val="DefaultParagraphFont"/>
    <w:link w:val="Heading9"/>
    <w:uiPriority w:val="9"/>
    <w:rsid w:val="0003688E"/>
    <w:rPr>
      <w:rFonts w:ascii="Arial" w:hAnsi="Arial" w:cs="Arial"/>
      <w:b/>
      <w:bCs/>
      <w:i/>
      <w:iCs/>
      <w:color w:val="000000" w:themeColor="text1"/>
      <w:sz w:val="18"/>
      <w:szCs w:val="18"/>
      <w:lang w:eastAsia="fr-FR"/>
    </w:rPr>
  </w:style>
  <w:style w:type="table" w:styleId="TableGrid">
    <w:name w:val="Table Grid"/>
    <w:basedOn w:val="TableNormal"/>
    <w:uiPriority w:val="59"/>
    <w:rsid w:val="0003688E"/>
    <w:pPr>
      <w:spacing w:after="120"/>
      <w:jc w:val="both"/>
    </w:pPr>
    <w:rPr>
      <w:rFonts w:ascii="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C1729F"/>
    <w:pPr>
      <w:tabs>
        <w:tab w:val="left" w:pos="400"/>
        <w:tab w:val="right" w:leader="dot" w:pos="8296"/>
      </w:tabs>
      <w:spacing w:before="120"/>
      <w:jc w:val="left"/>
    </w:pPr>
    <w:rPr>
      <w:rFonts w:cs="Times New Roman"/>
      <w:b/>
      <w:bCs/>
      <w:caps/>
      <w:noProof/>
    </w:rPr>
  </w:style>
  <w:style w:type="paragraph" w:styleId="TOC2">
    <w:name w:val="toc 2"/>
    <w:basedOn w:val="Normal"/>
    <w:next w:val="Normal"/>
    <w:autoRedefine/>
    <w:uiPriority w:val="39"/>
    <w:rsid w:val="006C3DBA"/>
    <w:pPr>
      <w:spacing w:after="0"/>
      <w:ind w:left="200"/>
      <w:jc w:val="left"/>
    </w:pPr>
    <w:rPr>
      <w:rFonts w:cs="Times New Roman"/>
      <w:smallCaps/>
    </w:rPr>
  </w:style>
  <w:style w:type="paragraph" w:styleId="TOC3">
    <w:name w:val="toc 3"/>
    <w:basedOn w:val="Normal"/>
    <w:next w:val="Normal"/>
    <w:autoRedefine/>
    <w:uiPriority w:val="39"/>
    <w:rsid w:val="00C1729F"/>
    <w:pPr>
      <w:spacing w:after="0"/>
      <w:ind w:left="400"/>
      <w:jc w:val="left"/>
    </w:pPr>
    <w:rPr>
      <w:rFonts w:cs="Times New Roman"/>
      <w:i/>
      <w:iCs/>
    </w:rPr>
  </w:style>
  <w:style w:type="character" w:styleId="Hyperlink">
    <w:name w:val="Hyperlink"/>
    <w:uiPriority w:val="99"/>
    <w:rsid w:val="00C3793A"/>
    <w:rPr>
      <w:rFonts w:ascii="Times New Roman" w:hAnsi="Times New Roman" w:cs="Times New Roman"/>
      <w:color w:val="0000FF"/>
      <w:sz w:val="24"/>
      <w:u w:val="single"/>
    </w:rPr>
  </w:style>
  <w:style w:type="paragraph" w:styleId="ListParagraph">
    <w:name w:val="List Paragraph"/>
    <w:basedOn w:val="Normal"/>
    <w:uiPriority w:val="99"/>
    <w:qFormat/>
    <w:rsid w:val="00743BB6"/>
    <w:pPr>
      <w:ind w:left="720"/>
      <w:contextualSpacing/>
    </w:pPr>
  </w:style>
  <w:style w:type="paragraph" w:styleId="NormalIndent">
    <w:name w:val="Normal Indent"/>
    <w:basedOn w:val="Normal"/>
    <w:uiPriority w:val="99"/>
    <w:rsid w:val="00AC428D"/>
    <w:pPr>
      <w:ind w:left="708"/>
    </w:pPr>
  </w:style>
  <w:style w:type="character" w:customStyle="1" w:styleId="IndexLink">
    <w:name w:val="Index Link"/>
    <w:uiPriority w:val="99"/>
    <w:rsid w:val="00295372"/>
  </w:style>
  <w:style w:type="character" w:customStyle="1" w:styleId="ListLabel5">
    <w:name w:val="ListLabel 5"/>
    <w:uiPriority w:val="99"/>
    <w:rsid w:val="00295372"/>
    <w:rPr>
      <w:rFonts w:hAnsi="Courier New"/>
      <w:color w:val="000000"/>
      <w:sz w:val="20"/>
      <w:szCs w:val="20"/>
    </w:rPr>
  </w:style>
  <w:style w:type="character" w:customStyle="1" w:styleId="ListLabel4">
    <w:name w:val="ListLabel 4"/>
    <w:uiPriority w:val="99"/>
    <w:rsid w:val="00295372"/>
    <w:rPr>
      <w:rFonts w:hAnsi="Times New Roman"/>
      <w:color w:val="000000"/>
      <w:sz w:val="20"/>
      <w:szCs w:val="20"/>
    </w:rPr>
  </w:style>
  <w:style w:type="character" w:customStyle="1" w:styleId="ListLabel3">
    <w:name w:val="ListLabel 3"/>
    <w:uiPriority w:val="99"/>
    <w:rsid w:val="00295372"/>
    <w:rPr>
      <w:rFonts w:hAnsi="Verdana"/>
      <w:color w:val="000000"/>
      <w:sz w:val="20"/>
      <w:szCs w:val="20"/>
    </w:rPr>
  </w:style>
  <w:style w:type="character" w:customStyle="1" w:styleId="ListLabel2">
    <w:name w:val="ListLabel 2"/>
    <w:uiPriority w:val="99"/>
    <w:rsid w:val="00295372"/>
  </w:style>
  <w:style w:type="character" w:customStyle="1" w:styleId="ListLabel1">
    <w:name w:val="ListLabel 1"/>
    <w:uiPriority w:val="99"/>
    <w:rsid w:val="00295372"/>
    <w:rPr>
      <w:sz w:val="22"/>
      <w:szCs w:val="22"/>
    </w:rPr>
  </w:style>
  <w:style w:type="character" w:customStyle="1" w:styleId="DocumentMapChar">
    <w:name w:val="Document Map Char"/>
    <w:basedOn w:val="DefaultParagraphFont"/>
    <w:link w:val="DocumentMap"/>
    <w:uiPriority w:val="99"/>
    <w:rsid w:val="0003688E"/>
    <w:rPr>
      <w:rFonts w:ascii="Tahoma" w:hAnsi="Tahoma" w:cs="Tahoma"/>
      <w:color w:val="000000" w:themeColor="text1"/>
      <w:shd w:val="clear" w:color="auto" w:fill="000080"/>
      <w:lang w:eastAsia="fr-FR"/>
    </w:rPr>
  </w:style>
  <w:style w:type="paragraph" w:styleId="DocumentMap">
    <w:name w:val="Document Map"/>
    <w:basedOn w:val="Normal"/>
    <w:link w:val="DocumentMapChar"/>
    <w:uiPriority w:val="99"/>
    <w:rsid w:val="0003688E"/>
    <w:pPr>
      <w:shd w:val="clear" w:color="auto" w:fill="000080"/>
    </w:pPr>
    <w:rPr>
      <w:rFonts w:ascii="Tahoma" w:hAnsi="Tahoma" w:cs="Tahoma"/>
      <w:sz w:val="20"/>
    </w:rPr>
  </w:style>
  <w:style w:type="character" w:customStyle="1" w:styleId="BalloonTextChar">
    <w:name w:val="Balloon Text Char"/>
    <w:basedOn w:val="DefaultParagraphFont"/>
    <w:uiPriority w:val="99"/>
    <w:rsid w:val="00295372"/>
    <w:rPr>
      <w:rFonts w:ascii="Tahoma" w:cs="Tahoma"/>
      <w:sz w:val="16"/>
      <w:szCs w:val="16"/>
      <w:lang w:val="bg-BG"/>
    </w:rPr>
  </w:style>
  <w:style w:type="character" w:customStyle="1" w:styleId="InternetLink">
    <w:name w:val="Internet Link"/>
    <w:basedOn w:val="DefaultParagraphFont"/>
    <w:uiPriority w:val="99"/>
    <w:rsid w:val="00295372"/>
    <w:rPr>
      <w:color w:val="0000FF"/>
      <w:u w:val="single"/>
    </w:rPr>
  </w:style>
  <w:style w:type="character" w:styleId="BookTitle">
    <w:name w:val="Book Title"/>
    <w:basedOn w:val="DefaultParagraphFont"/>
    <w:uiPriority w:val="99"/>
    <w:qFormat/>
    <w:rsid w:val="00295372"/>
    <w:rPr>
      <w:i/>
      <w:iCs/>
      <w:smallCaps/>
      <w:spacing w:val="5"/>
    </w:rPr>
  </w:style>
  <w:style w:type="character" w:styleId="IntenseReference">
    <w:name w:val="Intense Reference"/>
    <w:basedOn w:val="DefaultParagraphFont"/>
    <w:uiPriority w:val="99"/>
    <w:qFormat/>
    <w:rsid w:val="00295372"/>
    <w:rPr>
      <w:b/>
      <w:bCs/>
      <w:smallCaps/>
    </w:rPr>
  </w:style>
  <w:style w:type="character" w:styleId="SubtleReference">
    <w:name w:val="Subtle Reference"/>
    <w:basedOn w:val="DefaultParagraphFont"/>
    <w:uiPriority w:val="99"/>
    <w:qFormat/>
    <w:rsid w:val="00295372"/>
    <w:rPr>
      <w:smallCaps/>
    </w:rPr>
  </w:style>
  <w:style w:type="character" w:styleId="IntenseEmphasis">
    <w:name w:val="Intense Emphasis"/>
    <w:basedOn w:val="DefaultParagraphFont"/>
    <w:uiPriority w:val="99"/>
    <w:qFormat/>
    <w:rsid w:val="00295372"/>
    <w:rPr>
      <w:b/>
      <w:bCs/>
      <w:i/>
      <w:iCs/>
    </w:rPr>
  </w:style>
  <w:style w:type="character" w:styleId="SubtleEmphasis">
    <w:name w:val="Subtle Emphasis"/>
    <w:basedOn w:val="DefaultParagraphFont"/>
    <w:uiPriority w:val="99"/>
    <w:qFormat/>
    <w:rsid w:val="00295372"/>
    <w:rPr>
      <w:i/>
      <w:iCs/>
    </w:rPr>
  </w:style>
  <w:style w:type="character" w:customStyle="1" w:styleId="IntenseQuoteChar">
    <w:name w:val="Intense Quote Char"/>
    <w:basedOn w:val="DefaultParagraphFont"/>
    <w:uiPriority w:val="99"/>
    <w:rsid w:val="00295372"/>
    <w:rPr>
      <w:i/>
      <w:iCs/>
    </w:rPr>
  </w:style>
  <w:style w:type="character" w:customStyle="1" w:styleId="QuoteChar">
    <w:name w:val="Quote Char"/>
    <w:basedOn w:val="DefaultParagraphFont"/>
    <w:uiPriority w:val="99"/>
    <w:rsid w:val="00295372"/>
    <w:rPr>
      <w:i/>
      <w:iCs/>
    </w:rPr>
  </w:style>
  <w:style w:type="character" w:customStyle="1" w:styleId="NoSpacingChar">
    <w:name w:val="No Spacing Char"/>
    <w:basedOn w:val="DefaultParagraphFont"/>
    <w:uiPriority w:val="99"/>
    <w:rsid w:val="00295372"/>
  </w:style>
  <w:style w:type="character" w:styleId="Emphasis">
    <w:name w:val="Emphasis"/>
    <w:basedOn w:val="DefaultParagraphFont"/>
    <w:uiPriority w:val="99"/>
    <w:qFormat/>
    <w:rsid w:val="00295372"/>
    <w:rPr>
      <w:b/>
      <w:bCs/>
      <w:i/>
      <w:iCs/>
      <w:spacing w:val="10"/>
    </w:rPr>
  </w:style>
  <w:style w:type="character" w:customStyle="1" w:styleId="StrongEmphasis">
    <w:name w:val="Strong Emphasis"/>
    <w:uiPriority w:val="99"/>
    <w:rsid w:val="00295372"/>
    <w:rPr>
      <w:b/>
      <w:bCs/>
    </w:rPr>
  </w:style>
  <w:style w:type="character" w:customStyle="1" w:styleId="SubtitleChar">
    <w:name w:val="Subtitle Char"/>
    <w:basedOn w:val="DefaultParagraphFont"/>
    <w:uiPriority w:val="99"/>
    <w:rsid w:val="00295372"/>
    <w:rPr>
      <w:i/>
      <w:iCs/>
      <w:smallCaps/>
      <w:spacing w:val="10"/>
      <w:sz w:val="28"/>
      <w:szCs w:val="28"/>
    </w:rPr>
  </w:style>
  <w:style w:type="character" w:customStyle="1" w:styleId="TitleChar">
    <w:name w:val="Title Char"/>
    <w:basedOn w:val="DefaultParagraphFont"/>
    <w:uiPriority w:val="99"/>
    <w:rsid w:val="00295372"/>
    <w:rPr>
      <w:smallCaps/>
      <w:sz w:val="52"/>
      <w:szCs w:val="52"/>
    </w:rPr>
  </w:style>
  <w:style w:type="paragraph" w:customStyle="1" w:styleId="TableContents">
    <w:name w:val="Table Contents"/>
    <w:basedOn w:val="Normal"/>
    <w:uiPriority w:val="99"/>
    <w:rsid w:val="00295372"/>
    <w:pPr>
      <w:suppressLineNumbers/>
      <w:autoSpaceDE w:val="0"/>
      <w:autoSpaceDN w:val="0"/>
      <w:adjustRightInd w:val="0"/>
    </w:pPr>
    <w:rPr>
      <w:rFonts w:ascii="Cambria" w:hAnsi="Cambria"/>
      <w:lang w:eastAsia="en-US"/>
    </w:rPr>
  </w:style>
  <w:style w:type="paragraph" w:customStyle="1" w:styleId="Contents3">
    <w:name w:val="Contents 3"/>
    <w:basedOn w:val="Normal"/>
    <w:uiPriority w:val="99"/>
    <w:rsid w:val="00295372"/>
    <w:pPr>
      <w:tabs>
        <w:tab w:val="right" w:leader="dot" w:pos="9846"/>
      </w:tabs>
      <w:autoSpaceDE w:val="0"/>
      <w:autoSpaceDN w:val="0"/>
      <w:adjustRightInd w:val="0"/>
      <w:spacing w:after="100"/>
      <w:ind w:left="440"/>
    </w:pPr>
    <w:rPr>
      <w:rFonts w:ascii="Cambria" w:hAnsi="Cambria"/>
      <w:lang w:eastAsia="en-US"/>
    </w:rPr>
  </w:style>
  <w:style w:type="character" w:customStyle="1" w:styleId="DocumentMapChar1">
    <w:name w:val="Document Map Char1"/>
    <w:basedOn w:val="DefaultParagraphFont"/>
    <w:uiPriority w:val="99"/>
    <w:rsid w:val="00295372"/>
    <w:rPr>
      <w:rFonts w:ascii="Tahoma" w:hAnsi="Cambria" w:cs="Tahoma"/>
      <w:sz w:val="16"/>
      <w:szCs w:val="16"/>
      <w:lang w:val="bg-BG"/>
    </w:rPr>
  </w:style>
  <w:style w:type="paragraph" w:styleId="BalloonText">
    <w:name w:val="Balloon Text"/>
    <w:basedOn w:val="Normal"/>
    <w:link w:val="BalloonTextChar1"/>
    <w:uiPriority w:val="99"/>
    <w:rsid w:val="00295372"/>
    <w:pPr>
      <w:autoSpaceDE w:val="0"/>
      <w:autoSpaceDN w:val="0"/>
      <w:adjustRightInd w:val="0"/>
      <w:spacing w:line="100" w:lineRule="atLeast"/>
    </w:pPr>
    <w:rPr>
      <w:rFonts w:ascii="Tahoma" w:hAnsi="Cambria" w:cs="Tahoma"/>
      <w:sz w:val="16"/>
      <w:szCs w:val="16"/>
      <w:lang w:eastAsia="en-US"/>
    </w:rPr>
  </w:style>
  <w:style w:type="character" w:customStyle="1" w:styleId="BalloonTextChar1">
    <w:name w:val="Balloon Text Char1"/>
    <w:basedOn w:val="DefaultParagraphFont"/>
    <w:link w:val="BalloonText"/>
    <w:uiPriority w:val="99"/>
    <w:rsid w:val="00295372"/>
    <w:rPr>
      <w:rFonts w:ascii="Tahoma" w:hAnsi="Cambria" w:cs="Tahoma"/>
      <w:sz w:val="16"/>
      <w:szCs w:val="16"/>
      <w:lang w:val="bg-BG"/>
    </w:rPr>
  </w:style>
  <w:style w:type="paragraph" w:customStyle="1" w:styleId="Contents2">
    <w:name w:val="Contents 2"/>
    <w:basedOn w:val="Normal"/>
    <w:uiPriority w:val="99"/>
    <w:rsid w:val="00295372"/>
    <w:pPr>
      <w:tabs>
        <w:tab w:val="right" w:leader="dot" w:pos="9909"/>
      </w:tabs>
      <w:autoSpaceDE w:val="0"/>
      <w:autoSpaceDN w:val="0"/>
      <w:adjustRightInd w:val="0"/>
      <w:spacing w:after="100"/>
      <w:ind w:left="220"/>
    </w:pPr>
    <w:rPr>
      <w:rFonts w:ascii="Cambria" w:hAnsi="Cambria"/>
      <w:lang w:eastAsia="en-US"/>
    </w:rPr>
  </w:style>
  <w:style w:type="paragraph" w:customStyle="1" w:styleId="Contents1">
    <w:name w:val="Contents 1"/>
    <w:basedOn w:val="Normal"/>
    <w:uiPriority w:val="99"/>
    <w:rsid w:val="00295372"/>
    <w:pPr>
      <w:tabs>
        <w:tab w:val="right" w:leader="dot" w:pos="9972"/>
      </w:tabs>
      <w:autoSpaceDE w:val="0"/>
      <w:autoSpaceDN w:val="0"/>
      <w:adjustRightInd w:val="0"/>
      <w:spacing w:after="100"/>
    </w:pPr>
    <w:rPr>
      <w:rFonts w:ascii="Cambria" w:hAnsi="Cambria"/>
      <w:lang w:eastAsia="en-US"/>
    </w:rPr>
  </w:style>
  <w:style w:type="paragraph" w:customStyle="1" w:styleId="ContentsHeading">
    <w:name w:val="Contents Heading"/>
    <w:basedOn w:val="Heading1"/>
    <w:uiPriority w:val="99"/>
    <w:rsid w:val="00295372"/>
    <w:pPr>
      <w:numPr>
        <w:numId w:val="0"/>
      </w:numPr>
      <w:suppressLineNumbers/>
      <w:autoSpaceDE w:val="0"/>
      <w:autoSpaceDN w:val="0"/>
      <w:adjustRightInd w:val="0"/>
      <w:spacing w:before="480" w:after="0"/>
      <w:outlineLvl w:val="9"/>
    </w:pPr>
    <w:rPr>
      <w:rFonts w:ascii="Cambria" w:hAnsi="Cambria"/>
      <w:smallCaps/>
      <w:spacing w:val="5"/>
      <w:sz w:val="32"/>
      <w:szCs w:val="32"/>
      <w:lang w:eastAsia="en-US"/>
    </w:rPr>
  </w:style>
  <w:style w:type="paragraph" w:styleId="IntenseQuote">
    <w:name w:val="Intense Quote"/>
    <w:basedOn w:val="Normal"/>
    <w:link w:val="IntenseQuoteChar1"/>
    <w:uiPriority w:val="99"/>
    <w:qFormat/>
    <w:rsid w:val="00295372"/>
    <w:pPr>
      <w:pBdr>
        <w:top w:val="single" w:sz="4" w:space="10" w:color="00000A"/>
        <w:bottom w:val="single" w:sz="4" w:space="10" w:color="00000A"/>
      </w:pBdr>
      <w:autoSpaceDE w:val="0"/>
      <w:autoSpaceDN w:val="0"/>
      <w:adjustRightInd w:val="0"/>
      <w:spacing w:before="240" w:after="240" w:line="300" w:lineRule="auto"/>
      <w:ind w:left="1152" w:right="1152"/>
    </w:pPr>
    <w:rPr>
      <w:rFonts w:ascii="Cambria" w:hAnsi="Cambria"/>
      <w:i/>
      <w:iCs/>
      <w:lang w:eastAsia="en-US"/>
    </w:rPr>
  </w:style>
  <w:style w:type="character" w:customStyle="1" w:styleId="IntenseQuoteChar1">
    <w:name w:val="Intense Quote Char1"/>
    <w:basedOn w:val="DefaultParagraphFont"/>
    <w:link w:val="IntenseQuote"/>
    <w:uiPriority w:val="99"/>
    <w:rsid w:val="00295372"/>
    <w:rPr>
      <w:rFonts w:ascii="Cambria" w:hAnsi="Cambria"/>
      <w:i/>
      <w:iCs/>
      <w:sz w:val="24"/>
      <w:szCs w:val="24"/>
      <w:lang w:val="bg-BG"/>
    </w:rPr>
  </w:style>
  <w:style w:type="paragraph" w:styleId="Quote">
    <w:name w:val="Quote"/>
    <w:basedOn w:val="Normal"/>
    <w:link w:val="QuoteChar1"/>
    <w:uiPriority w:val="99"/>
    <w:qFormat/>
    <w:rsid w:val="00295372"/>
    <w:pPr>
      <w:autoSpaceDE w:val="0"/>
      <w:autoSpaceDN w:val="0"/>
      <w:adjustRightInd w:val="0"/>
    </w:pPr>
    <w:rPr>
      <w:rFonts w:ascii="Cambria" w:hAnsi="Cambria"/>
      <w:i/>
      <w:iCs/>
      <w:lang w:eastAsia="en-US"/>
    </w:rPr>
  </w:style>
  <w:style w:type="character" w:customStyle="1" w:styleId="QuoteChar1">
    <w:name w:val="Quote Char1"/>
    <w:basedOn w:val="DefaultParagraphFont"/>
    <w:link w:val="Quote"/>
    <w:uiPriority w:val="99"/>
    <w:rsid w:val="00295372"/>
    <w:rPr>
      <w:rFonts w:ascii="Cambria" w:hAnsi="Cambria"/>
      <w:i/>
      <w:iCs/>
      <w:sz w:val="24"/>
      <w:szCs w:val="24"/>
      <w:lang w:val="bg-BG"/>
    </w:rPr>
  </w:style>
  <w:style w:type="paragraph" w:styleId="NoSpacing">
    <w:name w:val="No Spacing"/>
    <w:basedOn w:val="Normal"/>
    <w:uiPriority w:val="99"/>
    <w:qFormat/>
    <w:rsid w:val="00295372"/>
    <w:pPr>
      <w:autoSpaceDE w:val="0"/>
      <w:autoSpaceDN w:val="0"/>
      <w:adjustRightInd w:val="0"/>
      <w:spacing w:line="100" w:lineRule="atLeast"/>
    </w:pPr>
    <w:rPr>
      <w:rFonts w:ascii="Cambria" w:hAnsi="Cambria"/>
      <w:lang w:eastAsia="en-US"/>
    </w:rPr>
  </w:style>
  <w:style w:type="paragraph" w:styleId="Subtitle">
    <w:name w:val="Subtitle"/>
    <w:basedOn w:val="Normal"/>
    <w:next w:val="Textbody"/>
    <w:link w:val="SubtitleChar1"/>
    <w:uiPriority w:val="99"/>
    <w:qFormat/>
    <w:rsid w:val="00295372"/>
    <w:pPr>
      <w:autoSpaceDE w:val="0"/>
      <w:autoSpaceDN w:val="0"/>
      <w:adjustRightInd w:val="0"/>
      <w:jc w:val="center"/>
    </w:pPr>
    <w:rPr>
      <w:rFonts w:ascii="Cambria" w:hAnsi="Cambria"/>
      <w:i/>
      <w:iCs/>
      <w:smallCaps/>
      <w:spacing w:val="10"/>
      <w:sz w:val="28"/>
      <w:szCs w:val="28"/>
      <w:lang w:eastAsia="en-US"/>
    </w:rPr>
  </w:style>
  <w:style w:type="paragraph" w:customStyle="1" w:styleId="Textbody">
    <w:name w:val="Text body"/>
    <w:basedOn w:val="Normal"/>
    <w:uiPriority w:val="99"/>
    <w:rsid w:val="00295372"/>
    <w:pPr>
      <w:autoSpaceDE w:val="0"/>
      <w:autoSpaceDN w:val="0"/>
      <w:adjustRightInd w:val="0"/>
    </w:pPr>
    <w:rPr>
      <w:rFonts w:ascii="Cambria" w:hAnsi="Cambria"/>
      <w:lang w:eastAsia="en-US"/>
    </w:rPr>
  </w:style>
  <w:style w:type="character" w:customStyle="1" w:styleId="SubtitleChar1">
    <w:name w:val="Subtitle Char1"/>
    <w:basedOn w:val="DefaultParagraphFont"/>
    <w:link w:val="Subtitle"/>
    <w:uiPriority w:val="99"/>
    <w:rsid w:val="00295372"/>
    <w:rPr>
      <w:rFonts w:ascii="Cambria" w:hAnsi="Cambria"/>
      <w:i/>
      <w:iCs/>
      <w:smallCaps/>
      <w:spacing w:val="10"/>
      <w:sz w:val="28"/>
      <w:szCs w:val="28"/>
      <w:lang w:val="bg-BG"/>
    </w:rPr>
  </w:style>
  <w:style w:type="paragraph" w:styleId="Title">
    <w:name w:val="Title"/>
    <w:basedOn w:val="Normal"/>
    <w:next w:val="Subtitle"/>
    <w:link w:val="TitleChar1"/>
    <w:uiPriority w:val="99"/>
    <w:qFormat/>
    <w:rsid w:val="00295372"/>
    <w:pPr>
      <w:autoSpaceDE w:val="0"/>
      <w:autoSpaceDN w:val="0"/>
      <w:adjustRightInd w:val="0"/>
      <w:spacing w:after="300" w:line="100" w:lineRule="atLeast"/>
      <w:jc w:val="center"/>
    </w:pPr>
    <w:rPr>
      <w:rFonts w:ascii="Cambria" w:hAnsi="Cambria"/>
      <w:b/>
      <w:bCs/>
      <w:smallCaps/>
      <w:sz w:val="52"/>
      <w:szCs w:val="52"/>
      <w:lang w:eastAsia="en-US"/>
    </w:rPr>
  </w:style>
  <w:style w:type="character" w:customStyle="1" w:styleId="TitleChar1">
    <w:name w:val="Title Char1"/>
    <w:basedOn w:val="DefaultParagraphFont"/>
    <w:link w:val="Title"/>
    <w:uiPriority w:val="99"/>
    <w:rsid w:val="00295372"/>
    <w:rPr>
      <w:rFonts w:ascii="Cambria" w:hAnsi="Cambria"/>
      <w:b/>
      <w:bCs/>
      <w:smallCaps/>
      <w:sz w:val="52"/>
      <w:szCs w:val="52"/>
      <w:lang w:val="bg-BG"/>
    </w:rPr>
  </w:style>
  <w:style w:type="paragraph" w:styleId="Caption">
    <w:name w:val="caption"/>
    <w:basedOn w:val="Normal"/>
    <w:uiPriority w:val="99"/>
    <w:qFormat/>
    <w:rsid w:val="00295372"/>
    <w:pPr>
      <w:suppressLineNumbers/>
      <w:autoSpaceDE w:val="0"/>
      <w:autoSpaceDN w:val="0"/>
      <w:adjustRightInd w:val="0"/>
      <w:spacing w:before="120"/>
    </w:pPr>
    <w:rPr>
      <w:rFonts w:ascii="Cambria" w:hAnsi="Cambria"/>
      <w:i/>
      <w:iCs/>
      <w:lang w:eastAsia="en-US"/>
    </w:rPr>
  </w:style>
  <w:style w:type="paragraph" w:customStyle="1" w:styleId="Index">
    <w:name w:val="Index"/>
    <w:basedOn w:val="Normal"/>
    <w:uiPriority w:val="99"/>
    <w:rsid w:val="00295372"/>
    <w:pPr>
      <w:suppressLineNumbers/>
      <w:autoSpaceDE w:val="0"/>
      <w:autoSpaceDN w:val="0"/>
      <w:adjustRightInd w:val="0"/>
    </w:pPr>
    <w:rPr>
      <w:rFonts w:ascii="Cambria" w:hAnsi="Cambria"/>
      <w:lang w:eastAsia="en-US"/>
    </w:rPr>
  </w:style>
  <w:style w:type="paragraph" w:styleId="List">
    <w:name w:val="List"/>
    <w:basedOn w:val="Textbody"/>
    <w:uiPriority w:val="99"/>
    <w:rsid w:val="00295372"/>
  </w:style>
  <w:style w:type="paragraph" w:customStyle="1" w:styleId="TableCellLeft">
    <w:name w:val="Table Cell Left"/>
    <w:basedOn w:val="Normal"/>
    <w:rsid w:val="0003688E"/>
    <w:pPr>
      <w:keepNext/>
      <w:keepLines/>
      <w:widowControl w:val="0"/>
      <w:suppressAutoHyphens/>
    </w:pPr>
    <w:rPr>
      <w:rFonts w:eastAsia="MS Mincho"/>
      <w:lang w:eastAsia="en-US"/>
    </w:rPr>
  </w:style>
  <w:style w:type="paragraph" w:styleId="TableofFigures">
    <w:name w:val="table of figures"/>
    <w:basedOn w:val="Normal"/>
    <w:next w:val="Normal"/>
    <w:uiPriority w:val="99"/>
    <w:rsid w:val="0003688E"/>
    <w:rPr>
      <w:rFonts w:ascii="Arial" w:hAnsi="Arial"/>
      <w:sz w:val="20"/>
    </w:rPr>
  </w:style>
  <w:style w:type="paragraph" w:styleId="TOC4">
    <w:name w:val="toc 4"/>
    <w:basedOn w:val="Normal"/>
    <w:next w:val="Normal"/>
    <w:autoRedefine/>
    <w:uiPriority w:val="39"/>
    <w:rsid w:val="00C1729F"/>
    <w:pPr>
      <w:spacing w:after="0"/>
      <w:ind w:left="600"/>
      <w:jc w:val="left"/>
    </w:pPr>
    <w:rPr>
      <w:rFonts w:cs="Times New Roman"/>
      <w:sz w:val="18"/>
      <w:szCs w:val="18"/>
    </w:rPr>
  </w:style>
  <w:style w:type="paragraph" w:styleId="TOC5">
    <w:name w:val="toc 5"/>
    <w:basedOn w:val="Normal"/>
    <w:next w:val="Normal"/>
    <w:autoRedefine/>
    <w:uiPriority w:val="39"/>
    <w:rsid w:val="00C1729F"/>
    <w:pPr>
      <w:spacing w:after="0"/>
      <w:ind w:left="800"/>
      <w:jc w:val="left"/>
    </w:pPr>
    <w:rPr>
      <w:rFonts w:cs="Times New Roman"/>
      <w:sz w:val="18"/>
      <w:szCs w:val="18"/>
    </w:rPr>
  </w:style>
  <w:style w:type="paragraph" w:styleId="TOC6">
    <w:name w:val="toc 6"/>
    <w:basedOn w:val="Normal"/>
    <w:next w:val="Normal"/>
    <w:autoRedefine/>
    <w:uiPriority w:val="39"/>
    <w:rsid w:val="00C1729F"/>
    <w:pPr>
      <w:spacing w:after="0"/>
      <w:ind w:left="1000"/>
      <w:jc w:val="left"/>
    </w:pPr>
    <w:rPr>
      <w:rFonts w:cs="Times New Roman"/>
      <w:sz w:val="18"/>
      <w:szCs w:val="18"/>
    </w:rPr>
  </w:style>
  <w:style w:type="paragraph" w:styleId="TOC7">
    <w:name w:val="toc 7"/>
    <w:basedOn w:val="Normal"/>
    <w:next w:val="Normal"/>
    <w:autoRedefine/>
    <w:uiPriority w:val="39"/>
    <w:rsid w:val="00C1729F"/>
    <w:pPr>
      <w:spacing w:after="0"/>
      <w:ind w:left="1200"/>
      <w:jc w:val="left"/>
    </w:pPr>
    <w:rPr>
      <w:rFonts w:cs="Times New Roman"/>
      <w:sz w:val="18"/>
      <w:szCs w:val="18"/>
    </w:rPr>
  </w:style>
  <w:style w:type="paragraph" w:styleId="TOC8">
    <w:name w:val="toc 8"/>
    <w:basedOn w:val="Normal"/>
    <w:next w:val="Normal"/>
    <w:autoRedefine/>
    <w:uiPriority w:val="39"/>
    <w:rsid w:val="00C1729F"/>
    <w:pPr>
      <w:spacing w:after="0"/>
      <w:ind w:left="1400"/>
      <w:jc w:val="left"/>
    </w:pPr>
    <w:rPr>
      <w:rFonts w:cs="Times New Roman"/>
      <w:sz w:val="18"/>
      <w:szCs w:val="18"/>
    </w:rPr>
  </w:style>
  <w:style w:type="paragraph" w:styleId="TOC9">
    <w:name w:val="toc 9"/>
    <w:basedOn w:val="Normal"/>
    <w:next w:val="Normal"/>
    <w:autoRedefine/>
    <w:uiPriority w:val="39"/>
    <w:rsid w:val="00C1729F"/>
    <w:pPr>
      <w:spacing w:after="0"/>
      <w:ind w:left="1600"/>
      <w:jc w:val="left"/>
    </w:pPr>
    <w:rPr>
      <w:rFonts w:cs="Times New Roman"/>
      <w:sz w:val="18"/>
      <w:szCs w:val="18"/>
    </w:rPr>
  </w:style>
  <w:style w:type="paragraph" w:customStyle="1" w:styleId="TOCTitle">
    <w:name w:val="TOC Title"/>
    <w:basedOn w:val="Normal"/>
    <w:rsid w:val="00C1729F"/>
    <w:pPr>
      <w:pageBreakBefore/>
      <w:numPr>
        <w:numId w:val="5"/>
      </w:numPr>
      <w:spacing w:before="480" w:after="480"/>
      <w:jc w:val="center"/>
    </w:pPr>
    <w:rPr>
      <w:rFonts w:eastAsia="MS Mincho" w:cs="Times New Roman"/>
      <w:b/>
      <w:sz w:val="48"/>
      <w:szCs w:val="24"/>
      <w:lang w:eastAsia="ja-JP"/>
    </w:rPr>
  </w:style>
  <w:style w:type="paragraph" w:customStyle="1" w:styleId="Appendix">
    <w:name w:val="Appendix"/>
    <w:basedOn w:val="Heading3"/>
    <w:qFormat/>
    <w:rsid w:val="0033728C"/>
    <w:pPr>
      <w:numPr>
        <w:ilvl w:val="0"/>
        <w:numId w:val="11"/>
      </w:numPr>
    </w:pPr>
    <w:rPr>
      <w:sz w:val="32"/>
      <w:lang w:val="ru-RU"/>
    </w:rPr>
  </w:style>
  <w:style w:type="character" w:styleId="FollowedHyperlink">
    <w:name w:val="FollowedHyperlink"/>
    <w:basedOn w:val="DefaultParagraphFont"/>
    <w:rsid w:val="009565BC"/>
    <w:rPr>
      <w:color w:val="800080" w:themeColor="followedHyperlink"/>
      <w:u w:val="single"/>
    </w:rPr>
  </w:style>
  <w:style w:type="paragraph" w:styleId="Header">
    <w:name w:val="header"/>
    <w:basedOn w:val="Normal"/>
    <w:link w:val="HeaderChar"/>
    <w:rsid w:val="00FE4EAD"/>
    <w:pPr>
      <w:tabs>
        <w:tab w:val="center" w:pos="4680"/>
        <w:tab w:val="right" w:pos="9360"/>
      </w:tabs>
      <w:spacing w:after="0"/>
    </w:pPr>
  </w:style>
  <w:style w:type="character" w:customStyle="1" w:styleId="HeaderChar">
    <w:name w:val="Header Char"/>
    <w:basedOn w:val="DefaultParagraphFont"/>
    <w:link w:val="Header"/>
    <w:rsid w:val="00FE4EAD"/>
    <w:rPr>
      <w:rFonts w:cs="Arial"/>
      <w:color w:val="000000" w:themeColor="text1"/>
      <w:sz w:val="24"/>
      <w:lang w:eastAsia="fr-FR"/>
    </w:rPr>
  </w:style>
  <w:style w:type="paragraph" w:styleId="Footer">
    <w:name w:val="footer"/>
    <w:basedOn w:val="Normal"/>
    <w:link w:val="FooterChar"/>
    <w:uiPriority w:val="99"/>
    <w:rsid w:val="00FE4EAD"/>
    <w:pPr>
      <w:tabs>
        <w:tab w:val="center" w:pos="4680"/>
        <w:tab w:val="right" w:pos="9360"/>
      </w:tabs>
      <w:spacing w:after="0"/>
    </w:pPr>
  </w:style>
  <w:style w:type="character" w:customStyle="1" w:styleId="FooterChar">
    <w:name w:val="Footer Char"/>
    <w:basedOn w:val="DefaultParagraphFont"/>
    <w:link w:val="Footer"/>
    <w:uiPriority w:val="99"/>
    <w:rsid w:val="00FE4EAD"/>
    <w:rPr>
      <w:rFonts w:cs="Arial"/>
      <w:color w:val="000000" w:themeColor="text1"/>
      <w:sz w:val="24"/>
      <w:lang w:eastAsia="fr-FR"/>
    </w:rPr>
  </w:style>
  <w:style w:type="character" w:styleId="CommentReference">
    <w:name w:val="annotation reference"/>
    <w:basedOn w:val="DefaultParagraphFont"/>
    <w:rsid w:val="00A1611D"/>
    <w:rPr>
      <w:sz w:val="16"/>
      <w:szCs w:val="16"/>
    </w:rPr>
  </w:style>
  <w:style w:type="paragraph" w:styleId="CommentText">
    <w:name w:val="annotation text"/>
    <w:basedOn w:val="Normal"/>
    <w:link w:val="CommentTextChar"/>
    <w:rsid w:val="00A1611D"/>
    <w:rPr>
      <w:sz w:val="20"/>
    </w:rPr>
  </w:style>
  <w:style w:type="character" w:customStyle="1" w:styleId="CommentTextChar">
    <w:name w:val="Comment Text Char"/>
    <w:basedOn w:val="DefaultParagraphFont"/>
    <w:link w:val="CommentText"/>
    <w:rsid w:val="00A1611D"/>
    <w:rPr>
      <w:rFonts w:cs="Arial"/>
      <w:color w:val="000000" w:themeColor="text1"/>
      <w:lang w:eastAsia="fr-FR"/>
    </w:rPr>
  </w:style>
  <w:style w:type="paragraph" w:styleId="CommentSubject">
    <w:name w:val="annotation subject"/>
    <w:basedOn w:val="CommentText"/>
    <w:next w:val="CommentText"/>
    <w:link w:val="CommentSubjectChar"/>
    <w:rsid w:val="00A1611D"/>
    <w:rPr>
      <w:b/>
      <w:bCs/>
    </w:rPr>
  </w:style>
  <w:style w:type="character" w:customStyle="1" w:styleId="CommentSubjectChar">
    <w:name w:val="Comment Subject Char"/>
    <w:basedOn w:val="CommentTextChar"/>
    <w:link w:val="CommentSubject"/>
    <w:rsid w:val="00A1611D"/>
    <w:rPr>
      <w:rFonts w:cs="Arial"/>
      <w:b/>
      <w:bCs/>
      <w:color w:val="000000" w:themeColor="text1"/>
      <w:lang w:eastAsia="fr-FR"/>
    </w:rPr>
  </w:style>
  <w:style w:type="paragraph" w:customStyle="1" w:styleId="Abstract">
    <w:name w:val="Abstract"/>
    <w:basedOn w:val="Normal"/>
    <w:rsid w:val="00726BC6"/>
    <w:pPr>
      <w:suppressAutoHyphens/>
      <w:spacing w:before="120"/>
    </w:pPr>
    <w:rPr>
      <w:rFonts w:cs="Times New Roman"/>
      <w:color w:val="auto"/>
      <w:sz w:val="20"/>
      <w:lang w:eastAsia="ar-SA"/>
    </w:rPr>
  </w:style>
  <w:style w:type="table" w:styleId="TableContemporary">
    <w:name w:val="Table Contemporary"/>
    <w:basedOn w:val="TableNormal"/>
    <w:rsid w:val="00B7134F"/>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TableParagraph">
    <w:name w:val="Table Paragraph"/>
    <w:basedOn w:val="Normal"/>
    <w:uiPriority w:val="1"/>
    <w:qFormat/>
    <w:rsid w:val="00B76BEC"/>
    <w:pPr>
      <w:widowControl w:val="0"/>
      <w:spacing w:after="0"/>
      <w:jc w:val="left"/>
    </w:pPr>
    <w:rPr>
      <w:rFonts w:asciiTheme="minorHAnsi" w:eastAsiaTheme="minorHAnsi" w:hAnsiTheme="minorHAnsi" w:cstheme="minorBidi"/>
      <w:color w:val="auto"/>
      <w:sz w:val="22"/>
      <w:szCs w:val="22"/>
      <w:lang w:eastAsia="en-US"/>
    </w:rPr>
  </w:style>
  <w:style w:type="paragraph" w:styleId="Revision">
    <w:name w:val="Revision"/>
    <w:hidden/>
    <w:uiPriority w:val="99"/>
    <w:semiHidden/>
    <w:rsid w:val="00803DE5"/>
    <w:rPr>
      <w:rFonts w:cs="Arial"/>
      <w:color w:val="000000" w:themeColor="text1"/>
      <w:sz w:val="24"/>
      <w:lang w:val="bg-B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er" w:uiPriority="99"/>
    <w:lsdException w:name="caption" w:semiHidden="1" w:uiPriority="99" w:unhideWhenUsed="1" w:qFormat="1"/>
    <w:lsdException w:name="table of figures" w:uiPriority="99"/>
    <w:lsdException w:name="List" w:uiPriority="99"/>
    <w:lsdException w:name="Title" w:uiPriority="99" w:qFormat="1"/>
    <w:lsdException w:name="Subtitle" w:uiPriority="99" w:qFormat="1"/>
    <w:lsdException w:name="Hyperlink" w:uiPriority="99"/>
    <w:lsdException w:name="Strong" w:qFormat="1"/>
    <w:lsdException w:name="Emphasis" w:uiPriority="99" w:qFormat="1"/>
    <w:lsdException w:name="Document Map" w:uiPriority="99"/>
    <w:lsdException w:name="No List" w:uiPriority="99"/>
    <w:lsdException w:name="Balloon Text" w:uiPriority="99"/>
    <w:lsdException w:name="Table Grid" w:uiPriority="59"/>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9" w:qFormat="1"/>
    <w:lsdException w:name="Intense Emphasis" w:uiPriority="99" w:qFormat="1"/>
    <w:lsdException w:name="Subtle Reference" w:uiPriority="99" w:qFormat="1"/>
    <w:lsdException w:name="Intense Reference" w:uiPriority="99" w:qFormat="1"/>
    <w:lsdException w:name="Book Title" w:uiPriority="99" w:qFormat="1"/>
    <w:lsdException w:name="Bibliography" w:semiHidden="1" w:uiPriority="37" w:unhideWhenUsed="1"/>
    <w:lsdException w:name="TOC Heading" w:semiHidden="1" w:uiPriority="39" w:unhideWhenUsed="1" w:qFormat="1"/>
  </w:latentStyles>
  <w:style w:type="paragraph" w:default="1" w:styleId="Normal">
    <w:name w:val="Normal"/>
    <w:qFormat/>
    <w:rsid w:val="0033728C"/>
    <w:pPr>
      <w:spacing w:after="120"/>
      <w:jc w:val="both"/>
    </w:pPr>
    <w:rPr>
      <w:rFonts w:cs="Arial"/>
      <w:color w:val="000000" w:themeColor="text1"/>
      <w:sz w:val="24"/>
      <w:lang w:val="bg-BG" w:eastAsia="fr-FR"/>
    </w:rPr>
  </w:style>
  <w:style w:type="paragraph" w:styleId="Heading1">
    <w:name w:val="heading 1"/>
    <w:basedOn w:val="Normal"/>
    <w:next w:val="Normal"/>
    <w:link w:val="Heading1Char"/>
    <w:uiPriority w:val="9"/>
    <w:qFormat/>
    <w:rsid w:val="00E41A57"/>
    <w:pPr>
      <w:keepNext/>
      <w:keepLines/>
      <w:pageBreakBefore/>
      <w:numPr>
        <w:numId w:val="4"/>
      </w:numPr>
      <w:spacing w:before="240" w:after="240"/>
      <w:outlineLvl w:val="0"/>
    </w:pPr>
    <w:rPr>
      <w:b/>
      <w:bCs/>
      <w:caps/>
      <w:sz w:val="40"/>
    </w:rPr>
  </w:style>
  <w:style w:type="paragraph" w:styleId="Heading2">
    <w:name w:val="heading 2"/>
    <w:basedOn w:val="Normal"/>
    <w:next w:val="Normal"/>
    <w:link w:val="Heading2Char"/>
    <w:uiPriority w:val="9"/>
    <w:qFormat/>
    <w:rsid w:val="00E41A57"/>
    <w:pPr>
      <w:numPr>
        <w:ilvl w:val="1"/>
        <w:numId w:val="4"/>
      </w:numPr>
      <w:spacing w:before="240" w:after="240"/>
      <w:outlineLvl w:val="1"/>
    </w:pPr>
    <w:rPr>
      <w:b/>
      <w:bCs/>
      <w:sz w:val="32"/>
    </w:rPr>
  </w:style>
  <w:style w:type="paragraph" w:styleId="Heading3">
    <w:name w:val="heading 3"/>
    <w:basedOn w:val="Normal"/>
    <w:next w:val="Normal"/>
    <w:link w:val="Heading3Char"/>
    <w:uiPriority w:val="9"/>
    <w:qFormat/>
    <w:rsid w:val="00E41A57"/>
    <w:pPr>
      <w:numPr>
        <w:ilvl w:val="2"/>
        <w:numId w:val="4"/>
      </w:numPr>
      <w:spacing w:before="240" w:after="240"/>
      <w:outlineLvl w:val="2"/>
    </w:pPr>
    <w:rPr>
      <w:b/>
      <w:bCs/>
      <w:szCs w:val="22"/>
    </w:rPr>
  </w:style>
  <w:style w:type="paragraph" w:styleId="Heading4">
    <w:name w:val="heading 4"/>
    <w:basedOn w:val="Normal"/>
    <w:next w:val="Normal"/>
    <w:link w:val="Heading4Char"/>
    <w:uiPriority w:val="9"/>
    <w:qFormat/>
    <w:rsid w:val="00E41A57"/>
    <w:pPr>
      <w:numPr>
        <w:ilvl w:val="3"/>
        <w:numId w:val="4"/>
      </w:numPr>
      <w:spacing w:before="360" w:after="240"/>
      <w:outlineLvl w:val="3"/>
    </w:pPr>
    <w:rPr>
      <w:b/>
      <w:bCs/>
    </w:rPr>
  </w:style>
  <w:style w:type="paragraph" w:styleId="Heading5">
    <w:name w:val="heading 5"/>
    <w:basedOn w:val="Normal"/>
    <w:next w:val="Normal"/>
    <w:link w:val="Heading5Char"/>
    <w:uiPriority w:val="9"/>
    <w:qFormat/>
    <w:rsid w:val="0003688E"/>
    <w:pPr>
      <w:numPr>
        <w:ilvl w:val="4"/>
        <w:numId w:val="4"/>
      </w:numPr>
      <w:spacing w:before="240" w:after="240"/>
      <w:outlineLvl w:val="4"/>
    </w:pPr>
    <w:rPr>
      <w:rFonts w:ascii="Arial" w:hAnsi="Arial"/>
      <w:b/>
      <w:bCs/>
      <w:sz w:val="20"/>
    </w:rPr>
  </w:style>
  <w:style w:type="paragraph" w:styleId="Heading6">
    <w:name w:val="heading 6"/>
    <w:basedOn w:val="Heading5"/>
    <w:next w:val="BodyText"/>
    <w:link w:val="Heading6Char"/>
    <w:autoRedefine/>
    <w:uiPriority w:val="9"/>
    <w:qFormat/>
    <w:rsid w:val="0003688E"/>
    <w:pPr>
      <w:keepNext/>
      <w:keepLines/>
      <w:numPr>
        <w:ilvl w:val="5"/>
      </w:numPr>
      <w:spacing w:before="120" w:after="120"/>
      <w:outlineLvl w:val="5"/>
    </w:pPr>
    <w:rPr>
      <w:noProof/>
    </w:rPr>
  </w:style>
  <w:style w:type="paragraph" w:styleId="Heading7">
    <w:name w:val="heading 7"/>
    <w:basedOn w:val="Normal"/>
    <w:next w:val="Normal"/>
    <w:link w:val="Heading7Char"/>
    <w:uiPriority w:val="9"/>
    <w:qFormat/>
    <w:rsid w:val="0003688E"/>
    <w:pPr>
      <w:numPr>
        <w:ilvl w:val="6"/>
        <w:numId w:val="4"/>
      </w:numPr>
      <w:spacing w:before="240" w:after="60"/>
      <w:outlineLvl w:val="6"/>
    </w:pPr>
    <w:rPr>
      <w:rFonts w:ascii="Arial" w:hAnsi="Arial"/>
      <w:sz w:val="20"/>
    </w:rPr>
  </w:style>
  <w:style w:type="paragraph" w:styleId="Heading8">
    <w:name w:val="heading 8"/>
    <w:basedOn w:val="Normal"/>
    <w:next w:val="Normal"/>
    <w:link w:val="Heading8Char"/>
    <w:uiPriority w:val="9"/>
    <w:qFormat/>
    <w:rsid w:val="0003688E"/>
    <w:pPr>
      <w:numPr>
        <w:ilvl w:val="7"/>
        <w:numId w:val="4"/>
      </w:numPr>
      <w:spacing w:before="240" w:after="60"/>
      <w:outlineLvl w:val="7"/>
    </w:pPr>
    <w:rPr>
      <w:rFonts w:ascii="Arial" w:hAnsi="Arial"/>
      <w:i/>
      <w:iCs/>
      <w:sz w:val="20"/>
    </w:rPr>
  </w:style>
  <w:style w:type="paragraph" w:styleId="Heading9">
    <w:name w:val="heading 9"/>
    <w:basedOn w:val="Normal"/>
    <w:next w:val="Normal"/>
    <w:link w:val="Heading9Char"/>
    <w:uiPriority w:val="9"/>
    <w:qFormat/>
    <w:rsid w:val="0003688E"/>
    <w:pPr>
      <w:numPr>
        <w:ilvl w:val="8"/>
        <w:numId w:val="4"/>
      </w:numPr>
      <w:spacing w:before="240" w:after="60"/>
      <w:outlineLvl w:val="8"/>
    </w:pPr>
    <w:rPr>
      <w:rFonts w:ascii="Arial" w:hAnsi="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A57"/>
    <w:rPr>
      <w:rFonts w:cs="Arial"/>
      <w:b/>
      <w:bCs/>
      <w:caps/>
      <w:color w:val="000000" w:themeColor="text1"/>
      <w:sz w:val="40"/>
      <w:lang w:eastAsia="fr-FR"/>
    </w:rPr>
  </w:style>
  <w:style w:type="character" w:customStyle="1" w:styleId="Heading2Char">
    <w:name w:val="Heading 2 Char"/>
    <w:basedOn w:val="DefaultParagraphFont"/>
    <w:link w:val="Heading2"/>
    <w:uiPriority w:val="9"/>
    <w:rsid w:val="00E41A57"/>
    <w:rPr>
      <w:rFonts w:cs="Arial"/>
      <w:b/>
      <w:bCs/>
      <w:color w:val="000000" w:themeColor="text1"/>
      <w:sz w:val="32"/>
      <w:lang w:eastAsia="fr-FR"/>
    </w:rPr>
  </w:style>
  <w:style w:type="character" w:customStyle="1" w:styleId="Heading3Char">
    <w:name w:val="Heading 3 Char"/>
    <w:basedOn w:val="DefaultParagraphFont"/>
    <w:link w:val="Heading3"/>
    <w:uiPriority w:val="9"/>
    <w:rsid w:val="00E41A57"/>
    <w:rPr>
      <w:rFonts w:cs="Arial"/>
      <w:b/>
      <w:bCs/>
      <w:color w:val="000000" w:themeColor="text1"/>
      <w:sz w:val="24"/>
      <w:szCs w:val="22"/>
      <w:lang w:eastAsia="fr-FR"/>
    </w:rPr>
  </w:style>
  <w:style w:type="character" w:customStyle="1" w:styleId="Heading4Char">
    <w:name w:val="Heading 4 Char"/>
    <w:basedOn w:val="DefaultParagraphFont"/>
    <w:link w:val="Heading4"/>
    <w:uiPriority w:val="9"/>
    <w:rsid w:val="00E41A57"/>
    <w:rPr>
      <w:rFonts w:cs="Arial"/>
      <w:b/>
      <w:bCs/>
      <w:color w:val="000000" w:themeColor="text1"/>
      <w:sz w:val="24"/>
      <w:lang w:eastAsia="fr-FR"/>
    </w:rPr>
  </w:style>
  <w:style w:type="character" w:customStyle="1" w:styleId="Heading5Char">
    <w:name w:val="Heading 5 Char"/>
    <w:basedOn w:val="DefaultParagraphFont"/>
    <w:link w:val="Heading5"/>
    <w:uiPriority w:val="9"/>
    <w:rsid w:val="0003688E"/>
    <w:rPr>
      <w:rFonts w:ascii="Arial" w:hAnsi="Arial" w:cs="Arial"/>
      <w:b/>
      <w:bCs/>
      <w:color w:val="000000" w:themeColor="text1"/>
      <w:lang w:eastAsia="fr-FR"/>
    </w:rPr>
  </w:style>
  <w:style w:type="paragraph" w:styleId="BodyText">
    <w:name w:val="Body Text"/>
    <w:basedOn w:val="Normal"/>
    <w:link w:val="BodyTextChar"/>
    <w:rsid w:val="0003688E"/>
  </w:style>
  <w:style w:type="character" w:customStyle="1" w:styleId="BodyTextChar">
    <w:name w:val="Body Text Char"/>
    <w:basedOn w:val="DefaultParagraphFont"/>
    <w:link w:val="BodyText"/>
    <w:rsid w:val="0003688E"/>
    <w:rPr>
      <w:sz w:val="24"/>
      <w:szCs w:val="24"/>
      <w:lang w:val="bg-BG" w:eastAsia="bg-BG"/>
    </w:rPr>
  </w:style>
  <w:style w:type="character" w:customStyle="1" w:styleId="Heading6Char">
    <w:name w:val="Heading 6 Char"/>
    <w:basedOn w:val="DefaultParagraphFont"/>
    <w:link w:val="Heading6"/>
    <w:uiPriority w:val="9"/>
    <w:rsid w:val="0003688E"/>
    <w:rPr>
      <w:rFonts w:ascii="Arial" w:hAnsi="Arial" w:cs="Arial"/>
      <w:b/>
      <w:bCs/>
      <w:noProof/>
      <w:color w:val="000000" w:themeColor="text1"/>
      <w:lang w:eastAsia="fr-FR"/>
    </w:rPr>
  </w:style>
  <w:style w:type="character" w:customStyle="1" w:styleId="Heading7Char">
    <w:name w:val="Heading 7 Char"/>
    <w:basedOn w:val="DefaultParagraphFont"/>
    <w:link w:val="Heading7"/>
    <w:uiPriority w:val="9"/>
    <w:rsid w:val="0003688E"/>
    <w:rPr>
      <w:rFonts w:ascii="Arial" w:hAnsi="Arial" w:cs="Arial"/>
      <w:color w:val="000000" w:themeColor="text1"/>
      <w:lang w:eastAsia="fr-FR"/>
    </w:rPr>
  </w:style>
  <w:style w:type="character" w:customStyle="1" w:styleId="Heading8Char">
    <w:name w:val="Heading 8 Char"/>
    <w:basedOn w:val="DefaultParagraphFont"/>
    <w:link w:val="Heading8"/>
    <w:uiPriority w:val="9"/>
    <w:rsid w:val="0003688E"/>
    <w:rPr>
      <w:rFonts w:ascii="Arial" w:hAnsi="Arial" w:cs="Arial"/>
      <w:i/>
      <w:iCs/>
      <w:color w:val="000000" w:themeColor="text1"/>
      <w:lang w:eastAsia="fr-FR"/>
    </w:rPr>
  </w:style>
  <w:style w:type="character" w:customStyle="1" w:styleId="Heading9Char">
    <w:name w:val="Heading 9 Char"/>
    <w:basedOn w:val="DefaultParagraphFont"/>
    <w:link w:val="Heading9"/>
    <w:uiPriority w:val="9"/>
    <w:rsid w:val="0003688E"/>
    <w:rPr>
      <w:rFonts w:ascii="Arial" w:hAnsi="Arial" w:cs="Arial"/>
      <w:b/>
      <w:bCs/>
      <w:i/>
      <w:iCs/>
      <w:color w:val="000000" w:themeColor="text1"/>
      <w:sz w:val="18"/>
      <w:szCs w:val="18"/>
      <w:lang w:eastAsia="fr-FR"/>
    </w:rPr>
  </w:style>
  <w:style w:type="table" w:styleId="TableGrid">
    <w:name w:val="Table Grid"/>
    <w:basedOn w:val="TableNormal"/>
    <w:uiPriority w:val="59"/>
    <w:rsid w:val="0003688E"/>
    <w:pPr>
      <w:spacing w:after="120"/>
      <w:jc w:val="both"/>
    </w:pPr>
    <w:rPr>
      <w:rFonts w:ascii="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C1729F"/>
    <w:pPr>
      <w:tabs>
        <w:tab w:val="left" w:pos="400"/>
        <w:tab w:val="right" w:leader="dot" w:pos="8296"/>
      </w:tabs>
      <w:spacing w:before="120"/>
      <w:jc w:val="left"/>
    </w:pPr>
    <w:rPr>
      <w:rFonts w:cs="Times New Roman"/>
      <w:b/>
      <w:bCs/>
      <w:caps/>
      <w:noProof/>
    </w:rPr>
  </w:style>
  <w:style w:type="paragraph" w:styleId="TOC2">
    <w:name w:val="toc 2"/>
    <w:basedOn w:val="Normal"/>
    <w:next w:val="Normal"/>
    <w:autoRedefine/>
    <w:uiPriority w:val="39"/>
    <w:rsid w:val="006C3DBA"/>
    <w:pPr>
      <w:spacing w:after="0"/>
      <w:ind w:left="200"/>
      <w:jc w:val="left"/>
    </w:pPr>
    <w:rPr>
      <w:rFonts w:cs="Times New Roman"/>
      <w:smallCaps/>
    </w:rPr>
  </w:style>
  <w:style w:type="paragraph" w:styleId="TOC3">
    <w:name w:val="toc 3"/>
    <w:basedOn w:val="Normal"/>
    <w:next w:val="Normal"/>
    <w:autoRedefine/>
    <w:uiPriority w:val="39"/>
    <w:rsid w:val="00C1729F"/>
    <w:pPr>
      <w:spacing w:after="0"/>
      <w:ind w:left="400"/>
      <w:jc w:val="left"/>
    </w:pPr>
    <w:rPr>
      <w:rFonts w:cs="Times New Roman"/>
      <w:i/>
      <w:iCs/>
    </w:rPr>
  </w:style>
  <w:style w:type="character" w:styleId="Hyperlink">
    <w:name w:val="Hyperlink"/>
    <w:uiPriority w:val="99"/>
    <w:rsid w:val="00C3793A"/>
    <w:rPr>
      <w:rFonts w:ascii="Times New Roman" w:hAnsi="Times New Roman" w:cs="Times New Roman"/>
      <w:color w:val="0000FF"/>
      <w:sz w:val="24"/>
      <w:u w:val="single"/>
    </w:rPr>
  </w:style>
  <w:style w:type="paragraph" w:styleId="ListParagraph">
    <w:name w:val="List Paragraph"/>
    <w:basedOn w:val="Normal"/>
    <w:uiPriority w:val="99"/>
    <w:qFormat/>
    <w:rsid w:val="00743BB6"/>
    <w:pPr>
      <w:ind w:left="720"/>
      <w:contextualSpacing/>
    </w:pPr>
  </w:style>
  <w:style w:type="paragraph" w:styleId="NormalIndent">
    <w:name w:val="Normal Indent"/>
    <w:basedOn w:val="Normal"/>
    <w:uiPriority w:val="99"/>
    <w:rsid w:val="00AC428D"/>
    <w:pPr>
      <w:ind w:left="708"/>
    </w:pPr>
  </w:style>
  <w:style w:type="character" w:customStyle="1" w:styleId="IndexLink">
    <w:name w:val="Index Link"/>
    <w:uiPriority w:val="99"/>
    <w:rsid w:val="00295372"/>
  </w:style>
  <w:style w:type="character" w:customStyle="1" w:styleId="ListLabel5">
    <w:name w:val="ListLabel 5"/>
    <w:uiPriority w:val="99"/>
    <w:rsid w:val="00295372"/>
    <w:rPr>
      <w:rFonts w:hAnsi="Courier New"/>
      <w:color w:val="000000"/>
      <w:sz w:val="20"/>
      <w:szCs w:val="20"/>
    </w:rPr>
  </w:style>
  <w:style w:type="character" w:customStyle="1" w:styleId="ListLabel4">
    <w:name w:val="ListLabel 4"/>
    <w:uiPriority w:val="99"/>
    <w:rsid w:val="00295372"/>
    <w:rPr>
      <w:rFonts w:hAnsi="Times New Roman"/>
      <w:color w:val="000000"/>
      <w:sz w:val="20"/>
      <w:szCs w:val="20"/>
    </w:rPr>
  </w:style>
  <w:style w:type="character" w:customStyle="1" w:styleId="ListLabel3">
    <w:name w:val="ListLabel 3"/>
    <w:uiPriority w:val="99"/>
    <w:rsid w:val="00295372"/>
    <w:rPr>
      <w:rFonts w:hAnsi="Verdana"/>
      <w:color w:val="000000"/>
      <w:sz w:val="20"/>
      <w:szCs w:val="20"/>
    </w:rPr>
  </w:style>
  <w:style w:type="character" w:customStyle="1" w:styleId="ListLabel2">
    <w:name w:val="ListLabel 2"/>
    <w:uiPriority w:val="99"/>
    <w:rsid w:val="00295372"/>
  </w:style>
  <w:style w:type="character" w:customStyle="1" w:styleId="ListLabel1">
    <w:name w:val="ListLabel 1"/>
    <w:uiPriority w:val="99"/>
    <w:rsid w:val="00295372"/>
    <w:rPr>
      <w:sz w:val="22"/>
      <w:szCs w:val="22"/>
    </w:rPr>
  </w:style>
  <w:style w:type="character" w:customStyle="1" w:styleId="DocumentMapChar">
    <w:name w:val="Document Map Char"/>
    <w:basedOn w:val="DefaultParagraphFont"/>
    <w:link w:val="DocumentMap"/>
    <w:uiPriority w:val="99"/>
    <w:rsid w:val="0003688E"/>
    <w:rPr>
      <w:rFonts w:ascii="Tahoma" w:hAnsi="Tahoma" w:cs="Tahoma"/>
      <w:color w:val="000000" w:themeColor="text1"/>
      <w:shd w:val="clear" w:color="auto" w:fill="000080"/>
      <w:lang w:eastAsia="fr-FR"/>
    </w:rPr>
  </w:style>
  <w:style w:type="paragraph" w:styleId="DocumentMap">
    <w:name w:val="Document Map"/>
    <w:basedOn w:val="Normal"/>
    <w:link w:val="DocumentMapChar"/>
    <w:uiPriority w:val="99"/>
    <w:rsid w:val="0003688E"/>
    <w:pPr>
      <w:shd w:val="clear" w:color="auto" w:fill="000080"/>
    </w:pPr>
    <w:rPr>
      <w:rFonts w:ascii="Tahoma" w:hAnsi="Tahoma" w:cs="Tahoma"/>
      <w:sz w:val="20"/>
    </w:rPr>
  </w:style>
  <w:style w:type="character" w:customStyle="1" w:styleId="BalloonTextChar">
    <w:name w:val="Balloon Text Char"/>
    <w:basedOn w:val="DefaultParagraphFont"/>
    <w:uiPriority w:val="99"/>
    <w:rsid w:val="00295372"/>
    <w:rPr>
      <w:rFonts w:ascii="Tahoma" w:cs="Tahoma"/>
      <w:sz w:val="16"/>
      <w:szCs w:val="16"/>
      <w:lang w:val="bg-BG"/>
    </w:rPr>
  </w:style>
  <w:style w:type="character" w:customStyle="1" w:styleId="InternetLink">
    <w:name w:val="Internet Link"/>
    <w:basedOn w:val="DefaultParagraphFont"/>
    <w:uiPriority w:val="99"/>
    <w:rsid w:val="00295372"/>
    <w:rPr>
      <w:color w:val="0000FF"/>
      <w:u w:val="single"/>
    </w:rPr>
  </w:style>
  <w:style w:type="character" w:styleId="BookTitle">
    <w:name w:val="Book Title"/>
    <w:basedOn w:val="DefaultParagraphFont"/>
    <w:uiPriority w:val="99"/>
    <w:qFormat/>
    <w:rsid w:val="00295372"/>
    <w:rPr>
      <w:i/>
      <w:iCs/>
      <w:smallCaps/>
      <w:spacing w:val="5"/>
    </w:rPr>
  </w:style>
  <w:style w:type="character" w:styleId="IntenseReference">
    <w:name w:val="Intense Reference"/>
    <w:basedOn w:val="DefaultParagraphFont"/>
    <w:uiPriority w:val="99"/>
    <w:qFormat/>
    <w:rsid w:val="00295372"/>
    <w:rPr>
      <w:b/>
      <w:bCs/>
      <w:smallCaps/>
    </w:rPr>
  </w:style>
  <w:style w:type="character" w:styleId="SubtleReference">
    <w:name w:val="Subtle Reference"/>
    <w:basedOn w:val="DefaultParagraphFont"/>
    <w:uiPriority w:val="99"/>
    <w:qFormat/>
    <w:rsid w:val="00295372"/>
    <w:rPr>
      <w:smallCaps/>
    </w:rPr>
  </w:style>
  <w:style w:type="character" w:styleId="IntenseEmphasis">
    <w:name w:val="Intense Emphasis"/>
    <w:basedOn w:val="DefaultParagraphFont"/>
    <w:uiPriority w:val="99"/>
    <w:qFormat/>
    <w:rsid w:val="00295372"/>
    <w:rPr>
      <w:b/>
      <w:bCs/>
      <w:i/>
      <w:iCs/>
    </w:rPr>
  </w:style>
  <w:style w:type="character" w:styleId="SubtleEmphasis">
    <w:name w:val="Subtle Emphasis"/>
    <w:basedOn w:val="DefaultParagraphFont"/>
    <w:uiPriority w:val="99"/>
    <w:qFormat/>
    <w:rsid w:val="00295372"/>
    <w:rPr>
      <w:i/>
      <w:iCs/>
    </w:rPr>
  </w:style>
  <w:style w:type="character" w:customStyle="1" w:styleId="IntenseQuoteChar">
    <w:name w:val="Intense Quote Char"/>
    <w:basedOn w:val="DefaultParagraphFont"/>
    <w:uiPriority w:val="99"/>
    <w:rsid w:val="00295372"/>
    <w:rPr>
      <w:i/>
      <w:iCs/>
    </w:rPr>
  </w:style>
  <w:style w:type="character" w:customStyle="1" w:styleId="QuoteChar">
    <w:name w:val="Quote Char"/>
    <w:basedOn w:val="DefaultParagraphFont"/>
    <w:uiPriority w:val="99"/>
    <w:rsid w:val="00295372"/>
    <w:rPr>
      <w:i/>
      <w:iCs/>
    </w:rPr>
  </w:style>
  <w:style w:type="character" w:customStyle="1" w:styleId="NoSpacingChar">
    <w:name w:val="No Spacing Char"/>
    <w:basedOn w:val="DefaultParagraphFont"/>
    <w:uiPriority w:val="99"/>
    <w:rsid w:val="00295372"/>
  </w:style>
  <w:style w:type="character" w:styleId="Emphasis">
    <w:name w:val="Emphasis"/>
    <w:basedOn w:val="DefaultParagraphFont"/>
    <w:uiPriority w:val="99"/>
    <w:qFormat/>
    <w:rsid w:val="00295372"/>
    <w:rPr>
      <w:b/>
      <w:bCs/>
      <w:i/>
      <w:iCs/>
      <w:spacing w:val="10"/>
    </w:rPr>
  </w:style>
  <w:style w:type="character" w:customStyle="1" w:styleId="StrongEmphasis">
    <w:name w:val="Strong Emphasis"/>
    <w:uiPriority w:val="99"/>
    <w:rsid w:val="00295372"/>
    <w:rPr>
      <w:b/>
      <w:bCs/>
    </w:rPr>
  </w:style>
  <w:style w:type="character" w:customStyle="1" w:styleId="SubtitleChar">
    <w:name w:val="Subtitle Char"/>
    <w:basedOn w:val="DefaultParagraphFont"/>
    <w:uiPriority w:val="99"/>
    <w:rsid w:val="00295372"/>
    <w:rPr>
      <w:i/>
      <w:iCs/>
      <w:smallCaps/>
      <w:spacing w:val="10"/>
      <w:sz w:val="28"/>
      <w:szCs w:val="28"/>
    </w:rPr>
  </w:style>
  <w:style w:type="character" w:customStyle="1" w:styleId="TitleChar">
    <w:name w:val="Title Char"/>
    <w:basedOn w:val="DefaultParagraphFont"/>
    <w:uiPriority w:val="99"/>
    <w:rsid w:val="00295372"/>
    <w:rPr>
      <w:smallCaps/>
      <w:sz w:val="52"/>
      <w:szCs w:val="52"/>
    </w:rPr>
  </w:style>
  <w:style w:type="paragraph" w:customStyle="1" w:styleId="TableContents">
    <w:name w:val="Table Contents"/>
    <w:basedOn w:val="Normal"/>
    <w:uiPriority w:val="99"/>
    <w:rsid w:val="00295372"/>
    <w:pPr>
      <w:suppressLineNumbers/>
      <w:autoSpaceDE w:val="0"/>
      <w:autoSpaceDN w:val="0"/>
      <w:adjustRightInd w:val="0"/>
    </w:pPr>
    <w:rPr>
      <w:rFonts w:ascii="Cambria" w:hAnsi="Cambria"/>
      <w:lang w:eastAsia="en-US"/>
    </w:rPr>
  </w:style>
  <w:style w:type="paragraph" w:customStyle="1" w:styleId="Contents3">
    <w:name w:val="Contents 3"/>
    <w:basedOn w:val="Normal"/>
    <w:uiPriority w:val="99"/>
    <w:rsid w:val="00295372"/>
    <w:pPr>
      <w:tabs>
        <w:tab w:val="right" w:leader="dot" w:pos="9846"/>
      </w:tabs>
      <w:autoSpaceDE w:val="0"/>
      <w:autoSpaceDN w:val="0"/>
      <w:adjustRightInd w:val="0"/>
      <w:spacing w:after="100"/>
      <w:ind w:left="440"/>
    </w:pPr>
    <w:rPr>
      <w:rFonts w:ascii="Cambria" w:hAnsi="Cambria"/>
      <w:lang w:eastAsia="en-US"/>
    </w:rPr>
  </w:style>
  <w:style w:type="character" w:customStyle="1" w:styleId="DocumentMapChar1">
    <w:name w:val="Document Map Char1"/>
    <w:basedOn w:val="DefaultParagraphFont"/>
    <w:uiPriority w:val="99"/>
    <w:rsid w:val="00295372"/>
    <w:rPr>
      <w:rFonts w:ascii="Tahoma" w:hAnsi="Cambria" w:cs="Tahoma"/>
      <w:sz w:val="16"/>
      <w:szCs w:val="16"/>
      <w:lang w:val="bg-BG"/>
    </w:rPr>
  </w:style>
  <w:style w:type="paragraph" w:styleId="BalloonText">
    <w:name w:val="Balloon Text"/>
    <w:basedOn w:val="Normal"/>
    <w:link w:val="BalloonTextChar1"/>
    <w:uiPriority w:val="99"/>
    <w:rsid w:val="00295372"/>
    <w:pPr>
      <w:autoSpaceDE w:val="0"/>
      <w:autoSpaceDN w:val="0"/>
      <w:adjustRightInd w:val="0"/>
      <w:spacing w:line="100" w:lineRule="atLeast"/>
    </w:pPr>
    <w:rPr>
      <w:rFonts w:ascii="Tahoma" w:hAnsi="Cambria" w:cs="Tahoma"/>
      <w:sz w:val="16"/>
      <w:szCs w:val="16"/>
      <w:lang w:eastAsia="en-US"/>
    </w:rPr>
  </w:style>
  <w:style w:type="character" w:customStyle="1" w:styleId="BalloonTextChar1">
    <w:name w:val="Balloon Text Char1"/>
    <w:basedOn w:val="DefaultParagraphFont"/>
    <w:link w:val="BalloonText"/>
    <w:uiPriority w:val="99"/>
    <w:rsid w:val="00295372"/>
    <w:rPr>
      <w:rFonts w:ascii="Tahoma" w:hAnsi="Cambria" w:cs="Tahoma"/>
      <w:sz w:val="16"/>
      <w:szCs w:val="16"/>
      <w:lang w:val="bg-BG"/>
    </w:rPr>
  </w:style>
  <w:style w:type="paragraph" w:customStyle="1" w:styleId="Contents2">
    <w:name w:val="Contents 2"/>
    <w:basedOn w:val="Normal"/>
    <w:uiPriority w:val="99"/>
    <w:rsid w:val="00295372"/>
    <w:pPr>
      <w:tabs>
        <w:tab w:val="right" w:leader="dot" w:pos="9909"/>
      </w:tabs>
      <w:autoSpaceDE w:val="0"/>
      <w:autoSpaceDN w:val="0"/>
      <w:adjustRightInd w:val="0"/>
      <w:spacing w:after="100"/>
      <w:ind w:left="220"/>
    </w:pPr>
    <w:rPr>
      <w:rFonts w:ascii="Cambria" w:hAnsi="Cambria"/>
      <w:lang w:eastAsia="en-US"/>
    </w:rPr>
  </w:style>
  <w:style w:type="paragraph" w:customStyle="1" w:styleId="Contents1">
    <w:name w:val="Contents 1"/>
    <w:basedOn w:val="Normal"/>
    <w:uiPriority w:val="99"/>
    <w:rsid w:val="00295372"/>
    <w:pPr>
      <w:tabs>
        <w:tab w:val="right" w:leader="dot" w:pos="9972"/>
      </w:tabs>
      <w:autoSpaceDE w:val="0"/>
      <w:autoSpaceDN w:val="0"/>
      <w:adjustRightInd w:val="0"/>
      <w:spacing w:after="100"/>
    </w:pPr>
    <w:rPr>
      <w:rFonts w:ascii="Cambria" w:hAnsi="Cambria"/>
      <w:lang w:eastAsia="en-US"/>
    </w:rPr>
  </w:style>
  <w:style w:type="paragraph" w:customStyle="1" w:styleId="ContentsHeading">
    <w:name w:val="Contents Heading"/>
    <w:basedOn w:val="Heading1"/>
    <w:uiPriority w:val="99"/>
    <w:rsid w:val="00295372"/>
    <w:pPr>
      <w:numPr>
        <w:numId w:val="0"/>
      </w:numPr>
      <w:suppressLineNumbers/>
      <w:autoSpaceDE w:val="0"/>
      <w:autoSpaceDN w:val="0"/>
      <w:adjustRightInd w:val="0"/>
      <w:spacing w:before="480" w:after="0"/>
      <w:outlineLvl w:val="9"/>
    </w:pPr>
    <w:rPr>
      <w:rFonts w:ascii="Cambria" w:hAnsi="Cambria"/>
      <w:smallCaps/>
      <w:spacing w:val="5"/>
      <w:sz w:val="32"/>
      <w:szCs w:val="32"/>
      <w:lang w:eastAsia="en-US"/>
    </w:rPr>
  </w:style>
  <w:style w:type="paragraph" w:styleId="IntenseQuote">
    <w:name w:val="Intense Quote"/>
    <w:basedOn w:val="Normal"/>
    <w:link w:val="IntenseQuoteChar1"/>
    <w:uiPriority w:val="99"/>
    <w:qFormat/>
    <w:rsid w:val="00295372"/>
    <w:pPr>
      <w:pBdr>
        <w:top w:val="single" w:sz="4" w:space="10" w:color="00000A"/>
        <w:bottom w:val="single" w:sz="4" w:space="10" w:color="00000A"/>
      </w:pBdr>
      <w:autoSpaceDE w:val="0"/>
      <w:autoSpaceDN w:val="0"/>
      <w:adjustRightInd w:val="0"/>
      <w:spacing w:before="240" w:after="240" w:line="300" w:lineRule="auto"/>
      <w:ind w:left="1152" w:right="1152"/>
    </w:pPr>
    <w:rPr>
      <w:rFonts w:ascii="Cambria" w:hAnsi="Cambria"/>
      <w:i/>
      <w:iCs/>
      <w:lang w:eastAsia="en-US"/>
    </w:rPr>
  </w:style>
  <w:style w:type="character" w:customStyle="1" w:styleId="IntenseQuoteChar1">
    <w:name w:val="Intense Quote Char1"/>
    <w:basedOn w:val="DefaultParagraphFont"/>
    <w:link w:val="IntenseQuote"/>
    <w:uiPriority w:val="99"/>
    <w:rsid w:val="00295372"/>
    <w:rPr>
      <w:rFonts w:ascii="Cambria" w:hAnsi="Cambria"/>
      <w:i/>
      <w:iCs/>
      <w:sz w:val="24"/>
      <w:szCs w:val="24"/>
      <w:lang w:val="bg-BG"/>
    </w:rPr>
  </w:style>
  <w:style w:type="paragraph" w:styleId="Quote">
    <w:name w:val="Quote"/>
    <w:basedOn w:val="Normal"/>
    <w:link w:val="QuoteChar1"/>
    <w:uiPriority w:val="99"/>
    <w:qFormat/>
    <w:rsid w:val="00295372"/>
    <w:pPr>
      <w:autoSpaceDE w:val="0"/>
      <w:autoSpaceDN w:val="0"/>
      <w:adjustRightInd w:val="0"/>
    </w:pPr>
    <w:rPr>
      <w:rFonts w:ascii="Cambria" w:hAnsi="Cambria"/>
      <w:i/>
      <w:iCs/>
      <w:lang w:eastAsia="en-US"/>
    </w:rPr>
  </w:style>
  <w:style w:type="character" w:customStyle="1" w:styleId="QuoteChar1">
    <w:name w:val="Quote Char1"/>
    <w:basedOn w:val="DefaultParagraphFont"/>
    <w:link w:val="Quote"/>
    <w:uiPriority w:val="99"/>
    <w:rsid w:val="00295372"/>
    <w:rPr>
      <w:rFonts w:ascii="Cambria" w:hAnsi="Cambria"/>
      <w:i/>
      <w:iCs/>
      <w:sz w:val="24"/>
      <w:szCs w:val="24"/>
      <w:lang w:val="bg-BG"/>
    </w:rPr>
  </w:style>
  <w:style w:type="paragraph" w:styleId="NoSpacing">
    <w:name w:val="No Spacing"/>
    <w:basedOn w:val="Normal"/>
    <w:uiPriority w:val="99"/>
    <w:qFormat/>
    <w:rsid w:val="00295372"/>
    <w:pPr>
      <w:autoSpaceDE w:val="0"/>
      <w:autoSpaceDN w:val="0"/>
      <w:adjustRightInd w:val="0"/>
      <w:spacing w:line="100" w:lineRule="atLeast"/>
    </w:pPr>
    <w:rPr>
      <w:rFonts w:ascii="Cambria" w:hAnsi="Cambria"/>
      <w:lang w:eastAsia="en-US"/>
    </w:rPr>
  </w:style>
  <w:style w:type="paragraph" w:styleId="Subtitle">
    <w:name w:val="Subtitle"/>
    <w:basedOn w:val="Normal"/>
    <w:next w:val="Textbody"/>
    <w:link w:val="SubtitleChar1"/>
    <w:uiPriority w:val="99"/>
    <w:qFormat/>
    <w:rsid w:val="00295372"/>
    <w:pPr>
      <w:autoSpaceDE w:val="0"/>
      <w:autoSpaceDN w:val="0"/>
      <w:adjustRightInd w:val="0"/>
      <w:jc w:val="center"/>
    </w:pPr>
    <w:rPr>
      <w:rFonts w:ascii="Cambria" w:hAnsi="Cambria"/>
      <w:i/>
      <w:iCs/>
      <w:smallCaps/>
      <w:spacing w:val="10"/>
      <w:sz w:val="28"/>
      <w:szCs w:val="28"/>
      <w:lang w:eastAsia="en-US"/>
    </w:rPr>
  </w:style>
  <w:style w:type="paragraph" w:customStyle="1" w:styleId="Textbody">
    <w:name w:val="Text body"/>
    <w:basedOn w:val="Normal"/>
    <w:uiPriority w:val="99"/>
    <w:rsid w:val="00295372"/>
    <w:pPr>
      <w:autoSpaceDE w:val="0"/>
      <w:autoSpaceDN w:val="0"/>
      <w:adjustRightInd w:val="0"/>
    </w:pPr>
    <w:rPr>
      <w:rFonts w:ascii="Cambria" w:hAnsi="Cambria"/>
      <w:lang w:eastAsia="en-US"/>
    </w:rPr>
  </w:style>
  <w:style w:type="character" w:customStyle="1" w:styleId="SubtitleChar1">
    <w:name w:val="Subtitle Char1"/>
    <w:basedOn w:val="DefaultParagraphFont"/>
    <w:link w:val="Subtitle"/>
    <w:uiPriority w:val="99"/>
    <w:rsid w:val="00295372"/>
    <w:rPr>
      <w:rFonts w:ascii="Cambria" w:hAnsi="Cambria"/>
      <w:i/>
      <w:iCs/>
      <w:smallCaps/>
      <w:spacing w:val="10"/>
      <w:sz w:val="28"/>
      <w:szCs w:val="28"/>
      <w:lang w:val="bg-BG"/>
    </w:rPr>
  </w:style>
  <w:style w:type="paragraph" w:styleId="Title">
    <w:name w:val="Title"/>
    <w:basedOn w:val="Normal"/>
    <w:next w:val="Subtitle"/>
    <w:link w:val="TitleChar1"/>
    <w:uiPriority w:val="99"/>
    <w:qFormat/>
    <w:rsid w:val="00295372"/>
    <w:pPr>
      <w:autoSpaceDE w:val="0"/>
      <w:autoSpaceDN w:val="0"/>
      <w:adjustRightInd w:val="0"/>
      <w:spacing w:after="300" w:line="100" w:lineRule="atLeast"/>
      <w:jc w:val="center"/>
    </w:pPr>
    <w:rPr>
      <w:rFonts w:ascii="Cambria" w:hAnsi="Cambria"/>
      <w:b/>
      <w:bCs/>
      <w:smallCaps/>
      <w:sz w:val="52"/>
      <w:szCs w:val="52"/>
      <w:lang w:eastAsia="en-US"/>
    </w:rPr>
  </w:style>
  <w:style w:type="character" w:customStyle="1" w:styleId="TitleChar1">
    <w:name w:val="Title Char1"/>
    <w:basedOn w:val="DefaultParagraphFont"/>
    <w:link w:val="Title"/>
    <w:uiPriority w:val="99"/>
    <w:rsid w:val="00295372"/>
    <w:rPr>
      <w:rFonts w:ascii="Cambria" w:hAnsi="Cambria"/>
      <w:b/>
      <w:bCs/>
      <w:smallCaps/>
      <w:sz w:val="52"/>
      <w:szCs w:val="52"/>
      <w:lang w:val="bg-BG"/>
    </w:rPr>
  </w:style>
  <w:style w:type="paragraph" w:styleId="Caption">
    <w:name w:val="caption"/>
    <w:basedOn w:val="Normal"/>
    <w:uiPriority w:val="99"/>
    <w:qFormat/>
    <w:rsid w:val="00295372"/>
    <w:pPr>
      <w:suppressLineNumbers/>
      <w:autoSpaceDE w:val="0"/>
      <w:autoSpaceDN w:val="0"/>
      <w:adjustRightInd w:val="0"/>
      <w:spacing w:before="120"/>
    </w:pPr>
    <w:rPr>
      <w:rFonts w:ascii="Cambria" w:hAnsi="Cambria"/>
      <w:i/>
      <w:iCs/>
      <w:lang w:eastAsia="en-US"/>
    </w:rPr>
  </w:style>
  <w:style w:type="paragraph" w:customStyle="1" w:styleId="Index">
    <w:name w:val="Index"/>
    <w:basedOn w:val="Normal"/>
    <w:uiPriority w:val="99"/>
    <w:rsid w:val="00295372"/>
    <w:pPr>
      <w:suppressLineNumbers/>
      <w:autoSpaceDE w:val="0"/>
      <w:autoSpaceDN w:val="0"/>
      <w:adjustRightInd w:val="0"/>
    </w:pPr>
    <w:rPr>
      <w:rFonts w:ascii="Cambria" w:hAnsi="Cambria"/>
      <w:lang w:eastAsia="en-US"/>
    </w:rPr>
  </w:style>
  <w:style w:type="paragraph" w:styleId="List">
    <w:name w:val="List"/>
    <w:basedOn w:val="Textbody"/>
    <w:uiPriority w:val="99"/>
    <w:rsid w:val="00295372"/>
  </w:style>
  <w:style w:type="paragraph" w:customStyle="1" w:styleId="TableCellLeft">
    <w:name w:val="Table Cell Left"/>
    <w:basedOn w:val="Normal"/>
    <w:rsid w:val="0003688E"/>
    <w:pPr>
      <w:keepNext/>
      <w:keepLines/>
      <w:widowControl w:val="0"/>
      <w:suppressAutoHyphens/>
    </w:pPr>
    <w:rPr>
      <w:rFonts w:eastAsia="MS Mincho"/>
      <w:lang w:eastAsia="en-US"/>
    </w:rPr>
  </w:style>
  <w:style w:type="paragraph" w:styleId="TableofFigures">
    <w:name w:val="table of figures"/>
    <w:basedOn w:val="Normal"/>
    <w:next w:val="Normal"/>
    <w:uiPriority w:val="99"/>
    <w:rsid w:val="0003688E"/>
    <w:rPr>
      <w:rFonts w:ascii="Arial" w:hAnsi="Arial"/>
      <w:sz w:val="20"/>
    </w:rPr>
  </w:style>
  <w:style w:type="paragraph" w:styleId="TOC4">
    <w:name w:val="toc 4"/>
    <w:basedOn w:val="Normal"/>
    <w:next w:val="Normal"/>
    <w:autoRedefine/>
    <w:uiPriority w:val="39"/>
    <w:rsid w:val="00C1729F"/>
    <w:pPr>
      <w:spacing w:after="0"/>
      <w:ind w:left="600"/>
      <w:jc w:val="left"/>
    </w:pPr>
    <w:rPr>
      <w:rFonts w:cs="Times New Roman"/>
      <w:sz w:val="18"/>
      <w:szCs w:val="18"/>
    </w:rPr>
  </w:style>
  <w:style w:type="paragraph" w:styleId="TOC5">
    <w:name w:val="toc 5"/>
    <w:basedOn w:val="Normal"/>
    <w:next w:val="Normal"/>
    <w:autoRedefine/>
    <w:uiPriority w:val="39"/>
    <w:rsid w:val="00C1729F"/>
    <w:pPr>
      <w:spacing w:after="0"/>
      <w:ind w:left="800"/>
      <w:jc w:val="left"/>
    </w:pPr>
    <w:rPr>
      <w:rFonts w:cs="Times New Roman"/>
      <w:sz w:val="18"/>
      <w:szCs w:val="18"/>
    </w:rPr>
  </w:style>
  <w:style w:type="paragraph" w:styleId="TOC6">
    <w:name w:val="toc 6"/>
    <w:basedOn w:val="Normal"/>
    <w:next w:val="Normal"/>
    <w:autoRedefine/>
    <w:uiPriority w:val="39"/>
    <w:rsid w:val="00C1729F"/>
    <w:pPr>
      <w:spacing w:after="0"/>
      <w:ind w:left="1000"/>
      <w:jc w:val="left"/>
    </w:pPr>
    <w:rPr>
      <w:rFonts w:cs="Times New Roman"/>
      <w:sz w:val="18"/>
      <w:szCs w:val="18"/>
    </w:rPr>
  </w:style>
  <w:style w:type="paragraph" w:styleId="TOC7">
    <w:name w:val="toc 7"/>
    <w:basedOn w:val="Normal"/>
    <w:next w:val="Normal"/>
    <w:autoRedefine/>
    <w:uiPriority w:val="39"/>
    <w:rsid w:val="00C1729F"/>
    <w:pPr>
      <w:spacing w:after="0"/>
      <w:ind w:left="1200"/>
      <w:jc w:val="left"/>
    </w:pPr>
    <w:rPr>
      <w:rFonts w:cs="Times New Roman"/>
      <w:sz w:val="18"/>
      <w:szCs w:val="18"/>
    </w:rPr>
  </w:style>
  <w:style w:type="paragraph" w:styleId="TOC8">
    <w:name w:val="toc 8"/>
    <w:basedOn w:val="Normal"/>
    <w:next w:val="Normal"/>
    <w:autoRedefine/>
    <w:uiPriority w:val="39"/>
    <w:rsid w:val="00C1729F"/>
    <w:pPr>
      <w:spacing w:after="0"/>
      <w:ind w:left="1400"/>
      <w:jc w:val="left"/>
    </w:pPr>
    <w:rPr>
      <w:rFonts w:cs="Times New Roman"/>
      <w:sz w:val="18"/>
      <w:szCs w:val="18"/>
    </w:rPr>
  </w:style>
  <w:style w:type="paragraph" w:styleId="TOC9">
    <w:name w:val="toc 9"/>
    <w:basedOn w:val="Normal"/>
    <w:next w:val="Normal"/>
    <w:autoRedefine/>
    <w:uiPriority w:val="39"/>
    <w:rsid w:val="00C1729F"/>
    <w:pPr>
      <w:spacing w:after="0"/>
      <w:ind w:left="1600"/>
      <w:jc w:val="left"/>
    </w:pPr>
    <w:rPr>
      <w:rFonts w:cs="Times New Roman"/>
      <w:sz w:val="18"/>
      <w:szCs w:val="18"/>
    </w:rPr>
  </w:style>
  <w:style w:type="paragraph" w:customStyle="1" w:styleId="TOCTitle">
    <w:name w:val="TOC Title"/>
    <w:basedOn w:val="Normal"/>
    <w:rsid w:val="00C1729F"/>
    <w:pPr>
      <w:pageBreakBefore/>
      <w:numPr>
        <w:numId w:val="5"/>
      </w:numPr>
      <w:spacing w:before="480" w:after="480"/>
      <w:jc w:val="center"/>
    </w:pPr>
    <w:rPr>
      <w:rFonts w:eastAsia="MS Mincho" w:cs="Times New Roman"/>
      <w:b/>
      <w:sz w:val="48"/>
      <w:szCs w:val="24"/>
      <w:lang w:eastAsia="ja-JP"/>
    </w:rPr>
  </w:style>
  <w:style w:type="paragraph" w:customStyle="1" w:styleId="Appendix">
    <w:name w:val="Appendix"/>
    <w:basedOn w:val="Heading3"/>
    <w:qFormat/>
    <w:rsid w:val="0033728C"/>
    <w:pPr>
      <w:numPr>
        <w:ilvl w:val="0"/>
        <w:numId w:val="11"/>
      </w:numPr>
    </w:pPr>
    <w:rPr>
      <w:sz w:val="32"/>
      <w:lang w:val="ru-RU"/>
    </w:rPr>
  </w:style>
  <w:style w:type="character" w:styleId="FollowedHyperlink">
    <w:name w:val="FollowedHyperlink"/>
    <w:basedOn w:val="DefaultParagraphFont"/>
    <w:rsid w:val="009565BC"/>
    <w:rPr>
      <w:color w:val="800080" w:themeColor="followedHyperlink"/>
      <w:u w:val="single"/>
    </w:rPr>
  </w:style>
  <w:style w:type="paragraph" w:styleId="Header">
    <w:name w:val="header"/>
    <w:basedOn w:val="Normal"/>
    <w:link w:val="HeaderChar"/>
    <w:rsid w:val="00FE4EAD"/>
    <w:pPr>
      <w:tabs>
        <w:tab w:val="center" w:pos="4680"/>
        <w:tab w:val="right" w:pos="9360"/>
      </w:tabs>
      <w:spacing w:after="0"/>
    </w:pPr>
  </w:style>
  <w:style w:type="character" w:customStyle="1" w:styleId="HeaderChar">
    <w:name w:val="Header Char"/>
    <w:basedOn w:val="DefaultParagraphFont"/>
    <w:link w:val="Header"/>
    <w:rsid w:val="00FE4EAD"/>
    <w:rPr>
      <w:rFonts w:cs="Arial"/>
      <w:color w:val="000000" w:themeColor="text1"/>
      <w:sz w:val="24"/>
      <w:lang w:eastAsia="fr-FR"/>
    </w:rPr>
  </w:style>
  <w:style w:type="paragraph" w:styleId="Footer">
    <w:name w:val="footer"/>
    <w:basedOn w:val="Normal"/>
    <w:link w:val="FooterChar"/>
    <w:uiPriority w:val="99"/>
    <w:rsid w:val="00FE4EAD"/>
    <w:pPr>
      <w:tabs>
        <w:tab w:val="center" w:pos="4680"/>
        <w:tab w:val="right" w:pos="9360"/>
      </w:tabs>
      <w:spacing w:after="0"/>
    </w:pPr>
  </w:style>
  <w:style w:type="character" w:customStyle="1" w:styleId="FooterChar">
    <w:name w:val="Footer Char"/>
    <w:basedOn w:val="DefaultParagraphFont"/>
    <w:link w:val="Footer"/>
    <w:uiPriority w:val="99"/>
    <w:rsid w:val="00FE4EAD"/>
    <w:rPr>
      <w:rFonts w:cs="Arial"/>
      <w:color w:val="000000" w:themeColor="text1"/>
      <w:sz w:val="24"/>
      <w:lang w:eastAsia="fr-FR"/>
    </w:rPr>
  </w:style>
  <w:style w:type="character" w:styleId="CommentReference">
    <w:name w:val="annotation reference"/>
    <w:basedOn w:val="DefaultParagraphFont"/>
    <w:rsid w:val="00A1611D"/>
    <w:rPr>
      <w:sz w:val="16"/>
      <w:szCs w:val="16"/>
    </w:rPr>
  </w:style>
  <w:style w:type="paragraph" w:styleId="CommentText">
    <w:name w:val="annotation text"/>
    <w:basedOn w:val="Normal"/>
    <w:link w:val="CommentTextChar"/>
    <w:rsid w:val="00A1611D"/>
    <w:rPr>
      <w:sz w:val="20"/>
    </w:rPr>
  </w:style>
  <w:style w:type="character" w:customStyle="1" w:styleId="CommentTextChar">
    <w:name w:val="Comment Text Char"/>
    <w:basedOn w:val="DefaultParagraphFont"/>
    <w:link w:val="CommentText"/>
    <w:rsid w:val="00A1611D"/>
    <w:rPr>
      <w:rFonts w:cs="Arial"/>
      <w:color w:val="000000" w:themeColor="text1"/>
      <w:lang w:eastAsia="fr-FR"/>
    </w:rPr>
  </w:style>
  <w:style w:type="paragraph" w:styleId="CommentSubject">
    <w:name w:val="annotation subject"/>
    <w:basedOn w:val="CommentText"/>
    <w:next w:val="CommentText"/>
    <w:link w:val="CommentSubjectChar"/>
    <w:rsid w:val="00A1611D"/>
    <w:rPr>
      <w:b/>
      <w:bCs/>
    </w:rPr>
  </w:style>
  <w:style w:type="character" w:customStyle="1" w:styleId="CommentSubjectChar">
    <w:name w:val="Comment Subject Char"/>
    <w:basedOn w:val="CommentTextChar"/>
    <w:link w:val="CommentSubject"/>
    <w:rsid w:val="00A1611D"/>
    <w:rPr>
      <w:rFonts w:cs="Arial"/>
      <w:b/>
      <w:bCs/>
      <w:color w:val="000000" w:themeColor="text1"/>
      <w:lang w:eastAsia="fr-FR"/>
    </w:rPr>
  </w:style>
  <w:style w:type="paragraph" w:customStyle="1" w:styleId="Abstract">
    <w:name w:val="Abstract"/>
    <w:basedOn w:val="Normal"/>
    <w:rsid w:val="00726BC6"/>
    <w:pPr>
      <w:suppressAutoHyphens/>
      <w:spacing w:before="120"/>
    </w:pPr>
    <w:rPr>
      <w:rFonts w:cs="Times New Roman"/>
      <w:color w:val="auto"/>
      <w:sz w:val="20"/>
      <w:lang w:eastAsia="ar-SA"/>
    </w:rPr>
  </w:style>
  <w:style w:type="table" w:styleId="TableContemporary">
    <w:name w:val="Table Contemporary"/>
    <w:basedOn w:val="TableNormal"/>
    <w:rsid w:val="00B7134F"/>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TableParagraph">
    <w:name w:val="Table Paragraph"/>
    <w:basedOn w:val="Normal"/>
    <w:uiPriority w:val="1"/>
    <w:qFormat/>
    <w:rsid w:val="00B76BEC"/>
    <w:pPr>
      <w:widowControl w:val="0"/>
      <w:spacing w:after="0"/>
      <w:jc w:val="left"/>
    </w:pPr>
    <w:rPr>
      <w:rFonts w:asciiTheme="minorHAnsi" w:eastAsiaTheme="minorHAnsi" w:hAnsiTheme="minorHAnsi" w:cstheme="minorBidi"/>
      <w:color w:val="auto"/>
      <w:sz w:val="22"/>
      <w:szCs w:val="22"/>
      <w:lang w:eastAsia="en-US"/>
    </w:rPr>
  </w:style>
  <w:style w:type="paragraph" w:styleId="Revision">
    <w:name w:val="Revision"/>
    <w:hidden/>
    <w:uiPriority w:val="99"/>
    <w:semiHidden/>
    <w:rsid w:val="00803DE5"/>
    <w:rPr>
      <w:rFonts w:cs="Arial"/>
      <w:color w:val="000000" w:themeColor="text1"/>
      <w:sz w:val="24"/>
      <w:lang w:val="bg-B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www.omg.org/mof/" TargetMode="External"/><Relationship Id="rId21" Type="http://schemas.openxmlformats.org/officeDocument/2006/relationships/image" Target="media/image9.png"/><Relationship Id="rId42" Type="http://schemas.openxmlformats.org/officeDocument/2006/relationships/hyperlink" Target="http://www.visual-paradigm.com/" TargetMode="External"/><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bg.wikipedia.org/wiki/%D0%93%D0%9D%D0%A3" TargetMode="External"/><Relationship Id="rId133"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hyperlink" Target="http://newkis.fmi.uni-sofia.bg/~leseva/ConcProg.pdf"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www.regular-expressions.info/tools.html" TargetMode="External"/><Relationship Id="rId123" Type="http://schemas.openxmlformats.org/officeDocument/2006/relationships/hyperlink" Target="http://www.lifl.fr/~marvie/software/pyemof.html" TargetMode="External"/><Relationship Id="rId128"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www.eclipse.org/papyrus/"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hyperlink" Target="http://download.oracle.com/otndocs/jcp/ejb-3.1-fr-eval-oth-JSpec/" TargetMode="External"/><Relationship Id="rId105" Type="http://schemas.openxmlformats.org/officeDocument/2006/relationships/hyperlink" Target="http://www.eecs.yorku.ca/course_archive/2006-07/F/6431/Chikofsky.pdf" TargetMode="External"/><Relationship Id="rId113" Type="http://schemas.openxmlformats.org/officeDocument/2006/relationships/hyperlink" Target="http://bg.wikipedia.org/wiki/GNU_General_Public_License" TargetMode="External"/><Relationship Id="rId118" Type="http://schemas.openxmlformats.org/officeDocument/2006/relationships/hyperlink" Target="http://en.wikipedia.org/wiki/MOF_Model_to_Text_Transformation_Language" TargetMode="External"/><Relationship Id="rId126" Type="http://schemas.openxmlformats.org/officeDocument/2006/relationships/hyperlink" Target="https://github.com/dmanev/ArchExtractor/tree/master/ArchExtractor/umlgen"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hyperlink" Target="http://download.oracle.com/otndocs/jcp/7224-javabeans-1.01-fr-spec-oth-JSpec/" TargetMode="External"/><Relationship Id="rId121" Type="http://schemas.openxmlformats.org/officeDocument/2006/relationships/hyperlink" Target="http://www.pcre.org/" TargetMode="Externa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www.regular-expressions.info/tools.html"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hyperlink" Target="http://www.bptrends.com/publicationfiles/01-04%20COL%20Dom%20Spec%20Modeling%20Frankel-Cook.pdf" TargetMode="External"/><Relationship Id="rId108" Type="http://schemas.openxmlformats.org/officeDocument/2006/relationships/hyperlink" Target="http://www.acceleo.org/pages/ecore-to-python-generator/en" TargetMode="External"/><Relationship Id="rId116" Type="http://schemas.openxmlformats.org/officeDocument/2006/relationships/hyperlink" Target="http://www.eclipse.org/modeling/mdt/?project=uml2" TargetMode="External"/><Relationship Id="rId124" Type="http://schemas.openxmlformats.org/officeDocument/2006/relationships/hyperlink" Target="https://github.com/dmanev/ArchExtractor/tree/master/ArchExtractor/model" TargetMode="External"/><Relationship Id="rId129" Type="http://schemas.openxmlformats.org/officeDocument/2006/relationships/image" Target="media/image77.png"/><Relationship Id="rId20" Type="http://schemas.openxmlformats.org/officeDocument/2006/relationships/image" Target="media/image8.png"/><Relationship Id="rId41" Type="http://schemas.openxmlformats.org/officeDocument/2006/relationships/hyperlink" Target="http://www.bouml.fr/"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hyperlink" Target="http://www.microsoft.com/com/default.mspx" TargetMode="External"/><Relationship Id="rId111" Type="http://schemas.openxmlformats.org/officeDocument/2006/relationships/hyperlink" Target="http://eclipse.org/modeling/emf/"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modeling-languages.com/eclipse-mdtuml2-xmi-de-facto-standard/" TargetMode="External"/><Relationship Id="rId114" Type="http://schemas.openxmlformats.org/officeDocument/2006/relationships/hyperlink" Target="http://www-01.ibm.com/software/rational/" TargetMode="External"/><Relationship Id="rId119" Type="http://schemas.openxmlformats.org/officeDocument/2006/relationships/hyperlink" Target="http://www.omg.org/spec/OCL/" TargetMode="External"/><Relationship Id="rId127" Type="http://schemas.openxmlformats.org/officeDocument/2006/relationships/hyperlink" Target="https://github.com/dmanev/ArchExtractor/tree/master/ArchExtractor/tests/testgen" TargetMode="External"/><Relationship Id="rId10" Type="http://schemas.openxmlformats.org/officeDocument/2006/relationships/oleObject" Target="embeddings/oleObject1.bin"/><Relationship Id="rId31" Type="http://schemas.openxmlformats.org/officeDocument/2006/relationships/image" Target="media/image19.png"/><Relationship Id="rId44" Type="http://schemas.openxmlformats.org/officeDocument/2006/relationships/hyperlink" Target="http://en.wikipedia.org/wiki/Acceleo"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yperlink" Target="http://www.megaplanet.org/jean-marie-favre/papers/IWPC01F-37-final.pdf" TargetMode="External"/><Relationship Id="rId101" Type="http://schemas.openxmlformats.org/officeDocument/2006/relationships/hyperlink" Target="file:///C:\users\crossover\Application%20Data\Microsoft\Word\redmonk.com\dberkholz\2013\03\25\programming-languages-ranked-by-expressiveness\" TargetMode="External"/><Relationship Id="rId122" Type="http://schemas.openxmlformats.org/officeDocument/2006/relationships/hyperlink" Target="http://www.perl.org/" TargetMode="External"/><Relationship Id="rId130" Type="http://schemas.openxmlformats.org/officeDocument/2006/relationships/image" Target="media/image78.png"/><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comments" Target="comments.xml"/><Relationship Id="rId18" Type="http://schemas.openxmlformats.org/officeDocument/2006/relationships/image" Target="media/image6.png"/><Relationship Id="rId39" Type="http://schemas.openxmlformats.org/officeDocument/2006/relationships/hyperlink" Target="http://www.regular-expressions.info/tools.html" TargetMode="External"/><Relationship Id="rId109" Type="http://schemas.openxmlformats.org/officeDocument/2006/relationships/hyperlink" Target="http://www.eclipse.org/acceleo/" TargetMode="External"/><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www.omg.org/" TargetMode="External"/><Relationship Id="rId104" Type="http://schemas.openxmlformats.org/officeDocument/2006/relationships/hyperlink" Target="http://users.ece.utexas.edu/~perry/work/papers/swa-sen.pdf" TargetMode="External"/><Relationship Id="rId120" Type="http://schemas.openxmlformats.org/officeDocument/2006/relationships/hyperlink" Target="http://www.omg.org/" TargetMode="External"/><Relationship Id="rId125" Type="http://schemas.openxmlformats.org/officeDocument/2006/relationships/hyperlink" Target="https://github.com/dmanev/ArchExtractor/blob/master/ArchExtractor/Documents/umlGenDoc.zip"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www.sparxsystems.com.au/" TargetMode="External"/><Relationship Id="rId45" Type="http://schemas.openxmlformats.org/officeDocument/2006/relationships/hyperlink" Target="http://www.pcre.org/" TargetMode="External"/><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www.autosar.org/about/technical-overview/" TargetMode="External"/><Relationship Id="rId115" Type="http://schemas.openxmlformats.org/officeDocument/2006/relationships/hyperlink" Target="http://www.omg.org/mda/" TargetMode="External"/><Relationship Id="rId131" Type="http://schemas.openxmlformats.org/officeDocument/2006/relationships/hyperlink" Target="http://www.library.mun.ca/guides/howto/mla.php"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7576906E-89E2-482B-B554-5A5E558CB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1089</TotalTime>
  <Pages>123</Pages>
  <Words>28763</Words>
  <Characters>163952</Characters>
  <Application>Microsoft Office Word</Application>
  <DocSecurity>0</DocSecurity>
  <Lines>1366</Lines>
  <Paragraphs>384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fmi</Company>
  <LinksUpToDate>false</LinksUpToDate>
  <CharactersWithSpaces>192331</CharactersWithSpaces>
  <SharedDoc>false</SharedDoc>
  <HLinks>
    <vt:vector size="12" baseType="variant">
      <vt:variant>
        <vt:i4>7078007</vt:i4>
      </vt:variant>
      <vt:variant>
        <vt:i4>9</vt:i4>
      </vt:variant>
      <vt:variant>
        <vt:i4>0</vt:i4>
      </vt:variant>
      <vt:variant>
        <vt:i4>5</vt:i4>
      </vt:variant>
      <vt:variant>
        <vt:lpwstr>http://www.library.mun.ca/guides/howto/mla.php</vt:lpwstr>
      </vt:variant>
      <vt:variant>
        <vt:lpwstr/>
      </vt:variant>
      <vt:variant>
        <vt:i4>7078007</vt:i4>
      </vt:variant>
      <vt:variant>
        <vt:i4>6</vt:i4>
      </vt:variant>
      <vt:variant>
        <vt:i4>0</vt:i4>
      </vt:variant>
      <vt:variant>
        <vt:i4>5</vt:i4>
      </vt:variant>
      <vt:variant>
        <vt:lpwstr>http://www.library.mun.ca/guides/howto/mla.php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fmi-10</dc:creator>
  <cp:lastModifiedBy>mitko</cp:lastModifiedBy>
  <cp:revision>61</cp:revision>
  <dcterms:created xsi:type="dcterms:W3CDTF">2015-02-16T08:38:00Z</dcterms:created>
  <dcterms:modified xsi:type="dcterms:W3CDTF">2015-02-22T15:49:00Z</dcterms:modified>
</cp:coreProperties>
</file>