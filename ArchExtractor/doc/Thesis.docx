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bookmarkStart w:id="0" w:name="_GoBack"/>
          <w:bookmarkEnd w:id="0"/>
          <w:p w:rsidR="0072379D" w:rsidRPr="005345B6"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pt;height:81.5pt" o:ole="" fillcolor="window">
                  <v:imagedata r:id="rId9" o:title=""/>
                </v:shape>
                <o:OLEObject Type="Embed" ProgID="Word.Picture.8" ShapeID="_x0000_i1025" DrawAspect="Content" ObjectID="_1486325062" r:id="rId10"/>
              </w:object>
            </w:r>
          </w:p>
        </w:tc>
        <w:tc>
          <w:tcPr>
            <w:tcW w:w="5940" w:type="dxa"/>
            <w:vAlign w:val="center"/>
          </w:tcPr>
          <w:p w:rsidR="0072379D" w:rsidRPr="005345B6" w:rsidRDefault="0072379D" w:rsidP="00016265">
            <w:pPr>
              <w:spacing w:before="240" w:after="240"/>
              <w:jc w:val="center"/>
              <w:rPr>
                <w:b/>
                <w:sz w:val="28"/>
                <w:szCs w:val="28"/>
              </w:rPr>
            </w:pPr>
            <w:r w:rsidRPr="005345B6">
              <w:rPr>
                <w:b/>
                <w:sz w:val="28"/>
                <w:szCs w:val="28"/>
              </w:rPr>
              <w:t>Софийски университет</w:t>
            </w:r>
            <w:r w:rsidRPr="00016265">
              <w:rPr>
                <w:b/>
                <w:sz w:val="28"/>
                <w:szCs w:val="28"/>
              </w:rPr>
              <w:t xml:space="preserve"> </w:t>
            </w:r>
            <w:r w:rsidRPr="005345B6">
              <w:rPr>
                <w:b/>
                <w:sz w:val="28"/>
                <w:szCs w:val="28"/>
              </w:rPr>
              <w:t>„Св</w:t>
            </w:r>
            <w:r w:rsidRPr="00016265">
              <w:rPr>
                <w:b/>
                <w:sz w:val="28"/>
                <w:szCs w:val="28"/>
              </w:rPr>
              <w:t>. Кл. Охридски”</w:t>
            </w:r>
          </w:p>
          <w:p w:rsidR="0072379D" w:rsidRPr="00016265" w:rsidRDefault="0072379D" w:rsidP="00016265">
            <w:pPr>
              <w:spacing w:before="240" w:after="240"/>
              <w:jc w:val="center"/>
              <w:rPr>
                <w:sz w:val="28"/>
                <w:szCs w:val="28"/>
              </w:rPr>
            </w:pPr>
            <w:r w:rsidRPr="005345B6">
              <w:rPr>
                <w:sz w:val="28"/>
                <w:szCs w:val="28"/>
              </w:rPr>
              <w:t>Факултет по</w:t>
            </w:r>
            <w:r w:rsidRPr="00016265">
              <w:rPr>
                <w:sz w:val="28"/>
                <w:szCs w:val="28"/>
              </w:rPr>
              <w:t xml:space="preserve">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5pt;height:64pt" o:ole="">
                  <v:imagedata r:id="rId11" o:title=""/>
                </v:shape>
                <o:OLEObject Type="Embed" ProgID="PBrush" ShapeID="_x0000_i1026" DrawAspect="Content" ObjectID="_1486325063"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r>
        <w:rPr>
          <w:sz w:val="32"/>
          <w:szCs w:val="32"/>
        </w:rPr>
        <w:t>на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5345B6" w:rsidRPr="008743F9">
        <w:rPr>
          <w:sz w:val="48"/>
          <w:szCs w:val="48"/>
        </w:rPr>
        <w:t>Моделно</w:t>
      </w:r>
      <w:r w:rsidR="004E71A0" w:rsidRPr="008743F9">
        <w:rPr>
          <w:sz w:val="48"/>
          <w:szCs w:val="48"/>
        </w:rPr>
        <w:t xml:space="preserve">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r w:rsidRPr="008743F9">
        <w:rPr>
          <w:b/>
          <w:color w:val="auto"/>
          <w:sz w:val="28"/>
          <w:szCs w:val="28"/>
        </w:rPr>
        <w:t xml:space="preserve">доц. д-р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r w:rsidRPr="00DF2930">
        <w:rPr>
          <w:sz w:val="28"/>
          <w:szCs w:val="28"/>
        </w:rPr>
        <w:t xml:space="preserve">София, </w:t>
      </w:r>
      <w:del w:id="1" w:author="mitko" w:date="2015-02-16T21:10:00Z">
        <w:r w:rsidRPr="00DF2930" w:rsidDel="004A26D0">
          <w:rPr>
            <w:sz w:val="28"/>
            <w:szCs w:val="28"/>
          </w:rPr>
          <w:delText>20</w:delText>
        </w:r>
        <w:r w:rsidR="008743F9" w:rsidDel="004A26D0">
          <w:rPr>
            <w:sz w:val="28"/>
            <w:szCs w:val="28"/>
          </w:rPr>
          <w:delText>14</w:delText>
        </w:r>
        <w:r w:rsidRPr="00DF2930" w:rsidDel="004A26D0">
          <w:rPr>
            <w:sz w:val="28"/>
            <w:szCs w:val="28"/>
          </w:rPr>
          <w:delText xml:space="preserve"> </w:delText>
        </w:r>
      </w:del>
      <w:ins w:id="2" w:author="mitko" w:date="2015-02-16T21:10:00Z">
        <w:r w:rsidR="004A26D0" w:rsidRPr="00DF2930">
          <w:rPr>
            <w:sz w:val="28"/>
            <w:szCs w:val="28"/>
          </w:rPr>
          <w:t>20</w:t>
        </w:r>
        <w:r w:rsidR="004A26D0">
          <w:rPr>
            <w:sz w:val="28"/>
            <w:szCs w:val="28"/>
          </w:rPr>
          <w:t>1</w:t>
        </w:r>
        <w:r w:rsidR="004A26D0">
          <w:rPr>
            <w:sz w:val="28"/>
            <w:szCs w:val="28"/>
            <w:lang w:val="en-US"/>
          </w:rPr>
          <w:t>5</w:t>
        </w:r>
        <w:r w:rsidR="004A26D0" w:rsidRPr="00DF2930">
          <w:rPr>
            <w:sz w:val="28"/>
            <w:szCs w:val="28"/>
          </w:rPr>
          <w:t xml:space="preserve"> </w:t>
        </w:r>
      </w:ins>
      <w:r w:rsidRPr="00DF2930">
        <w:rPr>
          <w:sz w:val="28"/>
          <w:szCs w:val="28"/>
        </w:rPr>
        <w:t>г.</w:t>
      </w:r>
    </w:p>
    <w:p w:rsidR="00C3793A" w:rsidRPr="006B7D48" w:rsidRDefault="00B548AF" w:rsidP="00803DE5">
      <w:pPr>
        <w:rPr>
          <w:caps/>
        </w:rPr>
      </w:pPr>
      <w:r w:rsidRPr="00B548AF">
        <w:rPr>
          <w:lang w:val="ru-RU"/>
        </w:rPr>
        <w:br w:type="page"/>
      </w:r>
      <w:r w:rsidR="00C3793A" w:rsidRPr="00E71B0C">
        <w:lastRenderedPageBreak/>
        <w:t>Съдържание</w:t>
      </w:r>
    </w:p>
    <w:p w:rsidR="00B34B20" w:rsidRDefault="00C1729F">
      <w:pPr>
        <w:pStyle w:val="TOC1"/>
        <w:rPr>
          <w:rFonts w:asciiTheme="minorHAnsi" w:eastAsiaTheme="minorEastAsia" w:hAnsiTheme="minorHAnsi" w:cstheme="minorBidi"/>
          <w:b w:val="0"/>
          <w:bCs w:val="0"/>
          <w:caps w:val="0"/>
          <w:color w:val="auto"/>
          <w:sz w:val="22"/>
          <w:szCs w:val="22"/>
          <w:lang w:val="en-US"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hyperlink w:anchor="_Toc412583165" w:history="1">
        <w:r w:rsidR="00B34B20" w:rsidRPr="00DA5BDB">
          <w:rPr>
            <w:rStyle w:val="Hyperlink"/>
            <w:lang w:val="en-US"/>
          </w:rPr>
          <w:t>1.</w:t>
        </w:r>
        <w:r w:rsidR="00B34B20">
          <w:rPr>
            <w:rFonts w:asciiTheme="minorHAnsi" w:eastAsiaTheme="minorEastAsia" w:hAnsiTheme="minorHAnsi" w:cstheme="minorBidi"/>
            <w:b w:val="0"/>
            <w:bCs w:val="0"/>
            <w:caps w:val="0"/>
            <w:color w:val="auto"/>
            <w:sz w:val="22"/>
            <w:szCs w:val="22"/>
            <w:lang w:val="en-US" w:eastAsia="en-US"/>
          </w:rPr>
          <w:tab/>
        </w:r>
        <w:r w:rsidR="00B34B20" w:rsidRPr="00DA5BDB">
          <w:rPr>
            <w:rStyle w:val="Hyperlink"/>
          </w:rPr>
          <w:t>Увод</w:t>
        </w:r>
        <w:r w:rsidR="00B34B20">
          <w:rPr>
            <w:webHidden/>
          </w:rPr>
          <w:tab/>
        </w:r>
        <w:r w:rsidR="00B34B20">
          <w:rPr>
            <w:webHidden/>
          </w:rPr>
          <w:fldChar w:fldCharType="begin"/>
        </w:r>
        <w:r w:rsidR="00B34B20">
          <w:rPr>
            <w:webHidden/>
          </w:rPr>
          <w:instrText xml:space="preserve"> PAGEREF _Toc412583165 \h </w:instrText>
        </w:r>
        <w:r w:rsidR="00B34B20">
          <w:rPr>
            <w:webHidden/>
          </w:rPr>
        </w:r>
        <w:r w:rsidR="00B34B20">
          <w:rPr>
            <w:webHidden/>
          </w:rPr>
          <w:fldChar w:fldCharType="separate"/>
        </w:r>
        <w:r w:rsidR="00B34B20">
          <w:rPr>
            <w:webHidden/>
          </w:rPr>
          <w:t>5</w:t>
        </w:r>
        <w:r w:rsidR="00B34B20">
          <w:rPr>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66" w:history="1">
        <w:r w:rsidRPr="00DA5BDB">
          <w:rPr>
            <w:rStyle w:val="Hyperlink"/>
            <w:noProof/>
          </w:rPr>
          <w:t>1.1</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Състояние на индустрията</w:t>
        </w:r>
        <w:r>
          <w:rPr>
            <w:noProof/>
            <w:webHidden/>
          </w:rPr>
          <w:tab/>
        </w:r>
        <w:r>
          <w:rPr>
            <w:noProof/>
            <w:webHidden/>
          </w:rPr>
          <w:fldChar w:fldCharType="begin"/>
        </w:r>
        <w:r>
          <w:rPr>
            <w:noProof/>
            <w:webHidden/>
          </w:rPr>
          <w:instrText xml:space="preserve"> PAGEREF _Toc412583166 \h </w:instrText>
        </w:r>
        <w:r>
          <w:rPr>
            <w:noProof/>
            <w:webHidden/>
          </w:rPr>
        </w:r>
        <w:r>
          <w:rPr>
            <w:noProof/>
            <w:webHidden/>
          </w:rPr>
          <w:fldChar w:fldCharType="separate"/>
        </w:r>
        <w:r>
          <w:rPr>
            <w:noProof/>
            <w:webHidden/>
          </w:rPr>
          <w:t>5</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67" w:history="1">
        <w:r w:rsidRPr="00DA5BDB">
          <w:rPr>
            <w:rStyle w:val="Hyperlink"/>
            <w:noProof/>
          </w:rPr>
          <w:t>1.2</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Софтуер за вградени системи</w:t>
        </w:r>
        <w:r>
          <w:rPr>
            <w:noProof/>
            <w:webHidden/>
          </w:rPr>
          <w:tab/>
        </w:r>
        <w:r>
          <w:rPr>
            <w:noProof/>
            <w:webHidden/>
          </w:rPr>
          <w:fldChar w:fldCharType="begin"/>
        </w:r>
        <w:r>
          <w:rPr>
            <w:noProof/>
            <w:webHidden/>
          </w:rPr>
          <w:instrText xml:space="preserve"> PAGEREF _Toc412583167 \h </w:instrText>
        </w:r>
        <w:r>
          <w:rPr>
            <w:noProof/>
            <w:webHidden/>
          </w:rPr>
        </w:r>
        <w:r>
          <w:rPr>
            <w:noProof/>
            <w:webHidden/>
          </w:rPr>
          <w:fldChar w:fldCharType="separate"/>
        </w:r>
        <w:r>
          <w:rPr>
            <w:noProof/>
            <w:webHidden/>
          </w:rPr>
          <w:t>6</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68" w:history="1">
        <w:r w:rsidRPr="00DA5BDB">
          <w:rPr>
            <w:rStyle w:val="Hyperlink"/>
            <w:noProof/>
          </w:rPr>
          <w:t>1.3</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Софтуерна архитектура</w:t>
        </w:r>
        <w:r>
          <w:rPr>
            <w:noProof/>
            <w:webHidden/>
          </w:rPr>
          <w:tab/>
        </w:r>
        <w:r>
          <w:rPr>
            <w:noProof/>
            <w:webHidden/>
          </w:rPr>
          <w:fldChar w:fldCharType="begin"/>
        </w:r>
        <w:r>
          <w:rPr>
            <w:noProof/>
            <w:webHidden/>
          </w:rPr>
          <w:instrText xml:space="preserve"> PAGEREF _Toc412583168 \h </w:instrText>
        </w:r>
        <w:r>
          <w:rPr>
            <w:noProof/>
            <w:webHidden/>
          </w:rPr>
        </w:r>
        <w:r>
          <w:rPr>
            <w:noProof/>
            <w:webHidden/>
          </w:rPr>
          <w:fldChar w:fldCharType="separate"/>
        </w:r>
        <w:r>
          <w:rPr>
            <w:noProof/>
            <w:webHidden/>
          </w:rPr>
          <w:t>6</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69" w:history="1">
        <w:r w:rsidRPr="00DA5BDB">
          <w:rPr>
            <w:rStyle w:val="Hyperlink"/>
            <w:noProof/>
          </w:rPr>
          <w:t>1.4</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Мотивация за решението</w:t>
        </w:r>
        <w:r>
          <w:rPr>
            <w:noProof/>
            <w:webHidden/>
          </w:rPr>
          <w:tab/>
        </w:r>
        <w:r>
          <w:rPr>
            <w:noProof/>
            <w:webHidden/>
          </w:rPr>
          <w:fldChar w:fldCharType="begin"/>
        </w:r>
        <w:r>
          <w:rPr>
            <w:noProof/>
            <w:webHidden/>
          </w:rPr>
          <w:instrText xml:space="preserve"> PAGEREF _Toc412583169 \h </w:instrText>
        </w:r>
        <w:r>
          <w:rPr>
            <w:noProof/>
            <w:webHidden/>
          </w:rPr>
        </w:r>
        <w:r>
          <w:rPr>
            <w:noProof/>
            <w:webHidden/>
          </w:rPr>
          <w:fldChar w:fldCharType="separate"/>
        </w:r>
        <w:r>
          <w:rPr>
            <w:noProof/>
            <w:webHidden/>
          </w:rPr>
          <w:t>7</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70" w:history="1">
        <w:r w:rsidRPr="00DA5BDB">
          <w:rPr>
            <w:rStyle w:val="Hyperlink"/>
            <w:noProof/>
          </w:rPr>
          <w:t>1.5</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Цел и задачи на дипломната работа</w:t>
        </w:r>
        <w:r>
          <w:rPr>
            <w:noProof/>
            <w:webHidden/>
          </w:rPr>
          <w:tab/>
        </w:r>
        <w:r>
          <w:rPr>
            <w:noProof/>
            <w:webHidden/>
          </w:rPr>
          <w:fldChar w:fldCharType="begin"/>
        </w:r>
        <w:r>
          <w:rPr>
            <w:noProof/>
            <w:webHidden/>
          </w:rPr>
          <w:instrText xml:space="preserve"> PAGEREF _Toc412583170 \h </w:instrText>
        </w:r>
        <w:r>
          <w:rPr>
            <w:noProof/>
            <w:webHidden/>
          </w:rPr>
        </w:r>
        <w:r>
          <w:rPr>
            <w:noProof/>
            <w:webHidden/>
          </w:rPr>
          <w:fldChar w:fldCharType="separate"/>
        </w:r>
        <w:r>
          <w:rPr>
            <w:noProof/>
            <w:webHidden/>
          </w:rPr>
          <w:t>7</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71" w:history="1">
        <w:r w:rsidRPr="00DA5BDB">
          <w:rPr>
            <w:rStyle w:val="Hyperlink"/>
            <w:noProof/>
          </w:rPr>
          <w:t>1.6</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Очаквани ползи от реализацията</w:t>
        </w:r>
        <w:r>
          <w:rPr>
            <w:noProof/>
            <w:webHidden/>
          </w:rPr>
          <w:tab/>
        </w:r>
        <w:r>
          <w:rPr>
            <w:noProof/>
            <w:webHidden/>
          </w:rPr>
          <w:fldChar w:fldCharType="begin"/>
        </w:r>
        <w:r>
          <w:rPr>
            <w:noProof/>
            <w:webHidden/>
          </w:rPr>
          <w:instrText xml:space="preserve"> PAGEREF _Toc412583171 \h </w:instrText>
        </w:r>
        <w:r>
          <w:rPr>
            <w:noProof/>
            <w:webHidden/>
          </w:rPr>
        </w:r>
        <w:r>
          <w:rPr>
            <w:noProof/>
            <w:webHidden/>
          </w:rPr>
          <w:fldChar w:fldCharType="separate"/>
        </w:r>
        <w:r>
          <w:rPr>
            <w:noProof/>
            <w:webHidden/>
          </w:rPr>
          <w:t>8</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72" w:history="1">
        <w:r w:rsidRPr="00DA5BDB">
          <w:rPr>
            <w:rStyle w:val="Hyperlink"/>
            <w:noProof/>
          </w:rPr>
          <w:t>1.7</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Структура на дипломната работа</w:t>
        </w:r>
        <w:r>
          <w:rPr>
            <w:noProof/>
            <w:webHidden/>
          </w:rPr>
          <w:tab/>
        </w:r>
        <w:r>
          <w:rPr>
            <w:noProof/>
            <w:webHidden/>
          </w:rPr>
          <w:fldChar w:fldCharType="begin"/>
        </w:r>
        <w:r>
          <w:rPr>
            <w:noProof/>
            <w:webHidden/>
          </w:rPr>
          <w:instrText xml:space="preserve"> PAGEREF _Toc412583172 \h </w:instrText>
        </w:r>
        <w:r>
          <w:rPr>
            <w:noProof/>
            <w:webHidden/>
          </w:rPr>
        </w:r>
        <w:r>
          <w:rPr>
            <w:noProof/>
            <w:webHidden/>
          </w:rPr>
          <w:fldChar w:fldCharType="separate"/>
        </w:r>
        <w:r>
          <w:rPr>
            <w:noProof/>
            <w:webHidden/>
          </w:rPr>
          <w:t>8</w:t>
        </w:r>
        <w:r>
          <w:rPr>
            <w:noProof/>
            <w:webHidden/>
          </w:rPr>
          <w:fldChar w:fldCharType="end"/>
        </w:r>
      </w:hyperlink>
    </w:p>
    <w:p w:rsidR="00B34B20" w:rsidRDefault="00B34B20">
      <w:pPr>
        <w:pStyle w:val="TOC1"/>
        <w:rPr>
          <w:rFonts w:asciiTheme="minorHAnsi" w:eastAsiaTheme="minorEastAsia" w:hAnsiTheme="minorHAnsi" w:cstheme="minorBidi"/>
          <w:b w:val="0"/>
          <w:bCs w:val="0"/>
          <w:caps w:val="0"/>
          <w:color w:val="auto"/>
          <w:sz w:val="22"/>
          <w:szCs w:val="22"/>
          <w:lang w:val="en-US" w:eastAsia="en-US"/>
        </w:rPr>
      </w:pPr>
      <w:hyperlink w:anchor="_Toc412583173" w:history="1">
        <w:r w:rsidRPr="00DA5BDB">
          <w:rPr>
            <w:rStyle w:val="Hyperlink"/>
          </w:rPr>
          <w:t>2.</w:t>
        </w:r>
        <w:r>
          <w:rPr>
            <w:rFonts w:asciiTheme="minorHAnsi" w:eastAsiaTheme="minorEastAsia" w:hAnsiTheme="minorHAnsi" w:cstheme="minorBidi"/>
            <w:b w:val="0"/>
            <w:bCs w:val="0"/>
            <w:caps w:val="0"/>
            <w:color w:val="auto"/>
            <w:sz w:val="22"/>
            <w:szCs w:val="22"/>
            <w:lang w:val="en-US" w:eastAsia="en-US"/>
          </w:rPr>
          <w:tab/>
        </w:r>
        <w:r w:rsidRPr="00DA5BDB">
          <w:rPr>
            <w:rStyle w:val="Hyperlink"/>
          </w:rPr>
          <w:t>Реверсивен инж</w:t>
        </w:r>
        <w:r w:rsidRPr="00DA5BDB">
          <w:rPr>
            <w:rStyle w:val="Hyperlink"/>
            <w:lang w:val="en-US"/>
          </w:rPr>
          <w:t>е</w:t>
        </w:r>
        <w:r w:rsidRPr="00DA5BDB">
          <w:rPr>
            <w:rStyle w:val="Hyperlink"/>
          </w:rPr>
          <w:t>неринг</w:t>
        </w:r>
        <w:r>
          <w:rPr>
            <w:webHidden/>
          </w:rPr>
          <w:tab/>
        </w:r>
        <w:r>
          <w:rPr>
            <w:webHidden/>
          </w:rPr>
          <w:fldChar w:fldCharType="begin"/>
        </w:r>
        <w:r>
          <w:rPr>
            <w:webHidden/>
          </w:rPr>
          <w:instrText xml:space="preserve"> PAGEREF _Toc412583173 \h </w:instrText>
        </w:r>
        <w:r>
          <w:rPr>
            <w:webHidden/>
          </w:rPr>
        </w:r>
        <w:r>
          <w:rPr>
            <w:webHidden/>
          </w:rPr>
          <w:fldChar w:fldCharType="separate"/>
        </w:r>
        <w:r>
          <w:rPr>
            <w:webHidden/>
          </w:rPr>
          <w:t>10</w:t>
        </w:r>
        <w:r>
          <w:rPr>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74" w:history="1">
        <w:r w:rsidRPr="00DA5BDB">
          <w:rPr>
            <w:rStyle w:val="Hyperlink"/>
            <w:noProof/>
          </w:rPr>
          <w:t>2.1</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Основни дефиниции</w:t>
        </w:r>
        <w:r>
          <w:rPr>
            <w:noProof/>
            <w:webHidden/>
          </w:rPr>
          <w:tab/>
        </w:r>
        <w:r>
          <w:rPr>
            <w:noProof/>
            <w:webHidden/>
          </w:rPr>
          <w:fldChar w:fldCharType="begin"/>
        </w:r>
        <w:r>
          <w:rPr>
            <w:noProof/>
            <w:webHidden/>
          </w:rPr>
          <w:instrText xml:space="preserve"> PAGEREF _Toc412583174 \h </w:instrText>
        </w:r>
        <w:r>
          <w:rPr>
            <w:noProof/>
            <w:webHidden/>
          </w:rPr>
        </w:r>
        <w:r>
          <w:rPr>
            <w:noProof/>
            <w:webHidden/>
          </w:rPr>
          <w:fldChar w:fldCharType="separate"/>
        </w:r>
        <w:r>
          <w:rPr>
            <w:noProof/>
            <w:webHidden/>
          </w:rPr>
          <w:t>10</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75" w:history="1">
        <w:r w:rsidRPr="00DA5BDB">
          <w:rPr>
            <w:rStyle w:val="Hyperlink"/>
            <w:noProof/>
          </w:rPr>
          <w:t>2.1.1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Терминология на реинженеринга и софтуерната поддръжка</w:t>
        </w:r>
        <w:r>
          <w:rPr>
            <w:noProof/>
            <w:webHidden/>
          </w:rPr>
          <w:tab/>
        </w:r>
        <w:r>
          <w:rPr>
            <w:noProof/>
            <w:webHidden/>
          </w:rPr>
          <w:fldChar w:fldCharType="begin"/>
        </w:r>
        <w:r>
          <w:rPr>
            <w:noProof/>
            <w:webHidden/>
          </w:rPr>
          <w:instrText xml:space="preserve"> PAGEREF _Toc412583175 \h </w:instrText>
        </w:r>
        <w:r>
          <w:rPr>
            <w:noProof/>
            <w:webHidden/>
          </w:rPr>
        </w:r>
        <w:r>
          <w:rPr>
            <w:noProof/>
            <w:webHidden/>
          </w:rPr>
          <w:fldChar w:fldCharType="separate"/>
        </w:r>
        <w:r>
          <w:rPr>
            <w:noProof/>
            <w:webHidden/>
          </w:rPr>
          <w:t>10</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76" w:history="1">
        <w:r w:rsidRPr="00DA5BDB">
          <w:rPr>
            <w:rStyle w:val="Hyperlink"/>
            <w:noProof/>
          </w:rPr>
          <w:t>2.1.2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Терминология в софтуерната архитектура</w:t>
        </w:r>
        <w:r>
          <w:rPr>
            <w:noProof/>
            <w:webHidden/>
          </w:rPr>
          <w:tab/>
        </w:r>
        <w:r>
          <w:rPr>
            <w:noProof/>
            <w:webHidden/>
          </w:rPr>
          <w:fldChar w:fldCharType="begin"/>
        </w:r>
        <w:r>
          <w:rPr>
            <w:noProof/>
            <w:webHidden/>
          </w:rPr>
          <w:instrText xml:space="preserve"> PAGEREF _Toc412583176 \h </w:instrText>
        </w:r>
        <w:r>
          <w:rPr>
            <w:noProof/>
            <w:webHidden/>
          </w:rPr>
        </w:r>
        <w:r>
          <w:rPr>
            <w:noProof/>
            <w:webHidden/>
          </w:rPr>
          <w:fldChar w:fldCharType="separate"/>
        </w:r>
        <w:r>
          <w:rPr>
            <w:noProof/>
            <w:webHidden/>
          </w:rPr>
          <w:t>11</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77" w:history="1">
        <w:r w:rsidRPr="00DA5BDB">
          <w:rPr>
            <w:rStyle w:val="Hyperlink"/>
            <w:noProof/>
          </w:rPr>
          <w:t>2.2</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Реинженеринг на компонентно-базиран софтуер и среда за изпълнението му</w:t>
        </w:r>
        <w:r>
          <w:rPr>
            <w:noProof/>
            <w:webHidden/>
          </w:rPr>
          <w:tab/>
        </w:r>
        <w:r>
          <w:rPr>
            <w:noProof/>
            <w:webHidden/>
          </w:rPr>
          <w:fldChar w:fldCharType="begin"/>
        </w:r>
        <w:r>
          <w:rPr>
            <w:noProof/>
            <w:webHidden/>
          </w:rPr>
          <w:instrText xml:space="preserve"> PAGEREF _Toc412583177 \h </w:instrText>
        </w:r>
        <w:r>
          <w:rPr>
            <w:noProof/>
            <w:webHidden/>
          </w:rPr>
        </w:r>
        <w:r>
          <w:rPr>
            <w:noProof/>
            <w:webHidden/>
          </w:rPr>
          <w:fldChar w:fldCharType="separate"/>
        </w:r>
        <w:r>
          <w:rPr>
            <w:noProof/>
            <w:webHidden/>
          </w:rPr>
          <w:t>14</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78" w:history="1">
        <w:r w:rsidRPr="00DA5BDB">
          <w:rPr>
            <w:rStyle w:val="Hyperlink"/>
            <w:noProof/>
          </w:rPr>
          <w:t>2.2.1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Реинженеринг и компонентно-базиран софтуер</w:t>
        </w:r>
        <w:r>
          <w:rPr>
            <w:noProof/>
            <w:webHidden/>
          </w:rPr>
          <w:tab/>
        </w:r>
        <w:r>
          <w:rPr>
            <w:noProof/>
            <w:webHidden/>
          </w:rPr>
          <w:fldChar w:fldCharType="begin"/>
        </w:r>
        <w:r>
          <w:rPr>
            <w:noProof/>
            <w:webHidden/>
          </w:rPr>
          <w:instrText xml:space="preserve"> PAGEREF _Toc412583178 \h </w:instrText>
        </w:r>
        <w:r>
          <w:rPr>
            <w:noProof/>
            <w:webHidden/>
          </w:rPr>
        </w:r>
        <w:r>
          <w:rPr>
            <w:noProof/>
            <w:webHidden/>
          </w:rPr>
          <w:fldChar w:fldCharType="separate"/>
        </w:r>
        <w:r>
          <w:rPr>
            <w:noProof/>
            <w:webHidden/>
          </w:rPr>
          <w:t>14</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79" w:history="1">
        <w:r w:rsidRPr="00DA5BDB">
          <w:rPr>
            <w:rStyle w:val="Hyperlink"/>
            <w:noProof/>
          </w:rPr>
          <w:t>2.2.2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Среда за архитектурна реконструкция</w:t>
        </w:r>
        <w:r>
          <w:rPr>
            <w:noProof/>
            <w:webHidden/>
          </w:rPr>
          <w:tab/>
        </w:r>
        <w:r>
          <w:rPr>
            <w:noProof/>
            <w:webHidden/>
          </w:rPr>
          <w:fldChar w:fldCharType="begin"/>
        </w:r>
        <w:r>
          <w:rPr>
            <w:noProof/>
            <w:webHidden/>
          </w:rPr>
          <w:instrText xml:space="preserve"> PAGEREF _Toc412583179 \h </w:instrText>
        </w:r>
        <w:r>
          <w:rPr>
            <w:noProof/>
            <w:webHidden/>
          </w:rPr>
        </w:r>
        <w:r>
          <w:rPr>
            <w:noProof/>
            <w:webHidden/>
          </w:rPr>
          <w:fldChar w:fldCharType="separate"/>
        </w:r>
        <w:r>
          <w:rPr>
            <w:noProof/>
            <w:webHidden/>
          </w:rPr>
          <w:t>16</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80" w:history="1">
        <w:r w:rsidRPr="00DA5BDB">
          <w:rPr>
            <w:rStyle w:val="Hyperlink"/>
            <w:noProof/>
          </w:rPr>
          <w:t>2.3</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Съществуващи инструменти за реинженеринг</w:t>
        </w:r>
        <w:r>
          <w:rPr>
            <w:noProof/>
            <w:webHidden/>
          </w:rPr>
          <w:tab/>
        </w:r>
        <w:r>
          <w:rPr>
            <w:noProof/>
            <w:webHidden/>
          </w:rPr>
          <w:fldChar w:fldCharType="begin"/>
        </w:r>
        <w:r>
          <w:rPr>
            <w:noProof/>
            <w:webHidden/>
          </w:rPr>
          <w:instrText xml:space="preserve"> PAGEREF _Toc412583180 \h </w:instrText>
        </w:r>
        <w:r>
          <w:rPr>
            <w:noProof/>
            <w:webHidden/>
          </w:rPr>
        </w:r>
        <w:r>
          <w:rPr>
            <w:noProof/>
            <w:webHidden/>
          </w:rPr>
          <w:fldChar w:fldCharType="separate"/>
        </w:r>
        <w:r>
          <w:rPr>
            <w:noProof/>
            <w:webHidden/>
          </w:rPr>
          <w:t>17</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81" w:history="1">
        <w:r w:rsidRPr="00DA5BDB">
          <w:rPr>
            <w:rStyle w:val="Hyperlink"/>
            <w:noProof/>
          </w:rPr>
          <w:t>2.3.1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Оркестрирана много-изгледна среда за софтуерно архитектурна реконструкция [R14]</w:t>
        </w:r>
        <w:r>
          <w:rPr>
            <w:noProof/>
            <w:webHidden/>
          </w:rPr>
          <w:tab/>
        </w:r>
        <w:r>
          <w:rPr>
            <w:noProof/>
            <w:webHidden/>
          </w:rPr>
          <w:fldChar w:fldCharType="begin"/>
        </w:r>
        <w:r>
          <w:rPr>
            <w:noProof/>
            <w:webHidden/>
          </w:rPr>
          <w:instrText xml:space="preserve"> PAGEREF _Toc412583181 \h </w:instrText>
        </w:r>
        <w:r>
          <w:rPr>
            <w:noProof/>
            <w:webHidden/>
          </w:rPr>
        </w:r>
        <w:r>
          <w:rPr>
            <w:noProof/>
            <w:webHidden/>
          </w:rPr>
          <w:fldChar w:fldCharType="separate"/>
        </w:r>
        <w:r>
          <w:rPr>
            <w:noProof/>
            <w:webHidden/>
          </w:rPr>
          <w:t>18</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82" w:history="1">
        <w:r w:rsidRPr="00DA5BDB">
          <w:rPr>
            <w:rStyle w:val="Hyperlink"/>
            <w:noProof/>
          </w:rPr>
          <w:t>2.3.2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 xml:space="preserve">Компонентният модел на </w:t>
        </w:r>
        <w:r w:rsidRPr="00DA5BDB">
          <w:rPr>
            <w:rStyle w:val="Hyperlink"/>
            <w:rFonts w:ascii="TimesNewRoman,Italic" w:hAnsi="TimesNewRoman,Italic" w:cs="TimesNewRoman,Italic"/>
            <w:noProof/>
            <w:lang w:eastAsia="en-US"/>
          </w:rPr>
          <w:t xml:space="preserve">Dassault Systèmes </w:t>
        </w:r>
        <w:r w:rsidRPr="00DA5BDB">
          <w:rPr>
            <w:rStyle w:val="Hyperlink"/>
            <w:noProof/>
          </w:rPr>
          <w:t>(DS) [R14]</w:t>
        </w:r>
        <w:r>
          <w:rPr>
            <w:noProof/>
            <w:webHidden/>
          </w:rPr>
          <w:tab/>
        </w:r>
        <w:r>
          <w:rPr>
            <w:noProof/>
            <w:webHidden/>
          </w:rPr>
          <w:fldChar w:fldCharType="begin"/>
        </w:r>
        <w:r>
          <w:rPr>
            <w:noProof/>
            <w:webHidden/>
          </w:rPr>
          <w:instrText xml:space="preserve"> PAGEREF _Toc412583182 \h </w:instrText>
        </w:r>
        <w:r>
          <w:rPr>
            <w:noProof/>
            <w:webHidden/>
          </w:rPr>
        </w:r>
        <w:r>
          <w:rPr>
            <w:noProof/>
            <w:webHidden/>
          </w:rPr>
          <w:fldChar w:fldCharType="separate"/>
        </w:r>
        <w:r>
          <w:rPr>
            <w:noProof/>
            <w:webHidden/>
          </w:rPr>
          <w:t>26</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83" w:history="1">
        <w:r w:rsidRPr="00DA5BDB">
          <w:rPr>
            <w:rStyle w:val="Hyperlink"/>
            <w:noProof/>
          </w:rPr>
          <w:t>2.4</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Сравнителен анализ на изложените решения</w:t>
        </w:r>
        <w:r>
          <w:rPr>
            <w:noProof/>
            <w:webHidden/>
          </w:rPr>
          <w:tab/>
        </w:r>
        <w:r>
          <w:rPr>
            <w:noProof/>
            <w:webHidden/>
          </w:rPr>
          <w:fldChar w:fldCharType="begin"/>
        </w:r>
        <w:r>
          <w:rPr>
            <w:noProof/>
            <w:webHidden/>
          </w:rPr>
          <w:instrText xml:space="preserve"> PAGEREF _Toc412583183 \h </w:instrText>
        </w:r>
        <w:r>
          <w:rPr>
            <w:noProof/>
            <w:webHidden/>
          </w:rPr>
        </w:r>
        <w:r>
          <w:rPr>
            <w:noProof/>
            <w:webHidden/>
          </w:rPr>
          <w:fldChar w:fldCharType="separate"/>
        </w:r>
        <w:r>
          <w:rPr>
            <w:noProof/>
            <w:webHidden/>
          </w:rPr>
          <w:t>30</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84" w:history="1">
        <w:r w:rsidRPr="00DA5BDB">
          <w:rPr>
            <w:rStyle w:val="Hyperlink"/>
            <w:noProof/>
          </w:rPr>
          <w:t>2.4.1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Критерии</w:t>
        </w:r>
        <w:r>
          <w:rPr>
            <w:noProof/>
            <w:webHidden/>
          </w:rPr>
          <w:tab/>
        </w:r>
        <w:r>
          <w:rPr>
            <w:noProof/>
            <w:webHidden/>
          </w:rPr>
          <w:fldChar w:fldCharType="begin"/>
        </w:r>
        <w:r>
          <w:rPr>
            <w:noProof/>
            <w:webHidden/>
          </w:rPr>
          <w:instrText xml:space="preserve"> PAGEREF _Toc412583184 \h </w:instrText>
        </w:r>
        <w:r>
          <w:rPr>
            <w:noProof/>
            <w:webHidden/>
          </w:rPr>
        </w:r>
        <w:r>
          <w:rPr>
            <w:noProof/>
            <w:webHidden/>
          </w:rPr>
          <w:fldChar w:fldCharType="separate"/>
        </w:r>
        <w:r>
          <w:rPr>
            <w:noProof/>
            <w:webHidden/>
          </w:rPr>
          <w:t>30</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85" w:history="1">
        <w:r w:rsidRPr="00DA5BDB">
          <w:rPr>
            <w:rStyle w:val="Hyperlink"/>
            <w:noProof/>
            <w:lang w:eastAsia="en-US"/>
          </w:rPr>
          <w:t>2.4.2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lang w:eastAsia="en-US"/>
          </w:rPr>
          <w:t>Сравнителен анализ</w:t>
        </w:r>
        <w:r>
          <w:rPr>
            <w:noProof/>
            <w:webHidden/>
          </w:rPr>
          <w:tab/>
        </w:r>
        <w:r>
          <w:rPr>
            <w:noProof/>
            <w:webHidden/>
          </w:rPr>
          <w:fldChar w:fldCharType="begin"/>
        </w:r>
        <w:r>
          <w:rPr>
            <w:noProof/>
            <w:webHidden/>
          </w:rPr>
          <w:instrText xml:space="preserve"> PAGEREF _Toc412583185 \h </w:instrText>
        </w:r>
        <w:r>
          <w:rPr>
            <w:noProof/>
            <w:webHidden/>
          </w:rPr>
        </w:r>
        <w:r>
          <w:rPr>
            <w:noProof/>
            <w:webHidden/>
          </w:rPr>
          <w:fldChar w:fldCharType="separate"/>
        </w:r>
        <w:r>
          <w:rPr>
            <w:noProof/>
            <w:webHidden/>
          </w:rPr>
          <w:t>32</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86" w:history="1">
        <w:r w:rsidRPr="00DA5BDB">
          <w:rPr>
            <w:rStyle w:val="Hyperlink"/>
            <w:noProof/>
          </w:rPr>
          <w:t>2.5</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Изводи</w:t>
        </w:r>
        <w:r>
          <w:rPr>
            <w:noProof/>
            <w:webHidden/>
          </w:rPr>
          <w:tab/>
        </w:r>
        <w:r>
          <w:rPr>
            <w:noProof/>
            <w:webHidden/>
          </w:rPr>
          <w:fldChar w:fldCharType="begin"/>
        </w:r>
        <w:r>
          <w:rPr>
            <w:noProof/>
            <w:webHidden/>
          </w:rPr>
          <w:instrText xml:space="preserve"> PAGEREF _Toc412583186 \h </w:instrText>
        </w:r>
        <w:r>
          <w:rPr>
            <w:noProof/>
            <w:webHidden/>
          </w:rPr>
        </w:r>
        <w:r>
          <w:rPr>
            <w:noProof/>
            <w:webHidden/>
          </w:rPr>
          <w:fldChar w:fldCharType="separate"/>
        </w:r>
        <w:r>
          <w:rPr>
            <w:noProof/>
            <w:webHidden/>
          </w:rPr>
          <w:t>33</w:t>
        </w:r>
        <w:r>
          <w:rPr>
            <w:noProof/>
            <w:webHidden/>
          </w:rPr>
          <w:fldChar w:fldCharType="end"/>
        </w:r>
      </w:hyperlink>
    </w:p>
    <w:p w:rsidR="00B34B20" w:rsidRDefault="00B34B20">
      <w:pPr>
        <w:pStyle w:val="TOC1"/>
        <w:rPr>
          <w:rFonts w:asciiTheme="minorHAnsi" w:eastAsiaTheme="minorEastAsia" w:hAnsiTheme="minorHAnsi" w:cstheme="minorBidi"/>
          <w:b w:val="0"/>
          <w:bCs w:val="0"/>
          <w:caps w:val="0"/>
          <w:color w:val="auto"/>
          <w:sz w:val="22"/>
          <w:szCs w:val="22"/>
          <w:lang w:val="en-US" w:eastAsia="en-US"/>
        </w:rPr>
      </w:pPr>
      <w:hyperlink w:anchor="_Toc412583187" w:history="1">
        <w:r w:rsidRPr="00DA5BDB">
          <w:rPr>
            <w:rStyle w:val="Hyperlink"/>
          </w:rPr>
          <w:t>3.</w:t>
        </w:r>
        <w:r>
          <w:rPr>
            <w:rFonts w:asciiTheme="minorHAnsi" w:eastAsiaTheme="minorEastAsia" w:hAnsiTheme="minorHAnsi" w:cstheme="minorBidi"/>
            <w:b w:val="0"/>
            <w:bCs w:val="0"/>
            <w:caps w:val="0"/>
            <w:color w:val="auto"/>
            <w:sz w:val="22"/>
            <w:szCs w:val="22"/>
            <w:lang w:val="en-US" w:eastAsia="en-US"/>
          </w:rPr>
          <w:tab/>
        </w:r>
        <w:r w:rsidRPr="00DA5BDB">
          <w:rPr>
            <w:rStyle w:val="Hyperlink"/>
          </w:rPr>
          <w:t>Анализ</w:t>
        </w:r>
        <w:r>
          <w:rPr>
            <w:webHidden/>
          </w:rPr>
          <w:tab/>
        </w:r>
        <w:r>
          <w:rPr>
            <w:webHidden/>
          </w:rPr>
          <w:fldChar w:fldCharType="begin"/>
        </w:r>
        <w:r>
          <w:rPr>
            <w:webHidden/>
          </w:rPr>
          <w:instrText xml:space="preserve"> PAGEREF _Toc412583187 \h </w:instrText>
        </w:r>
        <w:r>
          <w:rPr>
            <w:webHidden/>
          </w:rPr>
        </w:r>
        <w:r>
          <w:rPr>
            <w:webHidden/>
          </w:rPr>
          <w:fldChar w:fldCharType="separate"/>
        </w:r>
        <w:r>
          <w:rPr>
            <w:webHidden/>
          </w:rPr>
          <w:t>34</w:t>
        </w:r>
        <w:r>
          <w:rPr>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88" w:history="1">
        <w:r w:rsidRPr="00DA5BDB">
          <w:rPr>
            <w:rStyle w:val="Hyperlink"/>
            <w:noProof/>
          </w:rPr>
          <w:t>3.1</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Концептуален</w:t>
        </w:r>
        <w:r w:rsidRPr="00DA5BDB">
          <w:rPr>
            <w:rStyle w:val="Hyperlink"/>
            <w:noProof/>
          </w:rPr>
          <w:t xml:space="preserve"> модел</w:t>
        </w:r>
        <w:r>
          <w:rPr>
            <w:noProof/>
            <w:webHidden/>
          </w:rPr>
          <w:tab/>
        </w:r>
        <w:r>
          <w:rPr>
            <w:noProof/>
            <w:webHidden/>
          </w:rPr>
          <w:fldChar w:fldCharType="begin"/>
        </w:r>
        <w:r>
          <w:rPr>
            <w:noProof/>
            <w:webHidden/>
          </w:rPr>
          <w:instrText xml:space="preserve"> PAGEREF _Toc412583188 \h </w:instrText>
        </w:r>
        <w:r>
          <w:rPr>
            <w:noProof/>
            <w:webHidden/>
          </w:rPr>
        </w:r>
        <w:r>
          <w:rPr>
            <w:noProof/>
            <w:webHidden/>
          </w:rPr>
          <w:fldChar w:fldCharType="separate"/>
        </w:r>
        <w:r>
          <w:rPr>
            <w:noProof/>
            <w:webHidden/>
          </w:rPr>
          <w:t>34</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89" w:history="1">
        <w:r w:rsidRPr="00DA5BDB">
          <w:rPr>
            <w:rStyle w:val="Hyperlink"/>
            <w:noProof/>
          </w:rPr>
          <w:t>3.2</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Работни</w:t>
        </w:r>
        <w:r w:rsidRPr="00DA5BDB">
          <w:rPr>
            <w:rStyle w:val="Hyperlink"/>
            <w:noProof/>
          </w:rPr>
          <w:t xml:space="preserve"> процеси</w:t>
        </w:r>
        <w:r>
          <w:rPr>
            <w:noProof/>
            <w:webHidden/>
          </w:rPr>
          <w:tab/>
        </w:r>
        <w:r>
          <w:rPr>
            <w:noProof/>
            <w:webHidden/>
          </w:rPr>
          <w:fldChar w:fldCharType="begin"/>
        </w:r>
        <w:r>
          <w:rPr>
            <w:noProof/>
            <w:webHidden/>
          </w:rPr>
          <w:instrText xml:space="preserve"> PAGEREF _Toc412583189 \h </w:instrText>
        </w:r>
        <w:r>
          <w:rPr>
            <w:noProof/>
            <w:webHidden/>
          </w:rPr>
        </w:r>
        <w:r>
          <w:rPr>
            <w:noProof/>
            <w:webHidden/>
          </w:rPr>
          <w:fldChar w:fldCharType="separate"/>
        </w:r>
        <w:r>
          <w:rPr>
            <w:noProof/>
            <w:webHidden/>
          </w:rPr>
          <w:t>36</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90" w:history="1">
        <w:r w:rsidRPr="00DA5BDB">
          <w:rPr>
            <w:rStyle w:val="Hyperlink"/>
            <w:noProof/>
          </w:rPr>
          <w:t>3.2.1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Подготовка на критерии за анализ</w:t>
        </w:r>
        <w:r>
          <w:rPr>
            <w:noProof/>
            <w:webHidden/>
          </w:rPr>
          <w:tab/>
        </w:r>
        <w:r>
          <w:rPr>
            <w:noProof/>
            <w:webHidden/>
          </w:rPr>
          <w:fldChar w:fldCharType="begin"/>
        </w:r>
        <w:r>
          <w:rPr>
            <w:noProof/>
            <w:webHidden/>
          </w:rPr>
          <w:instrText xml:space="preserve"> PAGEREF _Toc412583190 \h </w:instrText>
        </w:r>
        <w:r>
          <w:rPr>
            <w:noProof/>
            <w:webHidden/>
          </w:rPr>
        </w:r>
        <w:r>
          <w:rPr>
            <w:noProof/>
            <w:webHidden/>
          </w:rPr>
          <w:fldChar w:fldCharType="separate"/>
        </w:r>
        <w:r>
          <w:rPr>
            <w:noProof/>
            <w:webHidden/>
          </w:rPr>
          <w:t>36</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91" w:history="1">
        <w:r w:rsidRPr="00DA5BDB">
          <w:rPr>
            <w:rStyle w:val="Hyperlink"/>
            <w:noProof/>
          </w:rPr>
          <w:t>3.2.2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Анализиране на проект и сериализация на хранилището</w:t>
        </w:r>
        <w:r>
          <w:rPr>
            <w:noProof/>
            <w:webHidden/>
          </w:rPr>
          <w:tab/>
        </w:r>
        <w:r>
          <w:rPr>
            <w:noProof/>
            <w:webHidden/>
          </w:rPr>
          <w:fldChar w:fldCharType="begin"/>
        </w:r>
        <w:r>
          <w:rPr>
            <w:noProof/>
            <w:webHidden/>
          </w:rPr>
          <w:instrText xml:space="preserve"> PAGEREF _Toc412583191 \h </w:instrText>
        </w:r>
        <w:r>
          <w:rPr>
            <w:noProof/>
            <w:webHidden/>
          </w:rPr>
        </w:r>
        <w:r>
          <w:rPr>
            <w:noProof/>
            <w:webHidden/>
          </w:rPr>
          <w:fldChar w:fldCharType="separate"/>
        </w:r>
        <w:r>
          <w:rPr>
            <w:noProof/>
            <w:webHidden/>
          </w:rPr>
          <w:t>37</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92" w:history="1">
        <w:r w:rsidRPr="00DA5BDB">
          <w:rPr>
            <w:rStyle w:val="Hyperlink"/>
            <w:noProof/>
          </w:rPr>
          <w:t>3.2.3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Генерация на базов код</w:t>
        </w:r>
        <w:r>
          <w:rPr>
            <w:noProof/>
            <w:webHidden/>
          </w:rPr>
          <w:tab/>
        </w:r>
        <w:r>
          <w:rPr>
            <w:noProof/>
            <w:webHidden/>
          </w:rPr>
          <w:fldChar w:fldCharType="begin"/>
        </w:r>
        <w:r>
          <w:rPr>
            <w:noProof/>
            <w:webHidden/>
          </w:rPr>
          <w:instrText xml:space="preserve"> PAGEREF _Toc412583192 \h </w:instrText>
        </w:r>
        <w:r>
          <w:rPr>
            <w:noProof/>
            <w:webHidden/>
          </w:rPr>
        </w:r>
        <w:r>
          <w:rPr>
            <w:noProof/>
            <w:webHidden/>
          </w:rPr>
          <w:fldChar w:fldCharType="separate"/>
        </w:r>
        <w:r>
          <w:rPr>
            <w:noProof/>
            <w:webHidden/>
          </w:rPr>
          <w:t>38</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93" w:history="1">
        <w:r w:rsidRPr="00DA5BDB">
          <w:rPr>
            <w:rStyle w:val="Hyperlink"/>
            <w:noProof/>
          </w:rPr>
          <w:t>3.3</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Потребителски</w:t>
        </w:r>
        <w:r w:rsidRPr="00DA5BDB">
          <w:rPr>
            <w:rStyle w:val="Hyperlink"/>
            <w:noProof/>
            <w:lang w:val="ru-RU"/>
          </w:rPr>
          <w:t xml:space="preserve"> </w:t>
        </w:r>
        <w:r w:rsidRPr="00DA5BDB">
          <w:rPr>
            <w:rStyle w:val="Hyperlink"/>
            <w:noProof/>
          </w:rPr>
          <w:t>(функционални</w:t>
        </w:r>
        <w:r w:rsidRPr="00DA5BDB">
          <w:rPr>
            <w:rStyle w:val="Hyperlink"/>
            <w:noProof/>
            <w:lang w:val="ru-RU"/>
          </w:rPr>
          <w:t xml:space="preserve">) </w:t>
        </w:r>
        <w:r w:rsidRPr="00DA5BDB">
          <w:rPr>
            <w:rStyle w:val="Hyperlink"/>
            <w:noProof/>
          </w:rPr>
          <w:t>изисквания</w:t>
        </w:r>
        <w:r>
          <w:rPr>
            <w:noProof/>
            <w:webHidden/>
          </w:rPr>
          <w:tab/>
        </w:r>
        <w:r>
          <w:rPr>
            <w:noProof/>
            <w:webHidden/>
          </w:rPr>
          <w:fldChar w:fldCharType="begin"/>
        </w:r>
        <w:r>
          <w:rPr>
            <w:noProof/>
            <w:webHidden/>
          </w:rPr>
          <w:instrText xml:space="preserve"> PAGEREF _Toc412583193 \h </w:instrText>
        </w:r>
        <w:r>
          <w:rPr>
            <w:noProof/>
            <w:webHidden/>
          </w:rPr>
        </w:r>
        <w:r>
          <w:rPr>
            <w:noProof/>
            <w:webHidden/>
          </w:rPr>
          <w:fldChar w:fldCharType="separate"/>
        </w:r>
        <w:r>
          <w:rPr>
            <w:noProof/>
            <w:webHidden/>
          </w:rPr>
          <w:t>38</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94" w:history="1">
        <w:r w:rsidRPr="00DA5BDB">
          <w:rPr>
            <w:rStyle w:val="Hyperlink"/>
            <w:noProof/>
          </w:rPr>
          <w:t>3.3.1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Типични случаи на употреба</w:t>
        </w:r>
        <w:r>
          <w:rPr>
            <w:noProof/>
            <w:webHidden/>
          </w:rPr>
          <w:tab/>
        </w:r>
        <w:r>
          <w:rPr>
            <w:noProof/>
            <w:webHidden/>
          </w:rPr>
          <w:fldChar w:fldCharType="begin"/>
        </w:r>
        <w:r>
          <w:rPr>
            <w:noProof/>
            <w:webHidden/>
          </w:rPr>
          <w:instrText xml:space="preserve"> PAGEREF _Toc412583194 \h </w:instrText>
        </w:r>
        <w:r>
          <w:rPr>
            <w:noProof/>
            <w:webHidden/>
          </w:rPr>
        </w:r>
        <w:r>
          <w:rPr>
            <w:noProof/>
            <w:webHidden/>
          </w:rPr>
          <w:fldChar w:fldCharType="separate"/>
        </w:r>
        <w:r>
          <w:rPr>
            <w:noProof/>
            <w:webHidden/>
          </w:rPr>
          <w:t>38</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95" w:history="1">
        <w:r w:rsidRPr="00DA5BDB">
          <w:rPr>
            <w:rStyle w:val="Hyperlink"/>
            <w:noProof/>
          </w:rPr>
          <w:t>3.3.2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Мета-модел на архитектурното хранилище</w:t>
        </w:r>
        <w:r>
          <w:rPr>
            <w:noProof/>
            <w:webHidden/>
          </w:rPr>
          <w:tab/>
        </w:r>
        <w:r>
          <w:rPr>
            <w:noProof/>
            <w:webHidden/>
          </w:rPr>
          <w:fldChar w:fldCharType="begin"/>
        </w:r>
        <w:r>
          <w:rPr>
            <w:noProof/>
            <w:webHidden/>
          </w:rPr>
          <w:instrText xml:space="preserve"> PAGEREF _Toc412583195 \h </w:instrText>
        </w:r>
        <w:r>
          <w:rPr>
            <w:noProof/>
            <w:webHidden/>
          </w:rPr>
        </w:r>
        <w:r>
          <w:rPr>
            <w:noProof/>
            <w:webHidden/>
          </w:rPr>
          <w:fldChar w:fldCharType="separate"/>
        </w:r>
        <w:r>
          <w:rPr>
            <w:noProof/>
            <w:webHidden/>
          </w:rPr>
          <w:t>46</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96" w:history="1">
        <w:r w:rsidRPr="00DA5BDB">
          <w:rPr>
            <w:rStyle w:val="Hyperlink"/>
            <w:noProof/>
          </w:rPr>
          <w:t>3.3.3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Формат на генерирания базов код</w:t>
        </w:r>
        <w:r>
          <w:rPr>
            <w:noProof/>
            <w:webHidden/>
          </w:rPr>
          <w:tab/>
        </w:r>
        <w:r>
          <w:rPr>
            <w:noProof/>
            <w:webHidden/>
          </w:rPr>
          <w:fldChar w:fldCharType="begin"/>
        </w:r>
        <w:r>
          <w:rPr>
            <w:noProof/>
            <w:webHidden/>
          </w:rPr>
          <w:instrText xml:space="preserve"> PAGEREF _Toc412583196 \h </w:instrText>
        </w:r>
        <w:r>
          <w:rPr>
            <w:noProof/>
            <w:webHidden/>
          </w:rPr>
        </w:r>
        <w:r>
          <w:rPr>
            <w:noProof/>
            <w:webHidden/>
          </w:rPr>
          <w:fldChar w:fldCharType="separate"/>
        </w:r>
        <w:r>
          <w:rPr>
            <w:noProof/>
            <w:webHidden/>
          </w:rPr>
          <w:t>51</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97" w:history="1">
        <w:r w:rsidRPr="00DA5BDB">
          <w:rPr>
            <w:rStyle w:val="Hyperlink"/>
            <w:noProof/>
          </w:rPr>
          <w:t>3.3.4</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Група от критерии за стандартна архитектура</w:t>
        </w:r>
        <w:r>
          <w:rPr>
            <w:noProof/>
            <w:webHidden/>
          </w:rPr>
          <w:tab/>
        </w:r>
        <w:r>
          <w:rPr>
            <w:noProof/>
            <w:webHidden/>
          </w:rPr>
          <w:fldChar w:fldCharType="begin"/>
        </w:r>
        <w:r>
          <w:rPr>
            <w:noProof/>
            <w:webHidden/>
          </w:rPr>
          <w:instrText xml:space="preserve"> PAGEREF _Toc412583197 \h </w:instrText>
        </w:r>
        <w:r>
          <w:rPr>
            <w:noProof/>
            <w:webHidden/>
          </w:rPr>
        </w:r>
        <w:r>
          <w:rPr>
            <w:noProof/>
            <w:webHidden/>
          </w:rPr>
          <w:fldChar w:fldCharType="separate"/>
        </w:r>
        <w:r>
          <w:rPr>
            <w:noProof/>
            <w:webHidden/>
          </w:rPr>
          <w:t>53</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198" w:history="1">
        <w:r w:rsidRPr="00DA5BDB">
          <w:rPr>
            <w:rStyle w:val="Hyperlink"/>
            <w:noProof/>
          </w:rPr>
          <w:t>3.4</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 xml:space="preserve">Качествени </w:t>
        </w:r>
        <w:r w:rsidRPr="00DA5BDB">
          <w:rPr>
            <w:rStyle w:val="Hyperlink"/>
            <w:noProof/>
          </w:rPr>
          <w:t>(нефункционални</w:t>
        </w:r>
        <w:r w:rsidRPr="00DA5BDB">
          <w:rPr>
            <w:rStyle w:val="Hyperlink"/>
            <w:noProof/>
            <w:lang w:val="ru-RU"/>
          </w:rPr>
          <w:t>)</w:t>
        </w:r>
        <w:r w:rsidRPr="00DA5BDB">
          <w:rPr>
            <w:rStyle w:val="Hyperlink"/>
            <w:noProof/>
          </w:rPr>
          <w:t xml:space="preserve"> изисквания</w:t>
        </w:r>
        <w:r>
          <w:rPr>
            <w:noProof/>
            <w:webHidden/>
          </w:rPr>
          <w:tab/>
        </w:r>
        <w:r>
          <w:rPr>
            <w:noProof/>
            <w:webHidden/>
          </w:rPr>
          <w:fldChar w:fldCharType="begin"/>
        </w:r>
        <w:r>
          <w:rPr>
            <w:noProof/>
            <w:webHidden/>
          </w:rPr>
          <w:instrText xml:space="preserve"> PAGEREF _Toc412583198 \h </w:instrText>
        </w:r>
        <w:r>
          <w:rPr>
            <w:noProof/>
            <w:webHidden/>
          </w:rPr>
        </w:r>
        <w:r>
          <w:rPr>
            <w:noProof/>
            <w:webHidden/>
          </w:rPr>
          <w:fldChar w:fldCharType="separate"/>
        </w:r>
        <w:r>
          <w:rPr>
            <w:noProof/>
            <w:webHidden/>
          </w:rPr>
          <w:t>59</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199" w:history="1">
        <w:r w:rsidRPr="00DA5BDB">
          <w:rPr>
            <w:rStyle w:val="Hyperlink"/>
            <w:noProof/>
          </w:rPr>
          <w:t>3.4.1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Скалируемост</w:t>
        </w:r>
        <w:r>
          <w:rPr>
            <w:noProof/>
            <w:webHidden/>
          </w:rPr>
          <w:tab/>
        </w:r>
        <w:r>
          <w:rPr>
            <w:noProof/>
            <w:webHidden/>
          </w:rPr>
          <w:fldChar w:fldCharType="begin"/>
        </w:r>
        <w:r>
          <w:rPr>
            <w:noProof/>
            <w:webHidden/>
          </w:rPr>
          <w:instrText xml:space="preserve"> PAGEREF _Toc412583199 \h </w:instrText>
        </w:r>
        <w:r>
          <w:rPr>
            <w:noProof/>
            <w:webHidden/>
          </w:rPr>
        </w:r>
        <w:r>
          <w:rPr>
            <w:noProof/>
            <w:webHidden/>
          </w:rPr>
          <w:fldChar w:fldCharType="separate"/>
        </w:r>
        <w:r>
          <w:rPr>
            <w:noProof/>
            <w:webHidden/>
          </w:rPr>
          <w:t>59</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00" w:history="1">
        <w:r w:rsidRPr="00DA5BDB">
          <w:rPr>
            <w:rStyle w:val="Hyperlink"/>
            <w:noProof/>
          </w:rPr>
          <w:t>3.4.2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Модифицируемост и документация</w:t>
        </w:r>
        <w:r>
          <w:rPr>
            <w:noProof/>
            <w:webHidden/>
          </w:rPr>
          <w:tab/>
        </w:r>
        <w:r>
          <w:rPr>
            <w:noProof/>
            <w:webHidden/>
          </w:rPr>
          <w:fldChar w:fldCharType="begin"/>
        </w:r>
        <w:r>
          <w:rPr>
            <w:noProof/>
            <w:webHidden/>
          </w:rPr>
          <w:instrText xml:space="preserve"> PAGEREF _Toc412583200 \h </w:instrText>
        </w:r>
        <w:r>
          <w:rPr>
            <w:noProof/>
            <w:webHidden/>
          </w:rPr>
        </w:r>
        <w:r>
          <w:rPr>
            <w:noProof/>
            <w:webHidden/>
          </w:rPr>
          <w:fldChar w:fldCharType="separate"/>
        </w:r>
        <w:r>
          <w:rPr>
            <w:noProof/>
            <w:webHidden/>
          </w:rPr>
          <w:t>59</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01" w:history="1">
        <w:r w:rsidRPr="00DA5BDB">
          <w:rPr>
            <w:rStyle w:val="Hyperlink"/>
            <w:noProof/>
          </w:rPr>
          <w:t>3.4.3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Поддръжка и възможност за разширение</w:t>
        </w:r>
        <w:r>
          <w:rPr>
            <w:noProof/>
            <w:webHidden/>
          </w:rPr>
          <w:tab/>
        </w:r>
        <w:r>
          <w:rPr>
            <w:noProof/>
            <w:webHidden/>
          </w:rPr>
          <w:fldChar w:fldCharType="begin"/>
        </w:r>
        <w:r>
          <w:rPr>
            <w:noProof/>
            <w:webHidden/>
          </w:rPr>
          <w:instrText xml:space="preserve"> PAGEREF _Toc412583201 \h </w:instrText>
        </w:r>
        <w:r>
          <w:rPr>
            <w:noProof/>
            <w:webHidden/>
          </w:rPr>
        </w:r>
        <w:r>
          <w:rPr>
            <w:noProof/>
            <w:webHidden/>
          </w:rPr>
          <w:fldChar w:fldCharType="separate"/>
        </w:r>
        <w:r>
          <w:rPr>
            <w:noProof/>
            <w:webHidden/>
          </w:rPr>
          <w:t>59</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02" w:history="1">
        <w:r w:rsidRPr="00DA5BDB">
          <w:rPr>
            <w:rStyle w:val="Hyperlink"/>
            <w:noProof/>
          </w:rPr>
          <w:t>3.4.4</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Потребителски интерфейс</w:t>
        </w:r>
        <w:r>
          <w:rPr>
            <w:noProof/>
            <w:webHidden/>
          </w:rPr>
          <w:tab/>
        </w:r>
        <w:r>
          <w:rPr>
            <w:noProof/>
            <w:webHidden/>
          </w:rPr>
          <w:fldChar w:fldCharType="begin"/>
        </w:r>
        <w:r>
          <w:rPr>
            <w:noProof/>
            <w:webHidden/>
          </w:rPr>
          <w:instrText xml:space="preserve"> PAGEREF _Toc412583202 \h </w:instrText>
        </w:r>
        <w:r>
          <w:rPr>
            <w:noProof/>
            <w:webHidden/>
          </w:rPr>
        </w:r>
        <w:r>
          <w:rPr>
            <w:noProof/>
            <w:webHidden/>
          </w:rPr>
          <w:fldChar w:fldCharType="separate"/>
        </w:r>
        <w:r>
          <w:rPr>
            <w:noProof/>
            <w:webHidden/>
          </w:rPr>
          <w:t>59</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03" w:history="1">
        <w:r w:rsidRPr="00DA5BDB">
          <w:rPr>
            <w:rStyle w:val="Hyperlink"/>
            <w:noProof/>
          </w:rPr>
          <w:t>3.4.5</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Тестваемост</w:t>
        </w:r>
        <w:r>
          <w:rPr>
            <w:noProof/>
            <w:webHidden/>
          </w:rPr>
          <w:tab/>
        </w:r>
        <w:r>
          <w:rPr>
            <w:noProof/>
            <w:webHidden/>
          </w:rPr>
          <w:fldChar w:fldCharType="begin"/>
        </w:r>
        <w:r>
          <w:rPr>
            <w:noProof/>
            <w:webHidden/>
          </w:rPr>
          <w:instrText xml:space="preserve"> PAGEREF _Toc412583203 \h </w:instrText>
        </w:r>
        <w:r>
          <w:rPr>
            <w:noProof/>
            <w:webHidden/>
          </w:rPr>
        </w:r>
        <w:r>
          <w:rPr>
            <w:noProof/>
            <w:webHidden/>
          </w:rPr>
          <w:fldChar w:fldCharType="separate"/>
        </w:r>
        <w:r>
          <w:rPr>
            <w:noProof/>
            <w:webHidden/>
          </w:rPr>
          <w:t>60</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04" w:history="1">
        <w:r w:rsidRPr="00DA5BDB">
          <w:rPr>
            <w:rStyle w:val="Hyperlink"/>
            <w:noProof/>
            <w:lang w:val="ru-RU"/>
          </w:rPr>
          <w:t>3.5</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Изводи</w:t>
        </w:r>
        <w:r>
          <w:rPr>
            <w:noProof/>
            <w:webHidden/>
          </w:rPr>
          <w:tab/>
        </w:r>
        <w:r>
          <w:rPr>
            <w:noProof/>
            <w:webHidden/>
          </w:rPr>
          <w:fldChar w:fldCharType="begin"/>
        </w:r>
        <w:r>
          <w:rPr>
            <w:noProof/>
            <w:webHidden/>
          </w:rPr>
          <w:instrText xml:space="preserve"> PAGEREF _Toc412583204 \h </w:instrText>
        </w:r>
        <w:r>
          <w:rPr>
            <w:noProof/>
            <w:webHidden/>
          </w:rPr>
        </w:r>
        <w:r>
          <w:rPr>
            <w:noProof/>
            <w:webHidden/>
          </w:rPr>
          <w:fldChar w:fldCharType="separate"/>
        </w:r>
        <w:r>
          <w:rPr>
            <w:noProof/>
            <w:webHidden/>
          </w:rPr>
          <w:t>60</w:t>
        </w:r>
        <w:r>
          <w:rPr>
            <w:noProof/>
            <w:webHidden/>
          </w:rPr>
          <w:fldChar w:fldCharType="end"/>
        </w:r>
      </w:hyperlink>
    </w:p>
    <w:p w:rsidR="00B34B20" w:rsidRDefault="00B34B20">
      <w:pPr>
        <w:pStyle w:val="TOC1"/>
        <w:rPr>
          <w:rFonts w:asciiTheme="minorHAnsi" w:eastAsiaTheme="minorEastAsia" w:hAnsiTheme="minorHAnsi" w:cstheme="minorBidi"/>
          <w:b w:val="0"/>
          <w:bCs w:val="0"/>
          <w:caps w:val="0"/>
          <w:color w:val="auto"/>
          <w:sz w:val="22"/>
          <w:szCs w:val="22"/>
          <w:lang w:val="en-US" w:eastAsia="en-US"/>
        </w:rPr>
      </w:pPr>
      <w:hyperlink w:anchor="_Toc412583205" w:history="1">
        <w:r w:rsidRPr="00DA5BDB">
          <w:rPr>
            <w:rStyle w:val="Hyperlink"/>
          </w:rPr>
          <w:t>4.</w:t>
        </w:r>
        <w:r>
          <w:rPr>
            <w:rFonts w:asciiTheme="minorHAnsi" w:eastAsiaTheme="minorEastAsia" w:hAnsiTheme="minorHAnsi" w:cstheme="minorBidi"/>
            <w:b w:val="0"/>
            <w:bCs w:val="0"/>
            <w:caps w:val="0"/>
            <w:color w:val="auto"/>
            <w:sz w:val="22"/>
            <w:szCs w:val="22"/>
            <w:lang w:val="en-US" w:eastAsia="en-US"/>
          </w:rPr>
          <w:tab/>
        </w:r>
        <w:r w:rsidRPr="00DA5BDB">
          <w:rPr>
            <w:rStyle w:val="Hyperlink"/>
          </w:rPr>
          <w:t>Използвани технологии, платформи и методологии</w:t>
        </w:r>
        <w:r>
          <w:rPr>
            <w:webHidden/>
          </w:rPr>
          <w:tab/>
        </w:r>
        <w:r>
          <w:rPr>
            <w:webHidden/>
          </w:rPr>
          <w:fldChar w:fldCharType="begin"/>
        </w:r>
        <w:r>
          <w:rPr>
            <w:webHidden/>
          </w:rPr>
          <w:instrText xml:space="preserve"> PAGEREF _Toc412583205 \h </w:instrText>
        </w:r>
        <w:r>
          <w:rPr>
            <w:webHidden/>
          </w:rPr>
        </w:r>
        <w:r>
          <w:rPr>
            <w:webHidden/>
          </w:rPr>
          <w:fldChar w:fldCharType="separate"/>
        </w:r>
        <w:r>
          <w:rPr>
            <w:webHidden/>
          </w:rPr>
          <w:t>61</w:t>
        </w:r>
        <w:r>
          <w:rPr>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06" w:history="1">
        <w:r w:rsidRPr="00DA5BDB">
          <w:rPr>
            <w:rStyle w:val="Hyperlink"/>
            <w:noProof/>
          </w:rPr>
          <w:t>4.1</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Изисквания към средствата</w:t>
        </w:r>
        <w:r>
          <w:rPr>
            <w:noProof/>
            <w:webHidden/>
          </w:rPr>
          <w:tab/>
        </w:r>
        <w:r>
          <w:rPr>
            <w:noProof/>
            <w:webHidden/>
          </w:rPr>
          <w:fldChar w:fldCharType="begin"/>
        </w:r>
        <w:r>
          <w:rPr>
            <w:noProof/>
            <w:webHidden/>
          </w:rPr>
          <w:instrText xml:space="preserve"> PAGEREF _Toc412583206 \h </w:instrText>
        </w:r>
        <w:r>
          <w:rPr>
            <w:noProof/>
            <w:webHidden/>
          </w:rPr>
        </w:r>
        <w:r>
          <w:rPr>
            <w:noProof/>
            <w:webHidden/>
          </w:rPr>
          <w:fldChar w:fldCharType="separate"/>
        </w:r>
        <w:r>
          <w:rPr>
            <w:noProof/>
            <w:webHidden/>
          </w:rPr>
          <w:t>61</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07" w:history="1">
        <w:r w:rsidRPr="00DA5BDB">
          <w:rPr>
            <w:rStyle w:val="Hyperlink"/>
            <w:noProof/>
          </w:rPr>
          <w:t>4.1.1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Език за програмиране</w:t>
        </w:r>
        <w:r>
          <w:rPr>
            <w:noProof/>
            <w:webHidden/>
          </w:rPr>
          <w:tab/>
        </w:r>
        <w:r>
          <w:rPr>
            <w:noProof/>
            <w:webHidden/>
          </w:rPr>
          <w:fldChar w:fldCharType="begin"/>
        </w:r>
        <w:r>
          <w:rPr>
            <w:noProof/>
            <w:webHidden/>
          </w:rPr>
          <w:instrText xml:space="preserve"> PAGEREF _Toc412583207 \h </w:instrText>
        </w:r>
        <w:r>
          <w:rPr>
            <w:noProof/>
            <w:webHidden/>
          </w:rPr>
        </w:r>
        <w:r>
          <w:rPr>
            <w:noProof/>
            <w:webHidden/>
          </w:rPr>
          <w:fldChar w:fldCharType="separate"/>
        </w:r>
        <w:r>
          <w:rPr>
            <w:noProof/>
            <w:webHidden/>
          </w:rPr>
          <w:t>61</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08" w:history="1">
        <w:r w:rsidRPr="00DA5BDB">
          <w:rPr>
            <w:rStyle w:val="Hyperlink"/>
            <w:noProof/>
          </w:rPr>
          <w:t>4.1.2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Модел на софтуерната система</w:t>
        </w:r>
        <w:r>
          <w:rPr>
            <w:noProof/>
            <w:webHidden/>
          </w:rPr>
          <w:tab/>
        </w:r>
        <w:r>
          <w:rPr>
            <w:noProof/>
            <w:webHidden/>
          </w:rPr>
          <w:fldChar w:fldCharType="begin"/>
        </w:r>
        <w:r>
          <w:rPr>
            <w:noProof/>
            <w:webHidden/>
          </w:rPr>
          <w:instrText xml:space="preserve"> PAGEREF _Toc412583208 \h </w:instrText>
        </w:r>
        <w:r>
          <w:rPr>
            <w:noProof/>
            <w:webHidden/>
          </w:rPr>
        </w:r>
        <w:r>
          <w:rPr>
            <w:noProof/>
            <w:webHidden/>
          </w:rPr>
          <w:fldChar w:fldCharType="separate"/>
        </w:r>
        <w:r>
          <w:rPr>
            <w:noProof/>
            <w:webHidden/>
          </w:rPr>
          <w:t>61</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09" w:history="1">
        <w:r w:rsidRPr="00DA5BDB">
          <w:rPr>
            <w:rStyle w:val="Hyperlink"/>
            <w:noProof/>
          </w:rPr>
          <w:t>4.1.3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Генератор на базовия код</w:t>
        </w:r>
        <w:r>
          <w:rPr>
            <w:noProof/>
            <w:webHidden/>
          </w:rPr>
          <w:tab/>
        </w:r>
        <w:r>
          <w:rPr>
            <w:noProof/>
            <w:webHidden/>
          </w:rPr>
          <w:fldChar w:fldCharType="begin"/>
        </w:r>
        <w:r>
          <w:rPr>
            <w:noProof/>
            <w:webHidden/>
          </w:rPr>
          <w:instrText xml:space="preserve"> PAGEREF _Toc412583209 \h </w:instrText>
        </w:r>
        <w:r>
          <w:rPr>
            <w:noProof/>
            <w:webHidden/>
          </w:rPr>
        </w:r>
        <w:r>
          <w:rPr>
            <w:noProof/>
            <w:webHidden/>
          </w:rPr>
          <w:fldChar w:fldCharType="separate"/>
        </w:r>
        <w:r>
          <w:rPr>
            <w:noProof/>
            <w:webHidden/>
          </w:rPr>
          <w:t>62</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10" w:history="1">
        <w:r w:rsidRPr="00DA5BDB">
          <w:rPr>
            <w:rStyle w:val="Hyperlink"/>
            <w:noProof/>
          </w:rPr>
          <w:t>4.2</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Видове</w:t>
        </w:r>
        <w:r w:rsidRPr="00DA5BDB">
          <w:rPr>
            <w:rStyle w:val="Hyperlink"/>
            <w:noProof/>
            <w:lang w:val="ru-RU"/>
          </w:rPr>
          <w:t xml:space="preserve"> средства </w:t>
        </w:r>
        <w:r w:rsidRPr="00DA5BDB">
          <w:rPr>
            <w:rStyle w:val="Hyperlink"/>
            <w:noProof/>
          </w:rPr>
          <w:t>за разработване на решението</w:t>
        </w:r>
        <w:r>
          <w:rPr>
            <w:noProof/>
            <w:webHidden/>
          </w:rPr>
          <w:tab/>
        </w:r>
        <w:r>
          <w:rPr>
            <w:noProof/>
            <w:webHidden/>
          </w:rPr>
          <w:fldChar w:fldCharType="begin"/>
        </w:r>
        <w:r>
          <w:rPr>
            <w:noProof/>
            <w:webHidden/>
          </w:rPr>
          <w:instrText xml:space="preserve"> PAGEREF _Toc412583210 \h </w:instrText>
        </w:r>
        <w:r>
          <w:rPr>
            <w:noProof/>
            <w:webHidden/>
          </w:rPr>
        </w:r>
        <w:r>
          <w:rPr>
            <w:noProof/>
            <w:webHidden/>
          </w:rPr>
          <w:fldChar w:fldCharType="separate"/>
        </w:r>
        <w:r>
          <w:rPr>
            <w:noProof/>
            <w:webHidden/>
          </w:rPr>
          <w:t>62</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11" w:history="1">
        <w:r w:rsidRPr="00DA5BDB">
          <w:rPr>
            <w:rStyle w:val="Hyperlink"/>
            <w:noProof/>
          </w:rPr>
          <w:t>4.2.1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Език за програмиране:</w:t>
        </w:r>
        <w:r>
          <w:rPr>
            <w:noProof/>
            <w:webHidden/>
          </w:rPr>
          <w:tab/>
        </w:r>
        <w:r>
          <w:rPr>
            <w:noProof/>
            <w:webHidden/>
          </w:rPr>
          <w:fldChar w:fldCharType="begin"/>
        </w:r>
        <w:r>
          <w:rPr>
            <w:noProof/>
            <w:webHidden/>
          </w:rPr>
          <w:instrText xml:space="preserve"> PAGEREF _Toc412583211 \h </w:instrText>
        </w:r>
        <w:r>
          <w:rPr>
            <w:noProof/>
            <w:webHidden/>
          </w:rPr>
        </w:r>
        <w:r>
          <w:rPr>
            <w:noProof/>
            <w:webHidden/>
          </w:rPr>
          <w:fldChar w:fldCharType="separate"/>
        </w:r>
        <w:r>
          <w:rPr>
            <w:noProof/>
            <w:webHidden/>
          </w:rPr>
          <w:t>62</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12" w:history="1">
        <w:r w:rsidRPr="00DA5BDB">
          <w:rPr>
            <w:rStyle w:val="Hyperlink"/>
            <w:noProof/>
          </w:rPr>
          <w:t>4.2.2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UML и формати за представянето му</w:t>
        </w:r>
        <w:r>
          <w:rPr>
            <w:noProof/>
            <w:webHidden/>
          </w:rPr>
          <w:tab/>
        </w:r>
        <w:r>
          <w:rPr>
            <w:noProof/>
            <w:webHidden/>
          </w:rPr>
          <w:fldChar w:fldCharType="begin"/>
        </w:r>
        <w:r>
          <w:rPr>
            <w:noProof/>
            <w:webHidden/>
          </w:rPr>
          <w:instrText xml:space="preserve"> PAGEREF _Toc412583212 \h </w:instrText>
        </w:r>
        <w:r>
          <w:rPr>
            <w:noProof/>
            <w:webHidden/>
          </w:rPr>
        </w:r>
        <w:r>
          <w:rPr>
            <w:noProof/>
            <w:webHidden/>
          </w:rPr>
          <w:fldChar w:fldCharType="separate"/>
        </w:r>
        <w:r>
          <w:rPr>
            <w:noProof/>
            <w:webHidden/>
          </w:rPr>
          <w:t>63</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13" w:history="1">
        <w:r w:rsidRPr="00DA5BDB">
          <w:rPr>
            <w:rStyle w:val="Hyperlink"/>
            <w:noProof/>
          </w:rPr>
          <w:t>4.2.3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_Toc412583213 \h </w:instrText>
        </w:r>
        <w:r>
          <w:rPr>
            <w:noProof/>
            <w:webHidden/>
          </w:rPr>
        </w:r>
        <w:r>
          <w:rPr>
            <w:noProof/>
            <w:webHidden/>
          </w:rPr>
          <w:fldChar w:fldCharType="separate"/>
        </w:r>
        <w:r>
          <w:rPr>
            <w:noProof/>
            <w:webHidden/>
          </w:rPr>
          <w:t>64</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14" w:history="1">
        <w:r w:rsidRPr="00DA5BDB">
          <w:rPr>
            <w:rStyle w:val="Hyperlink"/>
            <w:noProof/>
          </w:rPr>
          <w:t>4.2.4</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Код генератор</w:t>
        </w:r>
        <w:r>
          <w:rPr>
            <w:noProof/>
            <w:webHidden/>
          </w:rPr>
          <w:tab/>
        </w:r>
        <w:r>
          <w:rPr>
            <w:noProof/>
            <w:webHidden/>
          </w:rPr>
          <w:fldChar w:fldCharType="begin"/>
        </w:r>
        <w:r>
          <w:rPr>
            <w:noProof/>
            <w:webHidden/>
          </w:rPr>
          <w:instrText xml:space="preserve"> PAGEREF _Toc412583214 \h </w:instrText>
        </w:r>
        <w:r>
          <w:rPr>
            <w:noProof/>
            <w:webHidden/>
          </w:rPr>
        </w:r>
        <w:r>
          <w:rPr>
            <w:noProof/>
            <w:webHidden/>
          </w:rPr>
          <w:fldChar w:fldCharType="separate"/>
        </w:r>
        <w:r>
          <w:rPr>
            <w:noProof/>
            <w:webHidden/>
          </w:rPr>
          <w:t>65</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15" w:history="1">
        <w:r w:rsidRPr="00DA5BDB">
          <w:rPr>
            <w:rStyle w:val="Hyperlink"/>
            <w:noProof/>
          </w:rPr>
          <w:t>4.3</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Избор</w:t>
        </w:r>
        <w:r w:rsidRPr="00DA5BDB">
          <w:rPr>
            <w:rStyle w:val="Hyperlink"/>
            <w:noProof/>
            <w:lang w:val="ru-RU"/>
          </w:rPr>
          <w:t xml:space="preserve"> на</w:t>
        </w:r>
        <w:r w:rsidRPr="00DA5BDB">
          <w:rPr>
            <w:rStyle w:val="Hyperlink"/>
            <w:noProof/>
          </w:rPr>
          <w:t xml:space="preserve"> средствата</w:t>
        </w:r>
        <w:r>
          <w:rPr>
            <w:noProof/>
            <w:webHidden/>
          </w:rPr>
          <w:tab/>
        </w:r>
        <w:r>
          <w:rPr>
            <w:noProof/>
            <w:webHidden/>
          </w:rPr>
          <w:fldChar w:fldCharType="begin"/>
        </w:r>
        <w:r>
          <w:rPr>
            <w:noProof/>
            <w:webHidden/>
          </w:rPr>
          <w:instrText xml:space="preserve"> PAGEREF _Toc412583215 \h </w:instrText>
        </w:r>
        <w:r>
          <w:rPr>
            <w:noProof/>
            <w:webHidden/>
          </w:rPr>
        </w:r>
        <w:r>
          <w:rPr>
            <w:noProof/>
            <w:webHidden/>
          </w:rPr>
          <w:fldChar w:fldCharType="separate"/>
        </w:r>
        <w:r>
          <w:rPr>
            <w:noProof/>
            <w:webHidden/>
          </w:rPr>
          <w:t>66</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16" w:history="1">
        <w:r w:rsidRPr="00DA5BDB">
          <w:rPr>
            <w:rStyle w:val="Hyperlink"/>
            <w:noProof/>
          </w:rPr>
          <w:t>4.3.1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Език за програмиране</w:t>
        </w:r>
        <w:r>
          <w:rPr>
            <w:noProof/>
            <w:webHidden/>
          </w:rPr>
          <w:tab/>
        </w:r>
        <w:r>
          <w:rPr>
            <w:noProof/>
            <w:webHidden/>
          </w:rPr>
          <w:fldChar w:fldCharType="begin"/>
        </w:r>
        <w:r>
          <w:rPr>
            <w:noProof/>
            <w:webHidden/>
          </w:rPr>
          <w:instrText xml:space="preserve"> PAGEREF _Toc412583216 \h </w:instrText>
        </w:r>
        <w:r>
          <w:rPr>
            <w:noProof/>
            <w:webHidden/>
          </w:rPr>
        </w:r>
        <w:r>
          <w:rPr>
            <w:noProof/>
            <w:webHidden/>
          </w:rPr>
          <w:fldChar w:fldCharType="separate"/>
        </w:r>
        <w:r>
          <w:rPr>
            <w:noProof/>
            <w:webHidden/>
          </w:rPr>
          <w:t>66</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17" w:history="1">
        <w:r w:rsidRPr="00DA5BDB">
          <w:rPr>
            <w:rStyle w:val="Hyperlink"/>
            <w:noProof/>
          </w:rPr>
          <w:t>4.3.2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Формат за представяне на UML</w:t>
        </w:r>
        <w:r>
          <w:rPr>
            <w:noProof/>
            <w:webHidden/>
          </w:rPr>
          <w:tab/>
        </w:r>
        <w:r>
          <w:rPr>
            <w:noProof/>
            <w:webHidden/>
          </w:rPr>
          <w:fldChar w:fldCharType="begin"/>
        </w:r>
        <w:r>
          <w:rPr>
            <w:noProof/>
            <w:webHidden/>
          </w:rPr>
          <w:instrText xml:space="preserve"> PAGEREF _Toc412583217 \h </w:instrText>
        </w:r>
        <w:r>
          <w:rPr>
            <w:noProof/>
            <w:webHidden/>
          </w:rPr>
        </w:r>
        <w:r>
          <w:rPr>
            <w:noProof/>
            <w:webHidden/>
          </w:rPr>
          <w:fldChar w:fldCharType="separate"/>
        </w:r>
        <w:r>
          <w:rPr>
            <w:noProof/>
            <w:webHidden/>
          </w:rPr>
          <w:t>67</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18" w:history="1">
        <w:r w:rsidRPr="00DA5BDB">
          <w:rPr>
            <w:rStyle w:val="Hyperlink"/>
            <w:noProof/>
          </w:rPr>
          <w:t>4.3.3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_Toc412583218 \h </w:instrText>
        </w:r>
        <w:r>
          <w:rPr>
            <w:noProof/>
            <w:webHidden/>
          </w:rPr>
        </w:r>
        <w:r>
          <w:rPr>
            <w:noProof/>
            <w:webHidden/>
          </w:rPr>
          <w:fldChar w:fldCharType="separate"/>
        </w:r>
        <w:r>
          <w:rPr>
            <w:noProof/>
            <w:webHidden/>
          </w:rPr>
          <w:t>68</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19" w:history="1">
        <w:r w:rsidRPr="00DA5BDB">
          <w:rPr>
            <w:rStyle w:val="Hyperlink"/>
            <w:noProof/>
          </w:rPr>
          <w:t>4.3.4</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Генератор на базов код</w:t>
        </w:r>
        <w:r>
          <w:rPr>
            <w:noProof/>
            <w:webHidden/>
          </w:rPr>
          <w:tab/>
        </w:r>
        <w:r>
          <w:rPr>
            <w:noProof/>
            <w:webHidden/>
          </w:rPr>
          <w:fldChar w:fldCharType="begin"/>
        </w:r>
        <w:r>
          <w:rPr>
            <w:noProof/>
            <w:webHidden/>
          </w:rPr>
          <w:instrText xml:space="preserve"> PAGEREF _Toc412583219 \h </w:instrText>
        </w:r>
        <w:r>
          <w:rPr>
            <w:noProof/>
            <w:webHidden/>
          </w:rPr>
        </w:r>
        <w:r>
          <w:rPr>
            <w:noProof/>
            <w:webHidden/>
          </w:rPr>
          <w:fldChar w:fldCharType="separate"/>
        </w:r>
        <w:r>
          <w:rPr>
            <w:noProof/>
            <w:webHidden/>
          </w:rPr>
          <w:t>68</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20" w:history="1">
        <w:r w:rsidRPr="00DA5BDB">
          <w:rPr>
            <w:rStyle w:val="Hyperlink"/>
            <w:noProof/>
            <w:lang w:val="ru-RU"/>
          </w:rPr>
          <w:t>4.4</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Изводи</w:t>
        </w:r>
        <w:r>
          <w:rPr>
            <w:noProof/>
            <w:webHidden/>
          </w:rPr>
          <w:tab/>
        </w:r>
        <w:r>
          <w:rPr>
            <w:noProof/>
            <w:webHidden/>
          </w:rPr>
          <w:fldChar w:fldCharType="begin"/>
        </w:r>
        <w:r>
          <w:rPr>
            <w:noProof/>
            <w:webHidden/>
          </w:rPr>
          <w:instrText xml:space="preserve"> PAGEREF _Toc412583220 \h </w:instrText>
        </w:r>
        <w:r>
          <w:rPr>
            <w:noProof/>
            <w:webHidden/>
          </w:rPr>
        </w:r>
        <w:r>
          <w:rPr>
            <w:noProof/>
            <w:webHidden/>
          </w:rPr>
          <w:fldChar w:fldCharType="separate"/>
        </w:r>
        <w:r>
          <w:rPr>
            <w:noProof/>
            <w:webHidden/>
          </w:rPr>
          <w:t>69</w:t>
        </w:r>
        <w:r>
          <w:rPr>
            <w:noProof/>
            <w:webHidden/>
          </w:rPr>
          <w:fldChar w:fldCharType="end"/>
        </w:r>
      </w:hyperlink>
    </w:p>
    <w:p w:rsidR="00B34B20" w:rsidRDefault="00B34B20">
      <w:pPr>
        <w:pStyle w:val="TOC1"/>
        <w:rPr>
          <w:rFonts w:asciiTheme="minorHAnsi" w:eastAsiaTheme="minorEastAsia" w:hAnsiTheme="minorHAnsi" w:cstheme="minorBidi"/>
          <w:b w:val="0"/>
          <w:bCs w:val="0"/>
          <w:caps w:val="0"/>
          <w:color w:val="auto"/>
          <w:sz w:val="22"/>
          <w:szCs w:val="22"/>
          <w:lang w:val="en-US" w:eastAsia="en-US"/>
        </w:rPr>
      </w:pPr>
      <w:hyperlink w:anchor="_Toc412583221" w:history="1">
        <w:r w:rsidRPr="00DA5BDB">
          <w:rPr>
            <w:rStyle w:val="Hyperlink"/>
          </w:rPr>
          <w:t>5.</w:t>
        </w:r>
        <w:r>
          <w:rPr>
            <w:rFonts w:asciiTheme="minorHAnsi" w:eastAsiaTheme="minorEastAsia" w:hAnsiTheme="minorHAnsi" w:cstheme="minorBidi"/>
            <w:b w:val="0"/>
            <w:bCs w:val="0"/>
            <w:caps w:val="0"/>
            <w:color w:val="auto"/>
            <w:sz w:val="22"/>
            <w:szCs w:val="22"/>
            <w:lang w:val="en-US" w:eastAsia="en-US"/>
          </w:rPr>
          <w:tab/>
        </w:r>
        <w:r w:rsidRPr="00DA5BDB">
          <w:rPr>
            <w:rStyle w:val="Hyperlink"/>
          </w:rPr>
          <w:t>Проектиране</w:t>
        </w:r>
        <w:r>
          <w:rPr>
            <w:webHidden/>
          </w:rPr>
          <w:tab/>
        </w:r>
        <w:r>
          <w:rPr>
            <w:webHidden/>
          </w:rPr>
          <w:fldChar w:fldCharType="begin"/>
        </w:r>
        <w:r>
          <w:rPr>
            <w:webHidden/>
          </w:rPr>
          <w:instrText xml:space="preserve"> PAGEREF _Toc412583221 \h </w:instrText>
        </w:r>
        <w:r>
          <w:rPr>
            <w:webHidden/>
          </w:rPr>
        </w:r>
        <w:r>
          <w:rPr>
            <w:webHidden/>
          </w:rPr>
          <w:fldChar w:fldCharType="separate"/>
        </w:r>
        <w:r>
          <w:rPr>
            <w:webHidden/>
          </w:rPr>
          <w:t>70</w:t>
        </w:r>
        <w:r>
          <w:rPr>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22" w:history="1">
        <w:r w:rsidRPr="00DA5BDB">
          <w:rPr>
            <w:rStyle w:val="Hyperlink"/>
            <w:noProof/>
          </w:rPr>
          <w:t>5.1</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Обща архитектура</w:t>
        </w:r>
        <w:r>
          <w:rPr>
            <w:noProof/>
            <w:webHidden/>
          </w:rPr>
          <w:tab/>
        </w:r>
        <w:r>
          <w:rPr>
            <w:noProof/>
            <w:webHidden/>
          </w:rPr>
          <w:fldChar w:fldCharType="begin"/>
        </w:r>
        <w:r>
          <w:rPr>
            <w:noProof/>
            <w:webHidden/>
          </w:rPr>
          <w:instrText xml:space="preserve"> PAGEREF _Toc412583222 \h </w:instrText>
        </w:r>
        <w:r>
          <w:rPr>
            <w:noProof/>
            <w:webHidden/>
          </w:rPr>
        </w:r>
        <w:r>
          <w:rPr>
            <w:noProof/>
            <w:webHidden/>
          </w:rPr>
          <w:fldChar w:fldCharType="separate"/>
        </w:r>
        <w:r>
          <w:rPr>
            <w:noProof/>
            <w:webHidden/>
          </w:rPr>
          <w:t>70</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23" w:history="1">
        <w:r w:rsidRPr="00DA5BDB">
          <w:rPr>
            <w:rStyle w:val="Hyperlink"/>
            <w:noProof/>
          </w:rPr>
          <w:t>5.1.1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Слоеве</w:t>
        </w:r>
        <w:r>
          <w:rPr>
            <w:noProof/>
            <w:webHidden/>
          </w:rPr>
          <w:tab/>
        </w:r>
        <w:r>
          <w:rPr>
            <w:noProof/>
            <w:webHidden/>
          </w:rPr>
          <w:fldChar w:fldCharType="begin"/>
        </w:r>
        <w:r>
          <w:rPr>
            <w:noProof/>
            <w:webHidden/>
          </w:rPr>
          <w:instrText xml:space="preserve"> PAGEREF _Toc412583223 \h </w:instrText>
        </w:r>
        <w:r>
          <w:rPr>
            <w:noProof/>
            <w:webHidden/>
          </w:rPr>
        </w:r>
        <w:r>
          <w:rPr>
            <w:noProof/>
            <w:webHidden/>
          </w:rPr>
          <w:fldChar w:fldCharType="separate"/>
        </w:r>
        <w:r>
          <w:rPr>
            <w:noProof/>
            <w:webHidden/>
          </w:rPr>
          <w:t>70</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24" w:history="1">
        <w:r w:rsidRPr="00DA5BDB">
          <w:rPr>
            <w:rStyle w:val="Hyperlink"/>
            <w:noProof/>
          </w:rPr>
          <w:t>5.1.2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Пакетна диаграма (основен изглед)</w:t>
        </w:r>
        <w:r>
          <w:rPr>
            <w:noProof/>
            <w:webHidden/>
          </w:rPr>
          <w:tab/>
        </w:r>
        <w:r>
          <w:rPr>
            <w:noProof/>
            <w:webHidden/>
          </w:rPr>
          <w:fldChar w:fldCharType="begin"/>
        </w:r>
        <w:r>
          <w:rPr>
            <w:noProof/>
            <w:webHidden/>
          </w:rPr>
          <w:instrText xml:space="preserve"> PAGEREF _Toc412583224 \h </w:instrText>
        </w:r>
        <w:r>
          <w:rPr>
            <w:noProof/>
            <w:webHidden/>
          </w:rPr>
        </w:r>
        <w:r>
          <w:rPr>
            <w:noProof/>
            <w:webHidden/>
          </w:rPr>
          <w:fldChar w:fldCharType="separate"/>
        </w:r>
        <w:r>
          <w:rPr>
            <w:noProof/>
            <w:webHidden/>
          </w:rPr>
          <w:t>71</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25" w:history="1">
        <w:r w:rsidRPr="00DA5BDB">
          <w:rPr>
            <w:rStyle w:val="Hyperlink"/>
            <w:noProof/>
          </w:rPr>
          <w:t>5.2</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Модел</w:t>
        </w:r>
        <w:r w:rsidRPr="00DA5BDB">
          <w:rPr>
            <w:rStyle w:val="Hyperlink"/>
            <w:noProof/>
            <w:lang w:val="ru-RU"/>
          </w:rPr>
          <w:t xml:space="preserve"> на</w:t>
        </w:r>
        <w:r w:rsidRPr="00DA5BDB">
          <w:rPr>
            <w:rStyle w:val="Hyperlink"/>
            <w:noProof/>
          </w:rPr>
          <w:t xml:space="preserve"> данните</w:t>
        </w:r>
        <w:r w:rsidRPr="00DA5BDB">
          <w:rPr>
            <w:rStyle w:val="Hyperlink"/>
            <w:noProof/>
            <w:lang w:val="ru-RU"/>
          </w:rPr>
          <w:t xml:space="preserve"> (</w:t>
        </w:r>
        <w:r w:rsidRPr="00DA5BDB">
          <w:rPr>
            <w:rStyle w:val="Hyperlink"/>
            <w:noProof/>
          </w:rPr>
          <w:t>Мета-Модел</w:t>
        </w:r>
        <w:r w:rsidRPr="00DA5BDB">
          <w:rPr>
            <w:rStyle w:val="Hyperlink"/>
            <w:noProof/>
            <w:lang w:val="ru-RU"/>
          </w:rPr>
          <w:t>)</w:t>
        </w:r>
        <w:r>
          <w:rPr>
            <w:noProof/>
            <w:webHidden/>
          </w:rPr>
          <w:tab/>
        </w:r>
        <w:r>
          <w:rPr>
            <w:noProof/>
            <w:webHidden/>
          </w:rPr>
          <w:fldChar w:fldCharType="begin"/>
        </w:r>
        <w:r>
          <w:rPr>
            <w:noProof/>
            <w:webHidden/>
          </w:rPr>
          <w:instrText xml:space="preserve"> PAGEREF _Toc412583225 \h </w:instrText>
        </w:r>
        <w:r>
          <w:rPr>
            <w:noProof/>
            <w:webHidden/>
          </w:rPr>
        </w:r>
        <w:r>
          <w:rPr>
            <w:noProof/>
            <w:webHidden/>
          </w:rPr>
          <w:fldChar w:fldCharType="separate"/>
        </w:r>
        <w:r>
          <w:rPr>
            <w:noProof/>
            <w:webHidden/>
          </w:rPr>
          <w:t>73</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26" w:history="1">
        <w:r w:rsidRPr="00DA5BDB">
          <w:rPr>
            <w:rStyle w:val="Hyperlink"/>
            <w:noProof/>
          </w:rPr>
          <w:t>5.2.1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Инфраструктурни</w:t>
        </w:r>
        <w:r>
          <w:rPr>
            <w:noProof/>
            <w:webHidden/>
          </w:rPr>
          <w:tab/>
        </w:r>
        <w:r>
          <w:rPr>
            <w:noProof/>
            <w:webHidden/>
          </w:rPr>
          <w:fldChar w:fldCharType="begin"/>
        </w:r>
        <w:r>
          <w:rPr>
            <w:noProof/>
            <w:webHidden/>
          </w:rPr>
          <w:instrText xml:space="preserve"> PAGEREF _Toc412583226 \h </w:instrText>
        </w:r>
        <w:r>
          <w:rPr>
            <w:noProof/>
            <w:webHidden/>
          </w:rPr>
        </w:r>
        <w:r>
          <w:rPr>
            <w:noProof/>
            <w:webHidden/>
          </w:rPr>
          <w:fldChar w:fldCharType="separate"/>
        </w:r>
        <w:r>
          <w:rPr>
            <w:noProof/>
            <w:webHidden/>
          </w:rPr>
          <w:t>73</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27" w:history="1">
        <w:r w:rsidRPr="00DA5BDB">
          <w:rPr>
            <w:rStyle w:val="Hyperlink"/>
            <w:noProof/>
          </w:rPr>
          <w:t>5.2.2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Софтуерен компонент</w:t>
        </w:r>
        <w:r>
          <w:rPr>
            <w:noProof/>
            <w:webHidden/>
          </w:rPr>
          <w:tab/>
        </w:r>
        <w:r>
          <w:rPr>
            <w:noProof/>
            <w:webHidden/>
          </w:rPr>
          <w:fldChar w:fldCharType="begin"/>
        </w:r>
        <w:r>
          <w:rPr>
            <w:noProof/>
            <w:webHidden/>
          </w:rPr>
          <w:instrText xml:space="preserve"> PAGEREF _Toc412583227 \h </w:instrText>
        </w:r>
        <w:r>
          <w:rPr>
            <w:noProof/>
            <w:webHidden/>
          </w:rPr>
        </w:r>
        <w:r>
          <w:rPr>
            <w:noProof/>
            <w:webHidden/>
          </w:rPr>
          <w:fldChar w:fldCharType="separate"/>
        </w:r>
        <w:r>
          <w:rPr>
            <w:noProof/>
            <w:webHidden/>
          </w:rPr>
          <w:t>75</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28" w:history="1">
        <w:r w:rsidRPr="00DA5BDB">
          <w:rPr>
            <w:rStyle w:val="Hyperlink"/>
            <w:noProof/>
          </w:rPr>
          <w:t>5.3</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Диаграми</w:t>
        </w:r>
        <w:r w:rsidRPr="00DA5BDB">
          <w:rPr>
            <w:rStyle w:val="Hyperlink"/>
            <w:noProof/>
            <w:lang w:val="ru-RU"/>
          </w:rPr>
          <w:t xml:space="preserve"> (на структура и поведение - по</w:t>
        </w:r>
        <w:r w:rsidRPr="00DA5BDB">
          <w:rPr>
            <w:rStyle w:val="Hyperlink"/>
            <w:noProof/>
          </w:rPr>
          <w:t xml:space="preserve"> слоеве</w:t>
        </w:r>
        <w:r w:rsidRPr="00DA5BDB">
          <w:rPr>
            <w:rStyle w:val="Hyperlink"/>
            <w:noProof/>
            <w:lang w:val="ru-RU"/>
          </w:rPr>
          <w:t>)</w:t>
        </w:r>
        <w:r>
          <w:rPr>
            <w:noProof/>
            <w:webHidden/>
          </w:rPr>
          <w:tab/>
        </w:r>
        <w:r>
          <w:rPr>
            <w:noProof/>
            <w:webHidden/>
          </w:rPr>
          <w:fldChar w:fldCharType="begin"/>
        </w:r>
        <w:r>
          <w:rPr>
            <w:noProof/>
            <w:webHidden/>
          </w:rPr>
          <w:instrText xml:space="preserve"> PAGEREF _Toc412583228 \h </w:instrText>
        </w:r>
        <w:r>
          <w:rPr>
            <w:noProof/>
            <w:webHidden/>
          </w:rPr>
        </w:r>
        <w:r>
          <w:rPr>
            <w:noProof/>
            <w:webHidden/>
          </w:rPr>
          <w:fldChar w:fldCharType="separate"/>
        </w:r>
        <w:r>
          <w:rPr>
            <w:noProof/>
            <w:webHidden/>
          </w:rPr>
          <w:t>78</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29" w:history="1">
        <w:r w:rsidRPr="00DA5BDB">
          <w:rPr>
            <w:rStyle w:val="Hyperlink"/>
            <w:noProof/>
          </w:rPr>
          <w:t>5.3.1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Слой Анализатор</w:t>
        </w:r>
        <w:r>
          <w:rPr>
            <w:noProof/>
            <w:webHidden/>
          </w:rPr>
          <w:tab/>
        </w:r>
        <w:r>
          <w:rPr>
            <w:noProof/>
            <w:webHidden/>
          </w:rPr>
          <w:fldChar w:fldCharType="begin"/>
        </w:r>
        <w:r>
          <w:rPr>
            <w:noProof/>
            <w:webHidden/>
          </w:rPr>
          <w:instrText xml:space="preserve"> PAGEREF _Toc412583229 \h </w:instrText>
        </w:r>
        <w:r>
          <w:rPr>
            <w:noProof/>
            <w:webHidden/>
          </w:rPr>
        </w:r>
        <w:r>
          <w:rPr>
            <w:noProof/>
            <w:webHidden/>
          </w:rPr>
          <w:fldChar w:fldCharType="separate"/>
        </w:r>
        <w:r>
          <w:rPr>
            <w:noProof/>
            <w:webHidden/>
          </w:rPr>
          <w:t>79</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30" w:history="1">
        <w:r w:rsidRPr="00DA5BDB">
          <w:rPr>
            <w:rStyle w:val="Hyperlink"/>
            <w:noProof/>
          </w:rPr>
          <w:t>5.3.2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Слой Скенер</w:t>
        </w:r>
        <w:r>
          <w:rPr>
            <w:noProof/>
            <w:webHidden/>
          </w:rPr>
          <w:tab/>
        </w:r>
        <w:r>
          <w:rPr>
            <w:noProof/>
            <w:webHidden/>
          </w:rPr>
          <w:fldChar w:fldCharType="begin"/>
        </w:r>
        <w:r>
          <w:rPr>
            <w:noProof/>
            <w:webHidden/>
          </w:rPr>
          <w:instrText xml:space="preserve"> PAGEREF _Toc412583230 \h </w:instrText>
        </w:r>
        <w:r>
          <w:rPr>
            <w:noProof/>
            <w:webHidden/>
          </w:rPr>
        </w:r>
        <w:r>
          <w:rPr>
            <w:noProof/>
            <w:webHidden/>
          </w:rPr>
          <w:fldChar w:fldCharType="separate"/>
        </w:r>
        <w:r>
          <w:rPr>
            <w:noProof/>
            <w:webHidden/>
          </w:rPr>
          <w:t>82</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31" w:history="1">
        <w:r w:rsidRPr="00DA5BDB">
          <w:rPr>
            <w:rStyle w:val="Hyperlink"/>
            <w:noProof/>
          </w:rPr>
          <w:t>5.3.3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Слой Мета-Модел</w:t>
        </w:r>
        <w:r>
          <w:rPr>
            <w:noProof/>
            <w:webHidden/>
          </w:rPr>
          <w:tab/>
        </w:r>
        <w:r>
          <w:rPr>
            <w:noProof/>
            <w:webHidden/>
          </w:rPr>
          <w:fldChar w:fldCharType="begin"/>
        </w:r>
        <w:r>
          <w:rPr>
            <w:noProof/>
            <w:webHidden/>
          </w:rPr>
          <w:instrText xml:space="preserve"> PAGEREF _Toc412583231 \h </w:instrText>
        </w:r>
        <w:r>
          <w:rPr>
            <w:noProof/>
            <w:webHidden/>
          </w:rPr>
        </w:r>
        <w:r>
          <w:rPr>
            <w:noProof/>
            <w:webHidden/>
          </w:rPr>
          <w:fldChar w:fldCharType="separate"/>
        </w:r>
        <w:r>
          <w:rPr>
            <w:noProof/>
            <w:webHidden/>
          </w:rPr>
          <w:t>85</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32" w:history="1">
        <w:r w:rsidRPr="00DA5BDB">
          <w:rPr>
            <w:rStyle w:val="Hyperlink"/>
            <w:noProof/>
          </w:rPr>
          <w:t>5.3.4</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Слой Сериализатор</w:t>
        </w:r>
        <w:r>
          <w:rPr>
            <w:noProof/>
            <w:webHidden/>
          </w:rPr>
          <w:tab/>
        </w:r>
        <w:r>
          <w:rPr>
            <w:noProof/>
            <w:webHidden/>
          </w:rPr>
          <w:fldChar w:fldCharType="begin"/>
        </w:r>
        <w:r>
          <w:rPr>
            <w:noProof/>
            <w:webHidden/>
          </w:rPr>
          <w:instrText xml:space="preserve"> PAGEREF _Toc412583232 \h </w:instrText>
        </w:r>
        <w:r>
          <w:rPr>
            <w:noProof/>
            <w:webHidden/>
          </w:rPr>
        </w:r>
        <w:r>
          <w:rPr>
            <w:noProof/>
            <w:webHidden/>
          </w:rPr>
          <w:fldChar w:fldCharType="separate"/>
        </w:r>
        <w:r>
          <w:rPr>
            <w:noProof/>
            <w:webHidden/>
          </w:rPr>
          <w:t>85</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33" w:history="1">
        <w:r w:rsidRPr="00DA5BDB">
          <w:rPr>
            <w:rStyle w:val="Hyperlink"/>
            <w:noProof/>
          </w:rPr>
          <w:t>5.3.5</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Слой Генерация на базов код</w:t>
        </w:r>
        <w:r>
          <w:rPr>
            <w:noProof/>
            <w:webHidden/>
          </w:rPr>
          <w:tab/>
        </w:r>
        <w:r>
          <w:rPr>
            <w:noProof/>
            <w:webHidden/>
          </w:rPr>
          <w:fldChar w:fldCharType="begin"/>
        </w:r>
        <w:r>
          <w:rPr>
            <w:noProof/>
            <w:webHidden/>
          </w:rPr>
          <w:instrText xml:space="preserve"> PAGEREF _Toc412583233 \h </w:instrText>
        </w:r>
        <w:r>
          <w:rPr>
            <w:noProof/>
            <w:webHidden/>
          </w:rPr>
        </w:r>
        <w:r>
          <w:rPr>
            <w:noProof/>
            <w:webHidden/>
          </w:rPr>
          <w:fldChar w:fldCharType="separate"/>
        </w:r>
        <w:r>
          <w:rPr>
            <w:noProof/>
            <w:webHidden/>
          </w:rPr>
          <w:t>87</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34" w:history="1">
        <w:r w:rsidRPr="00DA5BDB">
          <w:rPr>
            <w:rStyle w:val="Hyperlink"/>
            <w:noProof/>
          </w:rPr>
          <w:t>5.4</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Ресурсни</w:t>
        </w:r>
        <w:r w:rsidRPr="00DA5BDB">
          <w:rPr>
            <w:rStyle w:val="Hyperlink"/>
            <w:noProof/>
            <w:lang w:val="ru-RU"/>
          </w:rPr>
          <w:t xml:space="preserve"> и</w:t>
        </w:r>
        <w:r w:rsidRPr="00DA5BDB">
          <w:rPr>
            <w:rStyle w:val="Hyperlink"/>
            <w:noProof/>
          </w:rPr>
          <w:t xml:space="preserve"> спомагателни</w:t>
        </w:r>
        <w:r w:rsidRPr="00DA5BDB">
          <w:rPr>
            <w:rStyle w:val="Hyperlink"/>
            <w:noProof/>
            <w:lang w:val="ru-RU"/>
          </w:rPr>
          <w:t xml:space="preserve"> модули</w:t>
        </w:r>
        <w:r>
          <w:rPr>
            <w:noProof/>
            <w:webHidden/>
          </w:rPr>
          <w:tab/>
        </w:r>
        <w:r>
          <w:rPr>
            <w:noProof/>
            <w:webHidden/>
          </w:rPr>
          <w:fldChar w:fldCharType="begin"/>
        </w:r>
        <w:r>
          <w:rPr>
            <w:noProof/>
            <w:webHidden/>
          </w:rPr>
          <w:instrText xml:space="preserve"> PAGEREF _Toc412583234 \h </w:instrText>
        </w:r>
        <w:r>
          <w:rPr>
            <w:noProof/>
            <w:webHidden/>
          </w:rPr>
        </w:r>
        <w:r>
          <w:rPr>
            <w:noProof/>
            <w:webHidden/>
          </w:rPr>
          <w:fldChar w:fldCharType="separate"/>
        </w:r>
        <w:r>
          <w:rPr>
            <w:noProof/>
            <w:webHidden/>
          </w:rPr>
          <w:t>89</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35" w:history="1">
        <w:r w:rsidRPr="00DA5BDB">
          <w:rPr>
            <w:rStyle w:val="Hyperlink"/>
            <w:noProof/>
          </w:rPr>
          <w:t>5.4.1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Пакетна диаграма</w:t>
        </w:r>
        <w:r>
          <w:rPr>
            <w:noProof/>
            <w:webHidden/>
          </w:rPr>
          <w:tab/>
        </w:r>
        <w:r>
          <w:rPr>
            <w:noProof/>
            <w:webHidden/>
          </w:rPr>
          <w:fldChar w:fldCharType="begin"/>
        </w:r>
        <w:r>
          <w:rPr>
            <w:noProof/>
            <w:webHidden/>
          </w:rPr>
          <w:instrText xml:space="preserve"> PAGEREF _Toc412583235 \h </w:instrText>
        </w:r>
        <w:r>
          <w:rPr>
            <w:noProof/>
            <w:webHidden/>
          </w:rPr>
        </w:r>
        <w:r>
          <w:rPr>
            <w:noProof/>
            <w:webHidden/>
          </w:rPr>
          <w:fldChar w:fldCharType="separate"/>
        </w:r>
        <w:r>
          <w:rPr>
            <w:noProof/>
            <w:webHidden/>
          </w:rPr>
          <w:t>89</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36" w:history="1">
        <w:r w:rsidRPr="00DA5BDB">
          <w:rPr>
            <w:rStyle w:val="Hyperlink"/>
            <w:noProof/>
            <w:lang w:val="en-US"/>
          </w:rPr>
          <w:t>5.5</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en-US"/>
          </w:rPr>
          <w:t>Изводи</w:t>
        </w:r>
        <w:r>
          <w:rPr>
            <w:noProof/>
            <w:webHidden/>
          </w:rPr>
          <w:tab/>
        </w:r>
        <w:r>
          <w:rPr>
            <w:noProof/>
            <w:webHidden/>
          </w:rPr>
          <w:fldChar w:fldCharType="begin"/>
        </w:r>
        <w:r>
          <w:rPr>
            <w:noProof/>
            <w:webHidden/>
          </w:rPr>
          <w:instrText xml:space="preserve"> PAGEREF _Toc412583236 \h </w:instrText>
        </w:r>
        <w:r>
          <w:rPr>
            <w:noProof/>
            <w:webHidden/>
          </w:rPr>
        </w:r>
        <w:r>
          <w:rPr>
            <w:noProof/>
            <w:webHidden/>
          </w:rPr>
          <w:fldChar w:fldCharType="separate"/>
        </w:r>
        <w:r>
          <w:rPr>
            <w:noProof/>
            <w:webHidden/>
          </w:rPr>
          <w:t>90</w:t>
        </w:r>
        <w:r>
          <w:rPr>
            <w:noProof/>
            <w:webHidden/>
          </w:rPr>
          <w:fldChar w:fldCharType="end"/>
        </w:r>
      </w:hyperlink>
    </w:p>
    <w:p w:rsidR="00B34B20" w:rsidRDefault="00B34B20">
      <w:pPr>
        <w:pStyle w:val="TOC1"/>
        <w:rPr>
          <w:rFonts w:asciiTheme="minorHAnsi" w:eastAsiaTheme="minorEastAsia" w:hAnsiTheme="minorHAnsi" w:cstheme="minorBidi"/>
          <w:b w:val="0"/>
          <w:bCs w:val="0"/>
          <w:caps w:val="0"/>
          <w:color w:val="auto"/>
          <w:sz w:val="22"/>
          <w:szCs w:val="22"/>
          <w:lang w:val="en-US" w:eastAsia="en-US"/>
        </w:rPr>
      </w:pPr>
      <w:hyperlink w:anchor="_Toc412583237" w:history="1">
        <w:r w:rsidRPr="00DA5BDB">
          <w:rPr>
            <w:rStyle w:val="Hyperlink"/>
          </w:rPr>
          <w:t>6.</w:t>
        </w:r>
        <w:r>
          <w:rPr>
            <w:rFonts w:asciiTheme="minorHAnsi" w:eastAsiaTheme="minorEastAsia" w:hAnsiTheme="minorHAnsi" w:cstheme="minorBidi"/>
            <w:b w:val="0"/>
            <w:bCs w:val="0"/>
            <w:caps w:val="0"/>
            <w:color w:val="auto"/>
            <w:sz w:val="22"/>
            <w:szCs w:val="22"/>
            <w:lang w:val="en-US" w:eastAsia="en-US"/>
          </w:rPr>
          <w:tab/>
        </w:r>
        <w:r w:rsidRPr="00DA5BDB">
          <w:rPr>
            <w:rStyle w:val="Hyperlink"/>
          </w:rPr>
          <w:t>Реализация, тестване/експерименти</w:t>
        </w:r>
        <w:r>
          <w:rPr>
            <w:webHidden/>
          </w:rPr>
          <w:tab/>
        </w:r>
        <w:r>
          <w:rPr>
            <w:webHidden/>
          </w:rPr>
          <w:fldChar w:fldCharType="begin"/>
        </w:r>
        <w:r>
          <w:rPr>
            <w:webHidden/>
          </w:rPr>
          <w:instrText xml:space="preserve"> PAGEREF _Toc412583237 \h </w:instrText>
        </w:r>
        <w:r>
          <w:rPr>
            <w:webHidden/>
          </w:rPr>
        </w:r>
        <w:r>
          <w:rPr>
            <w:webHidden/>
          </w:rPr>
          <w:fldChar w:fldCharType="separate"/>
        </w:r>
        <w:r>
          <w:rPr>
            <w:webHidden/>
          </w:rPr>
          <w:t>91</w:t>
        </w:r>
        <w:r>
          <w:rPr>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38" w:history="1">
        <w:r w:rsidRPr="00DA5BDB">
          <w:rPr>
            <w:rStyle w:val="Hyperlink"/>
            <w:noProof/>
          </w:rPr>
          <w:t>6.1</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Реализация на</w:t>
        </w:r>
        <w:r w:rsidRPr="00DA5BDB">
          <w:rPr>
            <w:rStyle w:val="Hyperlink"/>
            <w:noProof/>
          </w:rPr>
          <w:t xml:space="preserve"> модулите</w:t>
        </w:r>
        <w:r>
          <w:rPr>
            <w:noProof/>
            <w:webHidden/>
          </w:rPr>
          <w:tab/>
        </w:r>
        <w:r>
          <w:rPr>
            <w:noProof/>
            <w:webHidden/>
          </w:rPr>
          <w:fldChar w:fldCharType="begin"/>
        </w:r>
        <w:r>
          <w:rPr>
            <w:noProof/>
            <w:webHidden/>
          </w:rPr>
          <w:instrText xml:space="preserve"> PAGEREF _Toc412583238 \h </w:instrText>
        </w:r>
        <w:r>
          <w:rPr>
            <w:noProof/>
            <w:webHidden/>
          </w:rPr>
        </w:r>
        <w:r>
          <w:rPr>
            <w:noProof/>
            <w:webHidden/>
          </w:rPr>
          <w:fldChar w:fldCharType="separate"/>
        </w:r>
        <w:r>
          <w:rPr>
            <w:noProof/>
            <w:webHidden/>
          </w:rPr>
          <w:t>91</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39" w:history="1">
        <w:r w:rsidRPr="00DA5BDB">
          <w:rPr>
            <w:rStyle w:val="Hyperlink"/>
            <w:noProof/>
          </w:rPr>
          <w:t>6.1.1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Анализатор (диаграма на внедряване)</w:t>
        </w:r>
        <w:r>
          <w:rPr>
            <w:noProof/>
            <w:webHidden/>
          </w:rPr>
          <w:tab/>
        </w:r>
        <w:r>
          <w:rPr>
            <w:noProof/>
            <w:webHidden/>
          </w:rPr>
          <w:fldChar w:fldCharType="begin"/>
        </w:r>
        <w:r>
          <w:rPr>
            <w:noProof/>
            <w:webHidden/>
          </w:rPr>
          <w:instrText xml:space="preserve"> PAGEREF _Toc412583239 \h </w:instrText>
        </w:r>
        <w:r>
          <w:rPr>
            <w:noProof/>
            <w:webHidden/>
          </w:rPr>
        </w:r>
        <w:r>
          <w:rPr>
            <w:noProof/>
            <w:webHidden/>
          </w:rPr>
          <w:fldChar w:fldCharType="separate"/>
        </w:r>
        <w:r>
          <w:rPr>
            <w:noProof/>
            <w:webHidden/>
          </w:rPr>
          <w:t>91</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40" w:history="1">
        <w:r w:rsidRPr="00DA5BDB">
          <w:rPr>
            <w:rStyle w:val="Hyperlink"/>
            <w:noProof/>
          </w:rPr>
          <w:t>6.1.2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Скенер</w:t>
        </w:r>
        <w:r>
          <w:rPr>
            <w:noProof/>
            <w:webHidden/>
          </w:rPr>
          <w:tab/>
        </w:r>
        <w:r>
          <w:rPr>
            <w:noProof/>
            <w:webHidden/>
          </w:rPr>
          <w:fldChar w:fldCharType="begin"/>
        </w:r>
        <w:r>
          <w:rPr>
            <w:noProof/>
            <w:webHidden/>
          </w:rPr>
          <w:instrText xml:space="preserve"> PAGEREF _Toc412583240 \h </w:instrText>
        </w:r>
        <w:r>
          <w:rPr>
            <w:noProof/>
            <w:webHidden/>
          </w:rPr>
        </w:r>
        <w:r>
          <w:rPr>
            <w:noProof/>
            <w:webHidden/>
          </w:rPr>
          <w:fldChar w:fldCharType="separate"/>
        </w:r>
        <w:r>
          <w:rPr>
            <w:noProof/>
            <w:webHidden/>
          </w:rPr>
          <w:t>92</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41" w:history="1">
        <w:r w:rsidRPr="00DA5BDB">
          <w:rPr>
            <w:rStyle w:val="Hyperlink"/>
            <w:noProof/>
          </w:rPr>
          <w:t>6.1.3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Мета-модел</w:t>
        </w:r>
        <w:r>
          <w:rPr>
            <w:noProof/>
            <w:webHidden/>
          </w:rPr>
          <w:tab/>
        </w:r>
        <w:r>
          <w:rPr>
            <w:noProof/>
            <w:webHidden/>
          </w:rPr>
          <w:fldChar w:fldCharType="begin"/>
        </w:r>
        <w:r>
          <w:rPr>
            <w:noProof/>
            <w:webHidden/>
          </w:rPr>
          <w:instrText xml:space="preserve"> PAGEREF _Toc412583241 \h </w:instrText>
        </w:r>
        <w:r>
          <w:rPr>
            <w:noProof/>
            <w:webHidden/>
          </w:rPr>
        </w:r>
        <w:r>
          <w:rPr>
            <w:noProof/>
            <w:webHidden/>
          </w:rPr>
          <w:fldChar w:fldCharType="separate"/>
        </w:r>
        <w:r>
          <w:rPr>
            <w:noProof/>
            <w:webHidden/>
          </w:rPr>
          <w:t>92</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42" w:history="1">
        <w:r w:rsidRPr="00DA5BDB">
          <w:rPr>
            <w:rStyle w:val="Hyperlink"/>
            <w:noProof/>
          </w:rPr>
          <w:t>6.1.4</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Сериализатор (диаграма на внедряване)</w:t>
        </w:r>
        <w:r>
          <w:rPr>
            <w:noProof/>
            <w:webHidden/>
          </w:rPr>
          <w:tab/>
        </w:r>
        <w:r>
          <w:rPr>
            <w:noProof/>
            <w:webHidden/>
          </w:rPr>
          <w:fldChar w:fldCharType="begin"/>
        </w:r>
        <w:r>
          <w:rPr>
            <w:noProof/>
            <w:webHidden/>
          </w:rPr>
          <w:instrText xml:space="preserve"> PAGEREF _Toc412583242 \h </w:instrText>
        </w:r>
        <w:r>
          <w:rPr>
            <w:noProof/>
            <w:webHidden/>
          </w:rPr>
        </w:r>
        <w:r>
          <w:rPr>
            <w:noProof/>
            <w:webHidden/>
          </w:rPr>
          <w:fldChar w:fldCharType="separate"/>
        </w:r>
        <w:r>
          <w:rPr>
            <w:noProof/>
            <w:webHidden/>
          </w:rPr>
          <w:t>93</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43" w:history="1">
        <w:r w:rsidRPr="00DA5BDB">
          <w:rPr>
            <w:rStyle w:val="Hyperlink"/>
            <w:noProof/>
          </w:rPr>
          <w:t>6.1.5</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Спомагателни модули (диаграма на внедряване)</w:t>
        </w:r>
        <w:r>
          <w:rPr>
            <w:noProof/>
            <w:webHidden/>
          </w:rPr>
          <w:tab/>
        </w:r>
        <w:r>
          <w:rPr>
            <w:noProof/>
            <w:webHidden/>
          </w:rPr>
          <w:fldChar w:fldCharType="begin"/>
        </w:r>
        <w:r>
          <w:rPr>
            <w:noProof/>
            <w:webHidden/>
          </w:rPr>
          <w:instrText xml:space="preserve"> PAGEREF _Toc412583243 \h </w:instrText>
        </w:r>
        <w:r>
          <w:rPr>
            <w:noProof/>
            <w:webHidden/>
          </w:rPr>
        </w:r>
        <w:r>
          <w:rPr>
            <w:noProof/>
            <w:webHidden/>
          </w:rPr>
          <w:fldChar w:fldCharType="separate"/>
        </w:r>
        <w:r>
          <w:rPr>
            <w:noProof/>
            <w:webHidden/>
          </w:rPr>
          <w:t>94</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44" w:history="1">
        <w:r w:rsidRPr="00DA5BDB">
          <w:rPr>
            <w:rStyle w:val="Hyperlink"/>
            <w:noProof/>
          </w:rPr>
          <w:t>6.1.6</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Специфични критерии за стандартна архитектура (диаграма на внедряване)</w:t>
        </w:r>
        <w:r>
          <w:rPr>
            <w:noProof/>
            <w:webHidden/>
          </w:rPr>
          <w:tab/>
        </w:r>
        <w:r>
          <w:rPr>
            <w:noProof/>
            <w:webHidden/>
          </w:rPr>
          <w:fldChar w:fldCharType="begin"/>
        </w:r>
        <w:r>
          <w:rPr>
            <w:noProof/>
            <w:webHidden/>
          </w:rPr>
          <w:instrText xml:space="preserve"> PAGEREF _Toc412583244 \h </w:instrText>
        </w:r>
        <w:r>
          <w:rPr>
            <w:noProof/>
            <w:webHidden/>
          </w:rPr>
        </w:r>
        <w:r>
          <w:rPr>
            <w:noProof/>
            <w:webHidden/>
          </w:rPr>
          <w:fldChar w:fldCharType="separate"/>
        </w:r>
        <w:r>
          <w:rPr>
            <w:noProof/>
            <w:webHidden/>
          </w:rPr>
          <w:t>95</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45" w:history="1">
        <w:r w:rsidRPr="00DA5BDB">
          <w:rPr>
            <w:rStyle w:val="Hyperlink"/>
            <w:noProof/>
          </w:rPr>
          <w:t>6.1.7</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Генерация на базов код (реализация)</w:t>
        </w:r>
        <w:r>
          <w:rPr>
            <w:noProof/>
            <w:webHidden/>
          </w:rPr>
          <w:tab/>
        </w:r>
        <w:r>
          <w:rPr>
            <w:noProof/>
            <w:webHidden/>
          </w:rPr>
          <w:fldChar w:fldCharType="begin"/>
        </w:r>
        <w:r>
          <w:rPr>
            <w:noProof/>
            <w:webHidden/>
          </w:rPr>
          <w:instrText xml:space="preserve"> PAGEREF _Toc412583245 \h </w:instrText>
        </w:r>
        <w:r>
          <w:rPr>
            <w:noProof/>
            <w:webHidden/>
          </w:rPr>
        </w:r>
        <w:r>
          <w:rPr>
            <w:noProof/>
            <w:webHidden/>
          </w:rPr>
          <w:fldChar w:fldCharType="separate"/>
        </w:r>
        <w:r>
          <w:rPr>
            <w:noProof/>
            <w:webHidden/>
          </w:rPr>
          <w:t>95</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46" w:history="1">
        <w:r w:rsidRPr="00DA5BDB">
          <w:rPr>
            <w:rStyle w:val="Hyperlink"/>
            <w:noProof/>
          </w:rPr>
          <w:t>6.2</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Планиране</w:t>
        </w:r>
        <w:r w:rsidRPr="00DA5BDB">
          <w:rPr>
            <w:rStyle w:val="Hyperlink"/>
            <w:noProof/>
            <w:lang w:val="ru-RU"/>
          </w:rPr>
          <w:t xml:space="preserve"> на</w:t>
        </w:r>
        <w:r w:rsidRPr="00DA5BDB">
          <w:rPr>
            <w:rStyle w:val="Hyperlink"/>
            <w:noProof/>
          </w:rPr>
          <w:t xml:space="preserve"> тестването</w:t>
        </w:r>
        <w:r>
          <w:rPr>
            <w:noProof/>
            <w:webHidden/>
          </w:rPr>
          <w:tab/>
        </w:r>
        <w:r>
          <w:rPr>
            <w:noProof/>
            <w:webHidden/>
          </w:rPr>
          <w:fldChar w:fldCharType="begin"/>
        </w:r>
        <w:r>
          <w:rPr>
            <w:noProof/>
            <w:webHidden/>
          </w:rPr>
          <w:instrText xml:space="preserve"> PAGEREF _Toc412583246 \h </w:instrText>
        </w:r>
        <w:r>
          <w:rPr>
            <w:noProof/>
            <w:webHidden/>
          </w:rPr>
        </w:r>
        <w:r>
          <w:rPr>
            <w:noProof/>
            <w:webHidden/>
          </w:rPr>
          <w:fldChar w:fldCharType="separate"/>
        </w:r>
        <w:r>
          <w:rPr>
            <w:noProof/>
            <w:webHidden/>
          </w:rPr>
          <w:t>95</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47" w:history="1">
        <w:r w:rsidRPr="00DA5BDB">
          <w:rPr>
            <w:rStyle w:val="Hyperlink"/>
            <w:noProof/>
          </w:rPr>
          <w:t>6.2.1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Цели</w:t>
        </w:r>
        <w:r>
          <w:rPr>
            <w:noProof/>
            <w:webHidden/>
          </w:rPr>
          <w:tab/>
        </w:r>
        <w:r>
          <w:rPr>
            <w:noProof/>
            <w:webHidden/>
          </w:rPr>
          <w:fldChar w:fldCharType="begin"/>
        </w:r>
        <w:r>
          <w:rPr>
            <w:noProof/>
            <w:webHidden/>
          </w:rPr>
          <w:instrText xml:space="preserve"> PAGEREF _Toc412583247 \h </w:instrText>
        </w:r>
        <w:r>
          <w:rPr>
            <w:noProof/>
            <w:webHidden/>
          </w:rPr>
        </w:r>
        <w:r>
          <w:rPr>
            <w:noProof/>
            <w:webHidden/>
          </w:rPr>
          <w:fldChar w:fldCharType="separate"/>
        </w:r>
        <w:r>
          <w:rPr>
            <w:noProof/>
            <w:webHidden/>
          </w:rPr>
          <w:t>95</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48" w:history="1">
        <w:r w:rsidRPr="00DA5BDB">
          <w:rPr>
            <w:rStyle w:val="Hyperlink"/>
            <w:noProof/>
          </w:rPr>
          <w:t>6.2.2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Модулни тестове</w:t>
        </w:r>
        <w:r>
          <w:rPr>
            <w:noProof/>
            <w:webHidden/>
          </w:rPr>
          <w:tab/>
        </w:r>
        <w:r>
          <w:rPr>
            <w:noProof/>
            <w:webHidden/>
          </w:rPr>
          <w:fldChar w:fldCharType="begin"/>
        </w:r>
        <w:r>
          <w:rPr>
            <w:noProof/>
            <w:webHidden/>
          </w:rPr>
          <w:instrText xml:space="preserve"> PAGEREF _Toc412583248 \h </w:instrText>
        </w:r>
        <w:r>
          <w:rPr>
            <w:noProof/>
            <w:webHidden/>
          </w:rPr>
        </w:r>
        <w:r>
          <w:rPr>
            <w:noProof/>
            <w:webHidden/>
          </w:rPr>
          <w:fldChar w:fldCharType="separate"/>
        </w:r>
        <w:r>
          <w:rPr>
            <w:noProof/>
            <w:webHidden/>
          </w:rPr>
          <w:t>96</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49" w:history="1">
        <w:r w:rsidRPr="00DA5BDB">
          <w:rPr>
            <w:rStyle w:val="Hyperlink"/>
            <w:noProof/>
          </w:rPr>
          <w:t>6.2.3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Функционални тестове</w:t>
        </w:r>
        <w:r>
          <w:rPr>
            <w:noProof/>
            <w:webHidden/>
          </w:rPr>
          <w:tab/>
        </w:r>
        <w:r>
          <w:rPr>
            <w:noProof/>
            <w:webHidden/>
          </w:rPr>
          <w:fldChar w:fldCharType="begin"/>
        </w:r>
        <w:r>
          <w:rPr>
            <w:noProof/>
            <w:webHidden/>
          </w:rPr>
          <w:instrText xml:space="preserve"> PAGEREF _Toc412583249 \h </w:instrText>
        </w:r>
        <w:r>
          <w:rPr>
            <w:noProof/>
            <w:webHidden/>
          </w:rPr>
        </w:r>
        <w:r>
          <w:rPr>
            <w:noProof/>
            <w:webHidden/>
          </w:rPr>
          <w:fldChar w:fldCharType="separate"/>
        </w:r>
        <w:r>
          <w:rPr>
            <w:noProof/>
            <w:webHidden/>
          </w:rPr>
          <w:t>96</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50" w:history="1">
        <w:r w:rsidRPr="00DA5BDB">
          <w:rPr>
            <w:rStyle w:val="Hyperlink"/>
            <w:noProof/>
          </w:rPr>
          <w:t>6.2.4</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Нефункционални тестове</w:t>
        </w:r>
        <w:r>
          <w:rPr>
            <w:noProof/>
            <w:webHidden/>
          </w:rPr>
          <w:tab/>
        </w:r>
        <w:r>
          <w:rPr>
            <w:noProof/>
            <w:webHidden/>
          </w:rPr>
          <w:fldChar w:fldCharType="begin"/>
        </w:r>
        <w:r>
          <w:rPr>
            <w:noProof/>
            <w:webHidden/>
          </w:rPr>
          <w:instrText xml:space="preserve"> PAGEREF _Toc412583250 \h </w:instrText>
        </w:r>
        <w:r>
          <w:rPr>
            <w:noProof/>
            <w:webHidden/>
          </w:rPr>
        </w:r>
        <w:r>
          <w:rPr>
            <w:noProof/>
            <w:webHidden/>
          </w:rPr>
          <w:fldChar w:fldCharType="separate"/>
        </w:r>
        <w:r>
          <w:rPr>
            <w:noProof/>
            <w:webHidden/>
          </w:rPr>
          <w:t>96</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51" w:history="1">
        <w:r w:rsidRPr="00DA5BDB">
          <w:rPr>
            <w:rStyle w:val="Hyperlink"/>
            <w:noProof/>
          </w:rPr>
          <w:t>6.3</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Модулно</w:t>
        </w:r>
        <w:r w:rsidRPr="00DA5BDB">
          <w:rPr>
            <w:rStyle w:val="Hyperlink"/>
            <w:noProof/>
            <w:lang w:val="ru-RU"/>
          </w:rPr>
          <w:t xml:space="preserve"> и системно</w:t>
        </w:r>
        <w:r w:rsidRPr="00DA5BDB">
          <w:rPr>
            <w:rStyle w:val="Hyperlink"/>
            <w:noProof/>
          </w:rPr>
          <w:t xml:space="preserve"> тестване</w:t>
        </w:r>
        <w:r>
          <w:rPr>
            <w:noProof/>
            <w:webHidden/>
          </w:rPr>
          <w:tab/>
        </w:r>
        <w:r>
          <w:rPr>
            <w:noProof/>
            <w:webHidden/>
          </w:rPr>
          <w:fldChar w:fldCharType="begin"/>
        </w:r>
        <w:r>
          <w:rPr>
            <w:noProof/>
            <w:webHidden/>
          </w:rPr>
          <w:instrText xml:space="preserve"> PAGEREF _Toc412583251 \h </w:instrText>
        </w:r>
        <w:r>
          <w:rPr>
            <w:noProof/>
            <w:webHidden/>
          </w:rPr>
        </w:r>
        <w:r>
          <w:rPr>
            <w:noProof/>
            <w:webHidden/>
          </w:rPr>
          <w:fldChar w:fldCharType="separate"/>
        </w:r>
        <w:r>
          <w:rPr>
            <w:noProof/>
            <w:webHidden/>
          </w:rPr>
          <w:t>96</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52" w:history="1">
        <w:r w:rsidRPr="00DA5BDB">
          <w:rPr>
            <w:rStyle w:val="Hyperlink"/>
            <w:noProof/>
          </w:rPr>
          <w:t>6.4</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Анализ на</w:t>
        </w:r>
        <w:r w:rsidRPr="00DA5BDB">
          <w:rPr>
            <w:rStyle w:val="Hyperlink"/>
            <w:noProof/>
          </w:rPr>
          <w:t xml:space="preserve"> резултатите</w:t>
        </w:r>
        <w:r w:rsidRPr="00DA5BDB">
          <w:rPr>
            <w:rStyle w:val="Hyperlink"/>
            <w:noProof/>
            <w:lang w:val="ru-RU"/>
          </w:rPr>
          <w:t xml:space="preserve"> от</w:t>
        </w:r>
        <w:r w:rsidRPr="00DA5BDB">
          <w:rPr>
            <w:rStyle w:val="Hyperlink"/>
            <w:noProof/>
          </w:rPr>
          <w:t xml:space="preserve"> тестването</w:t>
        </w:r>
        <w:r>
          <w:rPr>
            <w:noProof/>
            <w:webHidden/>
          </w:rPr>
          <w:tab/>
        </w:r>
        <w:r>
          <w:rPr>
            <w:noProof/>
            <w:webHidden/>
          </w:rPr>
          <w:fldChar w:fldCharType="begin"/>
        </w:r>
        <w:r>
          <w:rPr>
            <w:noProof/>
            <w:webHidden/>
          </w:rPr>
          <w:instrText xml:space="preserve"> PAGEREF _Toc412583252 \h </w:instrText>
        </w:r>
        <w:r>
          <w:rPr>
            <w:noProof/>
            <w:webHidden/>
          </w:rPr>
        </w:r>
        <w:r>
          <w:rPr>
            <w:noProof/>
            <w:webHidden/>
          </w:rPr>
          <w:fldChar w:fldCharType="separate"/>
        </w:r>
        <w:r>
          <w:rPr>
            <w:noProof/>
            <w:webHidden/>
          </w:rPr>
          <w:t>97</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53" w:history="1">
        <w:r w:rsidRPr="00DA5BDB">
          <w:rPr>
            <w:rStyle w:val="Hyperlink"/>
            <w:noProof/>
          </w:rPr>
          <w:t>6.4.1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Резултати от модулно тестване</w:t>
        </w:r>
        <w:r>
          <w:rPr>
            <w:noProof/>
            <w:webHidden/>
          </w:rPr>
          <w:tab/>
        </w:r>
        <w:r>
          <w:rPr>
            <w:noProof/>
            <w:webHidden/>
          </w:rPr>
          <w:fldChar w:fldCharType="begin"/>
        </w:r>
        <w:r>
          <w:rPr>
            <w:noProof/>
            <w:webHidden/>
          </w:rPr>
          <w:instrText xml:space="preserve"> PAGEREF _Toc412583253 \h </w:instrText>
        </w:r>
        <w:r>
          <w:rPr>
            <w:noProof/>
            <w:webHidden/>
          </w:rPr>
        </w:r>
        <w:r>
          <w:rPr>
            <w:noProof/>
            <w:webHidden/>
          </w:rPr>
          <w:fldChar w:fldCharType="separate"/>
        </w:r>
        <w:r>
          <w:rPr>
            <w:noProof/>
            <w:webHidden/>
          </w:rPr>
          <w:t>97</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54" w:history="1">
        <w:r w:rsidRPr="00DA5BDB">
          <w:rPr>
            <w:rStyle w:val="Hyperlink"/>
            <w:noProof/>
          </w:rPr>
          <w:t>6.4.2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Резултати от функционално тестване</w:t>
        </w:r>
        <w:r>
          <w:rPr>
            <w:noProof/>
            <w:webHidden/>
          </w:rPr>
          <w:tab/>
        </w:r>
        <w:r>
          <w:rPr>
            <w:noProof/>
            <w:webHidden/>
          </w:rPr>
          <w:fldChar w:fldCharType="begin"/>
        </w:r>
        <w:r>
          <w:rPr>
            <w:noProof/>
            <w:webHidden/>
          </w:rPr>
          <w:instrText xml:space="preserve"> PAGEREF _Toc412583254 \h </w:instrText>
        </w:r>
        <w:r>
          <w:rPr>
            <w:noProof/>
            <w:webHidden/>
          </w:rPr>
        </w:r>
        <w:r>
          <w:rPr>
            <w:noProof/>
            <w:webHidden/>
          </w:rPr>
          <w:fldChar w:fldCharType="separate"/>
        </w:r>
        <w:r>
          <w:rPr>
            <w:noProof/>
            <w:webHidden/>
          </w:rPr>
          <w:t>99</w:t>
        </w:r>
        <w:r>
          <w:rPr>
            <w:noProof/>
            <w:webHidden/>
          </w:rPr>
          <w:fldChar w:fldCharType="end"/>
        </w:r>
      </w:hyperlink>
    </w:p>
    <w:p w:rsidR="00B34B20" w:rsidRDefault="00B34B20">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55" w:history="1">
        <w:r w:rsidRPr="00DA5BDB">
          <w:rPr>
            <w:rStyle w:val="Hyperlink"/>
            <w:noProof/>
          </w:rPr>
          <w:t>6.4.3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Спазване на нефункционалните изисквания</w:t>
        </w:r>
        <w:r>
          <w:rPr>
            <w:noProof/>
            <w:webHidden/>
          </w:rPr>
          <w:tab/>
        </w:r>
        <w:r>
          <w:rPr>
            <w:noProof/>
            <w:webHidden/>
          </w:rPr>
          <w:fldChar w:fldCharType="begin"/>
        </w:r>
        <w:r>
          <w:rPr>
            <w:noProof/>
            <w:webHidden/>
          </w:rPr>
          <w:instrText xml:space="preserve"> PAGEREF _Toc412583255 \h </w:instrText>
        </w:r>
        <w:r>
          <w:rPr>
            <w:noProof/>
            <w:webHidden/>
          </w:rPr>
        </w:r>
        <w:r>
          <w:rPr>
            <w:noProof/>
            <w:webHidden/>
          </w:rPr>
          <w:fldChar w:fldCharType="separate"/>
        </w:r>
        <w:r>
          <w:rPr>
            <w:noProof/>
            <w:webHidden/>
          </w:rPr>
          <w:t>104</w:t>
        </w:r>
        <w:r>
          <w:rPr>
            <w:noProof/>
            <w:webHidden/>
          </w:rPr>
          <w:fldChar w:fldCharType="end"/>
        </w:r>
      </w:hyperlink>
    </w:p>
    <w:p w:rsidR="00B34B20" w:rsidRDefault="00B34B20">
      <w:pPr>
        <w:pStyle w:val="TOC1"/>
        <w:rPr>
          <w:rFonts w:asciiTheme="minorHAnsi" w:eastAsiaTheme="minorEastAsia" w:hAnsiTheme="minorHAnsi" w:cstheme="minorBidi"/>
          <w:b w:val="0"/>
          <w:bCs w:val="0"/>
          <w:caps w:val="0"/>
          <w:color w:val="auto"/>
          <w:sz w:val="22"/>
          <w:szCs w:val="22"/>
          <w:lang w:val="en-US" w:eastAsia="en-US"/>
        </w:rPr>
      </w:pPr>
      <w:hyperlink w:anchor="_Toc412583256" w:history="1">
        <w:r w:rsidRPr="00DA5BDB">
          <w:rPr>
            <w:rStyle w:val="Hyperlink"/>
          </w:rPr>
          <w:t>7.</w:t>
        </w:r>
        <w:r>
          <w:rPr>
            <w:rFonts w:asciiTheme="minorHAnsi" w:eastAsiaTheme="minorEastAsia" w:hAnsiTheme="minorHAnsi" w:cstheme="minorBidi"/>
            <w:b w:val="0"/>
            <w:bCs w:val="0"/>
            <w:caps w:val="0"/>
            <w:color w:val="auto"/>
            <w:sz w:val="22"/>
            <w:szCs w:val="22"/>
            <w:lang w:val="en-US" w:eastAsia="en-US"/>
          </w:rPr>
          <w:tab/>
        </w:r>
        <w:r w:rsidRPr="00DA5BDB">
          <w:rPr>
            <w:rStyle w:val="Hyperlink"/>
          </w:rPr>
          <w:t>Заключение</w:t>
        </w:r>
        <w:r>
          <w:rPr>
            <w:webHidden/>
          </w:rPr>
          <w:tab/>
        </w:r>
        <w:r>
          <w:rPr>
            <w:webHidden/>
          </w:rPr>
          <w:fldChar w:fldCharType="begin"/>
        </w:r>
        <w:r>
          <w:rPr>
            <w:webHidden/>
          </w:rPr>
          <w:instrText xml:space="preserve"> PAGEREF _Toc412583256 \h </w:instrText>
        </w:r>
        <w:r>
          <w:rPr>
            <w:webHidden/>
          </w:rPr>
        </w:r>
        <w:r>
          <w:rPr>
            <w:webHidden/>
          </w:rPr>
          <w:fldChar w:fldCharType="separate"/>
        </w:r>
        <w:r>
          <w:rPr>
            <w:webHidden/>
          </w:rPr>
          <w:t>106</w:t>
        </w:r>
        <w:r>
          <w:rPr>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59" w:history="1">
        <w:r w:rsidRPr="00DA5BDB">
          <w:rPr>
            <w:rStyle w:val="Hyperlink"/>
            <w:noProof/>
          </w:rPr>
          <w:t>7.1</w:t>
        </w:r>
        <w:r>
          <w:rPr>
            <w:rFonts w:asciiTheme="minorHAnsi" w:eastAsiaTheme="minorEastAsia" w:hAnsiTheme="minorHAnsi" w:cstheme="minorBidi"/>
            <w:smallCaps w:val="0"/>
            <w:noProof/>
            <w:color w:val="auto"/>
            <w:sz w:val="22"/>
            <w:szCs w:val="22"/>
            <w:lang w:val="en-US" w:eastAsia="en-US"/>
          </w:rPr>
          <w:tab/>
        </w:r>
        <w:r w:rsidRPr="00DA5BDB">
          <w:rPr>
            <w:rStyle w:val="Hyperlink"/>
            <w:noProof/>
            <w:lang w:val="ru-RU"/>
          </w:rPr>
          <w:t>Обобщение на</w:t>
        </w:r>
        <w:r w:rsidRPr="00DA5BDB">
          <w:rPr>
            <w:rStyle w:val="Hyperlink"/>
            <w:noProof/>
          </w:rPr>
          <w:t xml:space="preserve"> изпълнението</w:t>
        </w:r>
        <w:r w:rsidRPr="00DA5BDB">
          <w:rPr>
            <w:rStyle w:val="Hyperlink"/>
            <w:noProof/>
            <w:lang w:val="ru-RU"/>
          </w:rPr>
          <w:t xml:space="preserve"> на</w:t>
        </w:r>
        <w:r w:rsidRPr="00DA5BDB">
          <w:rPr>
            <w:rStyle w:val="Hyperlink"/>
            <w:noProof/>
          </w:rPr>
          <w:t xml:space="preserve"> началните</w:t>
        </w:r>
        <w:r w:rsidRPr="00DA5BDB">
          <w:rPr>
            <w:rStyle w:val="Hyperlink"/>
            <w:noProof/>
            <w:lang w:val="ru-RU"/>
          </w:rPr>
          <w:t xml:space="preserve"> цели</w:t>
        </w:r>
        <w:r>
          <w:rPr>
            <w:noProof/>
            <w:webHidden/>
          </w:rPr>
          <w:tab/>
        </w:r>
        <w:r>
          <w:rPr>
            <w:noProof/>
            <w:webHidden/>
          </w:rPr>
          <w:fldChar w:fldCharType="begin"/>
        </w:r>
        <w:r>
          <w:rPr>
            <w:noProof/>
            <w:webHidden/>
          </w:rPr>
          <w:instrText xml:space="preserve"> PAGEREF _Toc412583259 \h </w:instrText>
        </w:r>
        <w:r>
          <w:rPr>
            <w:noProof/>
            <w:webHidden/>
          </w:rPr>
        </w:r>
        <w:r>
          <w:rPr>
            <w:noProof/>
            <w:webHidden/>
          </w:rPr>
          <w:fldChar w:fldCharType="separate"/>
        </w:r>
        <w:r>
          <w:rPr>
            <w:noProof/>
            <w:webHidden/>
          </w:rPr>
          <w:t>106</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60" w:history="1">
        <w:r w:rsidRPr="00DA5BDB">
          <w:rPr>
            <w:rStyle w:val="Hyperlink"/>
            <w:noProof/>
          </w:rPr>
          <w:t>7.2</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Насоки</w:t>
        </w:r>
        <w:r w:rsidRPr="00DA5BDB">
          <w:rPr>
            <w:rStyle w:val="Hyperlink"/>
            <w:noProof/>
            <w:lang w:val="ru-RU"/>
          </w:rPr>
          <w:t xml:space="preserve"> за</w:t>
        </w:r>
        <w:r w:rsidRPr="00DA5BDB">
          <w:rPr>
            <w:rStyle w:val="Hyperlink"/>
            <w:noProof/>
          </w:rPr>
          <w:t xml:space="preserve"> бъдещо</w:t>
        </w:r>
        <w:r w:rsidRPr="00DA5BDB">
          <w:rPr>
            <w:rStyle w:val="Hyperlink"/>
            <w:noProof/>
            <w:lang w:val="ru-RU"/>
          </w:rPr>
          <w:t xml:space="preserve"> развитие и</w:t>
        </w:r>
        <w:r w:rsidRPr="00DA5BDB">
          <w:rPr>
            <w:rStyle w:val="Hyperlink"/>
            <w:noProof/>
          </w:rPr>
          <w:t xml:space="preserve"> усъвършенстване</w:t>
        </w:r>
        <w:r>
          <w:rPr>
            <w:noProof/>
            <w:webHidden/>
          </w:rPr>
          <w:tab/>
        </w:r>
        <w:r>
          <w:rPr>
            <w:noProof/>
            <w:webHidden/>
          </w:rPr>
          <w:fldChar w:fldCharType="begin"/>
        </w:r>
        <w:r>
          <w:rPr>
            <w:noProof/>
            <w:webHidden/>
          </w:rPr>
          <w:instrText xml:space="preserve"> PAGEREF _Toc412583260 \h </w:instrText>
        </w:r>
        <w:r>
          <w:rPr>
            <w:noProof/>
            <w:webHidden/>
          </w:rPr>
        </w:r>
        <w:r>
          <w:rPr>
            <w:noProof/>
            <w:webHidden/>
          </w:rPr>
          <w:fldChar w:fldCharType="separate"/>
        </w:r>
        <w:r>
          <w:rPr>
            <w:noProof/>
            <w:webHidden/>
          </w:rPr>
          <w:t>106</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61" w:history="1">
        <w:r w:rsidRPr="00DA5BDB">
          <w:rPr>
            <w:rStyle w:val="Hyperlink"/>
            <w:noProof/>
            <w:lang w:val="ru-RU"/>
          </w:rPr>
          <w:t>7.3</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Отвъд вградения софтуер и езика “C”</w:t>
        </w:r>
        <w:r>
          <w:rPr>
            <w:noProof/>
            <w:webHidden/>
          </w:rPr>
          <w:tab/>
        </w:r>
        <w:r>
          <w:rPr>
            <w:noProof/>
            <w:webHidden/>
          </w:rPr>
          <w:fldChar w:fldCharType="begin"/>
        </w:r>
        <w:r>
          <w:rPr>
            <w:noProof/>
            <w:webHidden/>
          </w:rPr>
          <w:instrText xml:space="preserve"> PAGEREF _Toc412583261 \h </w:instrText>
        </w:r>
        <w:r>
          <w:rPr>
            <w:noProof/>
            <w:webHidden/>
          </w:rPr>
        </w:r>
        <w:r>
          <w:rPr>
            <w:noProof/>
            <w:webHidden/>
          </w:rPr>
          <w:fldChar w:fldCharType="separate"/>
        </w:r>
        <w:r>
          <w:rPr>
            <w:noProof/>
            <w:webHidden/>
          </w:rPr>
          <w:t>106</w:t>
        </w:r>
        <w:r>
          <w:rPr>
            <w:noProof/>
            <w:webHidden/>
          </w:rPr>
          <w:fldChar w:fldCharType="end"/>
        </w:r>
      </w:hyperlink>
    </w:p>
    <w:p w:rsidR="00B34B20" w:rsidRDefault="00B34B20">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583262" w:history="1">
        <w:r w:rsidRPr="00DA5BDB">
          <w:rPr>
            <w:rStyle w:val="Hyperlink"/>
            <w:noProof/>
          </w:rPr>
          <w:t>7.4</w:t>
        </w:r>
        <w:r>
          <w:rPr>
            <w:rFonts w:asciiTheme="minorHAnsi" w:eastAsiaTheme="minorEastAsia" w:hAnsiTheme="minorHAnsi" w:cstheme="minorBidi"/>
            <w:smallCaps w:val="0"/>
            <w:noProof/>
            <w:color w:val="auto"/>
            <w:sz w:val="22"/>
            <w:szCs w:val="22"/>
            <w:lang w:val="en-US" w:eastAsia="en-US"/>
          </w:rPr>
          <w:tab/>
        </w:r>
        <w:r w:rsidRPr="00DA5BDB">
          <w:rPr>
            <w:rStyle w:val="Hyperlink"/>
            <w:noProof/>
          </w:rPr>
          <w:t>Използвана</w:t>
        </w:r>
        <w:r w:rsidRPr="00DA5BDB">
          <w:rPr>
            <w:rStyle w:val="Hyperlink"/>
            <w:noProof/>
            <w:lang w:val="ru-RU"/>
          </w:rPr>
          <w:t xml:space="preserve"> литература</w:t>
        </w:r>
        <w:r>
          <w:rPr>
            <w:noProof/>
            <w:webHidden/>
          </w:rPr>
          <w:tab/>
        </w:r>
        <w:r>
          <w:rPr>
            <w:noProof/>
            <w:webHidden/>
          </w:rPr>
          <w:fldChar w:fldCharType="begin"/>
        </w:r>
        <w:r>
          <w:rPr>
            <w:noProof/>
            <w:webHidden/>
          </w:rPr>
          <w:instrText xml:space="preserve"> PAGEREF _Toc412583262 \h </w:instrText>
        </w:r>
        <w:r>
          <w:rPr>
            <w:noProof/>
            <w:webHidden/>
          </w:rPr>
        </w:r>
        <w:r>
          <w:rPr>
            <w:noProof/>
            <w:webHidden/>
          </w:rPr>
          <w:fldChar w:fldCharType="separate"/>
        </w:r>
        <w:r>
          <w:rPr>
            <w:noProof/>
            <w:webHidden/>
          </w:rPr>
          <w:t>107</w:t>
        </w:r>
        <w:r>
          <w:rPr>
            <w:noProof/>
            <w:webHidden/>
          </w:rPr>
          <w:fldChar w:fldCharType="end"/>
        </w:r>
      </w:hyperlink>
    </w:p>
    <w:p w:rsidR="00B34B20" w:rsidRDefault="00B34B20">
      <w:pPr>
        <w:pStyle w:val="TOC1"/>
        <w:rPr>
          <w:rFonts w:asciiTheme="minorHAnsi" w:eastAsiaTheme="minorEastAsia" w:hAnsiTheme="minorHAnsi" w:cstheme="minorBidi"/>
          <w:b w:val="0"/>
          <w:bCs w:val="0"/>
          <w:caps w:val="0"/>
          <w:color w:val="auto"/>
          <w:sz w:val="22"/>
          <w:szCs w:val="22"/>
          <w:lang w:val="en-US" w:eastAsia="en-US"/>
        </w:rPr>
      </w:pPr>
      <w:hyperlink w:anchor="_Toc412583263" w:history="1">
        <w:r w:rsidRPr="00DA5BDB">
          <w:rPr>
            <w:rStyle w:val="Hyperlink"/>
          </w:rPr>
          <w:t>8.</w:t>
        </w:r>
        <w:r>
          <w:rPr>
            <w:rFonts w:asciiTheme="minorHAnsi" w:eastAsiaTheme="minorEastAsia" w:hAnsiTheme="minorHAnsi" w:cstheme="minorBidi"/>
            <w:b w:val="0"/>
            <w:bCs w:val="0"/>
            <w:caps w:val="0"/>
            <w:color w:val="auto"/>
            <w:sz w:val="22"/>
            <w:szCs w:val="22"/>
            <w:lang w:val="en-US" w:eastAsia="en-US"/>
          </w:rPr>
          <w:tab/>
        </w:r>
        <w:r w:rsidRPr="00DA5BDB">
          <w:rPr>
            <w:rStyle w:val="Hyperlink"/>
            <w:lang w:val="ru-RU"/>
          </w:rPr>
          <w:t>Приложения</w:t>
        </w:r>
        <w:r>
          <w:rPr>
            <w:webHidden/>
          </w:rPr>
          <w:tab/>
        </w:r>
        <w:r>
          <w:rPr>
            <w:webHidden/>
          </w:rPr>
          <w:fldChar w:fldCharType="begin"/>
        </w:r>
        <w:r>
          <w:rPr>
            <w:webHidden/>
          </w:rPr>
          <w:instrText xml:space="preserve"> PAGEREF _Toc412583263 \h </w:instrText>
        </w:r>
        <w:r>
          <w:rPr>
            <w:webHidden/>
          </w:rPr>
        </w:r>
        <w:r>
          <w:rPr>
            <w:webHidden/>
          </w:rPr>
          <w:fldChar w:fldCharType="separate"/>
        </w:r>
        <w:r>
          <w:rPr>
            <w:webHidden/>
          </w:rPr>
          <w:t>110</w:t>
        </w:r>
        <w:r>
          <w:rPr>
            <w:webHidden/>
          </w:rPr>
          <w:fldChar w:fldCharType="end"/>
        </w:r>
      </w:hyperlink>
    </w:p>
    <w:p w:rsidR="00B34B20" w:rsidRDefault="00B34B20">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64" w:history="1">
        <w:r w:rsidRPr="00DA5BDB">
          <w:rPr>
            <w:rStyle w:val="Hyperlink"/>
            <w:noProof/>
          </w:rPr>
          <w:t>Приложение 1</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Терминологичен речник</w:t>
        </w:r>
        <w:r>
          <w:rPr>
            <w:noProof/>
            <w:webHidden/>
          </w:rPr>
          <w:tab/>
        </w:r>
        <w:r>
          <w:rPr>
            <w:noProof/>
            <w:webHidden/>
          </w:rPr>
          <w:fldChar w:fldCharType="begin"/>
        </w:r>
        <w:r>
          <w:rPr>
            <w:noProof/>
            <w:webHidden/>
          </w:rPr>
          <w:instrText xml:space="preserve"> PAGEREF _Toc412583264 \h </w:instrText>
        </w:r>
        <w:r>
          <w:rPr>
            <w:noProof/>
            <w:webHidden/>
          </w:rPr>
        </w:r>
        <w:r>
          <w:rPr>
            <w:noProof/>
            <w:webHidden/>
          </w:rPr>
          <w:fldChar w:fldCharType="separate"/>
        </w:r>
        <w:r>
          <w:rPr>
            <w:noProof/>
            <w:webHidden/>
          </w:rPr>
          <w:t>110</w:t>
        </w:r>
        <w:r>
          <w:rPr>
            <w:noProof/>
            <w:webHidden/>
          </w:rPr>
          <w:fldChar w:fldCharType="end"/>
        </w:r>
      </w:hyperlink>
    </w:p>
    <w:p w:rsidR="00B34B20" w:rsidRDefault="00B34B20">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65" w:history="1">
        <w:r w:rsidRPr="00DA5BDB">
          <w:rPr>
            <w:rStyle w:val="Hyperlink"/>
            <w:noProof/>
          </w:rPr>
          <w:t>Приложение 2</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Реализирани документи</w:t>
        </w:r>
        <w:r>
          <w:rPr>
            <w:noProof/>
            <w:webHidden/>
          </w:rPr>
          <w:tab/>
        </w:r>
        <w:r>
          <w:rPr>
            <w:noProof/>
            <w:webHidden/>
          </w:rPr>
          <w:fldChar w:fldCharType="begin"/>
        </w:r>
        <w:r>
          <w:rPr>
            <w:noProof/>
            <w:webHidden/>
          </w:rPr>
          <w:instrText xml:space="preserve"> PAGEREF _Toc412583265 \h </w:instrText>
        </w:r>
        <w:r>
          <w:rPr>
            <w:noProof/>
            <w:webHidden/>
          </w:rPr>
        </w:r>
        <w:r>
          <w:rPr>
            <w:noProof/>
            <w:webHidden/>
          </w:rPr>
          <w:fldChar w:fldCharType="separate"/>
        </w:r>
        <w:r>
          <w:rPr>
            <w:noProof/>
            <w:webHidden/>
          </w:rPr>
          <w:t>111</w:t>
        </w:r>
        <w:r>
          <w:rPr>
            <w:noProof/>
            <w:webHidden/>
          </w:rPr>
          <w:fldChar w:fldCharType="end"/>
        </w:r>
      </w:hyperlink>
    </w:p>
    <w:p w:rsidR="00B34B20" w:rsidRDefault="00B34B20">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66" w:history="1">
        <w:r w:rsidRPr="00DA5BDB">
          <w:rPr>
            <w:rStyle w:val="Hyperlink"/>
            <w:noProof/>
          </w:rPr>
          <w:t>Приложение 3</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Степен на изразителност на езиците за програмиране</w:t>
        </w:r>
        <w:r>
          <w:rPr>
            <w:noProof/>
            <w:webHidden/>
          </w:rPr>
          <w:tab/>
        </w:r>
        <w:r>
          <w:rPr>
            <w:noProof/>
            <w:webHidden/>
          </w:rPr>
          <w:fldChar w:fldCharType="begin"/>
        </w:r>
        <w:r>
          <w:rPr>
            <w:noProof/>
            <w:webHidden/>
          </w:rPr>
          <w:instrText xml:space="preserve"> PAGEREF _Toc412583266 \h </w:instrText>
        </w:r>
        <w:r>
          <w:rPr>
            <w:noProof/>
            <w:webHidden/>
          </w:rPr>
        </w:r>
        <w:r>
          <w:rPr>
            <w:noProof/>
            <w:webHidden/>
          </w:rPr>
          <w:fldChar w:fldCharType="separate"/>
        </w:r>
        <w:r>
          <w:rPr>
            <w:noProof/>
            <w:webHidden/>
          </w:rPr>
          <w:t>112</w:t>
        </w:r>
        <w:r>
          <w:rPr>
            <w:noProof/>
            <w:webHidden/>
          </w:rPr>
          <w:fldChar w:fldCharType="end"/>
        </w:r>
      </w:hyperlink>
    </w:p>
    <w:p w:rsidR="00B34B20" w:rsidRDefault="00B34B20">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67" w:history="1">
        <w:r w:rsidRPr="00DA5BDB">
          <w:rPr>
            <w:rStyle w:val="Hyperlink"/>
            <w:noProof/>
          </w:rPr>
          <w:t>Приложение 4</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Шаблони за генериране на базов код</w:t>
        </w:r>
        <w:r>
          <w:rPr>
            <w:noProof/>
            <w:webHidden/>
          </w:rPr>
          <w:tab/>
        </w:r>
        <w:r>
          <w:rPr>
            <w:noProof/>
            <w:webHidden/>
          </w:rPr>
          <w:fldChar w:fldCharType="begin"/>
        </w:r>
        <w:r>
          <w:rPr>
            <w:noProof/>
            <w:webHidden/>
          </w:rPr>
          <w:instrText xml:space="preserve"> PAGEREF _Toc412583267 \h </w:instrText>
        </w:r>
        <w:r>
          <w:rPr>
            <w:noProof/>
            <w:webHidden/>
          </w:rPr>
        </w:r>
        <w:r>
          <w:rPr>
            <w:noProof/>
            <w:webHidden/>
          </w:rPr>
          <w:fldChar w:fldCharType="separate"/>
        </w:r>
        <w:r>
          <w:rPr>
            <w:noProof/>
            <w:webHidden/>
          </w:rPr>
          <w:t>112</w:t>
        </w:r>
        <w:r>
          <w:rPr>
            <w:noProof/>
            <w:webHidden/>
          </w:rPr>
          <w:fldChar w:fldCharType="end"/>
        </w:r>
      </w:hyperlink>
    </w:p>
    <w:p w:rsidR="00B34B20" w:rsidRDefault="00B34B20">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68" w:history="1">
        <w:r w:rsidRPr="00DA5BDB">
          <w:rPr>
            <w:rStyle w:val="Hyperlink"/>
            <w:noProof/>
          </w:rPr>
          <w:t>Приложение 5</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Легенда на диаграмите за работни процеси</w:t>
        </w:r>
        <w:r>
          <w:rPr>
            <w:noProof/>
            <w:webHidden/>
          </w:rPr>
          <w:tab/>
        </w:r>
        <w:r>
          <w:rPr>
            <w:noProof/>
            <w:webHidden/>
          </w:rPr>
          <w:fldChar w:fldCharType="begin"/>
        </w:r>
        <w:r>
          <w:rPr>
            <w:noProof/>
            <w:webHidden/>
          </w:rPr>
          <w:instrText xml:space="preserve"> PAGEREF _Toc412583268 \h </w:instrText>
        </w:r>
        <w:r>
          <w:rPr>
            <w:noProof/>
            <w:webHidden/>
          </w:rPr>
        </w:r>
        <w:r>
          <w:rPr>
            <w:noProof/>
            <w:webHidden/>
          </w:rPr>
          <w:fldChar w:fldCharType="separate"/>
        </w:r>
        <w:r>
          <w:rPr>
            <w:noProof/>
            <w:webHidden/>
          </w:rPr>
          <w:t>116</w:t>
        </w:r>
        <w:r>
          <w:rPr>
            <w:noProof/>
            <w:webHidden/>
          </w:rPr>
          <w:fldChar w:fldCharType="end"/>
        </w:r>
      </w:hyperlink>
    </w:p>
    <w:p w:rsidR="00B34B20" w:rsidRDefault="00B34B20">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69" w:history="1">
        <w:r w:rsidRPr="00DA5BDB">
          <w:rPr>
            <w:rStyle w:val="Hyperlink"/>
            <w:noProof/>
          </w:rPr>
          <w:t>Приложение 6</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Карта на работните процеси</w:t>
        </w:r>
        <w:r>
          <w:rPr>
            <w:noProof/>
            <w:webHidden/>
          </w:rPr>
          <w:tab/>
        </w:r>
        <w:r>
          <w:rPr>
            <w:noProof/>
            <w:webHidden/>
          </w:rPr>
          <w:fldChar w:fldCharType="begin"/>
        </w:r>
        <w:r>
          <w:rPr>
            <w:noProof/>
            <w:webHidden/>
          </w:rPr>
          <w:instrText xml:space="preserve"> PAGEREF _Toc412583269 \h </w:instrText>
        </w:r>
        <w:r>
          <w:rPr>
            <w:noProof/>
            <w:webHidden/>
          </w:rPr>
        </w:r>
        <w:r>
          <w:rPr>
            <w:noProof/>
            <w:webHidden/>
          </w:rPr>
          <w:fldChar w:fldCharType="separate"/>
        </w:r>
        <w:r>
          <w:rPr>
            <w:noProof/>
            <w:webHidden/>
          </w:rPr>
          <w:t>117</w:t>
        </w:r>
        <w:r>
          <w:rPr>
            <w:noProof/>
            <w:webHidden/>
          </w:rPr>
          <w:fldChar w:fldCharType="end"/>
        </w:r>
      </w:hyperlink>
    </w:p>
    <w:p w:rsidR="00B34B20" w:rsidRDefault="00B34B20">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583270" w:history="1">
        <w:r w:rsidRPr="00DA5BDB">
          <w:rPr>
            <w:rStyle w:val="Hyperlink"/>
            <w:noProof/>
          </w:rPr>
          <w:t>Приложение 7</w:t>
        </w:r>
        <w:r>
          <w:rPr>
            <w:rFonts w:asciiTheme="minorHAnsi" w:eastAsiaTheme="minorEastAsia" w:hAnsiTheme="minorHAnsi" w:cstheme="minorBidi"/>
            <w:i w:val="0"/>
            <w:iCs w:val="0"/>
            <w:noProof/>
            <w:color w:val="auto"/>
            <w:sz w:val="22"/>
            <w:szCs w:val="22"/>
            <w:lang w:val="en-US" w:eastAsia="en-US"/>
          </w:rPr>
          <w:tab/>
        </w:r>
        <w:r w:rsidRPr="00DA5BDB">
          <w:rPr>
            <w:rStyle w:val="Hyperlink"/>
            <w:noProof/>
          </w:rPr>
          <w:t>Резултати от изпълнението на модулните тестове</w:t>
        </w:r>
        <w:r>
          <w:rPr>
            <w:noProof/>
            <w:webHidden/>
          </w:rPr>
          <w:tab/>
        </w:r>
        <w:r>
          <w:rPr>
            <w:noProof/>
            <w:webHidden/>
          </w:rPr>
          <w:fldChar w:fldCharType="begin"/>
        </w:r>
        <w:r>
          <w:rPr>
            <w:noProof/>
            <w:webHidden/>
          </w:rPr>
          <w:instrText xml:space="preserve"> PAGEREF _Toc412583270 \h </w:instrText>
        </w:r>
        <w:r>
          <w:rPr>
            <w:noProof/>
            <w:webHidden/>
          </w:rPr>
        </w:r>
        <w:r>
          <w:rPr>
            <w:noProof/>
            <w:webHidden/>
          </w:rPr>
          <w:fldChar w:fldCharType="separate"/>
        </w:r>
        <w:r>
          <w:rPr>
            <w:noProof/>
            <w:webHidden/>
          </w:rPr>
          <w:t>118</w:t>
        </w:r>
        <w:r>
          <w:rPr>
            <w:noProof/>
            <w:webHidden/>
          </w:rPr>
          <w:fldChar w:fldCharType="end"/>
        </w:r>
      </w:hyperlink>
    </w:p>
    <w:p w:rsidR="00726BC6" w:rsidRDefault="00C1729F" w:rsidP="00726BC6">
      <w:pPr>
        <w:pStyle w:val="Heading1"/>
        <w:rPr>
          <w:color w:val="auto"/>
          <w:lang w:val="en-US"/>
        </w:rPr>
      </w:pPr>
      <w:r w:rsidRPr="00726BC6">
        <w:rPr>
          <w:szCs w:val="40"/>
        </w:rPr>
        <w:lastRenderedPageBreak/>
        <w:fldChar w:fldCharType="end"/>
      </w:r>
      <w:bookmarkStart w:id="3" w:name="_Toc397092983"/>
      <w:bookmarkStart w:id="4" w:name="_Toc412583165"/>
      <w:r w:rsidR="00B65B9D" w:rsidRPr="00726BC6">
        <w:rPr>
          <w:color w:val="auto"/>
        </w:rPr>
        <w:t>Увод</w:t>
      </w:r>
      <w:bookmarkStart w:id="5" w:name="_Toc397092984"/>
      <w:bookmarkEnd w:id="3"/>
      <w:bookmarkEnd w:id="4"/>
    </w:p>
    <w:p w:rsidR="00405D1F" w:rsidRPr="00405D1F" w:rsidRDefault="00405D1F" w:rsidP="00405D1F">
      <w:pPr>
        <w:rPr>
          <w:lang w:val="en-US"/>
        </w:rPr>
      </w:pPr>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Все повече ресурси са необходими за да се спазва и опростява нейната структура.”</w:t>
      </w:r>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 xml:space="preserve">все повече и повече индустрии. </w:t>
      </w:r>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 Тъй като най-често езика за разр</w:t>
      </w:r>
      <w:r w:rsidR="00DF360C">
        <w:t>аботка на такива системи е “C”,</w:t>
      </w:r>
      <w:r w:rsidR="00162688" w:rsidRPr="004D1E35">
        <w:t xml:space="preserve"> възможностите да се използват готови инструменти за моделиране и компонент</w:t>
      </w:r>
      <w:ins w:id="6" w:author="aldi" w:date="2015-02-16T14:52:00Z">
        <w:r w:rsidR="00ED2C69">
          <w:t>н</w:t>
        </w:r>
      </w:ins>
      <w:r w:rsidR="00162688" w:rsidRPr="004D1E35">
        <w:t>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w:t>
      </w:r>
      <w:r w:rsidR="005345B6" w:rsidRPr="004D1E35">
        <w:t>информация</w:t>
      </w:r>
      <w:r w:rsidR="00355CC5" w:rsidRPr="004D1E35">
        <w:t xml:space="preserve">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Описани са основните цели на решението както и очакваните ползи от него.</w:t>
      </w:r>
    </w:p>
    <w:p w:rsidR="00040D81" w:rsidRPr="00A2033E" w:rsidRDefault="00040D81" w:rsidP="00EF7B41">
      <w:pPr>
        <w:pStyle w:val="Heading2"/>
      </w:pPr>
      <w:bookmarkStart w:id="7" w:name="_Toc397092987"/>
      <w:bookmarkStart w:id="8" w:name="_Toc412583166"/>
      <w:bookmarkEnd w:id="5"/>
      <w:r w:rsidRPr="00A2033E">
        <w:t>Състояние на индустрията</w:t>
      </w:r>
      <w:bookmarkEnd w:id="7"/>
      <w:bookmarkEnd w:id="8"/>
    </w:p>
    <w:p w:rsidR="00DD6762" w:rsidRPr="00405D1F" w:rsidRDefault="00040D81" w:rsidP="00040D81">
      <w:pPr>
        <w:rPr>
          <w:lang w:val="en-US"/>
        </w:rPr>
      </w:pPr>
      <w:r w:rsidRPr="00D90D1B">
        <w:t>Софтуер</w:t>
      </w:r>
      <w:ins w:id="9" w:author="aldi" w:date="2015-02-16T14:54:00Z">
        <w:r w:rsidR="00ED2C69">
          <w:t>ът</w:t>
        </w:r>
      </w:ins>
      <w:del w:id="10" w:author="aldi" w:date="2015-02-16T14:54:00Z">
        <w:r w:rsidRPr="00D90D1B" w:rsidDel="00ED2C69">
          <w:delText>а</w:delText>
        </w:r>
      </w:del>
      <w:r w:rsidRPr="00D90D1B">
        <w:t xml:space="preserve">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w:t>
      </w:r>
      <w:r w:rsidR="00405D1F">
        <w:t>на софтуер е от 30-50 процента.</w:t>
      </w:r>
    </w:p>
    <w:p w:rsidR="00405D1F" w:rsidRDefault="00040D81" w:rsidP="00040D81">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 xml:space="preserve">. 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r w:rsidRPr="00D90D1B">
        <w:t xml:space="preserve"> Това се налага тъй като необходимата информация за задачата е често непълна и некоректно документирана и за това трябва да се извлече от изходния код. 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 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 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
    <w:p w:rsidR="00405D1F" w:rsidRDefault="00405D1F">
      <w:pPr>
        <w:spacing w:after="0"/>
        <w:jc w:val="left"/>
      </w:pPr>
      <w:r>
        <w:br w:type="page"/>
      </w:r>
    </w:p>
    <w:p w:rsidR="00040D81" w:rsidRDefault="00A32908" w:rsidP="00EF7B41">
      <w:pPr>
        <w:pStyle w:val="Heading2"/>
      </w:pPr>
      <w:bookmarkStart w:id="11" w:name="_Toc412583167"/>
      <w:r>
        <w:lastRenderedPageBreak/>
        <w:t>Софтуер за в</w:t>
      </w:r>
      <w:r w:rsidR="00A2033E" w:rsidRPr="00A2033E">
        <w:t>градени системи</w:t>
      </w:r>
      <w:bookmarkEnd w:id="11"/>
    </w:p>
    <w:p w:rsidR="00042C96" w:rsidRPr="00042C96" w:rsidRDefault="00042C96" w:rsidP="00042C96">
      <w:r w:rsidRPr="00042C96">
        <w:rPr>
          <w:i/>
        </w:rPr>
        <w:t>Софтуерът за вградени системи</w:t>
      </w:r>
      <w:r>
        <w:t xml:space="preserve"> или накратко казано </w:t>
      </w:r>
      <w:r w:rsidRPr="00042C96">
        <w:rPr>
          <w:i/>
        </w:rPr>
        <w:t>вграден софтуер</w:t>
      </w:r>
      <w:r>
        <w:t xml:space="preserve">, е компютърен софтуер, който управлява машини или устройства, които </w:t>
      </w:r>
      <w:r w:rsidR="005345B6">
        <w:t>обикновено</w:t>
      </w:r>
      <w:r>
        <w:t xml:space="preserve"> не се считат за компютри. Специализиран е за конкретен хардуер, върху който се изпълнява.</w:t>
      </w:r>
      <w:r w:rsidR="00EF7B41">
        <w:t xml:space="preserve"> Въведение за вградения софтуер може да се намери в [R22].</w:t>
      </w:r>
    </w:p>
    <w:p w:rsidR="00726BC6" w:rsidRDefault="00726BC6" w:rsidP="00653306">
      <w:r>
        <w:t xml:space="preserve">Вградените системи продължават да навлизат все повече и повече в нашия живот, като растежа на разпространението им е огромен. 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w:t>
      </w:r>
      <w:ins w:id="12" w:author="aldi" w:date="2015-02-16T14:55:00Z">
        <w:r w:rsidR="00ED2C69">
          <w:rPr>
            <w:lang w:val="en-US"/>
          </w:rPr>
          <w:t xml:space="preserve">SOA, </w:t>
        </w:r>
      </w:ins>
      <w:r>
        <w:t>CORBA, DCOM/COM, Enterprise JavaBeans и т.н. 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t xml:space="preserve"> </w:t>
      </w:r>
      <w:r w:rsidR="005345B6">
        <w:t>Освен</w:t>
      </w:r>
      <w:r>
        <w:t xml:space="preserve"> това тъй като най-често езика за разработка е „C” става почти невъзможно да се прилагат и </w:t>
      </w:r>
      <w:r w:rsidR="00EF7B41">
        <w:t>способностите</w:t>
      </w:r>
      <w:r>
        <w:t xml:space="preserve"> на инструментите за моделиране, особено </w:t>
      </w:r>
      <w:r w:rsidRPr="00E46303">
        <w:rPr>
          <w:b/>
        </w:rPr>
        <w:t>извличане на моделна информация</w:t>
      </w:r>
      <w:r>
        <w:t xml:space="preserve"> и </w:t>
      </w:r>
      <w:r w:rsidRPr="00E46303">
        <w:rPr>
          <w:b/>
        </w:rPr>
        <w:t>генериране на код</w:t>
      </w:r>
      <w:r w:rsidR="00CD610D">
        <w:t>, тъй като езика не разполага със силни механизми за изграждане на значими абстракции</w:t>
      </w:r>
      <w:r>
        <w:t>.</w:t>
      </w:r>
      <w:r w:rsidR="00CD610D">
        <w:t xml:space="preserve"> </w:t>
      </w:r>
      <w:r>
        <w:t>За да могат да бъдат конкурентно</w:t>
      </w:r>
      <w:del w:id="13" w:author="aldi" w:date="2015-02-16T14:56:00Z">
        <w:r w:rsidDel="00ED2C69">
          <w:delText xml:space="preserve"> </w:delText>
        </w:r>
      </w:del>
      <w:r>
        <w:t xml:space="preserve">способни тези системи трябва да могат лесно да се </w:t>
      </w:r>
      <w:r w:rsidR="00BB128C">
        <w:t>променят</w:t>
      </w:r>
      <w:r>
        <w:t>. Това налага разширяване на средата за дизайн</w:t>
      </w:r>
      <w:r w:rsidR="0018579A">
        <w:t xml:space="preserve"> и имплементация</w:t>
      </w:r>
      <w:r>
        <w:t xml:space="preserve"> на </w:t>
      </w:r>
      <w:r w:rsidR="00EF7B41">
        <w:t>тези</w:t>
      </w:r>
      <w:r w:rsidR="00CC0FEB">
        <w:t xml:space="preserve"> системи</w:t>
      </w:r>
      <w: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14" w:name="_Ref411201272"/>
      <w:bookmarkStart w:id="15" w:name="_Toc412583168"/>
      <w:r>
        <w:t>С</w:t>
      </w:r>
      <w:r w:rsidR="00F84CF3">
        <w:t>офтуерна архитектура</w:t>
      </w:r>
      <w:bookmarkEnd w:id="14"/>
      <w:bookmarkEnd w:id="15"/>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r>
        <w:lastRenderedPageBreak/>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
    <w:p w:rsidR="00EF7B41" w:rsidRPr="00EF7B41" w:rsidRDefault="00EF7B41" w:rsidP="00EF7B41">
      <w:pPr>
        <w:pStyle w:val="Heading2"/>
      </w:pPr>
      <w:bookmarkStart w:id="16" w:name="_Toc412583169"/>
      <w:r>
        <w:t>Мотивация за решението</w:t>
      </w:r>
      <w:bookmarkEnd w:id="16"/>
      <w:r w:rsidR="009F1856">
        <w:t xml:space="preserve"> </w:t>
      </w:r>
    </w:p>
    <w:p w:rsidR="00405D1F" w:rsidRDefault="00726BC6" w:rsidP="00CB259C">
      <w:pPr>
        <w:rPr>
          <w:lang w:val="en-US"/>
        </w:rPr>
      </w:pPr>
      <w: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w:t>
      </w:r>
      <w:r w:rsidR="00405D1F">
        <w:t xml:space="preserve"> дефектите на бъдещата система.</w:t>
      </w:r>
    </w:p>
    <w:p w:rsidR="006B7D48" w:rsidRDefault="00726BC6" w:rsidP="00CB259C">
      <w:r>
        <w:t xml:space="preserve">Удобно би било да се създаде приложение за анализиране на вече съществуващи </w:t>
      </w:r>
      <w:r w:rsidR="008D1BDD">
        <w:rPr>
          <w:lang w:val="en-US"/>
        </w:rPr>
        <w:t xml:space="preserve">софтуерни </w:t>
      </w:r>
      <w:r>
        <w:t xml:space="preserve">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 информация за архитектурата на вече създадени </w:t>
      </w:r>
      <w:r w:rsidR="008D1BDD">
        <w:rPr>
          <w:lang w:val="en-US"/>
        </w:rPr>
        <w:t xml:space="preserve">софтуерни </w:t>
      </w:r>
      <w:r>
        <w:t xml:space="preserve">системи, което значително улеснява дизайна на нови системи с подобни изисквания. Тъй като в момента  UML (Unified Modeling Language) 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UML,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създаването на такъв инструмент, е че повечето вградени приложения са разработени и продължават да се разработват на </w:t>
      </w:r>
      <w:r w:rsidR="005345B6">
        <w:t>езика</w:t>
      </w:r>
      <w:r>
        <w:t xml:space="preserve"> за програмиране „C”. </w:t>
      </w:r>
      <w:commentRangeStart w:id="17"/>
      <w:r>
        <w:t>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t xml:space="preserve">(като C++, C#, JAVA и т.н), </w:t>
      </w:r>
      <w:del w:id="18" w:author="aldi" w:date="2015-02-16T15:16:00Z">
        <w:r w:rsidDel="005A7174">
          <w:delText xml:space="preserve">езика </w:delText>
        </w:r>
      </w:del>
      <w:ins w:id="19" w:author="aldi" w:date="2015-02-16T15:16:00Z">
        <w:r w:rsidR="005A7174">
          <w:t xml:space="preserve">езикът </w:t>
        </w:r>
      </w:ins>
      <w:r>
        <w:t xml:space="preserve">„C” е слабо поддържан от </w:t>
      </w:r>
      <w:r w:rsidR="009F1856">
        <w:t>инструментите</w:t>
      </w:r>
      <w:r>
        <w:t xml:space="preserve"> за UML обработка и дизайн.</w:t>
      </w:r>
      <w:commentRangeEnd w:id="17"/>
      <w:r w:rsidR="005A7174">
        <w:rPr>
          <w:rStyle w:val="CommentReference"/>
        </w:rPr>
        <w:commentReference w:id="17"/>
      </w:r>
    </w:p>
    <w:p w:rsidR="00726BC6" w:rsidRPr="00653306" w:rsidRDefault="00C3793A" w:rsidP="00653306">
      <w:pPr>
        <w:pStyle w:val="Heading2"/>
        <w:rPr>
          <w:szCs w:val="24"/>
        </w:rPr>
      </w:pPr>
      <w:bookmarkStart w:id="20" w:name="_Toc397092985"/>
      <w:bookmarkStart w:id="21" w:name="_Ref397600358"/>
      <w:bookmarkStart w:id="22" w:name="_Ref409644656"/>
      <w:bookmarkStart w:id="23" w:name="_Ref410247405"/>
      <w:bookmarkStart w:id="24" w:name="_Ref412314653"/>
      <w:bookmarkStart w:id="25" w:name="_Toc412583170"/>
      <w:r w:rsidRPr="00AC428D">
        <w:t>Цел и задачи на дипломната работа</w:t>
      </w:r>
      <w:bookmarkEnd w:id="20"/>
      <w:bookmarkEnd w:id="21"/>
      <w:bookmarkEnd w:id="22"/>
      <w:bookmarkEnd w:id="23"/>
      <w:bookmarkEnd w:id="24"/>
      <w:bookmarkEnd w:id="25"/>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Да се разработи архитектурен инструмент, който извлича информация за интерфейсите на компонентите от техния  код и представя еквивалентен UML модел със следните артефакти: класове, компоненти(зависимости м/у компоненти). Инструментът трябва да може да генерира базов код за нова система по даден модел.</w:t>
      </w:r>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bookmarkStart w:id="26" w:name="_Ref412314696"/>
      <w:r>
        <w:t>Да се направи проучване и анализ на други подобни инструменти и подходи</w:t>
      </w:r>
      <w:bookmarkEnd w:id="26"/>
      <w:r>
        <w:t xml:space="preserve">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lastRenderedPageBreak/>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B34B20">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B34B20">
        <w:rPr>
          <w:bCs/>
          <w:i/>
        </w:rPr>
        <w:t>3.3</w:t>
      </w:r>
      <w:r w:rsidRPr="00393D78">
        <w:rPr>
          <w:bCs/>
          <w:i/>
        </w:rPr>
        <w:fldChar w:fldCharType="end"/>
      </w:r>
      <w:r>
        <w:rPr>
          <w:bCs/>
        </w:rPr>
        <w:t>.</w:t>
      </w:r>
    </w:p>
    <w:p w:rsidR="00C3793A" w:rsidRPr="00C42DFD" w:rsidRDefault="00ED1159" w:rsidP="00AC428D">
      <w:pPr>
        <w:pStyle w:val="Heading2"/>
      </w:pPr>
      <w:bookmarkStart w:id="27" w:name="_Toc397092986"/>
      <w:bookmarkStart w:id="28" w:name="_Ref410250726"/>
      <w:bookmarkStart w:id="29" w:name="_Toc412583171"/>
      <w:r w:rsidRPr="00AC428D">
        <w:t>О</w:t>
      </w:r>
      <w:r w:rsidR="00C3793A" w:rsidRPr="00AC428D">
        <w:t>чаквани ползи от реализацията</w:t>
      </w:r>
      <w:bookmarkEnd w:id="27"/>
      <w:bookmarkEnd w:id="28"/>
      <w:bookmarkEnd w:id="29"/>
    </w:p>
    <w:p w:rsidR="00C420F1" w:rsidRDefault="00D90D1B" w:rsidP="00C420F1">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 xml:space="preserve">еволюирането на </w:t>
      </w:r>
      <w:commentRangeStart w:id="30"/>
      <w:r w:rsidRPr="00E3202A">
        <w:rPr>
          <w:b/>
        </w:rPr>
        <w:t>програмата</w:t>
      </w:r>
      <w:r w:rsidR="001E0720">
        <w:rPr>
          <w:b/>
        </w:rPr>
        <w:t xml:space="preserve"> </w:t>
      </w:r>
      <w:commentRangeEnd w:id="30"/>
      <w:r w:rsidR="00007962">
        <w:rPr>
          <w:rStyle w:val="CommentReference"/>
        </w:rPr>
        <w:commentReference w:id="30"/>
      </w:r>
      <w:r w:rsidR="001E0720">
        <w:t>с помощта на по-малко ресурси</w:t>
      </w:r>
      <w:r w:rsidRPr="00D90D1B">
        <w:t xml:space="preserve">. 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r w:rsidR="00C420F1">
        <w:t xml:space="preserve"> </w:t>
      </w:r>
    </w:p>
    <w:p w:rsidR="001E0720" w:rsidRDefault="001E0720" w:rsidP="00C420F1"/>
    <w:p w:rsidR="007A3B09" w:rsidRDefault="00567D56" w:rsidP="00C420F1">
      <w:commentRangeStart w:id="31"/>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w:t>
      </w:r>
      <w:r w:rsidR="00433F70">
        <w:rPr>
          <w:lang w:val="en-US"/>
        </w:rPr>
        <w:t>интегриране</w:t>
      </w:r>
      <w:r>
        <w:t xml:space="preserve"> на верига от стандартни инструменти работещи с </w:t>
      </w:r>
      <w:r w:rsidR="005345B6">
        <w:t>компонентния</w:t>
      </w:r>
      <w:r>
        <w:t xml:space="preserve">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8F531D"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commentRangeEnd w:id="31"/>
      <w:r w:rsidR="00007962">
        <w:rPr>
          <w:rStyle w:val="CommentReference"/>
        </w:rPr>
        <w:commentReference w:id="31"/>
      </w:r>
    </w:p>
    <w:p w:rsidR="00C3793A" w:rsidRPr="00F93A5D" w:rsidRDefault="00C3793A" w:rsidP="00791698">
      <w:pPr>
        <w:pStyle w:val="Heading2"/>
      </w:pPr>
      <w:bookmarkStart w:id="32" w:name="_Toc397092990"/>
      <w:bookmarkStart w:id="33" w:name="_Toc412583172"/>
      <w:r w:rsidRPr="00F93A5D">
        <w:t>Структура на дипломната работа</w:t>
      </w:r>
      <w:bookmarkEnd w:id="32"/>
      <w:bookmarkEnd w:id="33"/>
    </w:p>
    <w:p w:rsidR="00294382" w:rsidRPr="00BF4A9A" w:rsidRDefault="00B52624" w:rsidP="00294382">
      <w:r>
        <w:lastRenderedPageBreak/>
        <w:t xml:space="preserve">Тази дипломна </w:t>
      </w:r>
      <w:r w:rsidR="00405D1F">
        <w:rPr>
          <w:lang w:val="en-US"/>
        </w:rPr>
        <w:t xml:space="preserve">се състои </w:t>
      </w:r>
      <w:r>
        <w:t xml:space="preserve">основно от </w:t>
      </w:r>
      <w:r w:rsidR="002206CA">
        <w:t>три</w:t>
      </w:r>
      <w:r>
        <w:t xml:space="preserve"> части</w:t>
      </w:r>
      <w:r w:rsidR="002206CA">
        <w:t>.</w:t>
      </w:r>
      <w:r>
        <w:t xml:space="preserve"> </w:t>
      </w:r>
      <w:r w:rsidR="002206CA">
        <w:t>П</w:t>
      </w:r>
      <w:r>
        <w:t xml:space="preserve">ървата част дава теоретичната </w:t>
      </w:r>
      <w:r w:rsidR="002206CA">
        <w:t>основа на разглежданата тема, следвана от концептуално решение и изисквания към реализацията, в последната част е представено решението на проблема.</w:t>
      </w:r>
      <w:r w:rsidR="004652D0">
        <w:t xml:space="preserve"> В </w:t>
      </w:r>
      <w:r w:rsidR="00A277D2">
        <w:rPr>
          <w:i/>
        </w:rPr>
        <w:t>г</w:t>
      </w:r>
      <w:r w:rsidR="004652D0" w:rsidRPr="004652D0">
        <w:rPr>
          <w:i/>
        </w:rPr>
        <w:t xml:space="preserve">лава </w:t>
      </w:r>
      <w:r w:rsidR="004652D0" w:rsidRPr="004652D0">
        <w:rPr>
          <w:i/>
        </w:rPr>
        <w:fldChar w:fldCharType="begin"/>
      </w:r>
      <w:r w:rsidR="004652D0" w:rsidRPr="004652D0">
        <w:rPr>
          <w:i/>
        </w:rPr>
        <w:instrText xml:space="preserve"> REF _Ref411171126 \r \h </w:instrText>
      </w:r>
      <w:r w:rsidR="004652D0">
        <w:rPr>
          <w:i/>
        </w:rPr>
        <w:instrText xml:space="preserve"> \* MERGEFORMAT </w:instrText>
      </w:r>
      <w:r w:rsidR="004652D0" w:rsidRPr="004652D0">
        <w:rPr>
          <w:i/>
        </w:rPr>
      </w:r>
      <w:r w:rsidR="004652D0" w:rsidRPr="004652D0">
        <w:rPr>
          <w:i/>
        </w:rPr>
        <w:fldChar w:fldCharType="separate"/>
      </w:r>
      <w:r w:rsidR="00B34B20">
        <w:rPr>
          <w:i/>
        </w:rPr>
        <w:t>2</w:t>
      </w:r>
      <w:r w:rsidR="004652D0" w:rsidRPr="004652D0">
        <w:rPr>
          <w:i/>
        </w:rPr>
        <w:fldChar w:fldCharType="end"/>
      </w:r>
      <w:r w:rsidR="004652D0">
        <w:t xml:space="preserve"> даваме основна терминология и </w:t>
      </w:r>
      <w:r w:rsidR="004E5110">
        <w:t>сравняваме</w:t>
      </w:r>
      <w:r w:rsidR="004652D0">
        <w:t xml:space="preserve"> подобни решения на </w:t>
      </w:r>
      <w:r w:rsidR="004E5110">
        <w:t>разглеждания проблем</w:t>
      </w:r>
      <w:r w:rsidR="004652D0">
        <w:t>.</w:t>
      </w:r>
      <w:r w:rsidR="00BF4A9A">
        <w:t xml:space="preserve"> </w:t>
      </w:r>
      <w:r w:rsidR="00BF4A9A" w:rsidRPr="00BF4A9A">
        <w:rPr>
          <w:i/>
        </w:rPr>
        <w:t xml:space="preserve">Глава </w:t>
      </w:r>
      <w:r w:rsidR="00BF4A9A" w:rsidRPr="00BF4A9A">
        <w:rPr>
          <w:i/>
        </w:rPr>
        <w:fldChar w:fldCharType="begin"/>
      </w:r>
      <w:r w:rsidR="00BF4A9A" w:rsidRPr="00BF4A9A">
        <w:rPr>
          <w:i/>
        </w:rPr>
        <w:instrText xml:space="preserve"> REF _Ref411171407 \r \h </w:instrText>
      </w:r>
      <w:r w:rsidR="00BF4A9A">
        <w:rPr>
          <w:i/>
        </w:rPr>
        <w:instrText xml:space="preserve"> \* MERGEFORMAT </w:instrText>
      </w:r>
      <w:r w:rsidR="00BF4A9A" w:rsidRPr="00BF4A9A">
        <w:rPr>
          <w:i/>
        </w:rPr>
      </w:r>
      <w:r w:rsidR="00BF4A9A" w:rsidRPr="00BF4A9A">
        <w:rPr>
          <w:i/>
        </w:rPr>
        <w:fldChar w:fldCharType="separate"/>
      </w:r>
      <w:r w:rsidR="00B34B20">
        <w:rPr>
          <w:i/>
        </w:rPr>
        <w:t>3</w:t>
      </w:r>
      <w:r w:rsidR="00BF4A9A" w:rsidRPr="00BF4A9A">
        <w:rPr>
          <w:i/>
        </w:rPr>
        <w:fldChar w:fldCharType="end"/>
      </w:r>
      <w:r w:rsidR="00BF4A9A">
        <w:t xml:space="preserve"> излага </w:t>
      </w:r>
      <w:r w:rsidR="0025272A">
        <w:t>концептуален модел на решението, също така</w:t>
      </w:r>
      <w:r w:rsidR="00BF4A9A">
        <w:t xml:space="preserve"> функционални и нефункционални изисквания. </w:t>
      </w:r>
      <w:r w:rsidR="00BF4A9A" w:rsidRPr="00BF4A9A">
        <w:rPr>
          <w:i/>
        </w:rPr>
        <w:t xml:space="preserve">Глава </w:t>
      </w:r>
      <w:r w:rsidR="00BF4A9A" w:rsidRPr="00BF4A9A">
        <w:rPr>
          <w:i/>
        </w:rPr>
        <w:fldChar w:fldCharType="begin"/>
      </w:r>
      <w:r w:rsidR="00BF4A9A" w:rsidRPr="00BF4A9A">
        <w:rPr>
          <w:i/>
        </w:rPr>
        <w:instrText xml:space="preserve"> REF _Ref411171600 \r \h </w:instrText>
      </w:r>
      <w:r w:rsidR="00BF4A9A">
        <w:rPr>
          <w:i/>
        </w:rPr>
        <w:instrText xml:space="preserve"> \* MERGEFORMAT </w:instrText>
      </w:r>
      <w:r w:rsidR="00BF4A9A" w:rsidRPr="00BF4A9A">
        <w:rPr>
          <w:i/>
        </w:rPr>
      </w:r>
      <w:r w:rsidR="00BF4A9A" w:rsidRPr="00BF4A9A">
        <w:rPr>
          <w:i/>
        </w:rPr>
        <w:fldChar w:fldCharType="separate"/>
      </w:r>
      <w:r w:rsidR="00B34B20">
        <w:rPr>
          <w:i/>
        </w:rPr>
        <w:t>4</w:t>
      </w:r>
      <w:r w:rsidR="00BF4A9A" w:rsidRPr="00BF4A9A">
        <w:rPr>
          <w:i/>
        </w:rPr>
        <w:fldChar w:fldCharType="end"/>
      </w:r>
      <w:r w:rsidR="00BF4A9A">
        <w:t xml:space="preserve"> представя варианти и избор на използ</w:t>
      </w:r>
      <w:r w:rsidR="004150BB">
        <w:t>ваните технологии при решението</w:t>
      </w:r>
      <w:r w:rsidR="004150BB">
        <w:rPr>
          <w:lang w:val="en-US"/>
        </w:rPr>
        <w:t>,</w:t>
      </w:r>
      <w:r w:rsidR="00BF4A9A">
        <w:t xml:space="preserve"> </w:t>
      </w:r>
      <w:r w:rsidR="004150BB">
        <w:rPr>
          <w:lang w:val="en-US"/>
        </w:rPr>
        <w:t>п</w:t>
      </w:r>
      <w:r w:rsidR="00BF4A9A">
        <w:t xml:space="preserve">роектирането, реализацията и тестването, на което са представени в </w:t>
      </w:r>
      <w:r w:rsidR="00BF4A9A" w:rsidRPr="00BF4A9A">
        <w:rPr>
          <w:i/>
        </w:rPr>
        <w:t xml:space="preserve">глава </w:t>
      </w:r>
      <w:r w:rsidR="00BF4A9A" w:rsidRPr="00BF4A9A">
        <w:rPr>
          <w:i/>
        </w:rPr>
        <w:fldChar w:fldCharType="begin"/>
      </w:r>
      <w:r w:rsidR="00BF4A9A" w:rsidRPr="00BF4A9A">
        <w:rPr>
          <w:i/>
        </w:rPr>
        <w:instrText xml:space="preserve"> REF _Ref411171799 \r \h </w:instrText>
      </w:r>
      <w:r w:rsidR="00BF4A9A">
        <w:rPr>
          <w:i/>
        </w:rPr>
        <w:instrText xml:space="preserve"> \* MERGEFORMAT </w:instrText>
      </w:r>
      <w:r w:rsidR="00BF4A9A" w:rsidRPr="00BF4A9A">
        <w:rPr>
          <w:i/>
        </w:rPr>
      </w:r>
      <w:r w:rsidR="00BF4A9A" w:rsidRPr="00BF4A9A">
        <w:rPr>
          <w:i/>
        </w:rPr>
        <w:fldChar w:fldCharType="separate"/>
      </w:r>
      <w:r w:rsidR="00B34B20">
        <w:rPr>
          <w:i/>
        </w:rPr>
        <w:t>5</w:t>
      </w:r>
      <w:r w:rsidR="00BF4A9A" w:rsidRPr="00BF4A9A">
        <w:rPr>
          <w:i/>
        </w:rPr>
        <w:fldChar w:fldCharType="end"/>
      </w:r>
      <w:r w:rsidR="00BF4A9A">
        <w:t xml:space="preserve"> и </w:t>
      </w:r>
      <w:r w:rsidR="00BF4A9A" w:rsidRPr="00BF4A9A">
        <w:rPr>
          <w:i/>
        </w:rPr>
        <w:fldChar w:fldCharType="begin"/>
      </w:r>
      <w:r w:rsidR="00BF4A9A" w:rsidRPr="00BF4A9A">
        <w:rPr>
          <w:i/>
        </w:rPr>
        <w:instrText xml:space="preserve"> REF _Ref411171807 \r \h </w:instrText>
      </w:r>
      <w:r w:rsidR="00BF4A9A">
        <w:rPr>
          <w:i/>
        </w:rPr>
        <w:instrText xml:space="preserve"> \* MERGEFORMAT </w:instrText>
      </w:r>
      <w:r w:rsidR="00BF4A9A" w:rsidRPr="00BF4A9A">
        <w:rPr>
          <w:i/>
        </w:rPr>
      </w:r>
      <w:r w:rsidR="00BF4A9A" w:rsidRPr="00BF4A9A">
        <w:rPr>
          <w:i/>
        </w:rPr>
        <w:fldChar w:fldCharType="separate"/>
      </w:r>
      <w:r w:rsidR="00B34B20">
        <w:rPr>
          <w:i/>
        </w:rPr>
        <w:t>6</w:t>
      </w:r>
      <w:r w:rsidR="00BF4A9A" w:rsidRPr="00BF4A9A">
        <w:rPr>
          <w:i/>
        </w:rPr>
        <w:fldChar w:fldCharType="end"/>
      </w:r>
      <w:r w:rsidR="00BF4A9A">
        <w:rPr>
          <w:i/>
        </w:rPr>
        <w:t>.</w:t>
      </w:r>
      <w:r w:rsidR="00BF4A9A">
        <w:t xml:space="preserve"> Обобщение и бъдещи насоки </w:t>
      </w:r>
      <w:r w:rsidR="00F93A5D">
        <w:t xml:space="preserve">за развитие и усъвършенстване се намират в </w:t>
      </w:r>
      <w:r w:rsidR="00F93A5D" w:rsidRPr="00F93A5D">
        <w:rPr>
          <w:i/>
        </w:rPr>
        <w:t xml:space="preserve">глава </w:t>
      </w:r>
      <w:r w:rsidR="00F93A5D" w:rsidRPr="00F93A5D">
        <w:rPr>
          <w:i/>
        </w:rPr>
        <w:fldChar w:fldCharType="begin"/>
      </w:r>
      <w:r w:rsidR="00F93A5D" w:rsidRPr="00F93A5D">
        <w:rPr>
          <w:i/>
        </w:rPr>
        <w:instrText xml:space="preserve"> REF _Ref411171955 \r \h </w:instrText>
      </w:r>
      <w:r w:rsidR="00F93A5D">
        <w:rPr>
          <w:i/>
        </w:rPr>
        <w:instrText xml:space="preserve"> \* MERGEFORMAT </w:instrText>
      </w:r>
      <w:r w:rsidR="00F93A5D" w:rsidRPr="00F93A5D">
        <w:rPr>
          <w:i/>
        </w:rPr>
      </w:r>
      <w:r w:rsidR="00F93A5D" w:rsidRPr="00F93A5D">
        <w:rPr>
          <w:i/>
        </w:rPr>
        <w:fldChar w:fldCharType="separate"/>
      </w:r>
      <w:r w:rsidR="00B34B20">
        <w:rPr>
          <w:i/>
        </w:rPr>
        <w:t>7</w:t>
      </w:r>
      <w:r w:rsidR="00F93A5D" w:rsidRPr="00F93A5D">
        <w:rPr>
          <w:i/>
        </w:rPr>
        <w:fldChar w:fldCharType="end"/>
      </w:r>
      <w:r w:rsidR="00F93A5D">
        <w:t>.</w:t>
      </w:r>
    </w:p>
    <w:p w:rsidR="00152C5E" w:rsidRDefault="006F375A" w:rsidP="003A5D66">
      <w:pPr>
        <w:pStyle w:val="Heading1"/>
      </w:pPr>
      <w:bookmarkStart w:id="34" w:name="_Ref411171126"/>
      <w:bookmarkStart w:id="35" w:name="_Ref411178609"/>
      <w:bookmarkStart w:id="36" w:name="_Toc412583173"/>
      <w:r>
        <w:lastRenderedPageBreak/>
        <w:t>Реверсивен инж</w:t>
      </w:r>
      <w:r w:rsidR="00803DE5">
        <w:rPr>
          <w:lang w:val="en-US"/>
        </w:rPr>
        <w:t>е</w:t>
      </w:r>
      <w:r>
        <w:t>неринг</w:t>
      </w:r>
      <w:bookmarkEnd w:id="34"/>
      <w:bookmarkEnd w:id="35"/>
      <w:bookmarkEnd w:id="36"/>
    </w:p>
    <w:p w:rsidR="00041C56" w:rsidRPr="004D1E35" w:rsidRDefault="00041C56" w:rsidP="00041C56">
      <w:pPr>
        <w:rPr>
          <w:b/>
        </w:rPr>
      </w:pPr>
      <w:bookmarkStart w:id="37" w:name="_Toc397092992"/>
      <w:r w:rsidRPr="004D1E35">
        <w:rPr>
          <w:b/>
        </w:rPr>
        <w:t>Абстракт:</w:t>
      </w:r>
    </w:p>
    <w:p w:rsidR="00041C56" w:rsidRPr="007176A5" w:rsidRDefault="0051264E" w:rsidP="00041C56">
      <w:r w:rsidRPr="007176A5">
        <w:t xml:space="preserve">В тази глава задаваме основните предпоставки за възникване и дефиниция на реверсивния </w:t>
      </w:r>
      <w:r w:rsidR="005345B6" w:rsidRPr="007176A5">
        <w:t>инженеринг</w:t>
      </w:r>
      <w:r w:rsidRPr="007176A5">
        <w:t>. 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r w:rsidR="00001EDC" w:rsidRPr="007176A5">
        <w:t xml:space="preserve"> 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 За да прилагаме то</w:t>
      </w:r>
      <w:r w:rsidR="00001EDC" w:rsidRPr="007176A5">
        <w:t xml:space="preserve">зи подход обаче ни е необходима среда, която да спомага извършването му, затова </w:t>
      </w:r>
      <w:r w:rsidR="004D1E35" w:rsidRPr="007176A5">
        <w:t xml:space="preserve">формализираме вече изложената теория във изграждащи блокове на система, която извършва архитектурна реконструкция. 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B34B20">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
    <w:p w:rsidR="007F13AB" w:rsidRDefault="00505D85" w:rsidP="00E64EF4">
      <w:pPr>
        <w:pStyle w:val="Heading2"/>
      </w:pPr>
      <w:bookmarkStart w:id="38" w:name="_Toc412583174"/>
      <w:r w:rsidRPr="00E64EF4">
        <w:t>Основни д</w:t>
      </w:r>
      <w:r w:rsidR="005C02D5" w:rsidRPr="00E64EF4">
        <w:t>ефиниции</w:t>
      </w:r>
      <w:bookmarkEnd w:id="37"/>
      <w:bookmarkEnd w:id="38"/>
    </w:p>
    <w:p w:rsidR="007176A5" w:rsidRPr="007176A5" w:rsidRDefault="007176A5" w:rsidP="007176A5">
      <w:r>
        <w:t xml:space="preserve">Секцията дава дефиниция на </w:t>
      </w:r>
      <w:r w:rsidR="005C362D">
        <w:t>реинже</w:t>
      </w:r>
      <w:r>
        <w:t xml:space="preserve">неринга и дава връзката му с традиционното софтуерно инженерство. Излага също необходима терминология от софтуерните </w:t>
      </w:r>
      <w:r w:rsidR="005345B6">
        <w:t>архитектури</w:t>
      </w:r>
      <w:r>
        <w:t xml:space="preserve">, която е необходима за прилагането </w:t>
      </w:r>
      <w:r w:rsidR="005C362D">
        <w:t>реинже</w:t>
      </w:r>
      <w:r>
        <w:t>неринга.</w:t>
      </w:r>
    </w:p>
    <w:p w:rsidR="00295372" w:rsidRPr="00E64EF4" w:rsidRDefault="005C362D" w:rsidP="00E64EF4">
      <w:pPr>
        <w:pStyle w:val="Heading3"/>
      </w:pPr>
      <w:bookmarkStart w:id="39" w:name="_Toc412583175"/>
      <w:r>
        <w:t>Терминология на реинже</w:t>
      </w:r>
      <w:r w:rsidR="003F7598">
        <w:t xml:space="preserve">неринга и софтуерната </w:t>
      </w:r>
      <w:r w:rsidR="005345B6">
        <w:t>поддръжка</w:t>
      </w:r>
      <w:bookmarkEnd w:id="39"/>
    </w:p>
    <w:p w:rsidR="00295372" w:rsidRDefault="00295372" w:rsidP="00295372">
      <w:pPr>
        <w:tabs>
          <w:tab w:val="left" w:pos="8102"/>
        </w:tabs>
      </w:pPr>
      <w:r>
        <w:t>Следващите</w:t>
      </w:r>
      <w:r w:rsidR="00803B8E">
        <w:t xml:space="preserve"> </w:t>
      </w:r>
      <w:r w:rsidR="005345B6">
        <w:t>четири</w:t>
      </w:r>
      <w:r>
        <w:t xml:space="preserve"> раздела съдържат стандартна терминология на реинженеринга. Определенията за реверсивен инженеринг, преструктуриране и реинженеринг са предложени от </w:t>
      </w:r>
      <w:r w:rsidR="00E27749">
        <w:t>[R19]</w:t>
      </w:r>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r w:rsidR="00B34B20" w:rsidRPr="00B34B20">
        <w:rPr>
          <w:i/>
        </w:rPr>
        <w:t xml:space="preserve">Фигура </w:t>
      </w:r>
      <w:r w:rsidR="00B34B20" w:rsidRPr="00B34B20">
        <w:rPr>
          <w:i/>
          <w:noProof/>
        </w:rPr>
        <w:t>1</w:t>
      </w:r>
      <w:r w:rsidR="00D06916" w:rsidRPr="00310CEE">
        <w:rPr>
          <w:i/>
        </w:rPr>
        <w:fldChar w:fldCharType="end"/>
      </w:r>
      <w:r w:rsidR="00F5698C">
        <w:t xml:space="preserve"> </w:t>
      </w:r>
      <w:r>
        <w:t xml:space="preserve">изобразява връзките между тези термини. </w:t>
      </w:r>
    </w:p>
    <w:p w:rsidR="007176A5" w:rsidRDefault="007176A5" w:rsidP="00295372">
      <w:pPr>
        <w:tabs>
          <w:tab w:val="left" w:pos="8102"/>
        </w:tabs>
      </w:pPr>
      <w:r w:rsidRPr="007176A5">
        <w:rPr>
          <w:noProof/>
          <w:lang w:val="en-US" w:eastAsia="en-US"/>
        </w:rPr>
        <w:drawing>
          <wp:inline distT="0" distB="0" distL="0" distR="0" wp14:anchorId="0201AA83" wp14:editId="14F7162B">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9B40BB" w:rsidRDefault="00F5698C" w:rsidP="00F5698C">
      <w:pPr>
        <w:pStyle w:val="Caption"/>
        <w:jc w:val="center"/>
      </w:pPr>
      <w:bookmarkStart w:id="40" w:name="_Ref397536025"/>
      <w:bookmarkStart w:id="41" w:name="_Ref397097887"/>
      <w:r>
        <w:t xml:space="preserve">Фигура </w:t>
      </w:r>
      <w:r w:rsidR="00E73236">
        <w:fldChar w:fldCharType="begin"/>
      </w:r>
      <w:r w:rsidR="00E73236">
        <w:instrText xml:space="preserve"> SEQ Фигура \* ARABIC </w:instrText>
      </w:r>
      <w:r w:rsidR="00E73236">
        <w:fldChar w:fldCharType="separate"/>
      </w:r>
      <w:r w:rsidR="00B34B20">
        <w:rPr>
          <w:noProof/>
        </w:rPr>
        <w:t>1</w:t>
      </w:r>
      <w:r w:rsidR="00E73236">
        <w:rPr>
          <w:noProof/>
        </w:rPr>
        <w:fldChar w:fldCharType="end"/>
      </w:r>
      <w:bookmarkEnd w:id="40"/>
      <w:r>
        <w:t xml:space="preserve"> (Връзка между термините)</w:t>
      </w:r>
      <w:bookmarkEnd w:id="41"/>
    </w:p>
    <w:p w:rsidR="009B40BB" w:rsidRDefault="009B40BB">
      <w:pPr>
        <w:spacing w:after="0"/>
        <w:jc w:val="left"/>
        <w:rPr>
          <w:rFonts w:ascii="Cambria" w:hAnsi="Cambria"/>
          <w:i/>
          <w:iCs/>
          <w:lang w:eastAsia="en-US"/>
        </w:rPr>
      </w:pPr>
      <w:r>
        <w:br w:type="page"/>
      </w:r>
    </w:p>
    <w:p w:rsidR="00295372" w:rsidRPr="00E64EF4" w:rsidRDefault="00295372" w:rsidP="00E64EF4">
      <w:pPr>
        <w:pStyle w:val="Heading4"/>
      </w:pPr>
      <w:r w:rsidRPr="00E64EF4">
        <w:lastRenderedPageBreak/>
        <w:t>Традиционен инженеринг (forward engineering)</w:t>
      </w:r>
    </w:p>
    <w:p w:rsidR="00295372" w:rsidRDefault="00295372" w:rsidP="00295372">
      <w:pPr>
        <w:tabs>
          <w:tab w:val="left" w:pos="8102"/>
        </w:tabs>
      </w:pPr>
      <w:r>
        <w:t xml:space="preserve">Софтуерното инженерство първоначално е смятано за стремящо се към развиването на нови системи, въпреки че включва </w:t>
      </w:r>
      <w:r w:rsidR="005345B6">
        <w:t>реверсивния</w:t>
      </w:r>
      <w:r>
        <w:t xml:space="preserve"> инженеринг и реинженеринга. За да се избегнат </w:t>
      </w:r>
      <w:r w:rsidR="005345B6">
        <w:t>под</w:t>
      </w:r>
      <w:r w:rsidR="005345B6">
        <w:rPr>
          <w:lang w:val="en-US"/>
        </w:rPr>
        <w:t>-</w:t>
      </w:r>
      <w:r w:rsidR="005345B6">
        <w:t>значенията</w:t>
      </w:r>
      <w:r>
        <w:t xml:space="preserve"> на термина софтуерен инженеринг, се въвежда терминът </w:t>
      </w:r>
      <w:r>
        <w:rPr>
          <w:i/>
        </w:rPr>
        <w:t>традиционен инженеринг</w:t>
      </w:r>
      <w:r>
        <w:t>. Това е процесът на преминаване от абстракции на високо ниво и логически, неимплементирани проекти към физическата имплементация на една система.</w:t>
      </w:r>
    </w:p>
    <w:p w:rsidR="00295372" w:rsidRPr="00E64EF4" w:rsidRDefault="00295372" w:rsidP="00E64EF4">
      <w:pPr>
        <w:pStyle w:val="Heading4"/>
      </w:pPr>
      <w:bookmarkStart w:id="42" w:name="_Ref411178814"/>
      <w:r w:rsidRPr="00E64EF4">
        <w:t>Реверсивен инженеринг</w:t>
      </w:r>
      <w:bookmarkEnd w:id="42"/>
    </w:p>
    <w:p w:rsidR="00295372" w:rsidRDefault="00295372" w:rsidP="00295372">
      <w:pPr>
        <w:tabs>
          <w:tab w:val="left" w:pos="8102"/>
        </w:tabs>
      </w:pPr>
      <w:r>
        <w:t xml:space="preserve">Реверсивният инженеринг има точно обратната цел на традиционния инженеринг.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r>
        <w:t>създаване на репрезентации на системата под друга форма или на по-високо ниво на абстракция.</w:t>
      </w:r>
    </w:p>
    <w:p w:rsidR="00295372" w:rsidRDefault="00295372" w:rsidP="00295372">
      <w:pPr>
        <w:tabs>
          <w:tab w:val="left" w:pos="8102"/>
        </w:tabs>
      </w:pPr>
      <w:r>
        <w:t xml:space="preserve">Важно е да се отбележи, че </w:t>
      </w:r>
      <w:r w:rsidR="005345B6">
        <w:t>реверсивния</w:t>
      </w:r>
      <w:r>
        <w:t xml:space="preserve"> инженеринг не включва промяна на субектната система, или създаване на нова, базирана на реверсивно-инженерната система. Това е процес на изследване, а не на промяна или копиране.</w:t>
      </w:r>
    </w:p>
    <w:p w:rsidR="00295372" w:rsidRPr="00E64EF4" w:rsidRDefault="00295372" w:rsidP="00E64EF4">
      <w:pPr>
        <w:pStyle w:val="Heading4"/>
      </w:pPr>
      <w:bookmarkStart w:id="43" w:name="_Ref409385520"/>
      <w:r w:rsidRPr="00E64EF4">
        <w:t>Преструктуриране</w:t>
      </w:r>
      <w:r w:rsidR="004E5075">
        <w:t xml:space="preserve"> (моделна трансформация)</w:t>
      </w:r>
      <w:bookmarkEnd w:id="43"/>
    </w:p>
    <w:p w:rsidR="00295372" w:rsidRDefault="00295372" w:rsidP="00295372">
      <w:pPr>
        <w:tabs>
          <w:tab w:val="left" w:pos="8102"/>
        </w:tabs>
      </w:pPr>
      <w:r>
        <w:t>Това е трансформацията от една репрезентативна форма към друга на същото ниво на абстракция, запазвайки външното поведение на системата (</w:t>
      </w:r>
      <w:r w:rsidR="005345B6">
        <w:t>функционалност</w:t>
      </w:r>
      <w:r>
        <w:t xml:space="preserve"> и семантика). </w:t>
      </w:r>
      <w:r>
        <w:rPr>
          <w:i/>
        </w:rPr>
        <w:t>Преструктурирането</w:t>
      </w:r>
      <w:r>
        <w:t xml:space="preserve"> често се използва като форма на прев</w:t>
      </w:r>
      <w:r w:rsidR="00A07E06">
        <w:t xml:space="preserve">антивна мярка за подобряване </w:t>
      </w:r>
      <w:r>
        <w:t>състояние</w:t>
      </w:r>
      <w:r w:rsidR="004E5075">
        <w:t>то</w:t>
      </w:r>
      <w:r>
        <w:t xml:space="preserve"> на системата </w:t>
      </w:r>
      <w:r w:rsidR="004E5075">
        <w:t>следвайки</w:t>
      </w:r>
      <w:r>
        <w:t xml:space="preserve"> даден предпочитан стандарт.</w:t>
      </w:r>
    </w:p>
    <w:p w:rsidR="00295372" w:rsidRPr="00E64EF4" w:rsidRDefault="00295372" w:rsidP="00E64EF4">
      <w:pPr>
        <w:pStyle w:val="Heading4"/>
      </w:pPr>
      <w:r w:rsidRPr="00E64EF4">
        <w:t>Реинженеринг</w:t>
      </w:r>
    </w:p>
    <w:p w:rsidR="00295372" w:rsidRDefault="00295372" w:rsidP="00295372">
      <w:pPr>
        <w:tabs>
          <w:tab w:val="left" w:pos="8102"/>
        </w:tabs>
      </w:pPr>
      <w:r>
        <w:rPr>
          <w:i/>
        </w:rPr>
        <w:t>Реинженеринг</w:t>
      </w:r>
      <w:r>
        <w:t xml:space="preserve">,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 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 </w:t>
      </w:r>
    </w:p>
    <w:p w:rsidR="00295372" w:rsidRPr="0078094B" w:rsidRDefault="00295372" w:rsidP="00107728">
      <w:pPr>
        <w:pStyle w:val="Heading3"/>
      </w:pPr>
      <w:bookmarkStart w:id="44" w:name="__RefHeading__1581_2042850511"/>
      <w:bookmarkStart w:id="45" w:name="_Toc397092994"/>
      <w:bookmarkStart w:id="46" w:name="_Toc412583176"/>
      <w:bookmarkEnd w:id="44"/>
      <w:r w:rsidRPr="00107728">
        <w:t>Терминология</w:t>
      </w:r>
      <w:r w:rsidRPr="00E64EF4">
        <w:t xml:space="preserve"> в софтуерната архитектура</w:t>
      </w:r>
      <w:bookmarkEnd w:id="45"/>
      <w:bookmarkEnd w:id="46"/>
    </w:p>
    <w:p w:rsidR="00295372" w:rsidRDefault="00295372" w:rsidP="00295372">
      <w:pPr>
        <w:tabs>
          <w:tab w:val="left" w:pos="8102"/>
        </w:tabs>
      </w:pPr>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 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 Основни примери за компоненти са абстрактни типове данни</w:t>
      </w:r>
      <w:r w:rsidR="005073B6">
        <w:t>,</w:t>
      </w:r>
      <w:r>
        <w:t xml:space="preserve"> задачи за „</w:t>
      </w:r>
      <w:r w:rsidR="005073B6">
        <w:t>клиент</w:t>
      </w:r>
      <w:r>
        <w:t>-</w:t>
      </w:r>
      <w:r w:rsidR="005073B6">
        <w:t>сървър</w:t>
      </w:r>
      <w:r>
        <w:t xml:space="preserve">“ или </w:t>
      </w:r>
      <w:r w:rsidR="00A307D4">
        <w:lastRenderedPageBreak/>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t>Възстановяване (recovery) на архитектурата</w:t>
      </w:r>
    </w:p>
    <w:p w:rsidR="00295372" w:rsidRDefault="00295372" w:rsidP="00295372">
      <w:pPr>
        <w:tabs>
          <w:tab w:val="left" w:pos="8102"/>
        </w:tabs>
      </w:pPr>
      <w:r>
        <w:t xml:space="preserve">Това е дисциплина от реверсивния инженеринг, която има за цел възстановяване на софтуерната архитектура на дадена система. </w:t>
      </w:r>
    </w:p>
    <w:p w:rsidR="00295372" w:rsidRDefault="00295372" w:rsidP="00295372">
      <w:pPr>
        <w:pStyle w:val="Heading4"/>
        <w:tabs>
          <w:tab w:val="left" w:pos="8102"/>
        </w:tabs>
      </w:pPr>
      <w:r w:rsidRPr="00E64EF4">
        <w:t>Компоненти</w:t>
      </w:r>
      <w:r w:rsidR="003941ED">
        <w:t xml:space="preserve"> и модули</w:t>
      </w:r>
    </w:p>
    <w:p w:rsidR="00295372" w:rsidRDefault="00295372" w:rsidP="00295372">
      <w:pPr>
        <w:tabs>
          <w:tab w:val="left" w:pos="8102"/>
        </w:tabs>
      </w:pPr>
      <w:r>
        <w:t xml:space="preserve">Големите системи са съставени от подсистеми, които могат да се управляват поотделно. Тези подсистеми от своя страна са разделени на по-малки подсистеми. Най-малката декомпозиция е </w:t>
      </w:r>
      <w:r>
        <w:rPr>
          <w:b/>
        </w:rPr>
        <w:t>модул</w:t>
      </w:r>
      <w:r w:rsidR="00664042">
        <w:rPr>
          <w:lang w:val="en-US"/>
        </w:rPr>
        <w:t xml:space="preserve"> (или </w:t>
      </w:r>
      <w:r w:rsidR="00664042" w:rsidRPr="00664042">
        <w:rPr>
          <w:i/>
          <w:lang w:val="en-US"/>
        </w:rPr>
        <w:t>модулна структура</w:t>
      </w:r>
      <w:r w:rsidR="00664042">
        <w:rPr>
          <w:lang w:val="en-US"/>
        </w:rPr>
        <w:t xml:space="preserve">, виж точка </w:t>
      </w:r>
      <w:r w:rsidR="00664042" w:rsidRPr="00664042">
        <w:rPr>
          <w:i/>
          <w:lang w:val="en-US"/>
        </w:rPr>
        <w:fldChar w:fldCharType="begin"/>
      </w:r>
      <w:r w:rsidR="00664042" w:rsidRPr="00664042">
        <w:rPr>
          <w:i/>
          <w:lang w:val="en-US"/>
        </w:rPr>
        <w:instrText xml:space="preserve"> REF _Ref411201272 \r \h </w:instrText>
      </w:r>
      <w:r w:rsidR="00664042">
        <w:rPr>
          <w:i/>
          <w:lang w:val="en-US"/>
        </w:rPr>
        <w:instrText xml:space="preserve"> \* MERGEFORMAT </w:instrText>
      </w:r>
      <w:r w:rsidR="00664042" w:rsidRPr="00664042">
        <w:rPr>
          <w:i/>
          <w:lang w:val="en-US"/>
        </w:rPr>
      </w:r>
      <w:r w:rsidR="00664042" w:rsidRPr="00664042">
        <w:rPr>
          <w:i/>
          <w:lang w:val="en-US"/>
        </w:rPr>
        <w:fldChar w:fldCharType="separate"/>
      </w:r>
      <w:r w:rsidR="00B34B20">
        <w:rPr>
          <w:i/>
          <w:lang w:val="en-US"/>
        </w:rPr>
        <w:t>1.3</w:t>
      </w:r>
      <w:r w:rsidR="00664042" w:rsidRPr="00664042">
        <w:rPr>
          <w:i/>
          <w:lang w:val="en-US"/>
        </w:rPr>
        <w:fldChar w:fldCharType="end"/>
      </w:r>
      <w:r w:rsidR="00664042">
        <w:rPr>
          <w:lang w:val="en-US"/>
        </w:rPr>
        <w:t>)</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 xml:space="preserve">ане на модули или подсистеми на по-ниско ниво. Подсистемите и модулите са </w:t>
      </w:r>
      <w:r>
        <w:rPr>
          <w:b/>
        </w:rPr>
        <w:t>статични архитектурни компоненти</w:t>
      </w:r>
      <w:r>
        <w:t xml:space="preserve">, които се различават по състав. </w:t>
      </w:r>
      <w:r>
        <w:rPr>
          <w:b/>
        </w:rPr>
        <w:t>Динамичните архитектурни компоненти</w:t>
      </w:r>
      <w:r>
        <w:t xml:space="preserve"> са примери за изчислителни единици, създадени по време на работа; напр. съгласуващи се задачи или опашки. Тази теза се отнася единствено за статичните компоненти. 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
    <w:p w:rsidR="00295372" w:rsidRDefault="00295372" w:rsidP="00295372">
      <w:pPr>
        <w:tabs>
          <w:tab w:val="left" w:pos="8102"/>
        </w:tabs>
      </w:pPr>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 xml:space="preserve">). </w:t>
      </w:r>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B34B20">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 xml:space="preserve">. </w:t>
      </w:r>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
    <w:p w:rsidR="00295372" w:rsidRDefault="00297722" w:rsidP="00295372">
      <w:pPr>
        <w:tabs>
          <w:tab w:val="left" w:pos="8102"/>
        </w:tabs>
      </w:pPr>
      <w:commentRangeStart w:id="47"/>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 xml:space="preserve">договорено специфичен интерфейс и експлицитни зависимости към средата. Софтуерен компонент може да се разположи независимо и би могъл да </w:t>
      </w:r>
      <w:r w:rsidR="005345B6">
        <w:rPr>
          <w:i/>
        </w:rPr>
        <w:t>участва</w:t>
      </w:r>
      <w:r w:rsidR="00722B45">
        <w:rPr>
          <w:i/>
        </w:rPr>
        <w:t xml:space="preserve"> в композиция по инициатива от трета страна</w:t>
      </w:r>
      <w:r w:rsidR="00295372">
        <w:rPr>
          <w:i/>
        </w:rPr>
        <w:t>.</w:t>
      </w:r>
      <w:commentRangeEnd w:id="47"/>
      <w:r w:rsidR="00722B45">
        <w:rPr>
          <w:i/>
        </w:rPr>
        <w:t xml:space="preserve">  </w:t>
      </w:r>
      <w:r w:rsidR="0056453D">
        <w:rPr>
          <w:rStyle w:val="CommentReference"/>
        </w:rPr>
        <w:commentReference w:id="47"/>
      </w:r>
    </w:p>
    <w:p w:rsidR="00295372" w:rsidRDefault="00295372" w:rsidP="00295372">
      <w:pPr>
        <w:tabs>
          <w:tab w:val="left" w:pos="8102"/>
        </w:tabs>
      </w:pPr>
      <w:r>
        <w:t xml:space="preserve">Модулът в съвременните програмни езици е синтактична единица, която поддържа капсулирането. Съставена е от интерфейс на </w:t>
      </w:r>
      <w:r w:rsidR="006A055F">
        <w:t>предоставените</w:t>
      </w:r>
      <w:r>
        <w:t xml:space="preserve"> части и незадължителна скрита имплементация. </w:t>
      </w:r>
      <w:r w:rsidR="001F3212">
        <w:t>Предоставените</w:t>
      </w:r>
      <w:r>
        <w:t xml:space="preserve"> елементи са общи константи, променливи, подпрограми, потребителски типове и понякога – вложени модули.</w:t>
      </w:r>
    </w:p>
    <w:p w:rsidR="00295372" w:rsidRDefault="00295372" w:rsidP="00295372">
      <w:pPr>
        <w:tabs>
          <w:tab w:val="left" w:pos="8102"/>
        </w:tabs>
      </w:pPr>
      <w:r>
        <w:t xml:space="preserve">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w:t>
      </w:r>
      <w:r>
        <w:lastRenderedPageBreak/>
        <w:t>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Реинженерингът трябва да преструктурира системата така че съществената концепция на А да се имплементира единствено от модул А, за да се улесни бъдещата поддръжка.</w:t>
      </w:r>
    </w:p>
    <w:p w:rsidR="00295372" w:rsidRDefault="00295372" w:rsidP="00295372">
      <w:pPr>
        <w:tabs>
          <w:tab w:val="left" w:pos="8102"/>
        </w:tabs>
      </w:pPr>
      <w:r>
        <w:t xml:space="preserve">Дискусията показва, че един реален модул невинаги съвпада с основната си концепция. Съществува отклонение между синтактичната и логическата единица. За да разграничим тези два типа единици, ще наречем последната </w:t>
      </w:r>
      <w:r>
        <w:rPr>
          <w:b/>
        </w:rPr>
        <w:t>атом</w:t>
      </w:r>
      <w:r w:rsidR="00E22C6F">
        <w:rPr>
          <w:b/>
        </w:rPr>
        <w:t>арен</w:t>
      </w:r>
      <w:r>
        <w:rPr>
          <w:b/>
        </w:rPr>
        <w:t xml:space="preserve"> компонент</w:t>
      </w:r>
      <w:r>
        <w:t>. Под „модул“ разбираме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r>
        <w:rPr>
          <w:b/>
        </w:rPr>
        <w:t>Модулът</w:t>
      </w:r>
      <w:r>
        <w:t xml:space="preserve"> е синтактична единица, която се използва за групиране на обекти. Той е съставен от интерфейс и незадължителна имплементация. Обектите в интерфейса са достъпни за други модули; имплементацията е тайната на модула.</w:t>
      </w:r>
    </w:p>
    <w:p w:rsidR="00295372" w:rsidRDefault="00295372" w:rsidP="00295372">
      <w:pPr>
        <w:tabs>
          <w:tab w:val="left" w:pos="8102"/>
        </w:tabs>
      </w:pPr>
      <w:r>
        <w:rPr>
          <w:b/>
        </w:rPr>
        <w:t>Компонентът</w:t>
      </w:r>
      <w:r>
        <w:t xml:space="preserve"> е група свързани елементи с една обща цел, или концепция, важащи на архитектурно ниво. </w:t>
      </w:r>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 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p>
    <w:p w:rsidR="00295372" w:rsidRDefault="00A55972" w:rsidP="00295372">
      <w:pPr>
        <w:tabs>
          <w:tab w:val="left" w:pos="8102"/>
        </w:tabs>
      </w:pPr>
      <w:r>
        <w:t>Идеята</w:t>
      </w:r>
      <w:r w:rsidR="00295372">
        <w:t xml:space="preserve"> </w:t>
      </w:r>
      <w:r>
        <w:t>за</w:t>
      </w:r>
      <w:r w:rsidR="00295372">
        <w:t xml:space="preserve"> преструктуриране</w:t>
      </w:r>
      <w:r w:rsidR="00827F3B">
        <w:rPr>
          <w:lang w:val="en-US"/>
        </w:rPr>
        <w:t xml:space="preserve"> </w:t>
      </w:r>
      <w:r>
        <w:t>(</w:t>
      </w:r>
      <w:ins w:id="48" w:author="aldi" w:date="2015-02-16T15:29:00Z">
        <w:r w:rsidR="00E1563C">
          <w:t xml:space="preserve">виж секция </w:t>
        </w:r>
      </w:ins>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B34B20">
        <w:rPr>
          <w:i/>
        </w:rPr>
        <w:t>2.1.1.3</w:t>
      </w:r>
      <w:r w:rsidRPr="00A55972">
        <w:rPr>
          <w:i/>
        </w:rPr>
        <w:fldChar w:fldCharType="end"/>
      </w:r>
      <w:r>
        <w:t>)</w:t>
      </w:r>
      <w:r w:rsidR="00295372">
        <w:t xml:space="preserve"> на една система е да се реализира атом</w:t>
      </w:r>
      <w:r w:rsidR="00BE13DD">
        <w:t>арен</w:t>
      </w:r>
      <w:r w:rsidR="00295372">
        <w:t xml:space="preserve"> компонент от един модул. 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 На практика, степента на свързаност на отговорностите в един модул е различна. Следващият раздел описва това с подробности.</w:t>
      </w:r>
    </w:p>
    <w:p w:rsidR="00295372" w:rsidRPr="00E64EF4" w:rsidRDefault="00295372" w:rsidP="00E64EF4">
      <w:pPr>
        <w:pStyle w:val="Heading4"/>
      </w:pPr>
      <w:bookmarkStart w:id="49" w:name="_Ref409386999"/>
      <w:r w:rsidRPr="00E64EF4">
        <w:t>Свързаност на отговорностите</w:t>
      </w:r>
      <w:r w:rsidR="006E73A2">
        <w:t xml:space="preserve"> </w:t>
      </w:r>
      <w:r w:rsidR="00AB7F3A">
        <w:t>(Кохезия)</w:t>
      </w:r>
      <w:r w:rsidRPr="00E64EF4">
        <w:t xml:space="preserve"> на модули</w:t>
      </w:r>
      <w:bookmarkEnd w:id="49"/>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Време</w:t>
      </w:r>
      <w:r w:rsidR="006C604A">
        <w:rPr>
          <w:b/>
        </w:rPr>
        <w:t>в</w:t>
      </w:r>
      <w:r>
        <w:rPr>
          <w:b/>
        </w:rPr>
        <w:t>и:</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r>
        <w:t>Тези категории са изброени от най-желателни (функционални) до най-малко желателни. Класификацията е установена в края на 70-те, когато преобладава функционалната парадигма, а структурният дизайн е най-честият такъв метод. 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50" w:name="_Toc412583177"/>
      <w:r>
        <w:t>Реинж</w:t>
      </w:r>
      <w:r w:rsidR="005C362D">
        <w:t>е</w:t>
      </w:r>
      <w:r>
        <w:t xml:space="preserve">неринг на компонентно-базиран софтуер и среда за </w:t>
      </w:r>
      <w:r w:rsidR="0029350F">
        <w:t>изпълнението му</w:t>
      </w:r>
      <w:bookmarkEnd w:id="50"/>
    </w:p>
    <w:p w:rsidR="007176A5" w:rsidRPr="007176A5" w:rsidRDefault="007176A5" w:rsidP="007176A5">
      <w:r>
        <w:t xml:space="preserve">След </w:t>
      </w:r>
      <w:r w:rsidR="005C362D">
        <w:t>изложените</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 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r w:rsidR="007103C4">
        <w:t xml:space="preserve"> </w:t>
      </w:r>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
    <w:p w:rsidR="008702DB" w:rsidRDefault="008702DB" w:rsidP="008702DB">
      <w:pPr>
        <w:pStyle w:val="Heading3"/>
      </w:pPr>
      <w:bookmarkStart w:id="51" w:name="_Toc412583178"/>
      <w:r>
        <w:t>Реинженеринг и компонентно-базиран софтуер</w:t>
      </w:r>
      <w:bookmarkEnd w:id="51"/>
    </w:p>
    <w:p w:rsidR="008A6B99" w:rsidRPr="008A6B99" w:rsidRDefault="00453E37" w:rsidP="008A6B99">
      <w:pPr>
        <w:rPr>
          <w:rFonts w:ascii="Cambria" w:hAnsi="WenQuanYi Micro Hei"/>
          <w:sz w:val="22"/>
          <w:szCs w:val="22"/>
          <w:lang w:eastAsia="en-US"/>
        </w:rPr>
      </w:pPr>
      <w:r w:rsidRPr="008A6B99">
        <w:rPr>
          <w:lang w:eastAsia="en-US"/>
        </w:rPr>
        <w:t>Компонентната технология</w:t>
      </w:r>
      <w:r w:rsidR="008A6B99" w:rsidRPr="008A6B99">
        <w:rPr>
          <w:lan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B8746E" w:rsidP="00B8746E">
      <w:pPr>
        <w:pStyle w:val="Heading4"/>
      </w:pPr>
      <w:r>
        <w:t>RE като помощник в съзряването и еволюцията на CB софтуера</w:t>
      </w:r>
    </w:p>
    <w:p w:rsidR="00B8746E" w:rsidRPr="00B8746E" w:rsidRDefault="00B8746E" w:rsidP="00B8746E">
      <w:pPr>
        <w:rPr>
          <w:rFonts w:ascii="Cambria" w:hAnsi="WenQuanYi Micro Hei"/>
          <w:sz w:val="22"/>
          <w:szCs w:val="22"/>
          <w:lang w:eastAsia="en-US"/>
        </w:rPr>
      </w:pPr>
      <w:r w:rsidRPr="00B8746E">
        <w:rPr>
          <w:lang w:eastAsia="en-US"/>
        </w:rPr>
        <w:t xml:space="preserve">Приемаме, че вече е достъпно едно прилично количество компонентно-базиран (CB) софтуер. Съответните RE трансформации са вътрешни за CB вълната. Например, </w:t>
      </w:r>
      <w:r w:rsidR="005345B6" w:rsidRPr="00B8746E">
        <w:rPr>
          <w:lang w:eastAsia="en-US"/>
        </w:rPr>
        <w:t>реверсивния</w:t>
      </w:r>
      <w:r w:rsidRPr="00B8746E">
        <w:rPr>
          <w:lang w:eastAsia="en-US"/>
        </w:rPr>
        <w:t xml:space="preserve">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w:t>
      </w:r>
      <w:r w:rsidR="005345B6" w:rsidRPr="00B8746E">
        <w:rPr>
          <w:lang w:eastAsia="en-US"/>
        </w:rPr>
        <w:t>трансформации</w:t>
      </w:r>
      <w:r w:rsidRPr="00B8746E">
        <w:rPr>
          <w:lang w:eastAsia="en-US"/>
        </w:rPr>
        <w:t xml:space="preserve">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eastAsia="en-US"/>
        </w:rPr>
      </w:pPr>
      <w:r w:rsidRPr="00B8746E">
        <w:rPr>
          <w:rFonts w:cs="Times New Roman"/>
          <w:lang w:eastAsia="en-US"/>
        </w:rPr>
        <w:t>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RE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eastAsia="en-US"/>
        </w:rPr>
      </w:pPr>
      <w:r w:rsidRPr="00B8746E">
        <w:rPr>
          <w:rFonts w:cs="Times New Roman"/>
          <w:lang w:eastAsia="en-US"/>
        </w:rPr>
        <w:lastRenderedPageBreak/>
        <w:t>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EJB). Заради полиморфизма и други късн</w:t>
      </w:r>
      <w:r w:rsidR="00827F3B">
        <w:rPr>
          <w:rFonts w:cs="Times New Roman"/>
          <w:lang w:val="en-US" w:eastAsia="en-US"/>
        </w:rPr>
        <w:t>о</w:t>
      </w:r>
      <w:r w:rsidRPr="00B8746E">
        <w:rPr>
          <w:rFonts w:cs="Times New Roman"/>
          <w:lang w:eastAsia="en-US"/>
        </w:rPr>
        <w:t xml:space="preserve"> свързващи механизми, това не може да бъде постигнато само с анализ на изходния код. Често архитектурата става известна едва след като се зареди. Още повече, че архитектурата може да се развие динамично по време на изпълнението. Във всички случаи е ясно, че за да са полезни RE техниките за CB софтуера, трябва да се базират и на статична, и на динамична информация.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eastAsia="en-US"/>
        </w:rPr>
      </w:pPr>
      <w:r w:rsidRPr="00B8746E">
        <w:rPr>
          <w:rFonts w:cs="Times New Roman"/>
          <w:lang w:eastAsia="en-US"/>
        </w:rPr>
        <w:t>Когато проблемът с извличането на информация се реши, почти всички техники в RE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Друга интересна гледна точка е, че не е нужен само заради еволюцията на софтуера, но и за еволюцията на „езика“ (компонентния модел), използван за написването му. След известно време един голям компонентно-базиран софтуер може да съдържа части от код, написан с различни версии на компонентния модел. </w:t>
      </w:r>
      <w:r w:rsidR="005345B6">
        <w:rPr>
          <w:rFonts w:cs="Times New Roman"/>
          <w:lang w:eastAsia="en-US"/>
        </w:rPr>
        <w:t>Поддръжката</w:t>
      </w:r>
      <w:r w:rsidRPr="00B8746E">
        <w:rPr>
          <w:rFonts w:cs="Times New Roman"/>
          <w:lang w:eastAsia="en-US"/>
        </w:rPr>
        <w:t xml:space="preserve"> </w:t>
      </w:r>
      <w:r w:rsidR="00F72D18">
        <w:rPr>
          <w:rFonts w:cs="Times New Roman"/>
          <w:lang w:eastAsia="en-US"/>
        </w:rPr>
        <w:t>и</w:t>
      </w:r>
      <w:r w:rsidRPr="00B8746E">
        <w:rPr>
          <w:rFonts w:cs="Times New Roman"/>
          <w:lang w:eastAsia="en-US"/>
        </w:rPr>
        <w:t xml:space="preserve"> локализацията на </w:t>
      </w:r>
      <w:r w:rsidR="005345B6" w:rsidRPr="00B8746E">
        <w:rPr>
          <w:rFonts w:cs="Times New Roman"/>
          <w:lang w:eastAsia="en-US"/>
        </w:rPr>
        <w:t>остарелите</w:t>
      </w:r>
      <w:r w:rsidRPr="00B8746E">
        <w:rPr>
          <w:rFonts w:cs="Times New Roman"/>
          <w:lang w:eastAsia="en-US"/>
        </w:rPr>
        <w:t xml:space="preserve"> конструкции и смяната им с по-нови, може да се окаже много </w:t>
      </w:r>
      <w:del w:id="52" w:author="mitko" w:date="2015-02-16T21:24:00Z">
        <w:r w:rsidRPr="00B8746E" w:rsidDel="000500EB">
          <w:rPr>
            <w:rFonts w:cs="Times New Roman"/>
            <w:lang w:eastAsia="en-US"/>
          </w:rPr>
          <w:delText>важно</w:delText>
        </w:r>
      </w:del>
      <w:ins w:id="53" w:author="mitko" w:date="2015-02-16T21:24:00Z">
        <w:r w:rsidR="000500EB" w:rsidRPr="00B8746E">
          <w:rPr>
            <w:rFonts w:cs="Times New Roman"/>
            <w:lang w:eastAsia="en-US"/>
          </w:rPr>
          <w:t>важн</w:t>
        </w:r>
        <w:r w:rsidR="000500EB">
          <w:rPr>
            <w:rFonts w:cs="Times New Roman"/>
            <w:lang w:val="en-US" w:eastAsia="en-US"/>
          </w:rPr>
          <w:t>а</w:t>
        </w:r>
      </w:ins>
      <w:del w:id="54" w:author="mitko" w:date="2015-02-16T21:31:00Z">
        <w:r w:rsidRPr="00B8746E" w:rsidDel="000500EB">
          <w:rPr>
            <w:rFonts w:cs="Times New Roman"/>
            <w:lang w:eastAsia="en-US"/>
          </w:rPr>
          <w:delText xml:space="preserve">, особено когато големите </w:delText>
        </w:r>
        <w:commentRangeStart w:id="55"/>
        <w:r w:rsidRPr="00B8746E" w:rsidDel="000500EB">
          <w:rPr>
            <w:rFonts w:cs="Times New Roman"/>
            <w:lang w:eastAsia="en-US"/>
          </w:rPr>
          <w:delText xml:space="preserve">издания </w:delText>
        </w:r>
        <w:commentRangeEnd w:id="55"/>
        <w:r w:rsidR="00E1563C" w:rsidDel="000500EB">
          <w:rPr>
            <w:rStyle w:val="CommentReference"/>
          </w:rPr>
          <w:commentReference w:id="55"/>
        </w:r>
        <w:r w:rsidRPr="00B8746E" w:rsidDel="000500EB">
          <w:rPr>
            <w:rFonts w:cs="Times New Roman"/>
            <w:lang w:eastAsia="en-US"/>
          </w:rPr>
          <w:delText>покажат несъвместимост</w:delText>
        </w:r>
      </w:del>
      <w:r w:rsidRPr="00B8746E">
        <w:rPr>
          <w:rFonts w:cs="Times New Roman"/>
          <w:lang w:eastAsia="en-US"/>
        </w:rPr>
        <w:t>.</w:t>
      </w:r>
    </w:p>
    <w:p w:rsidR="005F3D92" w:rsidRDefault="005F3D92" w:rsidP="005F3D92">
      <w:pPr>
        <w:pStyle w:val="Heading4"/>
      </w:pPr>
      <w:r>
        <w:t>RE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eastAsia="en-US"/>
        </w:rPr>
      </w:pPr>
      <w:r w:rsidRPr="00FC0A1B">
        <w:rPr>
          <w:lang w:eastAsia="en-US"/>
        </w:rPr>
        <w:t>Трансформациите, описани по-горе, имат смисъл само за компании, които вече разполагат с компонентно-базиран софтуер. Други възможни RE трансформации започват от традиционен софтуер и създават компонентно-базиран</w:t>
      </w:r>
      <w:del w:id="56" w:author="aldi" w:date="2015-02-16T15:32:00Z">
        <w:r w:rsidRPr="00FC0A1B" w:rsidDel="00E1563C">
          <w:rPr>
            <w:lang w:eastAsia="en-US"/>
          </w:rPr>
          <w:delText>и</w:delText>
        </w:r>
      </w:del>
      <w:r w:rsidRPr="00FC0A1B">
        <w:rPr>
          <w:lang w:eastAsia="en-US"/>
        </w:rPr>
        <w:t xml:space="preserve"> </w:t>
      </w:r>
      <w:r w:rsidR="00A64958">
        <w:rPr>
          <w:lang w:eastAsia="en-US"/>
        </w:rPr>
        <w:t>такъв</w:t>
      </w:r>
      <w:r w:rsidRPr="00FC0A1B">
        <w:rPr>
          <w:lang w:eastAsia="en-US"/>
        </w:rPr>
        <w:t xml:space="preserve">. В този случай, голяма част от извършената работа по традиционния софтуер може да бъде използвана отново след известни настройки, тъй като се променя единствено целта на трансформацията. Например в последните години се работи много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Default="00FC0A1B" w:rsidP="00FC0A1B">
      <w:pPr>
        <w:rPr>
          <w:rFonts w:cs="Times New Roman"/>
          <w:lang w:eastAsia="en-US"/>
        </w:rPr>
      </w:pPr>
      <w:r w:rsidRPr="00FC0A1B">
        <w:rPr>
          <w:rFonts w:cs="Times New Roman"/>
          <w:lang w:eastAsia="en-US"/>
        </w:rPr>
        <w:t>Добрата новина е, че някои компонентни технологии като CCM</w:t>
      </w:r>
      <w:r w:rsidR="00C343A9">
        <w:rPr>
          <w:rFonts w:cs="Times New Roman"/>
          <w:lang w:val="en-US" w:eastAsia="en-US"/>
        </w:rPr>
        <w:t xml:space="preserve"> (CORBA Component Model, виж [R3])</w:t>
      </w:r>
      <w:r w:rsidRPr="00FC0A1B">
        <w:rPr>
          <w:rFonts w:cs="Times New Roman"/>
          <w:lang w:eastAsia="en-US"/>
        </w:rPr>
        <w:t xml:space="preserve"> директно осигурява съоръжения за обвиване на наследен код. Например един CCM компонент може да бъде разделен на много различни „сегменти“ и „изпълнители“, които могат да бъдат приложени в използваните езици. Всъщност не става ясно дали компонентът, открит по този начин ще съставлява „добър“ компонент от гледна точка на компонентно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w:t>
      </w:r>
      <w:r w:rsidRPr="00FC0A1B">
        <w:rPr>
          <w:rFonts w:cs="Times New Roman"/>
          <w:lang w:eastAsia="en-US"/>
        </w:rPr>
        <w:lastRenderedPageBreak/>
        <w:t>инфраструктури от EJB</w:t>
      </w:r>
      <w:r w:rsidR="00750085">
        <w:rPr>
          <w:rFonts w:cs="Times New Roman"/>
          <w:lang w:val="en-US" w:eastAsia="en-US"/>
        </w:rPr>
        <w:t xml:space="preserve"> (Enterprise Java Beans</w:t>
      </w:r>
      <w:r w:rsidR="003E4724">
        <w:rPr>
          <w:rFonts w:cs="Times New Roman"/>
          <w:lang w:val="en-US" w:eastAsia="en-US"/>
        </w:rPr>
        <w:t>,</w:t>
      </w:r>
      <w:r w:rsidR="00750085">
        <w:rPr>
          <w:rFonts w:cs="Times New Roman"/>
          <w:lang w:val="en-US" w:eastAsia="en-US"/>
        </w:rPr>
        <w:t xml:space="preserve"> [R6])</w:t>
      </w:r>
      <w:r w:rsidRPr="00FC0A1B">
        <w:rPr>
          <w:rFonts w:cs="Times New Roman"/>
          <w:lang w:eastAsia="en-US"/>
        </w:rPr>
        <w:t xml:space="preserve"> и CCM осигуряват услуги като управление на транзакции, </w:t>
      </w:r>
      <w:r w:rsidR="00B35257">
        <w:rPr>
          <w:rFonts w:cs="Times New Roman"/>
          <w:lang w:val="en-US" w:eastAsia="en-US"/>
        </w:rPr>
        <w:t>запазване на състоянието (persistence)</w:t>
      </w:r>
      <w:r w:rsidRPr="00FC0A1B">
        <w:rPr>
          <w:rFonts w:cs="Times New Roman"/>
          <w:lang w:eastAsia="en-US"/>
        </w:rPr>
        <w:t xml:space="preserve"> и др.</w:t>
      </w:r>
    </w:p>
    <w:p w:rsidR="00A11FB5" w:rsidRDefault="00A11FB5" w:rsidP="00A11FB5">
      <w:pPr>
        <w:pStyle w:val="Heading3"/>
      </w:pPr>
      <w:bookmarkStart w:id="57" w:name="_Ref411179218"/>
      <w:bookmarkStart w:id="58" w:name="_Toc412583179"/>
      <w:r>
        <w:t>Среда за архитектурна реконструкция</w:t>
      </w:r>
      <w:bookmarkEnd w:id="57"/>
      <w:bookmarkEnd w:id="58"/>
    </w:p>
    <w:p w:rsidR="00E11AA0" w:rsidRPr="00E11AA0" w:rsidRDefault="00E11AA0" w:rsidP="00E11AA0">
      <w:pPr>
        <w:rPr>
          <w:lang w:eastAsia="en-US"/>
        </w:rPr>
      </w:pPr>
      <w:r w:rsidRPr="00E11AA0">
        <w:rPr>
          <w:lang w:eastAsia="en-US"/>
        </w:rPr>
        <w:t xml:space="preserve">Описанието на софтуерна архитектура трябва да предаде основни решения, взети по време на разработването на дизайна на системата. </w:t>
      </w:r>
      <w:r w:rsidR="005345B6" w:rsidRPr="00E11AA0">
        <w:rPr>
          <w:lang w:eastAsia="en-US"/>
        </w:rPr>
        <w:t xml:space="preserve">Ран </w:t>
      </w:r>
      <w:r w:rsidR="005345B6" w:rsidRPr="00E11AA0">
        <w:rPr>
          <w:b/>
          <w:lang w:eastAsia="en-US"/>
        </w:rPr>
        <w:t>[R9]</w:t>
      </w:r>
      <w:r w:rsidR="005345B6" w:rsidRPr="00E11AA0">
        <w:rPr>
          <w:lang w:eastAsia="en-US"/>
        </w:rPr>
        <w:t xml:space="preserve"> ни насочва че основните решения</w:t>
      </w:r>
      <w:r w:rsidR="005345B6">
        <w:rPr>
          <w:lang w:eastAsia="en-US"/>
        </w:rPr>
        <w:t xml:space="preserve"> за дизайна са тези, които</w:t>
      </w:r>
      <w:r w:rsidR="005345B6" w:rsidRPr="00E11AA0">
        <w:rPr>
          <w:lang w:eastAsia="en-US"/>
        </w:rPr>
        <w:t xml:space="preserve"> ще е скъпо да променим, следователно </w:t>
      </w:r>
      <w:ins w:id="59" w:author="aldi" w:date="2015-02-16T15:33:00Z">
        <w:r w:rsidR="00E1563C">
          <w:rPr>
            <w:lang w:eastAsia="en-US"/>
          </w:rPr>
          <w:t xml:space="preserve">са </w:t>
        </w:r>
      </w:ins>
      <w:r w:rsidR="005345B6" w:rsidRPr="00E11AA0">
        <w:rPr>
          <w:lang w:eastAsia="en-US"/>
        </w:rPr>
        <w:t xml:space="preserve">и най-критични за разработката и поддръжката на системата. </w:t>
      </w:r>
      <w:r w:rsidRPr="00E11AA0">
        <w:rPr>
          <w:lang w:eastAsia="en-US"/>
        </w:rPr>
        <w:t xml:space="preserve">Има </w:t>
      </w:r>
      <w:r w:rsidR="005345B6" w:rsidRPr="00E11AA0">
        <w:rPr>
          <w:lang w:eastAsia="en-US"/>
        </w:rPr>
        <w:t>четири</w:t>
      </w:r>
      <w:r w:rsidRPr="00E11AA0">
        <w:rPr>
          <w:lang w:eastAsia="en-US"/>
        </w:rPr>
        <w:t xml:space="preserve"> категории дизайнерски решения: </w:t>
      </w:r>
      <w:r w:rsidRPr="00E11AA0">
        <w:rPr>
          <w:i/>
          <w:lang w:eastAsia="en-US"/>
        </w:rPr>
        <w:t>концепции, архитектурно значими изисквания, структура и текстура</w:t>
      </w:r>
      <w:r w:rsidRPr="00E11AA0">
        <w:rPr>
          <w:lang w:eastAsia="en-US"/>
        </w:rPr>
        <w:t xml:space="preserve">. Концепциите се отнасят до начина, по който мислим за системата (напр. </w:t>
      </w:r>
      <w:r w:rsidR="008B517D">
        <w:rPr>
          <w:lang w:eastAsia="en-US"/>
        </w:rPr>
        <w:t>в</w:t>
      </w:r>
      <w:r w:rsidRPr="00E11AA0">
        <w:rPr>
          <w:lang w:eastAsia="en-US"/>
        </w:rPr>
        <w:t xml:space="preserve"> операционна система могат да се </w:t>
      </w:r>
      <w:r w:rsidR="00627822">
        <w:rPr>
          <w:lang w:eastAsia="en-US"/>
        </w:rPr>
        <w:t>използват концепции като задачи</w:t>
      </w:r>
      <w:r w:rsidRPr="00E11AA0">
        <w:rPr>
          <w:lang w:eastAsia="en-US"/>
        </w:rPr>
        <w:t xml:space="preserve">, процеси, опашки и т.н.). Решенията за </w:t>
      </w:r>
      <w:r w:rsidR="005345B6" w:rsidRPr="00E11AA0">
        <w:rPr>
          <w:lang w:eastAsia="en-US"/>
        </w:rPr>
        <w:t>системните</w:t>
      </w:r>
      <w:r w:rsidRPr="00E11AA0">
        <w:rPr>
          <w:lang w:eastAsia="en-US"/>
        </w:rPr>
        <w:t xml:space="preserve"> концепции са вероятно най-важните и трудно могат да се променят в следващите стадии на разработка. Архитектурно важни изисквания са основните проблеми, които трябва да се адресират с подходяща софтуерната архитектура. Те трябва да се фокусират върху критичните характеристики, които искаме да постигнем със системата. Структурата описва декомпозицията на системата в взаимозависими компоненти и техните зависимости на правилно ниво на абстракция. Текстурата се отнася до дизайнерските решения, които </w:t>
      </w:r>
      <w:r w:rsidR="005345B6" w:rsidRPr="00E11AA0">
        <w:rPr>
          <w:lang w:eastAsia="en-US"/>
        </w:rPr>
        <w:t>влияят</w:t>
      </w:r>
      <w:r w:rsidRPr="00E11AA0">
        <w:rPr>
          <w:lang w:eastAsia="en-US"/>
        </w:rPr>
        <w:t xml:space="preserve"> </w:t>
      </w:r>
      <w:r w:rsidR="00D12B51">
        <w:rPr>
          <w:lang w:val="en-US" w:eastAsia="en-US"/>
        </w:rPr>
        <w:t xml:space="preserve">на </w:t>
      </w:r>
      <w:r w:rsidRPr="00E11AA0">
        <w:rPr>
          <w:lang w:eastAsia="en-US"/>
        </w:rPr>
        <w:t xml:space="preserve">имплементационно ниво и са архитектурно зависими (дизайнерски шаблони, политики). Според </w:t>
      </w:r>
      <w:r w:rsidRPr="00E11AA0">
        <w:rPr>
          <w:b/>
          <w:lang w:eastAsia="en-US"/>
        </w:rPr>
        <w:t>[R9]</w:t>
      </w:r>
      <w:r w:rsidRPr="00E11AA0">
        <w:rPr>
          <w:lang w:eastAsia="en-US"/>
        </w:rPr>
        <w:t xml:space="preserve"> дефинираме софтуерната архитектура като </w:t>
      </w:r>
      <w:r w:rsidRPr="00E11AA0">
        <w:rPr>
          <w:i/>
          <w:lang w:eastAsia="en-US"/>
        </w:rPr>
        <w:t xml:space="preserve">„множество от концепции и </w:t>
      </w:r>
      <w:r w:rsidR="005345B6" w:rsidRPr="00E11AA0">
        <w:rPr>
          <w:i/>
          <w:lang w:eastAsia="en-US"/>
        </w:rPr>
        <w:t>дизайнерски</w:t>
      </w:r>
      <w:r w:rsidRPr="00E11AA0">
        <w:rPr>
          <w:i/>
          <w:lang w:eastAsia="en-US"/>
        </w:rPr>
        <w:t xml:space="preserve"> решения за структурата и текстурата на софтуера, които трябва да направим преди съответната разработка за да позволим ефективно задоволяване на архитектурно значими,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eastAsia="en-US"/>
        </w:rPr>
      </w:pPr>
      <w:r w:rsidRPr="00E11AA0">
        <w:rPr>
          <w:lang w:eastAsia="en-US"/>
        </w:rPr>
        <w:t xml:space="preserve">Архитектурната реконструкция (или реверсивна архитектура) засяга задачата за възстановяване на дизайнерски решения, които са били взети по време на разработване на системата. Те се състоят от решения, които са били изгубени (тъй като не са били документирани или разработчика е напуснал) или са непознати (например, допускания, които не са били взети в предвид първоначално). Целта е да се хвърли светлина във всички категории на дизайнерските решения, които са свързани с описанието на софтуерната архитектура. Реконструкцията се изпълнява на базата на изучаване на наличните артефакти (документация, изходен код, експерти) и посредством извличане нова архитектурна информация, която не е била очевидна първоначално. Подхода може да се обобщи със следния четери-стъпков итеративен процес </w:t>
      </w:r>
      <w:r w:rsidRPr="00E11AA0">
        <w:rPr>
          <w:b/>
          <w:lang w:eastAsia="en-US"/>
        </w:rPr>
        <w:t>[R10]</w:t>
      </w:r>
      <w:r w:rsidRPr="00E11AA0">
        <w:rPr>
          <w:lan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eastAsia="en-US"/>
        </w:rPr>
        <w:t>Целта на тази фаза е да се възстанови и изясни</w:t>
      </w:r>
      <w:r w:rsidR="00881597">
        <w:rPr>
          <w:lang w:eastAsia="en-US"/>
        </w:rPr>
        <w:t xml:space="preserve"> </w:t>
      </w:r>
      <w:r w:rsidRPr="0024043A">
        <w:rPr>
          <w:lang w:eastAsia="en-US"/>
        </w:rPr>
        <w:t xml:space="preserve">архитектурно значимите концепции, които изграждат системата. Тези </w:t>
      </w:r>
      <w:r w:rsidR="005345B6" w:rsidRPr="0024043A">
        <w:rPr>
          <w:lang w:eastAsia="en-US"/>
        </w:rPr>
        <w:t>концепции</w:t>
      </w:r>
      <w:r w:rsidRPr="0024043A">
        <w:rPr>
          <w:lang w:eastAsia="en-US"/>
        </w:rPr>
        <w:t xml:space="preserve">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w:t>
      </w:r>
      <w:r w:rsidR="005345B6" w:rsidRPr="0024043A">
        <w:rPr>
          <w:lang w:eastAsia="en-US"/>
        </w:rPr>
        <w:t>референтния</w:t>
      </w:r>
      <w:r w:rsidRPr="0024043A">
        <w:rPr>
          <w:lang w:eastAsia="en-US"/>
        </w:rPr>
        <w:t xml:space="preserve"> архитектурен документ в противен случай трябва да се извлекат посредством реверсивен инженеринг. Стъпката също </w:t>
      </w:r>
      <w:r w:rsidRPr="0024043A">
        <w:rPr>
          <w:lang w:eastAsia="en-US"/>
        </w:rPr>
        <w:lastRenderedPageBreak/>
        <w:t>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eastAsia="en-US"/>
        </w:rPr>
      </w:pPr>
      <w:r w:rsidRPr="00444B11">
        <w:rPr>
          <w:lang w:eastAsia="en-US"/>
        </w:rPr>
        <w:t>Тази фаза събира информация описваща софтуерната архитектура на системата. Създаваме мо</w:t>
      </w:r>
      <w:r w:rsidR="00D852A0" w:rsidRPr="00444B11">
        <w:rPr>
          <w:lang w:eastAsia="en-US"/>
        </w:rPr>
        <w:t>д</w:t>
      </w:r>
      <w:r w:rsidRPr="00444B11">
        <w:rPr>
          <w:lang w:eastAsia="en-US"/>
        </w:rPr>
        <w:t xml:space="preserve">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w:t>
      </w:r>
      <w:r w:rsidR="005345B6" w:rsidRPr="00444B11">
        <w:rPr>
          <w:lang w:eastAsia="en-US"/>
        </w:rPr>
        <w:t>инструменти</w:t>
      </w:r>
    </w:p>
    <w:p w:rsidR="003E3D23" w:rsidRPr="003E3D23" w:rsidRDefault="003E3D23" w:rsidP="002B78F9">
      <w:pPr>
        <w:rPr>
          <w:lang w:eastAsia="en-US"/>
        </w:rPr>
      </w:pPr>
      <w:r w:rsidRPr="003E3D23">
        <w:rPr>
          <w:lang w:eastAsia="en-US"/>
        </w:rPr>
        <w:t>Различни източници на информация са въвлечени в този процес. Изходния код от една страна за статичен анализ и симулация за динамичен анализ</w:t>
      </w:r>
      <w:ins w:id="60" w:author="aldi" w:date="2015-02-16T15:35:00Z">
        <w:r w:rsidR="00E1563C">
          <w:rPr>
            <w:lang w:eastAsia="en-US"/>
          </w:rPr>
          <w:t xml:space="preserve"> – от друга</w:t>
        </w:r>
      </w:ins>
      <w:r w:rsidRPr="003E3D23">
        <w:rPr>
          <w:lang w:eastAsia="en-US"/>
        </w:rPr>
        <w:t xml:space="preserve">. Освен </w:t>
      </w:r>
      <w:r w:rsidR="005345B6" w:rsidRPr="003E3D23">
        <w:rPr>
          <w:lang w:eastAsia="en-US"/>
        </w:rPr>
        <w:t>това</w:t>
      </w:r>
      <w:r w:rsidRPr="003E3D23">
        <w:rPr>
          <w:lang w:eastAsia="en-US"/>
        </w:rPr>
        <w:t xml:space="preserve">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eastAsia="en-US"/>
        </w:rPr>
      </w:pPr>
      <w:r w:rsidRPr="009E7B9D">
        <w:rPr>
          <w:lang w:eastAsia="en-US"/>
        </w:rPr>
        <w:t>Модел</w:t>
      </w:r>
      <w:ins w:id="61" w:author="aldi" w:date="2015-02-16T15:35:00Z">
        <w:r w:rsidR="00E1563C">
          <w:rPr>
            <w:lang w:eastAsia="en-US"/>
          </w:rPr>
          <w:t>ът</w:t>
        </w:r>
      </w:ins>
      <w:del w:id="62" w:author="aldi" w:date="2015-02-16T15:35:00Z">
        <w:r w:rsidRPr="009E7B9D" w:rsidDel="00E1563C">
          <w:rPr>
            <w:lang w:eastAsia="en-US"/>
          </w:rPr>
          <w:delText>а</w:delText>
        </w:r>
      </w:del>
      <w:r w:rsidRPr="009E7B9D">
        <w:rPr>
          <w:lang w:eastAsia="en-US"/>
        </w:rPr>
        <w:t xml:space="preserve"> от предходната фаза е </w:t>
      </w:r>
      <w:r w:rsidR="005345B6" w:rsidRPr="009E7B9D">
        <w:rPr>
          <w:lang w:eastAsia="en-US"/>
        </w:rPr>
        <w:t>обикновено</w:t>
      </w:r>
      <w:r w:rsidRPr="009E7B9D">
        <w:rPr>
          <w:lang w:eastAsia="en-US"/>
        </w:rPr>
        <w:t xml:space="preserve">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w:t>
      </w:r>
      <w:r w:rsidR="005345B6" w:rsidRPr="009E7B9D">
        <w:rPr>
          <w:lang w:eastAsia="en-US"/>
        </w:rPr>
        <w:t>наименувани</w:t>
      </w:r>
      <w:r w:rsidRPr="009E7B9D">
        <w:rPr>
          <w:lang w:eastAsia="en-US"/>
        </w:rPr>
        <w:t xml:space="preserve">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eastAsia="en-US"/>
        </w:rPr>
        <w:t xml:space="preserve">Архитектите трябва да </w:t>
      </w:r>
      <w:r w:rsidR="005345B6">
        <w:rPr>
          <w:lang w:eastAsia="en-US"/>
        </w:rPr>
        <w:t>представят</w:t>
      </w:r>
      <w:r w:rsidRPr="00834E3F">
        <w:rPr>
          <w:lang w:eastAsia="en-US"/>
        </w:rPr>
        <w:t xml:space="preserve"> реконструираната архитектура в различни изгледи. Тези  изгледи </w:t>
      </w:r>
      <w:r w:rsidR="005345B6" w:rsidRPr="00834E3F">
        <w:rPr>
          <w:lang w:eastAsia="en-US"/>
        </w:rPr>
        <w:t>могат</w:t>
      </w:r>
      <w:r w:rsidR="005345B6">
        <w:rPr>
          <w:lang w:eastAsia="en-US"/>
        </w:rPr>
        <w:t xml:space="preserve"> </w:t>
      </w:r>
      <w:r w:rsidR="005345B6" w:rsidRPr="00834E3F">
        <w:rPr>
          <w:lang w:eastAsia="en-US"/>
        </w:rPr>
        <w:t>да</w:t>
      </w:r>
      <w:r w:rsidRPr="00834E3F">
        <w:rPr>
          <w:lang w:eastAsia="en-US"/>
        </w:rPr>
        <w:t xml:space="preserve">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63" w:name="_Ref412314800"/>
      <w:bookmarkStart w:id="64" w:name="_Toc412583180"/>
      <w:r>
        <w:t>Съществуващи</w:t>
      </w:r>
      <w:r w:rsidR="00595A85">
        <w:t xml:space="preserve"> инструменти за </w:t>
      </w:r>
      <w:commentRangeStart w:id="65"/>
      <w:r w:rsidR="005C362D">
        <w:t>реинже</w:t>
      </w:r>
      <w:r w:rsidR="00595A85">
        <w:t>неринг</w:t>
      </w:r>
      <w:commentRangeEnd w:id="65"/>
      <w:r w:rsidR="00E1563C">
        <w:rPr>
          <w:rStyle w:val="CommentReference"/>
          <w:b w:val="0"/>
          <w:bCs w:val="0"/>
        </w:rPr>
        <w:commentReference w:id="65"/>
      </w:r>
      <w:bookmarkEnd w:id="63"/>
      <w:bookmarkEnd w:id="64"/>
    </w:p>
    <w:p w:rsidR="001F0C40" w:rsidRPr="001F0C40" w:rsidRDefault="001F0C40" w:rsidP="001F0C40">
      <w:r>
        <w:t xml:space="preserve">Следват две предложения за инструменти, които изпълняват повечето от изискванията на заданието на тази дипломна работа. Първото предложение си поставя за цел да </w:t>
      </w:r>
      <w:r w:rsidR="005345B6">
        <w:t>извлече</w:t>
      </w:r>
      <w:r>
        <w:t xml:space="preserve"> архитектурна информация за анализираното приложение на базата на домейна на употреба и съществуваща документация, включително тестови сценарии. Докато втория инструмент е базиран на използването на мета-модел, описва</w:t>
      </w:r>
      <w:r w:rsidR="001244EA">
        <w:t>щ</w:t>
      </w:r>
      <w:r>
        <w:t xml:space="preserve"> компонентен модел за разработка </w:t>
      </w:r>
      <w:r w:rsidR="001244EA">
        <w:t xml:space="preserve">на </w:t>
      </w:r>
      <w:r w:rsidR="001244EA">
        <w:lastRenderedPageBreak/>
        <w:t>софтуер. 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мета-модела дава възможност за лесно и евтино разработване редица инструменти за визуализация, анализ и преструктуриране.</w:t>
      </w:r>
    </w:p>
    <w:p w:rsidR="005A6A79" w:rsidRDefault="002C73F3" w:rsidP="005A6A79">
      <w:pPr>
        <w:pStyle w:val="Heading3"/>
      </w:pPr>
      <w:bookmarkStart w:id="66" w:name="_Ref399593490"/>
      <w:bookmarkStart w:id="67" w:name="_Ref399773104"/>
      <w:bookmarkStart w:id="68" w:name="_Ref412057216"/>
      <w:bookmarkStart w:id="69" w:name="_Toc412583181"/>
      <w:r>
        <w:t>Оркестрирана много-изгледна среда за софтуерно архитектурна реконструкция</w:t>
      </w:r>
      <w:bookmarkEnd w:id="66"/>
      <w:bookmarkEnd w:id="67"/>
      <w:r w:rsidR="00250AC5">
        <w:t xml:space="preserve"> [R14]</w:t>
      </w:r>
      <w:bookmarkEnd w:id="68"/>
      <w:bookmarkEnd w:id="69"/>
    </w:p>
    <w:p w:rsidR="009B5E69" w:rsidRDefault="009B5E69" w:rsidP="009B5E69">
      <w:pPr>
        <w:pStyle w:val="Heading4"/>
      </w:pPr>
      <w:bookmarkStart w:id="70" w:name="_Ref399442792"/>
      <w:r>
        <w:t xml:space="preserve">Предложения за </w:t>
      </w:r>
      <w:r w:rsidR="00975EF7">
        <w:t>много-изгледен</w:t>
      </w:r>
      <w:r>
        <w:t xml:space="preserve"> </w:t>
      </w:r>
      <w:r w:rsidR="006D43F5">
        <w:t>анализ</w:t>
      </w:r>
      <w:bookmarkEnd w:id="70"/>
    </w:p>
    <w:p w:rsidR="0035776A" w:rsidRDefault="00FF7CB3" w:rsidP="005A6A79">
      <w:pPr>
        <w:sectPr w:rsidR="0035776A">
          <w:footerReference w:type="default" r:id="rId15"/>
          <w:pgSz w:w="11906" w:h="16838"/>
          <w:pgMar w:top="1440" w:right="1800" w:bottom="1440" w:left="1800" w:header="708" w:footer="708" w:gutter="0"/>
          <w:cols w:space="708"/>
          <w:docGrid w:linePitch="360"/>
        </w:sectPr>
      </w:pPr>
      <w:r w:rsidRPr="00FF7CB3">
        <w:rPr>
          <w:lang w:eastAsia="en-US"/>
        </w:rPr>
        <w:t>Предложен</w:t>
      </w:r>
      <w:r w:rsidR="002A1683">
        <w:rPr>
          <w:lang w:eastAsia="en-US"/>
        </w:rPr>
        <w:t>ото решение</w:t>
      </w:r>
      <w:r w:rsidRPr="00FF7CB3">
        <w:rPr>
          <w:lang w:eastAsia="en-US"/>
        </w:rPr>
        <w:t xml:space="preserve"> се състои от </w:t>
      </w:r>
      <w:r w:rsidR="00975EF7">
        <w:t>много-изгледен</w:t>
      </w:r>
      <w:r w:rsidRPr="00FF7CB3">
        <w:rPr>
          <w:lang w:eastAsia="en-US"/>
        </w:rPr>
        <w:t xml:space="preserve"> модел и </w:t>
      </w:r>
      <w:r w:rsidR="00975EF7">
        <w:t>много-изгледен</w:t>
      </w:r>
      <w:r w:rsidRPr="00FF7CB3">
        <w:rPr>
          <w:lan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r w:rsidR="00B34B20" w:rsidRPr="00B34B20">
        <w:rPr>
          <w:rFonts w:cs="Times New Roman"/>
          <w:i/>
        </w:rPr>
        <w:t xml:space="preserve">Фигура </w:t>
      </w:r>
      <w:r w:rsidR="00B34B20" w:rsidRPr="00B34B20">
        <w:rPr>
          <w:rFonts w:cs="Times New Roman"/>
          <w:i/>
          <w:noProof/>
        </w:rPr>
        <w:t>2</w:t>
      </w:r>
      <w:r w:rsidR="00803F9D" w:rsidRPr="00803F9D">
        <w:rPr>
          <w:i/>
          <w:lang w:eastAsia="en-US"/>
        </w:rPr>
        <w:fldChar w:fldCharType="end"/>
      </w:r>
      <w:r w:rsidR="00803F9D">
        <w:rPr>
          <w:lang w:eastAsia="en-US"/>
        </w:rPr>
        <w:t xml:space="preserve"> </w:t>
      </w:r>
      <w:r w:rsidRPr="00FF7CB3">
        <w:rPr>
          <w:lan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r w:rsidR="00B34B20" w:rsidRPr="00607A43">
        <w:rPr>
          <w:i/>
        </w:rPr>
        <w:t xml:space="preserve">Фигура </w:t>
      </w:r>
      <w:r w:rsidR="00B34B20">
        <w:rPr>
          <w:i/>
          <w:noProof/>
        </w:rPr>
        <w:t>3</w:t>
      </w:r>
      <w:r w:rsidR="00803F9D">
        <w:rPr>
          <w:lang w:eastAsia="en-US"/>
        </w:rPr>
        <w:fldChar w:fldCharType="end"/>
      </w:r>
      <w:r w:rsidRPr="00FF7CB3">
        <w:rPr>
          <w:lang w:eastAsia="en-US"/>
        </w:rPr>
        <w:t xml:space="preserve">). </w:t>
      </w:r>
      <w:r w:rsidR="00D24019">
        <w:t>М</w:t>
      </w:r>
      <w:r w:rsidR="00397CE6">
        <w:t>ного-изглед</w:t>
      </w:r>
      <w:r w:rsidR="00D24019">
        <w:t>ният</w:t>
      </w:r>
      <w:r w:rsidRPr="00FF7CB3">
        <w:rPr>
          <w:lang w:eastAsia="en-US"/>
        </w:rPr>
        <w:t xml:space="preserve"> модел пред</w:t>
      </w:r>
      <w:r w:rsidR="00AC4AD0">
        <w:rPr>
          <w:lang w:eastAsia="en-US"/>
        </w:rPr>
        <w:t>с</w:t>
      </w:r>
      <w:r w:rsidRPr="00FF7CB3">
        <w:rPr>
          <w:lang w:eastAsia="en-US"/>
        </w:rPr>
        <w:t>тав</w:t>
      </w:r>
      <w:r w:rsidR="00973CB9">
        <w:rPr>
          <w:lang w:eastAsia="en-US"/>
        </w:rPr>
        <w:t>я</w:t>
      </w:r>
      <w:r w:rsidRPr="00FF7CB3">
        <w:rPr>
          <w:lang w:eastAsia="en-US"/>
        </w:rPr>
        <w:t xml:space="preserve"> връзките между трите изгледа </w:t>
      </w:r>
      <w:r w:rsidRPr="00FF7CB3">
        <w:rPr>
          <w:i/>
          <w:szCs w:val="22"/>
          <w:lang w:eastAsia="en-US"/>
        </w:rPr>
        <w:t xml:space="preserve">дизайн, поведение </w:t>
      </w:r>
      <w:r w:rsidRPr="001846F9">
        <w:rPr>
          <w:szCs w:val="22"/>
          <w:lang w:eastAsia="en-US"/>
        </w:rPr>
        <w:t>и</w:t>
      </w:r>
      <w:r w:rsidRPr="00FF7CB3">
        <w:rPr>
          <w:i/>
          <w:szCs w:val="22"/>
          <w:lan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r w:rsidR="00B34B20" w:rsidRPr="0035776A">
        <w:rPr>
          <w:rFonts w:cs="Times New Roman"/>
        </w:rPr>
        <w:t xml:space="preserve">Фигура </w:t>
      </w:r>
      <w:r w:rsidR="00B34B20">
        <w:rPr>
          <w:rFonts w:cs="Times New Roman"/>
          <w:noProof/>
        </w:rPr>
        <w:t>2</w:t>
      </w:r>
      <w:r w:rsidR="009928B5">
        <w:rPr>
          <w:i/>
          <w:szCs w:val="22"/>
          <w:lang w:eastAsia="en-US"/>
        </w:rPr>
        <w:fldChar w:fldCharType="end"/>
      </w:r>
      <w:r w:rsidR="009928B5">
        <w:rPr>
          <w:i/>
          <w:szCs w:val="22"/>
          <w:lang w:eastAsia="en-US"/>
        </w:rPr>
        <w:t>)</w:t>
      </w:r>
      <w:r w:rsidRPr="00FF7CB3">
        <w:rPr>
          <w:szCs w:val="22"/>
          <w:lang w:eastAsia="en-US"/>
        </w:rPr>
        <w:t xml:space="preserve"> в една диаграма на класовете, където сценариите са основните елементи за извличане и съвместна работа на трите изгледа. </w:t>
      </w:r>
      <w:r w:rsidR="007401E7">
        <w:rPr>
          <w:szCs w:val="22"/>
          <w:lang w:eastAsia="en-US"/>
        </w:rPr>
        <w:t>Много-изгледният</w:t>
      </w:r>
      <w:r w:rsidRPr="00FF7CB3">
        <w:rPr>
          <w:szCs w:val="22"/>
          <w:lang w:eastAsia="en-US"/>
        </w:rPr>
        <w:t xml:space="preserve"> процес </w:t>
      </w:r>
      <w:r w:rsidR="007401E7">
        <w:rPr>
          <w:szCs w:val="22"/>
          <w:lang w:eastAsia="en-US"/>
        </w:rPr>
        <w:t>на</w:t>
      </w:r>
      <w:r w:rsidRPr="00FF7CB3">
        <w:rPr>
          <w:szCs w:val="22"/>
          <w:lang w:eastAsia="en-US"/>
        </w:rPr>
        <w:t xml:space="preserve"> </w:t>
      </w:r>
      <w:r w:rsidR="004A30FC">
        <w:rPr>
          <w:szCs w:val="22"/>
          <w:lang w:eastAsia="en-US"/>
        </w:rPr>
        <w:fldChar w:fldCharType="begin"/>
      </w:r>
      <w:r w:rsidR="004A30FC">
        <w:rPr>
          <w:szCs w:val="22"/>
          <w:lang w:eastAsia="en-US"/>
        </w:rPr>
        <w:instrText xml:space="preserve"> REF _Ref397535997 \h </w:instrText>
      </w:r>
      <w:r w:rsidR="004A30FC">
        <w:rPr>
          <w:szCs w:val="22"/>
          <w:lang w:eastAsia="en-US"/>
        </w:rPr>
      </w:r>
      <w:r w:rsidR="004A30FC">
        <w:rPr>
          <w:szCs w:val="22"/>
          <w:lang w:eastAsia="en-US"/>
        </w:rPr>
        <w:fldChar w:fldCharType="separate"/>
      </w:r>
      <w:r w:rsidR="00B34B20" w:rsidRPr="00607A43">
        <w:rPr>
          <w:i/>
        </w:rPr>
        <w:t xml:space="preserve">Фигура </w:t>
      </w:r>
      <w:r w:rsidR="00B34B20">
        <w:rPr>
          <w:i/>
          <w:noProof/>
        </w:rPr>
        <w:t>3</w:t>
      </w:r>
      <w:r w:rsidR="004A30FC">
        <w:rPr>
          <w:szCs w:val="22"/>
          <w:lang w:eastAsia="en-US"/>
        </w:rPr>
        <w:fldChar w:fldCharType="end"/>
      </w:r>
      <w:r w:rsidRPr="00FF7CB3">
        <w:rPr>
          <w:szCs w:val="22"/>
          <w:lang w:eastAsia="en-US"/>
        </w:rPr>
        <w:t xml:space="preserve"> показва цялостния механизъм за извличане на три изгледа на софтуерната система.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eastAsia="en-US"/>
        </w:rPr>
        <w:t>диаграма на същ</w:t>
      </w:r>
      <w:r w:rsidR="00E035AF">
        <w:rPr>
          <w:i/>
          <w:szCs w:val="22"/>
          <w:lang w:eastAsia="en-US"/>
        </w:rPr>
        <w:t>н</w:t>
      </w:r>
      <w:r w:rsidRPr="00FF7CB3">
        <w:rPr>
          <w:i/>
          <w:szCs w:val="22"/>
          <w:lang w:eastAsia="en-US"/>
        </w:rPr>
        <w:t>ост-връзка</w:t>
      </w:r>
      <w:r w:rsidRPr="00FF7CB3">
        <w:rPr>
          <w:szCs w:val="22"/>
          <w:lang w:eastAsia="en-US"/>
        </w:rPr>
        <w:t xml:space="preserve"> (E-R) и </w:t>
      </w:r>
      <w:r w:rsidRPr="00FF7CB3">
        <w:rPr>
          <w:i/>
          <w:szCs w:val="22"/>
          <w:lang w:eastAsia="en-US"/>
        </w:rPr>
        <w:t>диаграма на дейностите</w:t>
      </w:r>
      <w:r w:rsidRPr="00FF7CB3">
        <w:rPr>
          <w:szCs w:val="22"/>
          <w:lan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eastAsia="en-US"/>
        </w:rPr>
        <w:t xml:space="preserve"> софтуерна система </w:t>
      </w:r>
      <w:r w:rsidR="005A27E9">
        <w:rPr>
          <w:szCs w:val="22"/>
          <w:lang w:eastAsia="en-US"/>
        </w:rPr>
        <w:t>генерира отпечатъци</w:t>
      </w:r>
      <w:r w:rsidRPr="00FF7CB3">
        <w:rPr>
          <w:szCs w:val="22"/>
          <w:lang w:eastAsia="en-US"/>
        </w:rPr>
        <w:t xml:space="preserve">, които </w:t>
      </w:r>
      <w:r w:rsidR="00C77A28">
        <w:rPr>
          <w:szCs w:val="22"/>
          <w:lang w:eastAsia="en-US"/>
        </w:rPr>
        <w:t>след обработка ще</w:t>
      </w:r>
      <w:r w:rsidRPr="00FF7CB3">
        <w:rPr>
          <w:szCs w:val="22"/>
          <w:lang w:eastAsia="en-US"/>
        </w:rPr>
        <w:t xml:space="preserve"> </w:t>
      </w:r>
      <w:r w:rsidR="00AC4AD0">
        <w:rPr>
          <w:szCs w:val="22"/>
          <w:lang w:eastAsia="en-US"/>
        </w:rPr>
        <w:t xml:space="preserve">представляват </w:t>
      </w:r>
      <w:r w:rsidRPr="00FF7CB3">
        <w:rPr>
          <w:i/>
          <w:szCs w:val="22"/>
          <w:lang w:eastAsia="en-US"/>
        </w:rPr>
        <w:t>шаблони</w:t>
      </w:r>
      <w:r w:rsidR="00B234DD">
        <w:rPr>
          <w:i/>
          <w:szCs w:val="22"/>
          <w:lang w:eastAsia="en-US"/>
        </w:rPr>
        <w:t xml:space="preserve"> на изпълнение</w:t>
      </w:r>
      <w:r w:rsidRPr="00FF7CB3">
        <w:rPr>
          <w:szCs w:val="22"/>
          <w:lang w:eastAsia="en-US"/>
        </w:rPr>
        <w:t xml:space="preserve">. Всеки такъв шаблон е поредица от </w:t>
      </w:r>
      <w:r w:rsidR="000B29EA">
        <w:rPr>
          <w:szCs w:val="22"/>
          <w:lang w:eastAsia="en-US"/>
        </w:rPr>
        <w:t>изходен код</w:t>
      </w:r>
      <w:r w:rsidRPr="00FF7CB3">
        <w:rPr>
          <w:szCs w:val="22"/>
          <w:lang w:eastAsia="en-US"/>
        </w:rPr>
        <w:t xml:space="preserve"> </w:t>
      </w:r>
      <w:r w:rsidR="000B29EA">
        <w:rPr>
          <w:szCs w:val="22"/>
          <w:lang w:eastAsia="en-US"/>
        </w:rPr>
        <w:t xml:space="preserve">извиквания на </w:t>
      </w:r>
      <w:r w:rsidRPr="00FF7CB3">
        <w:rPr>
          <w:szCs w:val="22"/>
          <w:lang w:eastAsia="en-US"/>
        </w:rPr>
        <w:t>функци</w:t>
      </w:r>
      <w:r w:rsidR="000B29EA">
        <w:rPr>
          <w:szCs w:val="22"/>
          <w:lang w:eastAsia="en-US"/>
        </w:rPr>
        <w:t>и</w:t>
      </w:r>
      <w:r w:rsidRPr="00FF7CB3">
        <w:rPr>
          <w:szCs w:val="22"/>
          <w:lang w:eastAsia="en-US"/>
        </w:rPr>
        <w:t>, които са често срещани във всички сценарии.</w:t>
      </w:r>
    </w:p>
    <w:p w:rsidR="0035776A" w:rsidRDefault="0035776A" w:rsidP="0035776A">
      <w:pPr>
        <w:keepNext/>
      </w:pPr>
      <w:r w:rsidRPr="0035776A">
        <w:rPr>
          <w:noProof/>
          <w:lang w:val="en-US" w:eastAsia="en-US"/>
        </w:rPr>
        <w:lastRenderedPageBreak/>
        <w:drawing>
          <wp:inline distT="0" distB="0" distL="0" distR="0" wp14:anchorId="16A90CC4" wp14:editId="6E5B89A7">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2417" cy="2223016"/>
                    </a:xfrm>
                    <a:prstGeom prst="rect">
                      <a:avLst/>
                    </a:prstGeom>
                  </pic:spPr>
                </pic:pic>
              </a:graphicData>
            </a:graphic>
          </wp:inline>
        </w:drawing>
      </w:r>
    </w:p>
    <w:p w:rsidR="0035776A" w:rsidRDefault="0035776A" w:rsidP="0035776A">
      <w:pPr>
        <w:pStyle w:val="Caption"/>
        <w:jc w:val="left"/>
        <w:rPr>
          <w:rFonts w:ascii="Times New Roman" w:hAnsi="Times New Roman" w:cs="Times New Roman"/>
        </w:rPr>
      </w:pPr>
      <w:bookmarkStart w:id="71" w:name="_Ref397535919"/>
      <w:bookmarkStart w:id="72"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B34B20">
        <w:rPr>
          <w:rFonts w:ascii="Times New Roman" w:hAnsi="Times New Roman" w:cs="Times New Roman"/>
          <w:noProof/>
        </w:rPr>
        <w:t>2</w:t>
      </w:r>
      <w:r w:rsidRPr="0035776A">
        <w:rPr>
          <w:rFonts w:ascii="Times New Roman" w:hAnsi="Times New Roman" w:cs="Times New Roman"/>
        </w:rPr>
        <w:fldChar w:fldCharType="end"/>
      </w:r>
      <w:bookmarkEnd w:id="71"/>
      <w:r w:rsidRPr="0035776A">
        <w:rPr>
          <w:rFonts w:ascii="Times New Roman" w:hAnsi="Times New Roman" w:cs="Times New Roman"/>
        </w:rPr>
        <w:t xml:space="preserve"> </w:t>
      </w:r>
      <w:r>
        <w:t>(</w:t>
      </w:r>
      <w:r w:rsidRPr="0035776A">
        <w:rPr>
          <w:rFonts w:ascii="Times New Roman" w:hAnsi="Times New Roman" w:cs="Times New Roman"/>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rPr>
        <w:t>представящ 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72"/>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val="en-US" w:eastAsia="en-US"/>
        </w:rPr>
        <w:lastRenderedPageBreak/>
        <w:drawing>
          <wp:inline distT="0" distB="0" distL="0" distR="0" wp14:anchorId="48BCAC53" wp14:editId="092BD249">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73" w:name="_Ref397535997"/>
      <w:bookmarkStart w:id="74"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B34B20">
        <w:rPr>
          <w:i/>
          <w:noProof/>
        </w:rPr>
        <w:t>3</w:t>
      </w:r>
      <w:r w:rsidRPr="00607A43">
        <w:rPr>
          <w:i/>
        </w:rPr>
        <w:fldChar w:fldCharType="end"/>
      </w:r>
      <w:bookmarkEnd w:id="73"/>
      <w:r w:rsidRPr="00607A43">
        <w:rPr>
          <w:i/>
        </w:rPr>
        <w:t xml:space="preserve"> (Примерен </w:t>
      </w:r>
      <w:r w:rsidR="00DE0B11">
        <w:rPr>
          <w:i/>
        </w:rPr>
        <w:t>много-изгледен</w:t>
      </w:r>
      <w:r w:rsidRPr="00607A43">
        <w:rPr>
          <w:i/>
        </w:rPr>
        <w:t xml:space="preserve"> процес за извличане на 3 изгледа от една софтуерна система</w:t>
      </w:r>
      <w:r w:rsidR="00250AC5">
        <w:rPr>
          <w:i/>
        </w:rPr>
        <w:t xml:space="preserve"> </w:t>
      </w:r>
      <w:r w:rsidR="00250AC5" w:rsidRPr="00250AC5">
        <w:rPr>
          <w:rFonts w:cs="Times New Roman"/>
          <w:i/>
        </w:rPr>
        <w:t>[R14, стр. 3]</w:t>
      </w:r>
      <w:r w:rsidRPr="00607A43">
        <w:rPr>
          <w:i/>
        </w:rPr>
        <w:t>)</w:t>
      </w:r>
      <w:bookmarkEnd w:id="74"/>
    </w:p>
    <w:p w:rsidR="00D57BA4" w:rsidRPr="00D57BA4" w:rsidRDefault="00F3075C" w:rsidP="00FD0D24">
      <w:pPr>
        <w:rPr>
          <w:rFonts w:ascii="Cambria" w:hAnsi="WenQuanYi Micro Hei"/>
          <w:sz w:val="22"/>
          <w:szCs w:val="22"/>
          <w:lang w:eastAsia="en-US"/>
        </w:rPr>
      </w:pPr>
      <w:r>
        <w:rPr>
          <w:lang w:eastAsia="en-US"/>
        </w:rPr>
        <w:lastRenderedPageBreak/>
        <w:t>Повтарянето</w:t>
      </w:r>
      <w:r w:rsidR="00D57BA4" w:rsidRPr="00D57BA4">
        <w:rPr>
          <w:lang w:eastAsia="en-US"/>
        </w:rPr>
        <w:t xml:space="preserve"> на този процес за колекция от свойства ни позволява да определим реализацията на софтуерните свойства в изходния код, а именно </w:t>
      </w:r>
      <w:r w:rsidR="00B5425F">
        <w:rPr>
          <w:lang w:eastAsia="en-US"/>
        </w:rPr>
        <w:t>основните</w:t>
      </w:r>
      <w:r w:rsidR="00D57BA4" w:rsidRPr="00D57BA4">
        <w:rPr>
          <w:lang w:eastAsia="en-US"/>
        </w:rPr>
        <w:t xml:space="preserve"> функции. Накрая всяка група </w:t>
      </w:r>
      <w:r w:rsidR="00A946B0">
        <w:rPr>
          <w:lang w:eastAsia="en-US"/>
        </w:rPr>
        <w:t>основни</w:t>
      </w:r>
      <w:r w:rsidR="00D57BA4" w:rsidRPr="00D57BA4">
        <w:rPr>
          <w:lan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eastAsia="en-US"/>
        </w:rPr>
        <w:t xml:space="preserve"> възстановяването на структурния изглед, за да </w:t>
      </w:r>
      <w:r w:rsidR="00A946B0">
        <w:rPr>
          <w:lang w:eastAsia="en-US"/>
        </w:rPr>
        <w:t xml:space="preserve">може да </w:t>
      </w:r>
      <w:r w:rsidR="00D57BA4" w:rsidRPr="00D57BA4">
        <w:rPr>
          <w:lan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eastAsia="en-US"/>
        </w:rPr>
        <w:t xml:space="preserve"> връзките между функциите, за да определи близостта </w:t>
      </w:r>
      <w:r w:rsidR="009928B5">
        <w:rPr>
          <w:lang w:eastAsia="en-US"/>
        </w:rPr>
        <w:t xml:space="preserve">на други функции с ядрото на </w:t>
      </w:r>
      <w:r w:rsidR="005345B6">
        <w:rPr>
          <w:lang w:eastAsia="en-US"/>
        </w:rPr>
        <w:t>все</w:t>
      </w:r>
      <w:r w:rsidR="005345B6" w:rsidRPr="00D57BA4">
        <w:rPr>
          <w:lang w:eastAsia="en-US"/>
        </w:rPr>
        <w:t>к</w:t>
      </w:r>
      <w:r w:rsidR="005345B6">
        <w:rPr>
          <w:lang w:eastAsia="en-US"/>
        </w:rPr>
        <w:t>и</w:t>
      </w:r>
      <w:r w:rsidR="00D57BA4" w:rsidRPr="00D57BA4">
        <w:rPr>
          <w:lang w:eastAsia="en-US"/>
        </w:rPr>
        <w:t xml:space="preserve"> </w:t>
      </w:r>
      <w:r w:rsidR="00AF28D2">
        <w:rPr>
          <w:lang w:eastAsia="en-US"/>
        </w:rPr>
        <w:t>клъстер</w:t>
      </w:r>
      <w:r w:rsidR="00D57BA4" w:rsidRPr="00D57BA4">
        <w:rPr>
          <w:lan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eastAsia="en-US"/>
        </w:rPr>
        <w:t xml:space="preserve">Цялостният процес в </w:t>
      </w:r>
      <w:r w:rsidR="00CE603E">
        <w:rPr>
          <w:lang w:eastAsia="en-US"/>
        </w:rPr>
        <w:t>много-изгледна</w:t>
      </w:r>
      <w:ins w:id="75" w:author="aldi" w:date="2015-02-16T15:48:00Z">
        <w:r w:rsidR="008A4223">
          <w:rPr>
            <w:lang w:eastAsia="en-US"/>
          </w:rPr>
          <w:t>та</w:t>
        </w:r>
      </w:ins>
      <w:r w:rsidRPr="00D57BA4">
        <w:rPr>
          <w:lang w:eastAsia="en-US"/>
        </w:rPr>
        <w:t xml:space="preserve"> рамка</w:t>
      </w:r>
      <w:del w:id="76" w:author="aldi" w:date="2015-02-16T15:48:00Z">
        <w:r w:rsidRPr="00D57BA4" w:rsidDel="008A4223">
          <w:rPr>
            <w:lang w:eastAsia="en-US"/>
          </w:rPr>
          <w:delText>та</w:delText>
        </w:r>
      </w:del>
      <w:r w:rsidRPr="00D57BA4">
        <w:rPr>
          <w:lang w:eastAsia="en-US"/>
        </w:rPr>
        <w:t xml:space="preserve"> ни позволява да свързваме диаграми с абстрактен дизайн към конкретната имплементация на функционалните елем</w:t>
      </w:r>
      <w:r w:rsidR="009F143D">
        <w:rPr>
          <w:lang w:eastAsia="en-US"/>
        </w:rPr>
        <w:t>енти на изгледа за проектиране.</w:t>
      </w:r>
    </w:p>
    <w:p w:rsidR="00D57BA4" w:rsidRDefault="00D57BA4" w:rsidP="00D57BA4">
      <w:pPr>
        <w:pStyle w:val="Heading4"/>
      </w:pPr>
      <w:commentRangeStart w:id="77"/>
      <w:r>
        <w:t>Генериране на изглед за проектиран</w:t>
      </w:r>
      <w:r w:rsidR="00CA5B07">
        <w:t>е (Design view</w:t>
      </w:r>
      <w:del w:id="78" w:author="mitko" w:date="2015-02-16T21:50:00Z">
        <w:r w:rsidR="00CA5B07" w:rsidDel="00C80A3B">
          <w:delText xml:space="preserve">, </w:delText>
        </w:r>
        <w:r w:rsidR="00CA5B07" w:rsidRPr="00CA5B07" w:rsidDel="00C80A3B">
          <w:rPr>
            <w:i/>
          </w:rPr>
          <w:fldChar w:fldCharType="begin"/>
        </w:r>
        <w:r w:rsidR="00CA5B07" w:rsidRPr="00CA5B07" w:rsidDel="00C80A3B">
          <w:rPr>
            <w:i/>
          </w:rPr>
          <w:delInstrText xml:space="preserve"> REF _Ref397535919 \h </w:delInstrText>
        </w:r>
        <w:r w:rsidR="00CA5B07" w:rsidDel="00C80A3B">
          <w:rPr>
            <w:i/>
          </w:rPr>
          <w:delInstrText xml:space="preserve"> \* MERGEFORMAT </w:delInstrText>
        </w:r>
        <w:r w:rsidR="00CA5B07" w:rsidRPr="00CA5B07" w:rsidDel="00C80A3B">
          <w:rPr>
            <w:i/>
          </w:rPr>
        </w:r>
        <w:r w:rsidR="00CA5B07" w:rsidRPr="00CA5B07" w:rsidDel="00C80A3B">
          <w:rPr>
            <w:i/>
          </w:rPr>
          <w:fldChar w:fldCharType="separate"/>
        </w:r>
        <w:r w:rsidR="00A34B04" w:rsidRPr="00A34B04" w:rsidDel="00C80A3B">
          <w:rPr>
            <w:rFonts w:cs="Times New Roman"/>
            <w:i/>
          </w:rPr>
          <w:delText xml:space="preserve">Фигура </w:delText>
        </w:r>
        <w:r w:rsidR="00A34B04" w:rsidRPr="00A34B04" w:rsidDel="00C80A3B">
          <w:rPr>
            <w:rFonts w:cs="Times New Roman"/>
            <w:i/>
            <w:noProof/>
          </w:rPr>
          <w:delText>2</w:delText>
        </w:r>
        <w:r w:rsidR="00CA5B07" w:rsidRPr="00CA5B07" w:rsidDel="00C80A3B">
          <w:rPr>
            <w:i/>
          </w:rPr>
          <w:fldChar w:fldCharType="end"/>
        </w:r>
      </w:del>
      <w:r w:rsidR="00CA5B07">
        <w:t>)</w:t>
      </w:r>
      <w:commentRangeEnd w:id="77"/>
      <w:r w:rsidR="001058F0">
        <w:rPr>
          <w:rStyle w:val="CommentReference"/>
          <w:b w:val="0"/>
          <w:bCs w:val="0"/>
        </w:rPr>
        <w:commentReference w:id="77"/>
      </w:r>
    </w:p>
    <w:p w:rsidR="00BF4C6F" w:rsidRDefault="00A731B6" w:rsidP="00525980">
      <w:pPr>
        <w:rPr>
          <w:lang w:eastAsia="en-US"/>
        </w:rPr>
      </w:pPr>
      <w:r w:rsidRPr="00A731B6">
        <w:rPr>
          <w:lang w:eastAsia="en-US"/>
        </w:rPr>
        <w:t xml:space="preserve">В този раздел </w:t>
      </w:r>
      <w:r w:rsidR="009303E3">
        <w:rPr>
          <w:lang w:eastAsia="en-US"/>
        </w:rPr>
        <w:t>се</w:t>
      </w:r>
      <w:r w:rsidRPr="00A731B6">
        <w:rPr>
          <w:lang w:eastAsia="en-US"/>
        </w:rPr>
        <w:t xml:space="preserve"> обсъ</w:t>
      </w:r>
      <w:r w:rsidR="009303E3">
        <w:rPr>
          <w:lang w:eastAsia="en-US"/>
        </w:rPr>
        <w:t>ждат</w:t>
      </w:r>
      <w:r w:rsidRPr="00A731B6">
        <w:rPr>
          <w:lang w:eastAsia="en-US"/>
        </w:rPr>
        <w:t xml:space="preserve"> стъпките за трансформиране на знанията</w:t>
      </w:r>
      <w:ins w:id="79" w:author="mitko" w:date="2015-02-16T21:51:00Z">
        <w:r w:rsidR="00C80A3B">
          <w:rPr>
            <w:lang w:val="en-US" w:eastAsia="en-US"/>
          </w:rPr>
          <w:t xml:space="preserve"> (</w:t>
        </w:r>
        <w:r w:rsidR="00C80A3B" w:rsidRPr="00CA5B07">
          <w:rPr>
            <w:i/>
          </w:rPr>
          <w:fldChar w:fldCharType="begin"/>
        </w:r>
        <w:r w:rsidR="00C80A3B" w:rsidRPr="00CA5B07">
          <w:rPr>
            <w:i/>
          </w:rPr>
          <w:instrText xml:space="preserve"> REF _Ref397535919 \h </w:instrText>
        </w:r>
        <w:r w:rsidR="00C80A3B">
          <w:rPr>
            <w:i/>
          </w:rPr>
          <w:instrText xml:space="preserve"> \* MERGEFORMAT </w:instrText>
        </w:r>
      </w:ins>
      <w:r w:rsidR="00C80A3B" w:rsidRPr="00CA5B07">
        <w:rPr>
          <w:i/>
        </w:rPr>
      </w:r>
      <w:ins w:id="80" w:author="mitko" w:date="2015-02-16T21:51:00Z">
        <w:r w:rsidR="00C80A3B" w:rsidRPr="00CA5B07">
          <w:rPr>
            <w:i/>
          </w:rPr>
          <w:fldChar w:fldCharType="separate"/>
        </w:r>
      </w:ins>
      <w:r w:rsidR="00B34B20" w:rsidRPr="00B34B20">
        <w:rPr>
          <w:rFonts w:cs="Times New Roman"/>
          <w:i/>
        </w:rPr>
        <w:t xml:space="preserve">Фигура </w:t>
      </w:r>
      <w:r w:rsidR="00B34B20" w:rsidRPr="00B34B20">
        <w:rPr>
          <w:rFonts w:cs="Times New Roman"/>
          <w:i/>
          <w:noProof/>
        </w:rPr>
        <w:t>2</w:t>
      </w:r>
      <w:ins w:id="81" w:author="mitko" w:date="2015-02-16T21:51:00Z">
        <w:r w:rsidR="00C80A3B" w:rsidRPr="00CA5B07">
          <w:rPr>
            <w:i/>
          </w:rPr>
          <w:fldChar w:fldCharType="end"/>
        </w:r>
        <w:r w:rsidR="00C80A3B">
          <w:rPr>
            <w:lang w:val="en-US" w:eastAsia="en-US"/>
          </w:rPr>
          <w:t>)</w:t>
        </w:r>
      </w:ins>
      <w:r w:rsidRPr="00A731B6">
        <w:rPr>
          <w:lang w:eastAsia="en-US"/>
        </w:rPr>
        <w:t xml:space="preserve"> в текст</w:t>
      </w:r>
      <w:r w:rsidR="004C2F16">
        <w:rPr>
          <w:lang w:eastAsia="en-US"/>
        </w:rPr>
        <w:t>а</w:t>
      </w:r>
      <w:r w:rsidRPr="00A731B6">
        <w:rPr>
          <w:lang w:eastAsia="en-US"/>
        </w:rPr>
        <w:t xml:space="preserve"> на сценариите в информация, свързана с проектирането и представлявана от </w:t>
      </w:r>
      <w:r w:rsidR="00395C22">
        <w:rPr>
          <w:lang w:eastAsia="en-US"/>
        </w:rPr>
        <w:t>два</w:t>
      </w:r>
      <w:r w:rsidRPr="00A731B6">
        <w:rPr>
          <w:lang w:eastAsia="en-US"/>
        </w:rPr>
        <w:t xml:space="preserve"> типа диаграми: </w:t>
      </w:r>
      <w:r w:rsidRPr="007024B8">
        <w:rPr>
          <w:i/>
          <w:lang w:eastAsia="en-US"/>
        </w:rPr>
        <w:t>диаграма „същност-връзка</w:t>
      </w:r>
      <w:r w:rsidRPr="00A731B6">
        <w:rPr>
          <w:lang w:eastAsia="en-US"/>
        </w:rPr>
        <w:t xml:space="preserve">“ и </w:t>
      </w:r>
      <w:r w:rsidRPr="007024B8">
        <w:rPr>
          <w:i/>
          <w:lang w:eastAsia="en-US"/>
        </w:rPr>
        <w:t>диаграма на дейностите</w:t>
      </w:r>
      <w:r w:rsidRPr="00A731B6">
        <w:rPr>
          <w:lang w:eastAsia="en-US"/>
        </w:rPr>
        <w:t>, използвайки процеса, изобразен на</w:t>
      </w:r>
      <w:r w:rsidR="00B1365B">
        <w:rPr>
          <w:lang w:eastAsia="en-US"/>
        </w:rPr>
        <w:t xml:space="preserve"> </w:t>
      </w:r>
      <w:commentRangeStart w:id="82"/>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r w:rsidR="00B34B20" w:rsidRPr="00B34B20">
        <w:rPr>
          <w:i/>
        </w:rPr>
        <w:t xml:space="preserve">Фигура </w:t>
      </w:r>
      <w:r w:rsidR="00B34B20" w:rsidRPr="00B34B20">
        <w:rPr>
          <w:i/>
          <w:noProof/>
        </w:rPr>
        <w:t>5</w:t>
      </w:r>
      <w:r w:rsidR="004A30FC" w:rsidRPr="004A30FC">
        <w:rPr>
          <w:i/>
          <w:lang w:eastAsia="en-US"/>
        </w:rPr>
        <w:fldChar w:fldCharType="end"/>
      </w:r>
      <w:commentRangeEnd w:id="82"/>
      <w:r w:rsidR="008A4223">
        <w:rPr>
          <w:rStyle w:val="CommentReference"/>
        </w:rPr>
        <w:commentReference w:id="82"/>
      </w:r>
      <w:r w:rsidRPr="00A731B6">
        <w:rPr>
          <w:lan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1 (генериране на сценарий)</w:t>
      </w:r>
    </w:p>
    <w:p w:rsidR="00A731B6" w:rsidRPr="00A731B6" w:rsidRDefault="00A731B6" w:rsidP="000562E5">
      <w:pPr>
        <w:rPr>
          <w:rFonts w:ascii="Cambria" w:hAnsi="WenQuanYi Micro Hei"/>
          <w:sz w:val="22"/>
          <w:lang w:eastAsia="en-US"/>
        </w:rPr>
      </w:pPr>
      <w:r w:rsidRPr="00A731B6">
        <w:rPr>
          <w:lang w:eastAsia="en-US"/>
        </w:rPr>
        <w:t>Сценариите са основните елементи, които о</w:t>
      </w:r>
      <w:r w:rsidR="003D6141">
        <w:rPr>
          <w:lang w:eastAsia="en-US"/>
        </w:rPr>
        <w:t>рг</w:t>
      </w:r>
      <w:r w:rsidRPr="00A731B6">
        <w:rPr>
          <w:lang w:eastAsia="en-US"/>
        </w:rPr>
        <w:t xml:space="preserve">анизират предложената </w:t>
      </w:r>
      <w:r w:rsidR="008103A2">
        <w:rPr>
          <w:lang w:eastAsia="en-US"/>
        </w:rPr>
        <w:t>много-изгледна</w:t>
      </w:r>
      <w:r w:rsidRPr="00A731B6">
        <w:rPr>
          <w:lang w:eastAsia="en-US"/>
        </w:rPr>
        <w:t xml:space="preserve"> възстановителна рамка на архитектурата. </w:t>
      </w:r>
      <w:r w:rsidR="00960ED1">
        <w:rPr>
          <w:lang w:eastAsia="en-US"/>
        </w:rPr>
        <w:t>П</w:t>
      </w:r>
      <w:r w:rsidRPr="00A731B6">
        <w:rPr>
          <w:lan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r w:rsidR="00B34B20" w:rsidRPr="00B34B20">
        <w:rPr>
          <w:i/>
        </w:rPr>
        <w:t xml:space="preserve">Фигура </w:t>
      </w:r>
      <w:r w:rsidR="00B34B20" w:rsidRPr="00B34B20">
        <w:rPr>
          <w:i/>
          <w:noProof/>
        </w:rPr>
        <w:t>4</w:t>
      </w:r>
      <w:r w:rsidR="00F2061D" w:rsidRPr="00C07953">
        <w:rPr>
          <w:i/>
          <w:lang w:eastAsia="en-US"/>
        </w:rPr>
        <w:fldChar w:fldCharType="end"/>
      </w:r>
      <w:r w:rsidRPr="00A731B6">
        <w:rPr>
          <w:lang w:eastAsia="en-US"/>
        </w:rPr>
        <w:t xml:space="preserve">. В този синтаксис всеки сценарий се състои от поредица от един или повече </w:t>
      </w:r>
      <w:r w:rsidRPr="00A731B6">
        <w:rPr>
          <w:i/>
          <w:lang w:eastAsia="en-US"/>
        </w:rPr>
        <w:t xml:space="preserve">участници (actors), действия </w:t>
      </w:r>
      <w:r w:rsidRPr="00A731B6">
        <w:rPr>
          <w:lang w:eastAsia="en-US"/>
        </w:rPr>
        <w:t xml:space="preserve">и </w:t>
      </w:r>
      <w:r w:rsidRPr="00A731B6">
        <w:rPr>
          <w:i/>
          <w:lang w:eastAsia="en-US"/>
        </w:rPr>
        <w:t>работна информация</w:t>
      </w:r>
      <w:r w:rsidRPr="00A731B6">
        <w:rPr>
          <w:lang w:eastAsia="en-US"/>
        </w:rPr>
        <w:t xml:space="preserve">, всеки от които могат да имат нула или повече ограничения, които ще бъдат определени в </w:t>
      </w:r>
      <w:r w:rsidRPr="00960ED1">
        <w:rPr>
          <w:i/>
          <w:lang w:eastAsia="en-US"/>
        </w:rPr>
        <w:t>стъпка 2</w:t>
      </w:r>
      <w:r w:rsidRPr="00A731B6">
        <w:rPr>
          <w:lang w:eastAsia="en-US"/>
        </w:rPr>
        <w:t xml:space="preserve">. Можем да генерираме синтактично правилни сценарии, </w:t>
      </w:r>
      <w:r w:rsidRPr="00A731B6">
        <w:rPr>
          <w:lang w:eastAsia="en-US"/>
        </w:rPr>
        <w:lastRenderedPageBreak/>
        <w:t>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0562E5">
      <w:pPr>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2 (декомпозиция на сценарий)</w:t>
      </w:r>
      <w:r w:rsidRPr="00A731B6">
        <w:rPr>
          <w:rFonts w:cs="Times New Roman"/>
          <w:color w:val="auto"/>
          <w:kern w:val="1"/>
          <w:szCs w:val="24"/>
          <w:lang w:eastAsia="en-US"/>
        </w:rPr>
        <w:t xml:space="preserve"> </w:t>
      </w:r>
      <w:r w:rsidRPr="000562E5">
        <w:rPr>
          <w:lan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r w:rsidR="00B34B20" w:rsidRPr="00B34B20">
        <w:rPr>
          <w:i/>
        </w:rPr>
        <w:t xml:space="preserve">Фигура </w:t>
      </w:r>
      <w:r w:rsidR="00B34B20" w:rsidRPr="00B34B20">
        <w:rPr>
          <w:i/>
          <w:noProof/>
        </w:rPr>
        <w:t>6</w:t>
      </w:r>
      <w:r w:rsidR="00F2061D" w:rsidRPr="00F2061D">
        <w:rPr>
          <w:i/>
          <w:lang w:eastAsia="en-US"/>
        </w:rPr>
        <w:fldChar w:fldCharType="end"/>
      </w:r>
      <w:r w:rsidRPr="000562E5">
        <w:rPr>
          <w:lang w:eastAsia="en-US"/>
        </w:rPr>
        <w:t>. Този модел трябва да осигури класов</w:t>
      </w:r>
      <w:r w:rsidR="005179E3">
        <w:rPr>
          <w:lang w:eastAsia="en-US"/>
        </w:rPr>
        <w:t>а</w:t>
      </w:r>
      <w:r w:rsidRPr="000562E5">
        <w:rPr>
          <w:lang w:eastAsia="en-US"/>
        </w:rPr>
        <w:t xml:space="preserve"> информация в сценарии от различни области на приложение. </w:t>
      </w:r>
      <w:r w:rsidR="00B5143D">
        <w:rPr>
          <w:lang w:eastAsia="en-US"/>
        </w:rPr>
        <w:t xml:space="preserve">След </w:t>
      </w:r>
      <w:r w:rsidR="00B5143D" w:rsidRPr="00CB24C8">
        <w:rPr>
          <w:color w:val="auto"/>
          <w:lang w:eastAsia="en-US"/>
        </w:rPr>
        <w:t>п</w:t>
      </w:r>
      <w:r w:rsidRPr="00CB24C8">
        <w:rPr>
          <w:color w:val="auto"/>
          <w:lang w:eastAsia="en-US"/>
        </w:rPr>
        <w:t>рил</w:t>
      </w:r>
      <w:r w:rsidR="00B5143D" w:rsidRPr="00CB24C8">
        <w:rPr>
          <w:color w:val="auto"/>
          <w:lang w:eastAsia="en-US"/>
        </w:rPr>
        <w:t>агане</w:t>
      </w:r>
      <w:r w:rsidRPr="00CB24C8">
        <w:rPr>
          <w:color w:val="auto"/>
          <w:lang w:eastAsia="en-US"/>
        </w:rPr>
        <w:t xml:space="preserve"> този модел на</w:t>
      </w:r>
      <w:r w:rsidR="00B5143D" w:rsidRPr="00CB24C8">
        <w:rPr>
          <w:color w:val="auto"/>
          <w:lang w:eastAsia="en-US"/>
        </w:rPr>
        <w:t>д</w:t>
      </w:r>
      <w:r w:rsidRPr="00CB24C8">
        <w:rPr>
          <w:color w:val="auto"/>
          <w:lang w:eastAsia="en-US"/>
        </w:rPr>
        <w:t xml:space="preserve"> </w:t>
      </w:r>
      <w:r w:rsidR="00B5143D" w:rsidRPr="00CB24C8">
        <w:rPr>
          <w:color w:val="auto"/>
          <w:lang w:eastAsia="en-US"/>
        </w:rPr>
        <w:t>три</w:t>
      </w:r>
      <w:r w:rsidRPr="00CB24C8">
        <w:rPr>
          <w:color w:val="auto"/>
          <w:lang w:eastAsia="en-US"/>
        </w:rPr>
        <w:t xml:space="preserve"> системи, включително система </w:t>
      </w:r>
      <w:r w:rsidR="00D63C93" w:rsidRPr="00CB24C8">
        <w:rPr>
          <w:color w:val="auto"/>
          <w:lang w:eastAsia="en-US"/>
        </w:rPr>
        <w:t>обслужваща</w:t>
      </w:r>
      <w:r w:rsidRPr="00CB24C8">
        <w:rPr>
          <w:color w:val="auto"/>
          <w:lan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eastAsia="en-US"/>
        </w:rPr>
        <w:t xml:space="preserve">банкомат.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eastAsia="en-US"/>
        </w:rPr>
        <w:t xml:space="preserve">а класове в модела се записват в </w:t>
      </w:r>
      <w:r w:rsidR="001A18FB" w:rsidRPr="00CB24C8">
        <w:rPr>
          <w:color w:val="auto"/>
          <w:lang w:eastAsia="en-US"/>
        </w:rPr>
        <w:t xml:space="preserve">обектната </w:t>
      </w:r>
      <w:r w:rsidRPr="00CB24C8">
        <w:rPr>
          <w:color w:val="auto"/>
          <w:lang w:eastAsia="en-US"/>
        </w:rPr>
        <w:t xml:space="preserve">база. Схемата на тази база има </w:t>
      </w:r>
      <w:r w:rsidR="004D0A29" w:rsidRPr="00CB24C8">
        <w:rPr>
          <w:color w:val="auto"/>
          <w:lang w:eastAsia="en-US"/>
        </w:rPr>
        <w:t>елемент</w:t>
      </w:r>
      <w:r w:rsidRPr="00CB24C8">
        <w:rPr>
          <w:color w:val="auto"/>
          <w:lang w:eastAsia="en-US"/>
        </w:rPr>
        <w:t xml:space="preserve"> за всеки клас на домейн модела, както и индексен запис като основен ключ.</w:t>
      </w:r>
      <w:r w:rsidRPr="00CB24C8">
        <w:rPr>
          <w:rFonts w:cs="Times New Roman"/>
          <w:color w:val="auto"/>
          <w:kern w:val="1"/>
          <w:szCs w:val="24"/>
          <w:lang w:eastAsia="en-US"/>
        </w:rPr>
        <w:t xml:space="preserve"> </w:t>
      </w:r>
    </w:p>
    <w:p w:rsidR="00A731B6" w:rsidRDefault="00A731B6" w:rsidP="00A731B6">
      <w:pPr>
        <w:rPr>
          <w:lang w:eastAsia="en-US"/>
        </w:rPr>
      </w:pPr>
      <w:r w:rsidRPr="00A731B6">
        <w:rPr>
          <w:lang w:eastAsia="en-US"/>
        </w:rPr>
        <w:t xml:space="preserve">Както показва </w:t>
      </w:r>
      <w:r w:rsidR="00A6512D" w:rsidRPr="00A6512D">
        <w:rPr>
          <w:i/>
          <w:lang w:eastAsia="en-US"/>
        </w:rPr>
        <w:fldChar w:fldCharType="begin"/>
      </w:r>
      <w:r w:rsidR="00A6512D" w:rsidRPr="00A6512D">
        <w:rPr>
          <w:i/>
          <w:lang w:eastAsia="en-US"/>
        </w:rPr>
        <w:instrText xml:space="preserve"> REF _Ref397536153 \h </w:instrText>
      </w:r>
      <w:r w:rsidR="00A6512D">
        <w:rPr>
          <w:i/>
          <w:lang w:eastAsia="en-US"/>
        </w:rPr>
        <w:instrText xml:space="preserve"> \* MERGEFORMAT </w:instrText>
      </w:r>
      <w:r w:rsidR="00A6512D" w:rsidRPr="00A6512D">
        <w:rPr>
          <w:i/>
          <w:lang w:eastAsia="en-US"/>
        </w:rPr>
      </w:r>
      <w:r w:rsidR="00A6512D" w:rsidRPr="00A6512D">
        <w:rPr>
          <w:i/>
          <w:lang w:eastAsia="en-US"/>
        </w:rPr>
        <w:fldChar w:fldCharType="separate"/>
      </w:r>
      <w:r w:rsidR="00B34B20" w:rsidRPr="00B34B20">
        <w:rPr>
          <w:i/>
        </w:rPr>
        <w:t xml:space="preserve">Фигура </w:t>
      </w:r>
      <w:r w:rsidR="00B34B20" w:rsidRPr="00B34B20">
        <w:rPr>
          <w:i/>
          <w:noProof/>
        </w:rPr>
        <w:t>6</w:t>
      </w:r>
      <w:r w:rsidR="00A6512D" w:rsidRPr="00A6512D">
        <w:rPr>
          <w:i/>
          <w:lang w:eastAsia="en-US"/>
        </w:rPr>
        <w:fldChar w:fldCharType="end"/>
      </w:r>
      <w:r w:rsidRPr="00A731B6">
        <w:rPr>
          <w:lang w:eastAsia="en-US"/>
        </w:rPr>
        <w:t xml:space="preserve">, в този модел всеки пример за сценариен клас се състои от един или повече примери за </w:t>
      </w:r>
      <w:r w:rsidRPr="00A731B6">
        <w:rPr>
          <w:i/>
          <w:lang w:eastAsia="en-US"/>
        </w:rPr>
        <w:t xml:space="preserve">участник, работна информация </w:t>
      </w:r>
      <w:r w:rsidRPr="008F3595">
        <w:rPr>
          <w:lang w:eastAsia="en-US"/>
        </w:rPr>
        <w:t>и</w:t>
      </w:r>
      <w:r w:rsidRPr="00A731B6">
        <w:rPr>
          <w:i/>
          <w:lang w:eastAsia="en-US"/>
        </w:rPr>
        <w:t xml:space="preserve"> класове на изпълнението, </w:t>
      </w:r>
      <w:r w:rsidRPr="00A731B6">
        <w:rPr>
          <w:lang w:eastAsia="en-US"/>
        </w:rPr>
        <w:t xml:space="preserve">както и нула или повече примера за подчинени класове и </w:t>
      </w:r>
      <w:r w:rsidR="00D24360">
        <w:rPr>
          <w:lang w:eastAsia="en-US"/>
        </w:rPr>
        <w:t>ограничителни</w:t>
      </w:r>
      <w:r w:rsidRPr="00A731B6">
        <w:rPr>
          <w:lang w:eastAsia="en-US"/>
        </w:rPr>
        <w:t xml:space="preserve"> класове.</w:t>
      </w:r>
    </w:p>
    <w:p w:rsidR="00617826" w:rsidRDefault="00617826" w:rsidP="00617826">
      <w:pPr>
        <w:keepNext/>
      </w:pPr>
      <w:r w:rsidRPr="00617826">
        <w:rPr>
          <w:noProof/>
          <w:lang w:val="en-US" w:eastAsia="en-US"/>
        </w:rPr>
        <w:drawing>
          <wp:inline distT="0" distB="0" distL="0" distR="0" wp14:anchorId="712EDDBC" wp14:editId="2DFD5D60">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83" w:name="_Ref397536118"/>
      <w:bookmarkStart w:id="84" w:name="_Ref397098860"/>
      <w:r>
        <w:t xml:space="preserve">Фигура </w:t>
      </w:r>
      <w:r w:rsidR="00E73236">
        <w:fldChar w:fldCharType="begin"/>
      </w:r>
      <w:r w:rsidR="00E73236">
        <w:instrText xml:space="preserve"> SEQ Фигура \* ARABIC </w:instrText>
      </w:r>
      <w:r w:rsidR="00E73236">
        <w:fldChar w:fldCharType="separate"/>
      </w:r>
      <w:r w:rsidR="00B34B20">
        <w:rPr>
          <w:noProof/>
        </w:rPr>
        <w:t>4</w:t>
      </w:r>
      <w:r w:rsidR="00E73236">
        <w:rPr>
          <w:noProof/>
        </w:rPr>
        <w:fldChar w:fldCharType="end"/>
      </w:r>
      <w:bookmarkEnd w:id="83"/>
      <w:r>
        <w:t xml:space="preserve"> (Синтаксис на регулярен израз за генериране на сценарий, където “+”</w:t>
      </w:r>
      <w:r w:rsidR="003E1A06">
        <w:t xml:space="preserve"> и “0..М” [“1..N”] представляват композиция</w:t>
      </w:r>
      <w:r w:rsidR="003E2103">
        <w:t xml:space="preserve"> </w:t>
      </w:r>
      <w:r w:rsidR="003E2103">
        <w:rPr>
          <w:rFonts w:ascii="Times New Roman" w:hAnsi="Times New Roman" w:cs="Times New Roman"/>
        </w:rPr>
        <w:t>[R14, стр. 4]</w:t>
      </w:r>
      <w:r>
        <w:t>)</w:t>
      </w:r>
      <w:bookmarkEnd w:id="84"/>
    </w:p>
    <w:p w:rsidR="005669A9" w:rsidRDefault="005669A9" w:rsidP="004D71A8">
      <w:pPr>
        <w:keepNext/>
        <w:tabs>
          <w:tab w:val="left" w:pos="8102"/>
        </w:tabs>
        <w:autoSpaceDE w:val="0"/>
        <w:autoSpaceDN w:val="0"/>
        <w:adjustRightInd w:val="0"/>
        <w:spacing w:after="200" w:line="276" w:lineRule="auto"/>
        <w:jc w:val="center"/>
        <w:rPr>
          <w:lang w:val="en-US"/>
        </w:r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val="en-US" w:eastAsia="en-US"/>
        </w:rPr>
        <w:drawing>
          <wp:inline distT="0" distB="0" distL="0" distR="0" wp14:anchorId="6BF3EAE3" wp14:editId="0786FD74">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85" w:name="_Ref397536093"/>
      <w:bookmarkStart w:id="86" w:name="_Ref397099421"/>
      <w:r>
        <w:t xml:space="preserve">Фигура </w:t>
      </w:r>
      <w:r w:rsidR="00E73236">
        <w:fldChar w:fldCharType="begin"/>
      </w:r>
      <w:r w:rsidR="00E73236">
        <w:instrText xml:space="preserve"> SEQ Фигура \* ARABIC </w:instrText>
      </w:r>
      <w:r w:rsidR="00E73236">
        <w:fldChar w:fldCharType="separate"/>
      </w:r>
      <w:r w:rsidR="00B34B20">
        <w:rPr>
          <w:noProof/>
        </w:rPr>
        <w:t>5</w:t>
      </w:r>
      <w:r w:rsidR="00E73236">
        <w:rPr>
          <w:noProof/>
        </w:rPr>
        <w:fldChar w:fldCharType="end"/>
      </w:r>
      <w:bookmarkEnd w:id="85"/>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86"/>
    </w:p>
    <w:p w:rsidR="008301E5" w:rsidRDefault="008301E5" w:rsidP="004D71A8">
      <w:pPr>
        <w:pStyle w:val="Caption"/>
        <w:keepNext/>
        <w:jc w:val="center"/>
      </w:pPr>
      <w:r w:rsidRPr="008301E5">
        <w:rPr>
          <w:rFonts w:cs="Cambria"/>
          <w:noProof/>
          <w:color w:val="auto"/>
          <w:kern w:val="1"/>
          <w:lang w:val="en-US"/>
        </w:rPr>
        <w:lastRenderedPageBreak/>
        <w:drawing>
          <wp:inline distT="0" distB="0" distL="0" distR="0" wp14:anchorId="60B60FB3" wp14:editId="43852796">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87" w:name="_Ref397536153"/>
      <w:bookmarkStart w:id="88" w:name="_Ref397099464"/>
      <w:r>
        <w:t xml:space="preserve">Фигура </w:t>
      </w:r>
      <w:r w:rsidR="00E73236">
        <w:fldChar w:fldCharType="begin"/>
      </w:r>
      <w:r w:rsidR="00E73236">
        <w:instrText xml:space="preserve"> SEQ Фигура \* ARABIC </w:instrText>
      </w:r>
      <w:r w:rsidR="00E73236">
        <w:fldChar w:fldCharType="separate"/>
      </w:r>
      <w:r w:rsidR="00B34B20">
        <w:rPr>
          <w:noProof/>
        </w:rPr>
        <w:t>6</w:t>
      </w:r>
      <w:r w:rsidR="00E73236">
        <w:rPr>
          <w:noProof/>
        </w:rPr>
        <w:fldChar w:fldCharType="end"/>
      </w:r>
      <w:bookmarkEnd w:id="87"/>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88"/>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eastAsia="en-US"/>
        </w:rPr>
      </w:pPr>
      <w:r w:rsidRPr="00A731B6">
        <w:rPr>
          <w:rFonts w:cs="Cambria"/>
          <w:color w:val="auto"/>
          <w:kern w:val="1"/>
          <w:lan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 xml:space="preserve">Тип потребител/участник (актьор): </w:t>
      </w:r>
      <w:r w:rsidRPr="000562E5">
        <w:rPr>
          <w:lan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Действие:</w:t>
      </w:r>
      <w:r w:rsidRPr="000562E5">
        <w:rPr>
          <w:lan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eastAsia="en-US"/>
        </w:rPr>
        <w:t xml:space="preserve">въвеждане (input), вътрешно действие (internal), извеждане (output), </w:t>
      </w:r>
      <w:r w:rsidRPr="000562E5">
        <w:rPr>
          <w:lan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i/>
          <w:color w:val="auto"/>
          <w:kern w:val="1"/>
          <w:szCs w:val="24"/>
          <w:lang w:eastAsia="en-US"/>
        </w:rPr>
        <w:t>Работна информация:</w:t>
      </w:r>
      <w:r w:rsidRPr="00A731B6">
        <w:rPr>
          <w:rFonts w:cs="Times New Roman"/>
          <w:color w:val="auto"/>
          <w:kern w:val="1"/>
          <w:szCs w:val="24"/>
          <w:lan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eastAsia="en-US"/>
        </w:rPr>
      </w:pPr>
      <w:r w:rsidRPr="000562E5">
        <w:rPr>
          <w:i/>
          <w:lang w:eastAsia="en-US"/>
        </w:rPr>
        <w:t>Зависимост:</w:t>
      </w:r>
      <w:r w:rsidRPr="000562E5">
        <w:rPr>
          <w:lang w:eastAsia="en-US"/>
        </w:rPr>
        <w:t xml:space="preserve"> това е връзката между два примерни класа </w:t>
      </w:r>
      <w:r w:rsidRPr="000562E5">
        <w:rPr>
          <w:i/>
          <w:lang w:eastAsia="en-US"/>
        </w:rPr>
        <w:t>Потребител, Действие, Работна информация.</w:t>
      </w:r>
      <w:r w:rsidRPr="000562E5">
        <w:rPr>
          <w:lang w:eastAsia="en-US"/>
        </w:rPr>
        <w:t xml:space="preserve"> По време на реализиране на сценария, зависимостите се установяват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примери на домейн модел класове (отговарящи на въпросния сценарий) и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и старите примери в базата. Зависимостта може да е </w:t>
      </w:r>
      <w:r w:rsidRPr="000562E5">
        <w:rPr>
          <w:i/>
          <w:lang w:eastAsia="en-US"/>
        </w:rPr>
        <w:t xml:space="preserve">информационна зависимост </w:t>
      </w:r>
      <w:r w:rsidR="00D94E97">
        <w:rPr>
          <w:lang w:eastAsia="en-US"/>
        </w:rPr>
        <w:t>или</w:t>
      </w:r>
      <w:r w:rsidRPr="000562E5">
        <w:rPr>
          <w:i/>
          <w:lang w:eastAsia="en-US"/>
        </w:rPr>
        <w:t xml:space="preserve"> </w:t>
      </w:r>
      <w:r w:rsidR="005345B6" w:rsidRPr="000562E5">
        <w:rPr>
          <w:i/>
          <w:lang w:eastAsia="en-US"/>
        </w:rPr>
        <w:t>зави</w:t>
      </w:r>
      <w:r w:rsidR="005345B6">
        <w:rPr>
          <w:i/>
          <w:lang w:eastAsia="en-US"/>
        </w:rPr>
        <w:t>си</w:t>
      </w:r>
      <w:r w:rsidR="005345B6" w:rsidRPr="000562E5">
        <w:rPr>
          <w:i/>
          <w:lang w:eastAsia="en-US"/>
        </w:rPr>
        <w:t>мост</w:t>
      </w:r>
      <w:r w:rsidRPr="000562E5">
        <w:rPr>
          <w:i/>
          <w:lang w:eastAsia="en-US"/>
        </w:rPr>
        <w:t xml:space="preserve"> на действието. </w:t>
      </w:r>
    </w:p>
    <w:p w:rsidR="00A731B6" w:rsidRDefault="00A731B6" w:rsidP="002E3DDF">
      <w:pPr>
        <w:rPr>
          <w:lang w:eastAsia="en-US"/>
        </w:rPr>
      </w:pPr>
      <w:r w:rsidRPr="00A731B6">
        <w:rPr>
          <w:lang w:eastAsia="en-US"/>
        </w:rPr>
        <w:t xml:space="preserve">Предложеният домейн модел на </w:t>
      </w:r>
      <w:r w:rsidR="00F77CA2" w:rsidRPr="00F77CA2">
        <w:rPr>
          <w:i/>
          <w:lang w:eastAsia="en-US"/>
        </w:rPr>
        <w:fldChar w:fldCharType="begin"/>
      </w:r>
      <w:r w:rsidR="00F77CA2" w:rsidRPr="00F77CA2">
        <w:rPr>
          <w:i/>
          <w:lang w:eastAsia="en-US"/>
        </w:rPr>
        <w:instrText xml:space="preserve"> REF _Ref397536153 \h </w:instrText>
      </w:r>
      <w:r w:rsidR="00F77CA2">
        <w:rPr>
          <w:i/>
          <w:lang w:eastAsia="en-US"/>
        </w:rPr>
        <w:instrText xml:space="preserve"> \* MERGEFORMAT </w:instrText>
      </w:r>
      <w:r w:rsidR="00F77CA2" w:rsidRPr="00F77CA2">
        <w:rPr>
          <w:i/>
          <w:lang w:eastAsia="en-US"/>
        </w:rPr>
      </w:r>
      <w:r w:rsidR="00F77CA2" w:rsidRPr="00F77CA2">
        <w:rPr>
          <w:i/>
          <w:lang w:eastAsia="en-US"/>
        </w:rPr>
        <w:fldChar w:fldCharType="separate"/>
      </w:r>
      <w:r w:rsidR="00B34B20" w:rsidRPr="00B34B20">
        <w:rPr>
          <w:i/>
        </w:rPr>
        <w:t xml:space="preserve">Фигура </w:t>
      </w:r>
      <w:r w:rsidR="00B34B20" w:rsidRPr="00B34B20">
        <w:rPr>
          <w:i/>
          <w:noProof/>
        </w:rPr>
        <w:t>6</w:t>
      </w:r>
      <w:r w:rsidR="00F77CA2" w:rsidRPr="00F77CA2">
        <w:rPr>
          <w:i/>
          <w:lang w:eastAsia="en-US"/>
        </w:rPr>
        <w:fldChar w:fldCharType="end"/>
      </w:r>
      <w:r w:rsidR="006A368A">
        <w:rPr>
          <w:lang w:eastAsia="en-US"/>
        </w:rPr>
        <w:t xml:space="preserve"> </w:t>
      </w:r>
      <w:r w:rsidRPr="00A731B6">
        <w:rPr>
          <w:lang w:eastAsia="en-US"/>
        </w:rPr>
        <w:t xml:space="preserve">включва </w:t>
      </w:r>
      <w:r w:rsidRPr="00A731B6">
        <w:rPr>
          <w:i/>
          <w:lang w:eastAsia="en-US"/>
        </w:rPr>
        <w:t xml:space="preserve">класово ограничение. </w:t>
      </w:r>
      <w:r w:rsidRPr="00A731B6">
        <w:rPr>
          <w:lang w:eastAsia="en-US"/>
        </w:rPr>
        <w:t xml:space="preserve">То се състои от информация за ограниченията, които могат да се свържат със случаи от всеки подклас на </w:t>
      </w:r>
      <w:r w:rsidRPr="00A731B6">
        <w:rPr>
          <w:i/>
          <w:lang w:eastAsia="en-US"/>
        </w:rPr>
        <w:t>Информация, Действие, Зависимост.</w:t>
      </w:r>
      <w:r w:rsidRPr="00A731B6">
        <w:rPr>
          <w:lang w:eastAsia="en-US"/>
        </w:rPr>
        <w:t xml:space="preserve"> Примери за тези </w:t>
      </w:r>
      <w:r w:rsidR="008A4FF3">
        <w:rPr>
          <w:lang w:eastAsia="en-US"/>
        </w:rPr>
        <w:t>ограничения</w:t>
      </w:r>
      <w:r w:rsidRPr="00A731B6">
        <w:rPr>
          <w:lang w:eastAsia="en-US"/>
        </w:rPr>
        <w:t xml:space="preserve"> включват:</w:t>
      </w:r>
      <w:r w:rsidRPr="00A731B6">
        <w:rPr>
          <w:i/>
          <w:lang w:eastAsia="en-US"/>
        </w:rPr>
        <w:t xml:space="preserve"> капацитет, обхват на стойност, </w:t>
      </w:r>
      <w:r w:rsidR="00660849">
        <w:rPr>
          <w:i/>
          <w:lang w:eastAsia="en-US"/>
        </w:rPr>
        <w:t>по</w:t>
      </w:r>
      <w:r w:rsidRPr="00A731B6">
        <w:rPr>
          <w:i/>
          <w:lang w:eastAsia="en-US"/>
        </w:rPr>
        <w:t xml:space="preserve">редно число, време, привилегия </w:t>
      </w:r>
      <w:r w:rsidRPr="00A731B6">
        <w:rPr>
          <w:lang w:eastAsia="en-US"/>
        </w:rPr>
        <w:t>и др.</w:t>
      </w:r>
    </w:p>
    <w:p w:rsidR="00A731B6" w:rsidRPr="00A731B6" w:rsidRDefault="00A731B6" w:rsidP="000562E5">
      <w:pPr>
        <w:rPr>
          <w:rFonts w:ascii="Cambria" w:hAnsi="WenQuanYi Micro Hei"/>
          <w:sz w:val="22"/>
          <w:lang w:eastAsia="en-US"/>
        </w:rPr>
      </w:pPr>
      <w:r w:rsidRPr="00A731B6">
        <w:rPr>
          <w:b/>
          <w:lang w:eastAsia="en-US"/>
        </w:rPr>
        <w:t>Стъпка 3 (генериране на дизайн)</w:t>
      </w:r>
      <w:r w:rsidRPr="00A731B6">
        <w:rPr>
          <w:lan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lastRenderedPageBreak/>
        <w:t>Диаграма „Същност-връзка“.</w:t>
      </w:r>
      <w:r w:rsidRPr="00A731B6">
        <w:rPr>
          <w:rFonts w:cs="Times New Roman"/>
          <w:color w:val="auto"/>
          <w:kern w:val="1"/>
          <w:szCs w:val="24"/>
          <w:lang w:eastAsia="en-US"/>
        </w:rPr>
        <w:t xml:space="preserve"> Примерите на класове </w:t>
      </w:r>
      <w:r w:rsidRPr="00A731B6">
        <w:rPr>
          <w:rFonts w:cs="Times New Roman"/>
          <w:i/>
          <w:color w:val="auto"/>
          <w:kern w:val="1"/>
          <w:szCs w:val="24"/>
          <w:lang w:eastAsia="en-US"/>
        </w:rPr>
        <w:t xml:space="preserve">Потребител </w:t>
      </w:r>
      <w:r w:rsidRPr="00A731B6">
        <w:rPr>
          <w:rFonts w:cs="Times New Roman"/>
          <w:color w:val="auto"/>
          <w:kern w:val="1"/>
          <w:szCs w:val="24"/>
          <w:lang w:eastAsia="en-US"/>
        </w:rPr>
        <w:t>и</w:t>
      </w:r>
      <w:r w:rsidRPr="00A731B6">
        <w:rPr>
          <w:rFonts w:cs="Times New Roman"/>
          <w:i/>
          <w:color w:val="auto"/>
          <w:kern w:val="1"/>
          <w:szCs w:val="24"/>
          <w:lang w:eastAsia="en-US"/>
        </w:rPr>
        <w:t xml:space="preserve"> Работна информация </w:t>
      </w:r>
      <w:r w:rsidRPr="00A731B6">
        <w:rPr>
          <w:rFonts w:cs="Times New Roman"/>
          <w:color w:val="auto"/>
          <w:kern w:val="1"/>
          <w:szCs w:val="24"/>
          <w:lan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Диаграма на дейностите.  </w:t>
      </w:r>
      <w:r w:rsidRPr="00A731B6">
        <w:rPr>
          <w:rFonts w:cs="Times New Roman"/>
          <w:color w:val="auto"/>
          <w:kern w:val="1"/>
          <w:szCs w:val="24"/>
          <w:lang w:eastAsia="en-US"/>
        </w:rPr>
        <w:t xml:space="preserve">Примерите за класове </w:t>
      </w:r>
      <w:r w:rsidRPr="00A731B6">
        <w:rPr>
          <w:rFonts w:cs="Times New Roman"/>
          <w:i/>
          <w:color w:val="auto"/>
          <w:kern w:val="1"/>
          <w:szCs w:val="24"/>
          <w:lang w:eastAsia="en-US"/>
        </w:rPr>
        <w:t>действие</w:t>
      </w:r>
      <w:r w:rsidRPr="00A731B6">
        <w:rPr>
          <w:rFonts w:cs="Times New Roman"/>
          <w:color w:val="auto"/>
          <w:kern w:val="1"/>
          <w:szCs w:val="24"/>
          <w:lan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val="en-US" w:eastAsia="en-US"/>
        </w:rPr>
        <w:lastRenderedPageBreak/>
        <w:drawing>
          <wp:inline distT="0" distB="0" distL="0" distR="0" wp14:anchorId="664C6BFF" wp14:editId="1CD812EB">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89" w:name="_Ref397536325"/>
      <w:bookmarkStart w:id="90" w:name="_Ref397100522"/>
      <w:r>
        <w:t xml:space="preserve">Фигура </w:t>
      </w:r>
      <w:r w:rsidR="00E73236">
        <w:fldChar w:fldCharType="begin"/>
      </w:r>
      <w:r w:rsidR="00E73236">
        <w:instrText xml:space="preserve"> SEQ Фигура \* ARABIC </w:instrText>
      </w:r>
      <w:r w:rsidR="00E73236">
        <w:fldChar w:fldCharType="separate"/>
      </w:r>
      <w:r w:rsidR="00B34B20">
        <w:rPr>
          <w:noProof/>
        </w:rPr>
        <w:t>7</w:t>
      </w:r>
      <w:r w:rsidR="00E73236">
        <w:rPr>
          <w:noProof/>
        </w:rPr>
        <w:fldChar w:fldCharType="end"/>
      </w:r>
      <w:bookmarkEnd w:id="89"/>
      <w:r w:rsidR="006F1F21">
        <w:t xml:space="preserve"> </w:t>
      </w:r>
      <w:r>
        <w:t>(</w:t>
      </w:r>
      <w:r w:rsidR="005345B6">
        <w:t>Възстановка</w:t>
      </w:r>
      <w:r>
        <w:t xml:space="preserve">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90"/>
    </w:p>
    <w:p w:rsidR="00FB6A5C" w:rsidRDefault="00FB6A5C" w:rsidP="00274858">
      <w:pPr>
        <w:pStyle w:val="Caption"/>
      </w:pPr>
    </w:p>
    <w:p w:rsidR="00FB6A5C" w:rsidRDefault="00FB6A5C" w:rsidP="00FB6A5C">
      <w:pPr>
        <w:pStyle w:val="Caption"/>
        <w:keepNext/>
      </w:pPr>
      <w:r w:rsidRPr="00FB6A5C">
        <w:rPr>
          <w:noProof/>
          <w:color w:val="FF0000"/>
          <w:lang w:val="en-US"/>
        </w:rPr>
        <w:lastRenderedPageBreak/>
        <w:drawing>
          <wp:inline distT="0" distB="0" distL="0" distR="0" wp14:anchorId="285A8FD3" wp14:editId="354C4BF3">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91" w:name="_Ref397536347"/>
      <w:bookmarkStart w:id="92" w:name="_Ref397100581"/>
      <w:r>
        <w:t xml:space="preserve">Фигура </w:t>
      </w:r>
      <w:r w:rsidR="00E73236">
        <w:fldChar w:fldCharType="begin"/>
      </w:r>
      <w:r w:rsidR="00E73236">
        <w:instrText xml:space="preserve"> SEQ Фигура \* ARABIC </w:instrText>
      </w:r>
      <w:r w:rsidR="00E73236">
        <w:fldChar w:fldCharType="separate"/>
      </w:r>
      <w:r w:rsidR="00B34B20">
        <w:rPr>
          <w:noProof/>
        </w:rPr>
        <w:t>8</w:t>
      </w:r>
      <w:r w:rsidR="00E73236">
        <w:rPr>
          <w:noProof/>
        </w:rPr>
        <w:fldChar w:fldCharType="end"/>
      </w:r>
      <w:bookmarkEnd w:id="91"/>
      <w:r>
        <w:t xml:space="preserve"> (Колекция от 7 </w:t>
      </w:r>
      <w:r w:rsidR="005345B6">
        <w:t>опитни</w:t>
      </w:r>
      <w:r>
        <w:t xml:space="preserve"> </w:t>
      </w:r>
      <w:r w:rsidR="005345B6">
        <w:t>изпълнения</w:t>
      </w:r>
      <w:r>
        <w:t>.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92"/>
    </w:p>
    <w:p w:rsidR="006F1F21" w:rsidRDefault="006F1F21" w:rsidP="00F640BF">
      <w:pPr>
        <w:tabs>
          <w:tab w:val="left" w:pos="8102"/>
        </w:tabs>
        <w:autoSpaceDE w:val="0"/>
        <w:autoSpaceDN w:val="0"/>
        <w:adjustRightInd w:val="0"/>
        <w:spacing w:after="200" w:line="276" w:lineRule="auto"/>
        <w:rPr>
          <w:rFonts w:cs="Cambria"/>
          <w:color w:val="auto"/>
          <w:kern w:val="1"/>
          <w:szCs w:val="24"/>
          <w:lan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A731B6" w:rsidP="00F640BF">
      <w:pPr>
        <w:rPr>
          <w:rFonts w:ascii="Cambria" w:hAnsi="WenQuanYi Micro Hei"/>
          <w:sz w:val="22"/>
          <w:lang w:eastAsia="en-US"/>
        </w:rPr>
      </w:pPr>
      <w:r w:rsidRPr="00A731B6">
        <w:rPr>
          <w:lang w:eastAsia="en-US"/>
        </w:rPr>
        <w:lastRenderedPageBreak/>
        <w:t xml:space="preserve"> </w:t>
      </w:r>
      <w:r w:rsidR="005345B6" w:rsidRPr="00A731B6">
        <w:rPr>
          <w:lang w:eastAsia="en-US"/>
        </w:rPr>
        <w:t xml:space="preserve">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диаграми. </w:t>
      </w:r>
      <w:r w:rsidRPr="00A731B6">
        <w:rPr>
          <w:lang w:eastAsia="en-US"/>
        </w:rPr>
        <w:t xml:space="preserve">В следващия раздел ще </w:t>
      </w:r>
      <w:r w:rsidR="00786EDA">
        <w:rPr>
          <w:lang w:eastAsia="en-US"/>
        </w:rPr>
        <w:t>е показано</w:t>
      </w:r>
      <w:r w:rsidRPr="00A731B6">
        <w:rPr>
          <w:lan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w:t>
      </w:r>
      <w:del w:id="93" w:author="mitko" w:date="2015-02-16T21:59:00Z">
        <w:r w:rsidR="00CA5B07" w:rsidDel="003C1C76">
          <w:delText xml:space="preserve">, </w:delText>
        </w:r>
        <w:commentRangeStart w:id="94"/>
        <w:r w:rsidR="00CA5B07" w:rsidRPr="00CA5B07" w:rsidDel="003C1C76">
          <w:rPr>
            <w:i/>
          </w:rPr>
          <w:fldChar w:fldCharType="begin"/>
        </w:r>
        <w:r w:rsidR="00CA5B07" w:rsidRPr="00CA5B07" w:rsidDel="003C1C76">
          <w:rPr>
            <w:i/>
          </w:rPr>
          <w:delInstrText xml:space="preserve"> REF _Ref397535919 \h </w:delInstrText>
        </w:r>
        <w:r w:rsidR="00CA5B07" w:rsidDel="003C1C76">
          <w:rPr>
            <w:i/>
          </w:rPr>
          <w:delInstrText xml:space="preserve"> \* MERGEFORMAT </w:delInstrText>
        </w:r>
        <w:r w:rsidR="00CA5B07" w:rsidRPr="00CA5B07" w:rsidDel="003C1C76">
          <w:rPr>
            <w:i/>
          </w:rPr>
        </w:r>
        <w:r w:rsidR="00CA5B07" w:rsidRPr="00CA5B07" w:rsidDel="003C1C76">
          <w:rPr>
            <w:i/>
          </w:rPr>
          <w:fldChar w:fldCharType="separate"/>
        </w:r>
        <w:r w:rsidR="00A34B04" w:rsidRPr="00A34B04" w:rsidDel="003C1C76">
          <w:rPr>
            <w:rFonts w:cs="Times New Roman"/>
            <w:i/>
          </w:rPr>
          <w:delText>Фигура 2</w:delText>
        </w:r>
        <w:r w:rsidR="00CA5B07" w:rsidRPr="00CA5B07" w:rsidDel="003C1C76">
          <w:rPr>
            <w:i/>
          </w:rPr>
          <w:fldChar w:fldCharType="end"/>
        </w:r>
      </w:del>
      <w:commentRangeEnd w:id="94"/>
      <w:r w:rsidR="008A4223">
        <w:rPr>
          <w:rStyle w:val="CommentReference"/>
          <w:b w:val="0"/>
          <w:bCs w:val="0"/>
        </w:rPr>
        <w:commentReference w:id="94"/>
      </w:r>
      <w:r w:rsidR="00CA5B07">
        <w:t>)</w:t>
      </w:r>
    </w:p>
    <w:p w:rsidR="00A731B6" w:rsidRPr="00A731B6" w:rsidRDefault="00F77CA2" w:rsidP="00F640BF">
      <w:pPr>
        <w:rPr>
          <w:rFonts w:ascii="Cambria" w:hAnsi="WenQuanYi Micro Hei"/>
          <w:sz w:val="22"/>
          <w:szCs w:val="22"/>
          <w:lan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r w:rsidR="00B34B20" w:rsidRPr="00B34B20">
        <w:rPr>
          <w:i/>
        </w:rPr>
        <w:t>Фигура 7</w:t>
      </w:r>
      <w:r w:rsidRPr="00F77CA2">
        <w:rPr>
          <w:i/>
          <w:lang w:eastAsia="en-US"/>
        </w:rPr>
        <w:fldChar w:fldCharType="end"/>
      </w:r>
      <w:r w:rsidR="00A731B6" w:rsidRPr="00A731B6">
        <w:rPr>
          <w:lang w:eastAsia="en-US"/>
        </w:rPr>
        <w:t xml:space="preserve"> показва стъпките за </w:t>
      </w:r>
      <w:r w:rsidR="00FC5C03">
        <w:rPr>
          <w:lang w:eastAsia="en-US"/>
        </w:rPr>
        <w:t>възстановяване</w:t>
      </w:r>
      <w:r w:rsidR="00A731B6" w:rsidRPr="00A731B6">
        <w:rPr>
          <w:lang w:eastAsia="en-US"/>
        </w:rPr>
        <w:t xml:space="preserve"> поведението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eastAsia="en-US"/>
        </w:rPr>
      </w:pPr>
      <w:r w:rsidRPr="00A731B6">
        <w:rPr>
          <w:b/>
          <w:lang w:eastAsia="en-US"/>
        </w:rPr>
        <w:t xml:space="preserve">Стъпка 1 </w:t>
      </w:r>
      <w:r w:rsidRPr="00A731B6">
        <w:rPr>
          <w:lang w:eastAsia="en-US"/>
        </w:rPr>
        <w:t xml:space="preserve">Както </w:t>
      </w:r>
      <w:r w:rsidR="00F8640E">
        <w:rPr>
          <w:lang w:eastAsia="en-US"/>
        </w:rPr>
        <w:t xml:space="preserve">се </w:t>
      </w:r>
      <w:r w:rsidRPr="00A731B6">
        <w:rPr>
          <w:lang w:eastAsia="en-US"/>
        </w:rPr>
        <w:t>спомена</w:t>
      </w:r>
      <w:r w:rsidR="00F8640E">
        <w:rPr>
          <w:lang w:eastAsia="en-US"/>
        </w:rPr>
        <w:t>ва</w:t>
      </w:r>
      <w:r w:rsidRPr="00A731B6">
        <w:rPr>
          <w:lang w:eastAsia="en-US"/>
        </w:rPr>
        <w:t xml:space="preserve"> в </w:t>
      </w:r>
      <w:r w:rsidR="00F8640E">
        <w:rPr>
          <w:lang w:eastAsia="en-US"/>
        </w:rPr>
        <w:t xml:space="preserve">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B34B20">
        <w:rPr>
          <w:lang w:eastAsia="en-US"/>
        </w:rPr>
        <w:t>2.3.1.1</w:t>
      </w:r>
      <w:r w:rsidR="00F8640E">
        <w:rPr>
          <w:lang w:eastAsia="en-US"/>
        </w:rPr>
        <w:fldChar w:fldCharType="end"/>
      </w:r>
      <w:r w:rsidRPr="00A731B6">
        <w:rPr>
          <w:lang w:eastAsia="en-US"/>
        </w:rPr>
        <w:t xml:space="preserve">, важните </w:t>
      </w:r>
      <w:r w:rsidR="006A4F78">
        <w:rPr>
          <w:lang w:eastAsia="en-US"/>
        </w:rPr>
        <w:t>свойства</w:t>
      </w:r>
      <w:r w:rsidRPr="00A731B6">
        <w:rPr>
          <w:lang w:eastAsia="en-US"/>
        </w:rPr>
        <w:t xml:space="preserve"> на една софтуерна система се идентифицират като резултат от процеса на генериране на дизайна. </w:t>
      </w:r>
      <w:r w:rsidR="005345B6" w:rsidRPr="00A731B6">
        <w:rPr>
          <w:lang w:eastAsia="en-US"/>
        </w:rPr>
        <w:t>Диаграмата на дейностите ни помага да определим редица сценарии, коит</w:t>
      </w:r>
      <w:r w:rsidR="005345B6">
        <w:rPr>
          <w:lang w:eastAsia="en-US"/>
        </w:rPr>
        <w:t>о</w:t>
      </w:r>
      <w:r w:rsidR="005345B6" w:rsidRPr="00A731B6">
        <w:rPr>
          <w:lang w:eastAsia="en-US"/>
        </w:rPr>
        <w:t xml:space="preserve">  изследват едно софтуерно свойство. </w:t>
      </w:r>
      <w:r w:rsidRPr="00A731B6">
        <w:rPr>
          <w:lang w:eastAsia="en-US"/>
        </w:rPr>
        <w:t xml:space="preserve">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eastAsia="en-US"/>
        </w:rPr>
        <w:t xml:space="preserve"> екран ще </w:t>
      </w:r>
      <w:r w:rsidR="00037404">
        <w:rPr>
          <w:lang w:eastAsia="en-US"/>
        </w:rPr>
        <w:t>създаде</w:t>
      </w:r>
      <w:r w:rsidRPr="00A731B6">
        <w:rPr>
          <w:lang w:eastAsia="en-US"/>
        </w:rPr>
        <w:t xml:space="preserve"> подобна сценарийна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eastAsia="en-US"/>
        </w:rPr>
        <w:t xml:space="preserve">, </w:t>
      </w:r>
      <w:r w:rsidR="00AF0D14">
        <w:rPr>
          <w:lang w:eastAsia="en-US"/>
        </w:rPr>
        <w:t>при задействане на</w:t>
      </w:r>
      <w:r w:rsidRPr="00A731B6">
        <w:rPr>
          <w:lan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следите на </w:t>
      </w:r>
      <w:r w:rsidR="000834E4" w:rsidRPr="000834E4">
        <w:rPr>
          <w:color w:val="auto"/>
          <w:lang w:eastAsia="en-US"/>
        </w:rPr>
        <w:lastRenderedPageBreak/>
        <w:t>изпълнение</w:t>
      </w:r>
      <w:r w:rsidRPr="00A731B6">
        <w:rPr>
          <w:lang w:eastAsia="en-US"/>
        </w:rPr>
        <w:t xml:space="preserve">, които затрудняват анализа. За да може да се работи с големия размер на </w:t>
      </w:r>
      <w:r w:rsidR="0091516F">
        <w:rPr>
          <w:lang w:eastAsia="en-US"/>
        </w:rPr>
        <w:t>следите</w:t>
      </w:r>
      <w:r w:rsidRPr="00A731B6">
        <w:rPr>
          <w:lang w:eastAsia="en-US"/>
        </w:rPr>
        <w:t xml:space="preserve">, </w:t>
      </w:r>
      <w:r w:rsidR="00DD3A43">
        <w:rPr>
          <w:lang w:eastAsia="en-US"/>
        </w:rPr>
        <w:t>филтрираме</w:t>
      </w:r>
      <w:r w:rsidRPr="00A731B6">
        <w:rPr>
          <w:lan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color w:val="auto"/>
          <w:kern w:val="1"/>
          <w:szCs w:val="24"/>
          <w:lang w:eastAsia="en-US"/>
        </w:rPr>
        <w:t xml:space="preserve">В останалата част на раздела, ще опишем прилагането на техниката на извличане на последователни шаблони, за да намерим групи функции в </w:t>
      </w:r>
      <w:r w:rsidR="00185935" w:rsidRPr="000834E4">
        <w:rPr>
          <w:i/>
          <w:color w:val="auto"/>
          <w:lang w:eastAsia="en-US"/>
        </w:rPr>
        <w:t>следи на изпълнение</w:t>
      </w:r>
      <w:r w:rsidRPr="00A731B6">
        <w:rPr>
          <w:rFonts w:cs="Times New Roman"/>
          <w:color w:val="auto"/>
          <w:kern w:val="1"/>
          <w:szCs w:val="24"/>
          <w:lan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w:t>
      </w:r>
      <w:commentRangeStart w:id="95"/>
      <w:del w:id="96" w:author="mitko" w:date="2015-02-16T22:04:00Z">
        <w:r w:rsidRPr="00A731B6" w:rsidDel="007016EB">
          <w:rPr>
            <w:rFonts w:cs="Times New Roman"/>
            <w:color w:val="auto"/>
            <w:kern w:val="1"/>
            <w:szCs w:val="24"/>
            <w:lang w:eastAsia="en-US"/>
          </w:rPr>
          <w:delText xml:space="preserve">В тази книга </w:delText>
        </w:r>
        <w:commentRangeEnd w:id="95"/>
        <w:r w:rsidR="008A4223" w:rsidDel="007016EB">
          <w:rPr>
            <w:rStyle w:val="CommentReference"/>
          </w:rPr>
          <w:commentReference w:id="95"/>
        </w:r>
        <w:r w:rsidRPr="00A731B6" w:rsidDel="007016EB">
          <w:rPr>
            <w:rFonts w:cs="Times New Roman"/>
            <w:color w:val="auto"/>
            <w:kern w:val="1"/>
            <w:szCs w:val="24"/>
            <w:lang w:eastAsia="en-US"/>
          </w:rPr>
          <w:delText>и</w:delText>
        </w:r>
      </w:del>
      <w:ins w:id="97" w:author="mitko" w:date="2015-02-16T22:04:00Z">
        <w:r w:rsidR="007016EB">
          <w:rPr>
            <w:rFonts w:cs="Times New Roman"/>
            <w:color w:val="auto"/>
            <w:kern w:val="1"/>
            <w:szCs w:val="24"/>
            <w:lang w:val="en-US" w:eastAsia="en-US"/>
          </w:rPr>
          <w:t>И</w:t>
        </w:r>
      </w:ins>
      <w:r w:rsidRPr="00A731B6">
        <w:rPr>
          <w:rFonts w:cs="Times New Roman"/>
          <w:color w:val="auto"/>
          <w:kern w:val="1"/>
          <w:szCs w:val="24"/>
          <w:lang w:eastAsia="en-US"/>
        </w:rPr>
        <w:t xml:space="preserve">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del w:id="98" w:author="mitko" w:date="2015-02-18T21:25:00Z">
        <w:r w:rsidRPr="00A731B6" w:rsidDel="001D5846">
          <w:rPr>
            <w:rFonts w:cs="Times New Roman"/>
            <w:i/>
            <w:color w:val="auto"/>
            <w:kern w:val="1"/>
            <w:szCs w:val="24"/>
            <w:lang w:eastAsia="en-US"/>
          </w:rPr>
          <w:delText xml:space="preserve">  </w:delText>
        </w:r>
      </w:del>
      <w:r w:rsidRPr="00A731B6">
        <w:rPr>
          <w:rFonts w:cs="Times New Roman"/>
          <w:i/>
          <w:color w:val="auto"/>
          <w:kern w:val="1"/>
          <w:szCs w:val="24"/>
          <w:lang w:eastAsia="en-US"/>
        </w:rPr>
        <w:t xml:space="preserve">Общи: </w:t>
      </w:r>
      <w:r w:rsidRPr="00A731B6">
        <w:rPr>
          <w:rFonts w:cs="Times New Roman"/>
          <w:color w:val="auto"/>
          <w:kern w:val="1"/>
          <w:szCs w:val="24"/>
          <w:lan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Отличителни (feature-specific):</w:t>
      </w:r>
      <w:r w:rsidRPr="00A731B6">
        <w:rPr>
          <w:rFonts w:cs="Times New Roman"/>
          <w:color w:val="auto"/>
          <w:kern w:val="1"/>
          <w:szCs w:val="24"/>
          <w:lan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w:t>
      </w:r>
      <w:del w:id="99" w:author="aldi" w:date="2015-02-16T15:57:00Z">
        <w:r w:rsidR="006662E6" w:rsidDel="008A4223">
          <w:rPr>
            <w:rFonts w:cs="Times New Roman"/>
            <w:color w:val="auto"/>
            <w:kern w:val="1"/>
            <w:szCs w:val="24"/>
            <w:lang w:eastAsia="en-US"/>
          </w:rPr>
          <w:delText xml:space="preserve"> </w:delText>
        </w:r>
      </w:del>
      <w:r w:rsidR="006662E6">
        <w:rPr>
          <w:rFonts w:cs="Times New Roman"/>
          <w:color w:val="auto"/>
          <w:kern w:val="1"/>
          <w:szCs w:val="24"/>
          <w:lang w:eastAsia="en-US"/>
        </w:rPr>
        <w:t>функционалност</w:t>
      </w:r>
      <w:del w:id="100" w:author="aldi" w:date="2015-02-16T15:57:00Z">
        <w:r w:rsidRPr="00A731B6" w:rsidDel="008A4223">
          <w:rPr>
            <w:rFonts w:cs="Times New Roman"/>
            <w:color w:val="auto"/>
            <w:kern w:val="1"/>
            <w:szCs w:val="24"/>
            <w:lang w:eastAsia="en-US"/>
          </w:rPr>
          <w:delText xml:space="preserve"> </w:delText>
        </w:r>
      </w:del>
      <w:r w:rsidRPr="00A731B6">
        <w:rPr>
          <w:rFonts w:cs="Times New Roman"/>
          <w:color w:val="auto"/>
          <w:kern w:val="1"/>
          <w:szCs w:val="24"/>
          <w:lan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eastAsia="en-US"/>
        </w:rPr>
        <w:t xml:space="preserve">  типа шаблони се обсъжда по-нататък в раздела.</w:t>
      </w: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r w:rsidR="00B34B20" w:rsidRPr="00B34B20">
        <w:rPr>
          <w:i/>
        </w:rPr>
        <w:t>Фигура 8</w:t>
      </w:r>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eastAsia="en-US"/>
        </w:rPr>
        <w:t xml:space="preserve"> 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5345B6">
        <w:t>опитни</w:t>
      </w:r>
      <w:r w:rsidR="006B7AE0">
        <w:t xml:space="preserve"> </w:t>
      </w:r>
      <w:r w:rsidR="005345B6">
        <w:t>изпълнения</w:t>
      </w:r>
      <w:r w:rsidR="00A731B6" w:rsidRPr="00A731B6">
        <w:rPr>
          <w:rFonts w:cs="Times New Roman"/>
          <w:color w:val="auto"/>
          <w:kern w:val="1"/>
          <w:szCs w:val="24"/>
          <w:lang w:eastAsia="en-US"/>
        </w:rPr>
        <w:t xml:space="preserve">  и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val="en-US" w:eastAsia="en-US"/>
        </w:rPr>
        <w:lastRenderedPageBreak/>
        <w:drawing>
          <wp:inline distT="0" distB="0" distL="0" distR="0" wp14:anchorId="4B0A68E4" wp14:editId="6966D4D5">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rPr>
      </w:pPr>
      <w:bookmarkStart w:id="101" w:name="_Ref397536377"/>
      <w:bookmarkStart w:id="102" w:name="_Ref397100776"/>
      <w:r>
        <w:t xml:space="preserve">Фигура </w:t>
      </w:r>
      <w:r w:rsidR="00E73236">
        <w:fldChar w:fldCharType="begin"/>
      </w:r>
      <w:r w:rsidR="00E73236">
        <w:instrText xml:space="preserve"> SEQ Фигура \* ARABIC </w:instrText>
      </w:r>
      <w:r w:rsidR="00E73236">
        <w:fldChar w:fldCharType="separate"/>
      </w:r>
      <w:r w:rsidR="00B34B20">
        <w:rPr>
          <w:noProof/>
        </w:rPr>
        <w:t>9</w:t>
      </w:r>
      <w:r w:rsidR="00E73236">
        <w:rPr>
          <w:noProof/>
        </w:rPr>
        <w:fldChar w:fldCharType="end"/>
      </w:r>
      <w:bookmarkEnd w:id="101"/>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102"/>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A731B6">
        <w:rPr>
          <w:rFonts w:cs="Cambria"/>
          <w:b/>
          <w:bCs/>
          <w:color w:val="auto"/>
          <w:kern w:val="1"/>
          <w:szCs w:val="24"/>
          <w:lang w:eastAsia="en-US"/>
        </w:rPr>
        <w:t>Стъпка 2</w:t>
      </w:r>
      <w:r w:rsidRPr="00A731B6">
        <w:rPr>
          <w:rFonts w:cs="Cambria"/>
          <w:color w:val="auto"/>
          <w:kern w:val="1"/>
          <w:szCs w:val="22"/>
          <w:lan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eastAsia="en-US"/>
        </w:rPr>
        <w:t xml:space="preserve">). </w:t>
      </w:r>
      <w:r w:rsidR="005345B6">
        <w:rPr>
          <w:rFonts w:cs="Cambria"/>
          <w:color w:val="auto"/>
          <w:kern w:val="1"/>
          <w:szCs w:val="22"/>
          <w:lang w:eastAsia="en-US"/>
        </w:rPr>
        <w:t>Ф</w:t>
      </w:r>
      <w:r w:rsidR="005345B6" w:rsidRPr="00A731B6">
        <w:rPr>
          <w:rFonts w:cs="Cambria"/>
          <w:color w:val="auto"/>
          <w:kern w:val="1"/>
          <w:szCs w:val="22"/>
          <w:lang w:eastAsia="en-US"/>
        </w:rPr>
        <w:t xml:space="preserve">окусираме </w:t>
      </w:r>
      <w:r w:rsidR="005345B6">
        <w:rPr>
          <w:rFonts w:cs="Cambria"/>
          <w:color w:val="auto"/>
          <w:kern w:val="1"/>
          <w:szCs w:val="22"/>
          <w:lang w:eastAsia="en-US"/>
        </w:rPr>
        <w:t xml:space="preserve">се </w:t>
      </w:r>
      <w:r w:rsidR="005345B6" w:rsidRPr="00A731B6">
        <w:rPr>
          <w:rFonts w:cs="Cambria"/>
          <w:color w:val="auto"/>
          <w:kern w:val="1"/>
          <w:szCs w:val="22"/>
          <w:lang w:eastAsia="en-US"/>
        </w:rPr>
        <w:t>върху шаблони</w:t>
      </w:r>
      <w:r w:rsidR="005345B6">
        <w:rPr>
          <w:rFonts w:cs="Cambria"/>
          <w:color w:val="auto"/>
          <w:kern w:val="1"/>
          <w:szCs w:val="22"/>
          <w:lang w:eastAsia="en-US"/>
        </w:rPr>
        <w:t>те на изпълнение</w:t>
      </w:r>
      <w:r w:rsidR="005345B6" w:rsidRPr="00A731B6">
        <w:rPr>
          <w:rFonts w:cs="Cambria"/>
          <w:color w:val="auto"/>
          <w:kern w:val="1"/>
          <w:szCs w:val="22"/>
          <w:lang w:eastAsia="en-US"/>
        </w:rPr>
        <w:t xml:space="preserve">, които отговарят на определени черти на сценария. </w:t>
      </w:r>
      <w:r w:rsidRPr="00A731B6">
        <w:rPr>
          <w:rFonts w:cs="Cambria"/>
          <w:color w:val="auto"/>
          <w:kern w:val="1"/>
          <w:szCs w:val="22"/>
          <w:lang w:eastAsia="en-US"/>
        </w:rPr>
        <w:t xml:space="preserve">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w:t>
      </w:r>
      <w:r w:rsidR="005345B6" w:rsidRPr="00A731B6">
        <w:rPr>
          <w:rFonts w:cs="Cambria"/>
          <w:color w:val="auto"/>
          <w:kern w:val="1"/>
          <w:szCs w:val="22"/>
          <w:lang w:eastAsia="en-US"/>
        </w:rPr>
        <w:t>функция</w:t>
      </w:r>
      <w:r w:rsidRPr="00A731B6">
        <w:rPr>
          <w:rFonts w:cs="Cambria"/>
          <w:color w:val="auto"/>
          <w:kern w:val="1"/>
          <w:szCs w:val="22"/>
          <w:lang w:eastAsia="en-US"/>
        </w:rPr>
        <w:t xml:space="preserve">,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29660F" w:rsidRDefault="00A731B6" w:rsidP="008B517D">
      <w:pPr>
        <w:tabs>
          <w:tab w:val="left" w:pos="8102"/>
        </w:tabs>
        <w:autoSpaceDE w:val="0"/>
        <w:autoSpaceDN w:val="0"/>
        <w:adjustRightInd w:val="0"/>
        <w:spacing w:after="200" w:line="276" w:lineRule="auto"/>
        <w:rPr>
          <w:rFonts w:cs="Times New Roman"/>
          <w:color w:val="auto"/>
          <w:kern w:val="1"/>
          <w:szCs w:val="24"/>
          <w:lang w:eastAsia="en-US"/>
        </w:rPr>
      </w:pPr>
      <w:r w:rsidRPr="00A731B6">
        <w:rPr>
          <w:rFonts w:cs="Times New Roman"/>
          <w:color w:val="auto"/>
          <w:kern w:val="1"/>
          <w:szCs w:val="24"/>
          <w:lan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eastAsia="en-US"/>
        </w:rPr>
        <w:t xml:space="preserve"> измерване</w:t>
      </w:r>
      <w:r w:rsidR="00F86189">
        <w:rPr>
          <w:rFonts w:cs="Times New Roman"/>
          <w:color w:val="auto"/>
          <w:kern w:val="1"/>
          <w:szCs w:val="24"/>
          <w:lang w:eastAsia="en-US"/>
        </w:rPr>
        <w:t xml:space="preserve"> на свързаността на функционалните свойства</w:t>
      </w:r>
      <w:r w:rsidRPr="00A731B6">
        <w:rPr>
          <w:rFonts w:cs="Times New Roman"/>
          <w:color w:val="auto"/>
          <w:kern w:val="1"/>
          <w:szCs w:val="24"/>
          <w:lan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eastAsia="en-US"/>
        </w:rPr>
        <w:t>. В 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29660F" w:rsidRDefault="0029660F">
      <w:pPr>
        <w:spacing w:after="0"/>
        <w:jc w:val="left"/>
        <w:rPr>
          <w:rFonts w:cs="Times New Roman"/>
          <w:color w:val="auto"/>
          <w:kern w:val="1"/>
          <w:szCs w:val="24"/>
          <w:lang w:eastAsia="en-US"/>
        </w:rPr>
      </w:pPr>
      <w:r>
        <w:rPr>
          <w:rFonts w:cs="Times New Roman"/>
          <w:color w:val="auto"/>
          <w:kern w:val="1"/>
          <w:szCs w:val="24"/>
          <w:lang w:eastAsia="en-US"/>
        </w:rPr>
        <w:br w:type="page"/>
      </w:r>
    </w:p>
    <w:p w:rsidR="00CA5B07" w:rsidRDefault="004C059C" w:rsidP="00CA5B07">
      <w:pPr>
        <w:pStyle w:val="Heading4"/>
      </w:pPr>
      <w:r>
        <w:lastRenderedPageBreak/>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B34B20" w:rsidRPr="00B34B20">
        <w:rPr>
          <w:rFonts w:cs="Times New Roman"/>
          <w:i/>
        </w:rPr>
        <w:t>Фигура 2</w:t>
      </w:r>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r w:rsidR="00B34B20" w:rsidRPr="00B34B20">
        <w:rPr>
          <w:i/>
        </w:rPr>
        <w:t>Фигура 9</w:t>
      </w:r>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 Процесът се състои от 2 основни стъпки:</w:t>
      </w:r>
      <w:r w:rsidR="004C059C" w:rsidRPr="004C059C">
        <w:rPr>
          <w:rFonts w:cs="Cambria"/>
          <w:i/>
          <w:color w:val="auto"/>
          <w:kern w:val="1"/>
          <w:szCs w:val="22"/>
          <w:lang w:eastAsia="en-US"/>
        </w:rPr>
        <w:t xml:space="preserve"> извличане на факти </w:t>
      </w:r>
      <w:r w:rsidR="004C059C" w:rsidRPr="004C059C">
        <w:rPr>
          <w:rFonts w:cs="Cambria"/>
          <w:color w:val="auto"/>
          <w:kern w:val="1"/>
          <w:szCs w:val="22"/>
          <w:lang w:eastAsia="en-US"/>
        </w:rPr>
        <w:t xml:space="preserve"> и </w:t>
      </w:r>
      <w:r w:rsidR="004C059C" w:rsidRPr="004C059C">
        <w:rPr>
          <w:rFonts w:cs="Cambria"/>
          <w:i/>
          <w:color w:val="auto"/>
          <w:kern w:val="1"/>
          <w:szCs w:val="22"/>
          <w:lang w:eastAsia="en-US"/>
        </w:rPr>
        <w:t xml:space="preserve"> реконструкция на модула.</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Стъпка 1</w:t>
      </w:r>
      <w:r w:rsidRPr="004C059C">
        <w:rPr>
          <w:rFonts w:cs="Times New Roman"/>
          <w:color w:val="auto"/>
          <w:kern w:val="1"/>
          <w:szCs w:val="24"/>
          <w:lang w:eastAsia="en-US"/>
        </w:rPr>
        <w:t xml:space="preserve"> (</w:t>
      </w:r>
      <w:r w:rsidRPr="004C059C">
        <w:rPr>
          <w:rFonts w:cs="Times New Roman"/>
          <w:i/>
          <w:color w:val="auto"/>
          <w:kern w:val="1"/>
          <w:szCs w:val="24"/>
          <w:lang w:eastAsia="en-US"/>
        </w:rPr>
        <w:t>извличане на факти</w:t>
      </w:r>
      <w:r w:rsidRPr="00690E83">
        <w:rPr>
          <w:rFonts w:cs="Times New Roman"/>
          <w:color w:val="auto"/>
          <w:kern w:val="1"/>
          <w:szCs w:val="24"/>
          <w:lang w:eastAsia="en-US"/>
        </w:rPr>
        <w:t>)</w:t>
      </w:r>
      <w:r w:rsidRPr="004C059C">
        <w:rPr>
          <w:rFonts w:cs="Times New Roman"/>
          <w:color w:val="auto"/>
          <w:kern w:val="1"/>
          <w:szCs w:val="24"/>
          <w:lang w:eastAsia="en-US"/>
        </w:rPr>
        <w:t xml:space="preserve"> 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w:t>
      </w:r>
      <w:r w:rsidR="005345B6">
        <w:rPr>
          <w:rFonts w:cs="Times New Roman"/>
          <w:color w:val="auto"/>
          <w:kern w:val="1"/>
          <w:szCs w:val="24"/>
          <w:lang w:eastAsia="en-US"/>
        </w:rPr>
        <w:t>ограничи</w:t>
      </w:r>
      <w:r w:rsidR="005345B6" w:rsidRPr="004C059C">
        <w:rPr>
          <w:rFonts w:cs="Times New Roman"/>
          <w:color w:val="auto"/>
          <w:kern w:val="1"/>
          <w:szCs w:val="24"/>
          <w:lang w:eastAsia="en-US"/>
        </w:rPr>
        <w:t>м</w:t>
      </w:r>
      <w:r w:rsidRPr="004C059C">
        <w:rPr>
          <w:rFonts w:cs="Times New Roman"/>
          <w:color w:val="auto"/>
          <w:kern w:val="1"/>
          <w:szCs w:val="24"/>
          <w:lang w:eastAsia="en-US"/>
        </w:rPr>
        <w:t xml:space="preserve">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Pr="004C059C">
        <w:rPr>
          <w:rFonts w:cs="Times New Roman"/>
          <w:color w:val="auto"/>
          <w:kern w:val="1"/>
          <w:szCs w:val="24"/>
          <w:lang w:eastAsia="en-US"/>
        </w:rPr>
        <w:t xml:space="preserve"> ( 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 xml:space="preserve">Стъпка 2 </w:t>
      </w:r>
      <w:r w:rsidRPr="004C059C">
        <w:rPr>
          <w:rFonts w:cs="Times New Roman"/>
          <w:i/>
          <w:color w:val="auto"/>
          <w:kern w:val="1"/>
          <w:szCs w:val="24"/>
          <w:lang w:eastAsia="en-US"/>
        </w:rPr>
        <w:t>(реконструкция на модула)</w:t>
      </w:r>
      <w:r w:rsidRPr="004C059C">
        <w:rPr>
          <w:rFonts w:cs="Times New Roman"/>
          <w:color w:val="auto"/>
          <w:kern w:val="1"/>
          <w:szCs w:val="24"/>
          <w:lang w:eastAsia="en-US"/>
        </w:rPr>
        <w:t xml:space="preserve"> Извършваме </w:t>
      </w:r>
      <w:r w:rsidR="00F436DF">
        <w:rPr>
          <w:rFonts w:cs="Times New Roman"/>
          <w:color w:val="auto"/>
          <w:kern w:val="1"/>
          <w:szCs w:val="24"/>
          <w:lang w:eastAsia="en-US"/>
        </w:rPr>
        <w:t xml:space="preserve">контролирана </w:t>
      </w:r>
      <w:r w:rsidRPr="004C059C">
        <w:rPr>
          <w:rFonts w:cs="Times New Roman"/>
          <w:color w:val="auto"/>
          <w:kern w:val="1"/>
          <w:szCs w:val="24"/>
          <w:lang w:eastAsia="en-US"/>
        </w:rPr>
        <w:t>оптимизация на групирането</w:t>
      </w:r>
      <w:r w:rsidR="00402690">
        <w:rPr>
          <w:rFonts w:cs="Times New Roman"/>
          <w:color w:val="auto"/>
          <w:kern w:val="1"/>
          <w:szCs w:val="24"/>
          <w:lang w:eastAsia="en-US"/>
        </w:rPr>
        <w:t xml:space="preserve"> (клъстерна техника)</w:t>
      </w:r>
      <w:r w:rsidRPr="004C059C">
        <w:rPr>
          <w:rFonts w:cs="Times New Roman"/>
          <w:color w:val="auto"/>
          <w:kern w:val="1"/>
          <w:szCs w:val="24"/>
          <w:lan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eastAsia="en-US"/>
        </w:rPr>
        <w:t xml:space="preserve">, като </w:t>
      </w:r>
      <w:r w:rsidR="00F436DF">
        <w:rPr>
          <w:rFonts w:cs="Times New Roman"/>
          <w:color w:val="auto"/>
          <w:kern w:val="1"/>
          <w:szCs w:val="24"/>
          <w:lang w:eastAsia="en-US"/>
        </w:rPr>
        <w:t xml:space="preserve">свързани </w:t>
      </w:r>
      <w:r w:rsidRPr="004C059C">
        <w:rPr>
          <w:rFonts w:cs="Times New Roman"/>
          <w:color w:val="auto"/>
          <w:kern w:val="1"/>
          <w:szCs w:val="24"/>
          <w:lang w:eastAsia="en-US"/>
        </w:rPr>
        <w:t xml:space="preserve">модули </w:t>
      </w:r>
      <w:r w:rsidR="00F436DF">
        <w:rPr>
          <w:rFonts w:cs="Times New Roman"/>
          <w:color w:val="auto"/>
          <w:kern w:val="1"/>
          <w:szCs w:val="24"/>
          <w:lang w:eastAsia="en-US"/>
        </w:rPr>
        <w:t>от</w:t>
      </w:r>
      <w:r w:rsidRPr="004C059C">
        <w:rPr>
          <w:rFonts w:cs="Times New Roman"/>
          <w:color w:val="auto"/>
          <w:kern w:val="1"/>
          <w:szCs w:val="24"/>
          <w:lan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eastAsia="en-US"/>
        </w:rPr>
        <w:t xml:space="preserve"> функции. Всеки модул се състои от едно или повече </w:t>
      </w:r>
      <w:r w:rsidRPr="00814905">
        <w:rPr>
          <w:rFonts w:cs="Times New Roman"/>
          <w:i/>
          <w:color w:val="auto"/>
          <w:kern w:val="1"/>
          <w:szCs w:val="24"/>
          <w:lang w:eastAsia="en-US"/>
        </w:rPr>
        <w:t>основни</w:t>
      </w:r>
      <w:r w:rsidRPr="004C059C">
        <w:rPr>
          <w:rFonts w:cs="Times New Roman"/>
          <w:color w:val="auto"/>
          <w:kern w:val="1"/>
          <w:szCs w:val="24"/>
          <w:lang w:eastAsia="en-US"/>
        </w:rPr>
        <w:t xml:space="preserve"> </w:t>
      </w:r>
      <w:r w:rsidRPr="00857BD3">
        <w:rPr>
          <w:rFonts w:cs="Times New Roman"/>
          <w:i/>
          <w:color w:val="auto"/>
          <w:kern w:val="1"/>
          <w:szCs w:val="24"/>
          <w:lang w:eastAsia="en-US"/>
        </w:rPr>
        <w:t>звена</w:t>
      </w:r>
      <w:r w:rsidRPr="004C059C">
        <w:rPr>
          <w:rFonts w:cs="Times New Roman"/>
          <w:color w:val="auto"/>
          <w:kern w:val="1"/>
          <w:szCs w:val="24"/>
          <w:lan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eastAsia="en-US"/>
        </w:rPr>
        <w:t xml:space="preserve"> 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eastAsia="en-US"/>
        </w:rPr>
        <w:t xml:space="preserve"> </w:t>
      </w:r>
      <w:r w:rsidR="006E46E2">
        <w:rPr>
          <w:rFonts w:cs="Times New Roman"/>
          <w:color w:val="auto"/>
          <w:kern w:val="1"/>
          <w:szCs w:val="24"/>
          <w:lang w:eastAsia="en-US"/>
        </w:rPr>
        <w:t>на</w:t>
      </w:r>
      <w:r w:rsidRPr="004C059C">
        <w:rPr>
          <w:rFonts w:cs="Times New Roman"/>
          <w:color w:val="auto"/>
          <w:kern w:val="1"/>
          <w:szCs w:val="24"/>
          <w:lang w:eastAsia="en-US"/>
        </w:rPr>
        <w:t xml:space="preserve"> търсене </w:t>
      </w:r>
      <w:r w:rsidR="00256771">
        <w:rPr>
          <w:rFonts w:cs="Times New Roman"/>
          <w:color w:val="auto"/>
          <w:kern w:val="1"/>
          <w:szCs w:val="24"/>
          <w:lang w:eastAsia="en-US"/>
        </w:rPr>
        <w:t>з</w:t>
      </w:r>
      <w:r w:rsidRPr="004C059C">
        <w:rPr>
          <w:rFonts w:cs="Times New Roman"/>
          <w:color w:val="auto"/>
          <w:kern w:val="1"/>
          <w:szCs w:val="24"/>
          <w:lang w:eastAsia="en-US"/>
        </w:rPr>
        <w:t xml:space="preserve"> а модула е ограничено до функциите в </w:t>
      </w:r>
      <w:r w:rsidR="00FE769A" w:rsidRPr="004C059C">
        <w:rPr>
          <w:rFonts w:cs="Times New Roman"/>
          <w:color w:val="auto"/>
          <w:kern w:val="1"/>
          <w:szCs w:val="24"/>
          <w:lan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eastAsia="en-US"/>
        </w:rPr>
        <w:t xml:space="preserve"> </w:t>
      </w:r>
      <w:r w:rsidR="00FE769A">
        <w:rPr>
          <w:rFonts w:cs="Times New Roman"/>
          <w:color w:val="auto"/>
          <w:kern w:val="1"/>
          <w:szCs w:val="24"/>
          <w:lang w:eastAsia="en-US"/>
        </w:rPr>
        <w:t xml:space="preserve">на </w:t>
      </w:r>
      <w:r w:rsidRPr="004C059C">
        <w:rPr>
          <w:rFonts w:cs="Times New Roman"/>
          <w:color w:val="auto"/>
          <w:kern w:val="1"/>
          <w:szCs w:val="24"/>
          <w:lang w:eastAsia="en-US"/>
        </w:rPr>
        <w:t>търсе</w:t>
      </w:r>
      <w:r w:rsidR="00FE769A">
        <w:rPr>
          <w:rFonts w:cs="Times New Roman"/>
          <w:color w:val="auto"/>
          <w:kern w:val="1"/>
          <w:szCs w:val="24"/>
          <w:lang w:eastAsia="en-US"/>
        </w:rPr>
        <w:t>не</w:t>
      </w:r>
      <w:r w:rsidRPr="004C059C">
        <w:rPr>
          <w:rFonts w:cs="Times New Roman"/>
          <w:color w:val="auto"/>
          <w:kern w:val="1"/>
          <w:szCs w:val="24"/>
          <w:lan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w:t>
      </w:r>
      <w:r w:rsidR="005345B6" w:rsidRPr="004C059C">
        <w:rPr>
          <w:rFonts w:cs="Times New Roman"/>
          <w:color w:val="auto"/>
          <w:kern w:val="1"/>
          <w:szCs w:val="24"/>
          <w:lang w:eastAsia="en-US"/>
        </w:rPr>
        <w:t xml:space="preserve">Тя се определя във формата на максимална поредица </w:t>
      </w:r>
      <w:r w:rsidR="005345B6">
        <w:rPr>
          <w:rFonts w:cs="Times New Roman"/>
          <w:color w:val="auto"/>
          <w:kern w:val="1"/>
          <w:szCs w:val="24"/>
          <w:lang w:eastAsia="en-US"/>
        </w:rPr>
        <w:t>от критерии</w:t>
      </w:r>
      <w:r w:rsidR="005345B6" w:rsidRPr="004C059C">
        <w:rPr>
          <w:rFonts w:cs="Times New Roman"/>
          <w:color w:val="auto"/>
          <w:kern w:val="1"/>
          <w:szCs w:val="24"/>
          <w:lang w:eastAsia="en-US"/>
        </w:rPr>
        <w:t xml:space="preserve">,  които имат еднакви връзки с всеки член на друга максимална поредица от </w:t>
      </w:r>
      <w:r w:rsidR="005345B6">
        <w:rPr>
          <w:rFonts w:cs="Times New Roman"/>
          <w:color w:val="auto"/>
          <w:kern w:val="1"/>
          <w:szCs w:val="24"/>
          <w:lang w:eastAsia="en-US"/>
        </w:rPr>
        <w:t>критерии</w:t>
      </w:r>
      <w:r w:rsidR="005345B6" w:rsidRPr="004C059C">
        <w:rPr>
          <w:rFonts w:cs="Times New Roman"/>
          <w:color w:val="auto"/>
          <w:kern w:val="1"/>
          <w:szCs w:val="24"/>
          <w:lang w:eastAsia="en-US"/>
        </w:rPr>
        <w:t xml:space="preserve">. </w:t>
      </w:r>
      <w:r w:rsidRPr="004C059C">
        <w:rPr>
          <w:rFonts w:cs="Times New Roman"/>
          <w:color w:val="auto"/>
          <w:kern w:val="1"/>
          <w:szCs w:val="24"/>
          <w:lang w:eastAsia="en-US"/>
        </w:rPr>
        <w:t xml:space="preserve">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eastAsia="en-US"/>
        </w:rPr>
        <w:t xml:space="preserve">, </w:t>
      </w:r>
      <w:r w:rsidRPr="00946340">
        <w:rPr>
          <w:rFonts w:cs="Times New Roman"/>
          <w:color w:val="auto"/>
          <w:kern w:val="1"/>
          <w:szCs w:val="24"/>
          <w:lan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color w:val="auto"/>
          <w:kern w:val="1"/>
          <w:szCs w:val="24"/>
          <w:lan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eastAsia="en-US"/>
        </w:rPr>
        <w:t xml:space="preserve">, разчита на улеснения чрез инструменти, които генерират списък с най-високо квалифицираните </w:t>
      </w:r>
      <w:r w:rsidRPr="00946340">
        <w:rPr>
          <w:rFonts w:cs="Times New Roman"/>
          <w:i/>
          <w:color w:val="auto"/>
          <w:kern w:val="1"/>
          <w:szCs w:val="24"/>
          <w:lang w:eastAsia="en-US"/>
        </w:rPr>
        <w:t>основни звена</w:t>
      </w:r>
      <w:r w:rsidRPr="004C059C">
        <w:rPr>
          <w:rFonts w:cs="Times New Roman"/>
          <w:color w:val="auto"/>
          <w:kern w:val="1"/>
          <w:szCs w:val="24"/>
          <w:lan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eastAsia="en-US"/>
        </w:rPr>
        <w:t xml:space="preserve"> основата на статични структурни свойства, а не на функционалността на основните звена. Така предложеният метод осигурява основни функции като модулни основни звена, </w:t>
      </w:r>
      <w:r w:rsidRPr="004C059C">
        <w:rPr>
          <w:rFonts w:cs="Times New Roman"/>
          <w:color w:val="auto"/>
          <w:kern w:val="1"/>
          <w:szCs w:val="24"/>
          <w:lang w:eastAsia="en-US"/>
        </w:rPr>
        <w:lastRenderedPageBreak/>
        <w:t>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r w:rsidR="00B34B20" w:rsidRPr="00B34B20">
        <w:rPr>
          <w:i/>
        </w:rPr>
        <w:t xml:space="preserve">Фигура </w:t>
      </w:r>
      <w:r w:rsidR="00B34B20" w:rsidRPr="00B34B20">
        <w:rPr>
          <w:i/>
          <w:noProof/>
        </w:rPr>
        <w:t>9</w:t>
      </w:r>
      <w:r w:rsidR="00A1227C" w:rsidRPr="00A1227C">
        <w:rPr>
          <w:rFonts w:cs="Times New Roman"/>
          <w:i/>
          <w:color w:val="auto"/>
          <w:kern w:val="1"/>
          <w:szCs w:val="24"/>
          <w:lang w:eastAsia="en-US"/>
        </w:rPr>
        <w:fldChar w:fldCharType="end"/>
      </w:r>
      <w:r w:rsidRPr="004C059C">
        <w:rPr>
          <w:rFonts w:cs="Times New Roman"/>
          <w:color w:val="auto"/>
          <w:kern w:val="1"/>
          <w:szCs w:val="24"/>
          <w:lan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F640BF" w:rsidP="00F640BF">
      <w:pPr>
        <w:pStyle w:val="Heading3"/>
      </w:pPr>
      <w:bookmarkStart w:id="103" w:name="_Ref399773240"/>
      <w:bookmarkStart w:id="104" w:name="_Ref408764557"/>
      <w:bookmarkStart w:id="105" w:name="_Toc412583182"/>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103"/>
      <w:bookmarkEnd w:id="104"/>
      <w:bookmarkEnd w:id="105"/>
    </w:p>
    <w:p w:rsidR="00031160" w:rsidRDefault="00031160" w:rsidP="00A032A7">
      <w:pPr>
        <w:rPr>
          <w:lang w:eastAsia="en-US"/>
        </w:rPr>
      </w:pPr>
      <w:r>
        <w:rPr>
          <w:lang w:eastAsia="en-US"/>
        </w:rPr>
        <w:t xml:space="preserve">Този компонентен модел накратко отговаря на почти всички условия от заданието. Тези, които не покрива са: че езика, който се анализира и генерира не е “C”, a “C++”, както и това, че е предназначен за разработването на </w:t>
      </w:r>
      <w:r w:rsidR="005345B6">
        <w:rPr>
          <w:lang w:eastAsia="en-US"/>
        </w:rPr>
        <w:t>мулти-платформена</w:t>
      </w:r>
      <w:r>
        <w:rPr>
          <w:lang w:eastAsia="en-US"/>
        </w:rPr>
        <w:t xml:space="preserve"> 3-измерна CAD/CAM</w:t>
      </w:r>
      <w:r w:rsidR="00D51AC9">
        <w:rPr>
          <w:lang w:eastAsia="en-US"/>
        </w:rPr>
        <w:t>/CAE система</w:t>
      </w:r>
      <w:r w:rsidR="007F4081">
        <w:rPr>
          <w:lang w:eastAsia="en-US"/>
        </w:rPr>
        <w:t xml:space="preserve"> (</w:t>
      </w:r>
      <w:r w:rsidR="007F4081" w:rsidRPr="00A032A7">
        <w:rPr>
          <w:lang w:eastAsia="en-US"/>
        </w:rPr>
        <w:t>CATIA</w:t>
      </w:r>
      <w:r w:rsidR="007F4081">
        <w:rPr>
          <w:lang w:eastAsia="en-US"/>
        </w:rPr>
        <w:t>)</w:t>
      </w:r>
      <w:r w:rsidR="00D51AC9">
        <w:rPr>
          <w:lang w:eastAsia="en-US"/>
        </w:rPr>
        <w:t>, а не вграден софтуер. 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
    <w:p w:rsidR="00A032A7" w:rsidRPr="00A032A7" w:rsidRDefault="00D51AC9" w:rsidP="00A032A7">
      <w:pPr>
        <w:rPr>
          <w:rFonts w:hAnsi="WenQuanYi Micro Hei"/>
          <w:sz w:val="22"/>
          <w:szCs w:val="22"/>
          <w:lang w:eastAsia="en-US"/>
        </w:rPr>
      </w:pPr>
      <w:r>
        <w:rPr>
          <w:lang w:eastAsia="en-US"/>
        </w:rPr>
        <w:t>Разработването</w:t>
      </w:r>
      <w:r w:rsidR="00A032A7" w:rsidRPr="00A032A7">
        <w:rPr>
          <w:lang w:eastAsia="en-US"/>
        </w:rPr>
        <w:t xml:space="preserve"> на CATIA V5</w:t>
      </w:r>
      <w:r>
        <w:rPr>
          <w:lang w:eastAsia="en-US"/>
        </w:rPr>
        <w:t xml:space="preserve"> започва в</w:t>
      </w:r>
      <w:r w:rsidRPr="00A032A7">
        <w:rPr>
          <w:lang w:eastAsia="en-US"/>
        </w:rPr>
        <w:t xml:space="preserve"> средата на 90-те</w:t>
      </w:r>
      <w:r>
        <w:rPr>
          <w:lang w:eastAsia="en-US"/>
        </w:rPr>
        <w:t>.</w:t>
      </w:r>
      <w:r w:rsidRPr="00A032A7">
        <w:rPr>
          <w:lang w:eastAsia="en-US"/>
        </w:rPr>
        <w:t xml:space="preserve"> </w:t>
      </w:r>
      <w:r>
        <w:rPr>
          <w:lang w:eastAsia="en-US"/>
        </w:rPr>
        <w:t>DS установяват</w:t>
      </w:r>
      <w:r w:rsidR="00A032A7" w:rsidRPr="00A032A7">
        <w:rPr>
          <w:lang w:eastAsia="en-US"/>
        </w:rPr>
        <w:t xml:space="preserve">, че </w:t>
      </w:r>
      <w:r w:rsidR="00C03F14">
        <w:rPr>
          <w:lang w:eastAsia="en-US"/>
        </w:rPr>
        <w:t>обектно ориентираната</w:t>
      </w:r>
      <w:r w:rsidR="00A032A7" w:rsidRPr="00A032A7">
        <w:rPr>
          <w:lan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eastAsia="en-US"/>
        </w:rPr>
        <w:t xml:space="preserve">. Двата най-важни аспекта са следните: </w:t>
      </w:r>
    </w:p>
    <w:p w:rsidR="00A032A7" w:rsidRPr="00A032A7" w:rsidRDefault="00B149B8" w:rsidP="006D285E">
      <w:pPr>
        <w:pStyle w:val="ListParagraph"/>
        <w:numPr>
          <w:ilvl w:val="0"/>
          <w:numId w:val="7"/>
        </w:numPr>
        <w:rPr>
          <w:lang w:eastAsia="en-US"/>
        </w:rPr>
      </w:pPr>
      <w:r>
        <w:rPr>
          <w:b/>
          <w:lang w:eastAsia="en-US"/>
        </w:rPr>
        <w:t>паралелно</w:t>
      </w:r>
      <w:r w:rsidR="00A032A7" w:rsidRPr="00A032A7">
        <w:rPr>
          <w:b/>
          <w:lang w:eastAsia="en-US"/>
        </w:rPr>
        <w:t xml:space="preserve"> проектиране.</w:t>
      </w:r>
      <w:r w:rsidR="00A032A7" w:rsidRPr="00A032A7">
        <w:rPr>
          <w:lang w:eastAsia="en-US"/>
        </w:rPr>
        <w:t xml:space="preserve"> </w:t>
      </w:r>
      <w:r w:rsidR="00A032A7" w:rsidRPr="00A22C53">
        <w:rPr>
          <w:color w:val="auto"/>
          <w:lang w:eastAsia="en-US"/>
        </w:rPr>
        <w:t xml:space="preserve">С++ </w:t>
      </w:r>
      <w:r w:rsidR="00A22C53" w:rsidRPr="00A22C53">
        <w:rPr>
          <w:color w:val="auto"/>
          <w:lang w:eastAsia="en-US"/>
        </w:rPr>
        <w:t xml:space="preserve">обектите </w:t>
      </w:r>
      <w:r w:rsidR="00A032A7" w:rsidRPr="00A22C53">
        <w:rPr>
          <w:color w:val="auto"/>
          <w:lang w:eastAsia="en-US"/>
        </w:rPr>
        <w:t xml:space="preserve">са прекалено </w:t>
      </w:r>
      <w:r w:rsidR="00A22C53" w:rsidRPr="00A22C53">
        <w:rPr>
          <w:color w:val="auto"/>
          <w:lang w:eastAsia="en-US"/>
        </w:rPr>
        <w:t>близко свързани</w:t>
      </w:r>
      <w:r w:rsidR="00A032A7" w:rsidRPr="00A22C53">
        <w:rPr>
          <w:color w:val="auto"/>
          <w:lang w:eastAsia="en-US"/>
        </w:rPr>
        <w:t xml:space="preserve">: </w:t>
      </w:r>
      <w:r w:rsidR="00A032A7" w:rsidRPr="00A032A7">
        <w:rPr>
          <w:lan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eastAsia="en-US"/>
        </w:rPr>
        <w:t xml:space="preserve"> проектиране, това е голям проблем.</w:t>
      </w:r>
    </w:p>
    <w:p w:rsidR="00A032A7" w:rsidRPr="00A032A7" w:rsidRDefault="00A032A7" w:rsidP="006D285E">
      <w:pPr>
        <w:pStyle w:val="ListParagraph"/>
        <w:numPr>
          <w:ilvl w:val="0"/>
          <w:numId w:val="7"/>
        </w:numPr>
        <w:rPr>
          <w:lang w:eastAsia="en-US"/>
        </w:rPr>
      </w:pPr>
      <w:r w:rsidRPr="00A032A7">
        <w:rPr>
          <w:b/>
          <w:lang w:eastAsia="en-US"/>
        </w:rPr>
        <w:t>възможности за разширяване.</w:t>
      </w:r>
      <w:r w:rsidRPr="00A032A7">
        <w:rPr>
          <w:lan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eastAsia="en-US"/>
        </w:rPr>
        <w:t xml:space="preserve">За да се решат тези (и други) проблеми, DS създават компонентен модел, заемайки идеи от COM, Corba и Java. Следва кратко и неформално описание на </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eastAsia="en-US"/>
        </w:rPr>
        <w:t>“</w:t>
      </w:r>
      <w:r w:rsidRPr="00260A5E">
        <w:rPr>
          <w:color w:val="FF0000"/>
          <w:lang w:eastAsia="en-US"/>
        </w:rPr>
        <w:t xml:space="preserve"> </w:t>
      </w:r>
      <w:r w:rsidRPr="00A032A7">
        <w:rPr>
          <w:lang w:eastAsia="en-US"/>
        </w:rPr>
        <w:t>(</w:t>
      </w:r>
      <w:r w:rsidR="00BB000D">
        <w:rPr>
          <w:lang w:eastAsia="en-US"/>
        </w:rPr>
        <w:t>ОР</w:t>
      </w:r>
      <w:r w:rsidRPr="00A032A7">
        <w:rPr>
          <w:lang w:eastAsia="en-US"/>
        </w:rPr>
        <w:t xml:space="preserve">). Въпреки името си, </w:t>
      </w:r>
      <w:r w:rsidR="00297D27">
        <w:rPr>
          <w:lang w:eastAsia="en-US"/>
        </w:rPr>
        <w:t>ОР</w:t>
      </w:r>
      <w:r w:rsidRPr="00A032A7">
        <w:rPr>
          <w:lang w:eastAsia="en-US"/>
        </w:rPr>
        <w:t xml:space="preserve"> се разглежда най-</w:t>
      </w:r>
      <w:r w:rsidR="00297D27">
        <w:rPr>
          <w:lang w:eastAsia="en-US"/>
        </w:rPr>
        <w:t>успешно като компонентен модел.</w:t>
      </w:r>
    </w:p>
    <w:p w:rsidR="00F722AE" w:rsidRDefault="00F722AE" w:rsidP="00A032A7">
      <w:pPr>
        <w:rPr>
          <w:lang w:eastAsia="en-US"/>
        </w:rPr>
      </w:pPr>
      <w:r>
        <w:rPr>
          <w:lang w:eastAsia="en-US"/>
        </w:rPr>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CD394F"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B34B20">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B34B20">
        <w:rPr>
          <w:i/>
          <w:lang w:eastAsia="en-US"/>
        </w:rPr>
        <w:t>6.1.3</w:t>
      </w:r>
      <w:r w:rsidR="00D202F2" w:rsidRPr="00D202F2">
        <w:rPr>
          <w:i/>
          <w:lang w:eastAsia="en-US"/>
        </w:rPr>
        <w:fldChar w:fldCharType="end"/>
      </w:r>
      <w:r w:rsidR="00D202F2">
        <w:rPr>
          <w:lang w:eastAsia="en-US"/>
        </w:rPr>
        <w:t>) в текущата дипломна работа.</w:t>
      </w:r>
    </w:p>
    <w:p w:rsidR="00CD394F" w:rsidRDefault="00CD394F">
      <w:pPr>
        <w:spacing w:after="0"/>
        <w:jc w:val="left"/>
        <w:rPr>
          <w:lang w:eastAsia="en-US"/>
        </w:rPr>
      </w:pPr>
      <w:r>
        <w:rPr>
          <w:lang w:eastAsia="en-US"/>
        </w:rPr>
        <w:br w:type="page"/>
      </w:r>
    </w:p>
    <w:p w:rsidR="009B41E8" w:rsidRDefault="009B41E8" w:rsidP="009B41E8">
      <w:pPr>
        <w:pStyle w:val="Heading4"/>
      </w:pPr>
      <w:r>
        <w:lastRenderedPageBreak/>
        <w:t>Концептуално ниво</w:t>
      </w:r>
    </w:p>
    <w:p w:rsidR="002001BB" w:rsidRPr="002001BB" w:rsidRDefault="002001BB" w:rsidP="002001BB">
      <w:pPr>
        <w:rPr>
          <w:rFonts w:hAnsi="WenQuanYi Micro Hei"/>
          <w:lang w:eastAsia="en-US"/>
        </w:rPr>
      </w:pPr>
      <w:r w:rsidRPr="002001BB">
        <w:rPr>
          <w:lang w:eastAsia="en-US"/>
        </w:rPr>
        <w:t>О</w:t>
      </w:r>
      <w:r w:rsidR="00EC001A">
        <w:rPr>
          <w:lang w:eastAsia="en-US"/>
        </w:rPr>
        <w:t>Р</w:t>
      </w:r>
      <w:r w:rsidRPr="002001BB">
        <w:rPr>
          <w:lan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w:t>
      </w:r>
      <w:r w:rsidR="005B13A0">
        <w:rPr>
          <w:lang w:eastAsia="en-US"/>
        </w:rPr>
        <w:t>посредници (</w:t>
      </w:r>
      <w:r w:rsidRPr="002001BB">
        <w:rPr>
          <w:lang w:eastAsia="en-US"/>
        </w:rPr>
        <w:t>проксита</w:t>
      </w:r>
      <w:r w:rsidR="005B13A0">
        <w:rPr>
          <w:lang w:eastAsia="en-US"/>
        </w:rPr>
        <w:t>)</w:t>
      </w:r>
      <w:r w:rsidRPr="002001BB">
        <w:rPr>
          <w:lang w:eastAsia="en-US"/>
        </w:rPr>
        <w:t xml:space="preserve"> за реални обекти, които получават клиентски заяв</w:t>
      </w:r>
      <w:r w:rsidR="00260A5E">
        <w:rPr>
          <w:lang w:eastAsia="en-US"/>
        </w:rPr>
        <w:t>ки</w:t>
      </w:r>
      <w:r w:rsidRPr="002001BB">
        <w:rPr>
          <w:lang w:eastAsia="en-US"/>
        </w:rPr>
        <w:t xml:space="preserve"> и ги препращат към компонента, </w:t>
      </w:r>
      <w:r w:rsidR="00EC1A38">
        <w:rPr>
          <w:lang w:eastAsia="en-US"/>
        </w:rPr>
        <w:t>реализиращ</w:t>
      </w:r>
      <w:r w:rsidRPr="002001BB">
        <w:rPr>
          <w:lan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eastAsia="en-US"/>
        </w:rPr>
      </w:pPr>
      <w:r w:rsidRPr="002001BB">
        <w:rPr>
          <w:rFonts w:cs="Times New Roman"/>
          <w:szCs w:val="24"/>
          <w:lan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eastAsia="en-US"/>
        </w:rPr>
        <w:t>имплементации</w:t>
      </w:r>
      <w:r w:rsidRPr="002001BB">
        <w:rPr>
          <w:rFonts w:cs="Times New Roman"/>
          <w:szCs w:val="24"/>
          <w:lang w:eastAsia="en-US"/>
        </w:rPr>
        <w:t xml:space="preserve"> (</w:t>
      </w:r>
      <w:r w:rsidR="008F427A" w:rsidRPr="002001BB">
        <w:rPr>
          <w:rFonts w:cs="Times New Roman"/>
          <w:szCs w:val="24"/>
          <w:lang w:eastAsia="en-US"/>
        </w:rPr>
        <w:t>реализир</w:t>
      </w:r>
      <w:r w:rsidR="008F427A">
        <w:rPr>
          <w:rFonts w:cs="Times New Roman"/>
          <w:szCs w:val="24"/>
          <w:lang w:eastAsia="en-US"/>
        </w:rPr>
        <w:t>ани</w:t>
      </w:r>
      <w:r w:rsidRPr="002001BB">
        <w:rPr>
          <w:rFonts w:cs="Times New Roman"/>
          <w:szCs w:val="24"/>
          <w:lan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eastAsia="en-US"/>
        </w:rPr>
      </w:pPr>
      <w:r w:rsidRPr="002001BB">
        <w:rPr>
          <w:lang w:eastAsia="en-US"/>
        </w:rPr>
        <w:t xml:space="preserve">Всички концепции на </w:t>
      </w:r>
      <w:r w:rsidR="00961E5E">
        <w:rPr>
          <w:lang w:eastAsia="en-US"/>
        </w:rPr>
        <w:t>ОР</w:t>
      </w:r>
      <w:r w:rsidRPr="002001BB">
        <w:rPr>
          <w:lang w:eastAsia="en-US"/>
        </w:rPr>
        <w:t xml:space="preserve"> се имплементират </w:t>
      </w:r>
      <w:r w:rsidR="00EE0CFA">
        <w:rPr>
          <w:lang w:eastAsia="en-US"/>
        </w:rPr>
        <w:t>посредством</w:t>
      </w:r>
      <w:r w:rsidRPr="002001BB">
        <w:rPr>
          <w:lan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8F427A">
        <w:rPr>
          <w:lang w:eastAsia="en-US"/>
        </w:rPr>
        <w:t>съответствието</w:t>
      </w:r>
      <w:r w:rsidRPr="002001BB">
        <w:rPr>
          <w:lang w:eastAsia="en-US"/>
        </w:rPr>
        <w:t xml:space="preserve"> не е едно към едно</w:t>
      </w:r>
      <w:r w:rsidR="009916C1">
        <w:rPr>
          <w:lang w:eastAsia="en-US"/>
        </w:rPr>
        <w:t>, т.е.</w:t>
      </w:r>
      <w:r w:rsidRPr="002001BB">
        <w:rPr>
          <w:lang w:eastAsia="en-US"/>
        </w:rPr>
        <w:t xml:space="preserve">: реализацията на една ОМ единица може да създаде много С++ единици. </w:t>
      </w:r>
    </w:p>
    <w:p w:rsidR="007A6419" w:rsidRDefault="002001BB" w:rsidP="002001BB">
      <w:pPr>
        <w:rPr>
          <w:lang w:eastAsia="en-US"/>
        </w:rPr>
      </w:pPr>
      <w:r w:rsidRPr="002001BB">
        <w:rPr>
          <w:lang w:eastAsia="en-US"/>
        </w:rPr>
        <w:t>За да се контролира софтуерът, О</w:t>
      </w:r>
      <w:r w:rsidR="00020740">
        <w:rPr>
          <w:lang w:eastAsia="en-US"/>
        </w:rPr>
        <w:t>Р</w:t>
      </w:r>
      <w:r w:rsidRPr="002001BB">
        <w:rPr>
          <w:lan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eastAsia="en-US"/>
        </w:rPr>
        <w:t xml:space="preserve"> подходите на други компонентни модели (пример [</w:t>
      </w:r>
      <w:r w:rsidR="00704154">
        <w:rPr>
          <w:lang w:eastAsia="en-US"/>
        </w:rPr>
        <w:t>R4</w:t>
      </w:r>
      <w:r w:rsidRPr="002001BB">
        <w:rPr>
          <w:lang w:eastAsia="en-US"/>
        </w:rPr>
        <w:t>]). В случая на О</w:t>
      </w:r>
      <w:r w:rsidR="00070B94">
        <w:rPr>
          <w:lang w:eastAsia="en-US"/>
        </w:rPr>
        <w:t>Р</w:t>
      </w:r>
      <w:r w:rsidRPr="002001BB">
        <w:rPr>
          <w:lang w:eastAsia="en-US"/>
        </w:rPr>
        <w:t xml:space="preserve"> се добавя допълнителна информация в изходния код чрез макрота (macros). Това облекчава постоянното писане на различни кодове. Някои от тях също се създават автоматично.</w:t>
      </w:r>
    </w:p>
    <w:p w:rsidR="007A6419" w:rsidRDefault="007A6419">
      <w:pPr>
        <w:spacing w:after="0"/>
        <w:jc w:val="left"/>
        <w:rPr>
          <w:lang w:eastAsia="en-US"/>
        </w:rPr>
      </w:pPr>
      <w:r>
        <w:rPr>
          <w:lang w:eastAsia="en-US"/>
        </w:rPr>
        <w:br w:type="page"/>
      </w:r>
    </w:p>
    <w:p w:rsidR="00175E8F" w:rsidRDefault="00175E8F" w:rsidP="00175E8F">
      <w:pPr>
        <w:pStyle w:val="Heading4"/>
      </w:pPr>
      <w:r>
        <w:lastRenderedPageBreak/>
        <w:t>Често срещани проблеми</w:t>
      </w:r>
    </w:p>
    <w:p w:rsidR="00175E8F" w:rsidRPr="00175E8F" w:rsidRDefault="00175E8F" w:rsidP="00175E8F">
      <w:pPr>
        <w:rPr>
          <w:rFonts w:hAnsi="WenQuanYi Micro Hei"/>
          <w:sz w:val="22"/>
          <w:szCs w:val="22"/>
          <w:lang w:eastAsia="en-US"/>
        </w:rPr>
      </w:pPr>
      <w:r w:rsidRPr="00175E8F">
        <w:rPr>
          <w:lang w:eastAsia="en-US"/>
        </w:rPr>
        <w:t>О</w:t>
      </w:r>
      <w:r w:rsidR="00AE3192">
        <w:rPr>
          <w:lang w:eastAsia="en-US"/>
        </w:rPr>
        <w:t>Р</w:t>
      </w:r>
      <w:r w:rsidRPr="00175E8F">
        <w:rPr>
          <w:lan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eastAsia="en-US"/>
        </w:rPr>
      </w:pPr>
      <w:r w:rsidRPr="00175E8F">
        <w:rPr>
          <w:b/>
          <w:lang w:eastAsia="en-US"/>
        </w:rPr>
        <w:t xml:space="preserve">Нужда от концептуален изглед. </w:t>
      </w:r>
      <w:r w:rsidRPr="00175E8F">
        <w:rPr>
          <w:lan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eastAsia="en-US"/>
        </w:rPr>
      </w:pPr>
      <w:r w:rsidRPr="00175E8F">
        <w:rPr>
          <w:b/>
          <w:lang w:eastAsia="en-US"/>
        </w:rPr>
        <w:t>Нужда от централизирано описание.</w:t>
      </w:r>
      <w:r w:rsidRPr="00175E8F">
        <w:rPr>
          <w:lang w:eastAsia="en-US"/>
        </w:rPr>
        <w:t xml:space="preserve"> Информацията за една О</w:t>
      </w:r>
      <w:r w:rsidR="002542F3">
        <w:rPr>
          <w:lang w:eastAsia="en-US"/>
        </w:rPr>
        <w:t>Р</w:t>
      </w:r>
      <w:r w:rsidRPr="00175E8F">
        <w:rPr>
          <w:lan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eastAsia="en-US"/>
        </w:rPr>
      </w:pPr>
      <w:r w:rsidRPr="00175E8F">
        <w:rPr>
          <w:b/>
          <w:lang w:eastAsia="en-US"/>
        </w:rPr>
        <w:t>Нужда от формализация.</w:t>
      </w:r>
      <w:r w:rsidRPr="00175E8F">
        <w:rPr>
          <w:lang w:eastAsia="en-US"/>
        </w:rPr>
        <w:t xml:space="preserve"> О</w:t>
      </w:r>
      <w:r w:rsidR="00007190">
        <w:rPr>
          <w:lang w:eastAsia="en-US"/>
        </w:rPr>
        <w:t>Р</w:t>
      </w:r>
      <w:r w:rsidRPr="00175E8F">
        <w:rPr>
          <w:lang w:eastAsia="en-US"/>
        </w:rPr>
        <w:t xml:space="preserve"> компонентният модел неформално се </w:t>
      </w:r>
      <w:r w:rsidR="006C0A84">
        <w:rPr>
          <w:lang w:eastAsia="en-US"/>
        </w:rPr>
        <w:t>дефинира</w:t>
      </w:r>
      <w:r w:rsidRPr="00175E8F">
        <w:rPr>
          <w:lan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eastAsia="en-US"/>
        </w:rPr>
        <w:t>Нужда от специализирани инструменти.</w:t>
      </w:r>
      <w:r w:rsidRPr="0018305A">
        <w:rPr>
          <w:lan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eastAsia="en-US"/>
        </w:rPr>
      </w:pPr>
      <w:r w:rsidRPr="005E2518">
        <w:rPr>
          <w:lang w:eastAsia="en-US"/>
        </w:rPr>
        <w:t xml:space="preserve">И наистина </w:t>
      </w:r>
      <w:r w:rsidR="0018738D">
        <w:rPr>
          <w:lang w:eastAsia="en-US"/>
        </w:rPr>
        <w:t>ОР</w:t>
      </w:r>
      <w:r w:rsidRPr="005E2518">
        <w:rPr>
          <w:lan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eastAsia="en-US"/>
        </w:rPr>
        <w:t>„създаде репрезентации на системата под друга форма, или на по-високо абстрактно ниво“</w:t>
      </w:r>
      <w:r w:rsidRPr="005E2518">
        <w:rPr>
          <w:lan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eastAsia="en-US"/>
        </w:rPr>
        <w:t>.</w:t>
      </w:r>
    </w:p>
    <w:p w:rsidR="00290D7C" w:rsidRDefault="00290D7C" w:rsidP="00290D7C">
      <w:pPr>
        <w:pStyle w:val="Heading4"/>
        <w:rPr>
          <w:lang w:eastAsia="en-US"/>
        </w:rPr>
      </w:pPr>
      <w:bookmarkStart w:id="106" w:name="_Ref409553589"/>
      <w:r>
        <w:rPr>
          <w:lang w:eastAsia="en-US"/>
        </w:rPr>
        <w:t>Мета-Моделът</w:t>
      </w:r>
      <w:bookmarkEnd w:id="106"/>
    </w:p>
    <w:p w:rsidR="00290D7C" w:rsidRDefault="00290D7C" w:rsidP="00290D7C">
      <w:pPr>
        <w:rPr>
          <w:lang w:eastAsia="en-US"/>
        </w:rPr>
      </w:pPr>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lastRenderedPageBreak/>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F11BD8" w:rsidRPr="00F11BD8" w:rsidRDefault="00290D7C" w:rsidP="00F11BD8">
      <w:pPr>
        <w:rPr>
          <w:rFonts w:hAnsi="WenQuanYi Micro Hei"/>
          <w:lang w:eastAsia="en-US"/>
        </w:rPr>
      </w:pPr>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B34B20">
        <w:rPr>
          <w:i/>
        </w:rPr>
        <w:t>2.1.1.3</w:t>
      </w:r>
      <w:r w:rsidRPr="005239EA">
        <w:rPr>
          <w:i/>
        </w:rPr>
        <w:fldChar w:fldCharType="end"/>
      </w:r>
      <w:r>
        <w:t xml:space="preserve"> ). </w:t>
      </w:r>
      <w:r w:rsidR="00F11BD8" w:rsidRPr="00F11BD8">
        <w:rPr>
          <w:lang w:eastAsia="en-US"/>
        </w:rPr>
        <w:t xml:space="preserve">Разработката на тези </w:t>
      </w:r>
      <w:r w:rsidR="00F11BD8" w:rsidRPr="00177A5A">
        <w:rPr>
          <w:color w:val="auto"/>
          <w:lang w:eastAsia="en-US"/>
        </w:rPr>
        <w:t xml:space="preserve">инструменти </w:t>
      </w:r>
      <w:r w:rsidR="00F11BD8" w:rsidRPr="00F11BD8">
        <w:rPr>
          <w:lan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eastAsia="en-US"/>
        </w:rPr>
        <w:t xml:space="preserve"> обща платформа.</w:t>
      </w:r>
    </w:p>
    <w:p w:rsidR="00347872" w:rsidRDefault="000061DC" w:rsidP="00347872">
      <w:pPr>
        <w:pStyle w:val="Heading5"/>
      </w:pPr>
      <w:r>
        <w:t>Платформа за р</w:t>
      </w:r>
      <w:r w:rsidR="00347872">
        <w:t xml:space="preserve">еверсивен инженеринг </w:t>
      </w:r>
    </w:p>
    <w:p w:rsidR="00CD2D5C" w:rsidRPr="00CD2D5C" w:rsidRDefault="00865B00" w:rsidP="00CD2D5C">
      <w:pPr>
        <w:rPr>
          <w:rFonts w:hAnsi="WenQuanYi Micro Hei"/>
          <w:lan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r w:rsidR="00B34B20" w:rsidRPr="00B34B20">
        <w:rPr>
          <w:i/>
        </w:rPr>
        <w:t xml:space="preserve">Фигура </w:t>
      </w:r>
      <w:r w:rsidR="00B34B20" w:rsidRPr="00B34B20">
        <w:rPr>
          <w:i/>
          <w:noProof/>
        </w:rPr>
        <w:t>10</w:t>
      </w:r>
      <w:r w:rsidRPr="00865B00">
        <w:rPr>
          <w:i/>
          <w:lang w:eastAsia="en-US"/>
        </w:rPr>
        <w:fldChar w:fldCharType="end"/>
      </w:r>
      <w:r w:rsidR="00904296">
        <w:rPr>
          <w:lang w:eastAsia="en-US"/>
        </w:rPr>
        <w:t xml:space="preserve"> </w:t>
      </w:r>
      <w:r w:rsidR="00B14560">
        <w:rPr>
          <w:lang w:eastAsia="en-US"/>
        </w:rPr>
        <w:t xml:space="preserve">показва </w:t>
      </w:r>
      <w:r w:rsidR="00CD2D5C" w:rsidRPr="00CD2D5C">
        <w:rPr>
          <w:lang w:eastAsia="en-US"/>
        </w:rPr>
        <w:t xml:space="preserve">опростен </w:t>
      </w:r>
      <w:r w:rsidR="00B14560">
        <w:rPr>
          <w:lang w:eastAsia="en-US"/>
        </w:rPr>
        <w:t>изглед</w:t>
      </w:r>
      <w:r w:rsidR="00CD2D5C" w:rsidRPr="00CD2D5C">
        <w:rPr>
          <w:lang w:eastAsia="en-US"/>
        </w:rPr>
        <w:t xml:space="preserve"> </w:t>
      </w:r>
      <w:r w:rsidR="00B14560">
        <w:rPr>
          <w:lang w:eastAsia="en-US"/>
        </w:rPr>
        <w:t>на</w:t>
      </w:r>
      <w:r w:rsidR="00CD2D5C" w:rsidRPr="00CD2D5C">
        <w:rPr>
          <w:lang w:eastAsia="en-US"/>
        </w:rPr>
        <w:t xml:space="preserve"> цялостната архитектура на платформата</w:t>
      </w:r>
      <w:r w:rsidR="00E94927">
        <w:rPr>
          <w:lang w:eastAsia="en-US"/>
        </w:rPr>
        <w:t>.</w:t>
      </w:r>
      <w:r w:rsidR="00CD2D5C" w:rsidRPr="00CD2D5C">
        <w:rPr>
          <w:lan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eastAsia="en-US"/>
        </w:rPr>
      </w:pPr>
      <w:r w:rsidRPr="00CD2D5C">
        <w:rPr>
          <w:b/>
          <w:lan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eastAsia="en-US"/>
        </w:rPr>
        <w:t xml:space="preserve">: </w:t>
      </w:r>
      <w:r w:rsidRPr="00CD2D5C">
        <w:rPr>
          <w:lan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eastAsia="en-US"/>
        </w:rPr>
      </w:pPr>
      <w:r w:rsidRPr="00024BC0">
        <w:rPr>
          <w:b/>
          <w:color w:val="auto"/>
          <w:lang w:eastAsia="en-US"/>
        </w:rPr>
        <w:t>Хранилище</w:t>
      </w:r>
      <w:r>
        <w:rPr>
          <w:b/>
          <w:color w:val="FF0000"/>
          <w:lang w:eastAsia="en-US"/>
        </w:rPr>
        <w:t xml:space="preserve"> </w:t>
      </w:r>
      <w:r w:rsidR="00CD2D5C" w:rsidRPr="00CD2D5C">
        <w:rPr>
          <w:lang w:eastAsia="en-US"/>
        </w:rPr>
        <w:t>(</w:t>
      </w:r>
      <w:r w:rsidRPr="00024BC0">
        <w:rPr>
          <w:i/>
          <w:lang w:eastAsia="en-US"/>
        </w:rPr>
        <w:t>R</w:t>
      </w:r>
      <w:r w:rsidR="00CD2D5C" w:rsidRPr="00024BC0">
        <w:rPr>
          <w:i/>
          <w:lang w:eastAsia="en-US"/>
        </w:rPr>
        <w:t>epository</w:t>
      </w:r>
      <w:r w:rsidR="00CD2D5C" w:rsidRPr="00CD2D5C">
        <w:rPr>
          <w:lang w:eastAsia="en-US"/>
        </w:rPr>
        <w:t xml:space="preserve">): </w:t>
      </w:r>
      <w:r w:rsidR="003B20CB">
        <w:rPr>
          <w:lang w:eastAsia="en-US"/>
        </w:rPr>
        <w:t>Хранилището</w:t>
      </w:r>
      <w:r w:rsidR="00CD2D5C" w:rsidRPr="00CD2D5C">
        <w:rPr>
          <w:lang w:eastAsia="en-US"/>
        </w:rPr>
        <w:t xml:space="preserve"> играе централна роля в </w:t>
      </w:r>
      <w:r w:rsidR="004C2BCF">
        <w:rPr>
          <w:lang w:eastAsia="en-US"/>
        </w:rPr>
        <w:t>средата</w:t>
      </w:r>
      <w:r w:rsidR="00CD2D5C" w:rsidRPr="00CD2D5C">
        <w:rPr>
          <w:lan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eastAsia="en-US"/>
        </w:rPr>
        <w:t xml:space="preserve"> се извлича директно от мета-модела. </w:t>
      </w:r>
    </w:p>
    <w:p w:rsidR="00CD2D5C" w:rsidRPr="00CD2D5C" w:rsidRDefault="00CD2D5C" w:rsidP="006D285E">
      <w:pPr>
        <w:pStyle w:val="ListParagraph"/>
        <w:numPr>
          <w:ilvl w:val="0"/>
          <w:numId w:val="9"/>
        </w:numPr>
        <w:rPr>
          <w:lang w:eastAsia="en-US"/>
        </w:rPr>
      </w:pPr>
      <w:r w:rsidRPr="00CD2D5C">
        <w:rPr>
          <w:b/>
          <w:lan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eastAsia="en-US"/>
        </w:rPr>
        <w:t>:</w:t>
      </w:r>
      <w:r w:rsidRPr="00CD2D5C">
        <w:rPr>
          <w:lang w:eastAsia="en-US"/>
        </w:rPr>
        <w:t xml:space="preserve"> Инструментите генерират различни изгледи на </w:t>
      </w:r>
      <w:r w:rsidR="008F427A">
        <w:rPr>
          <w:lang w:eastAsia="en-US"/>
        </w:rPr>
        <w:t>хранилището</w:t>
      </w:r>
      <w:r w:rsidRPr="00CD2D5C">
        <w:rPr>
          <w:lan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val="en-US" w:eastAsia="en-US"/>
        </w:rPr>
        <w:drawing>
          <wp:inline distT="0" distB="0" distL="0" distR="0" wp14:anchorId="28FFDFB3" wp14:editId="7B359437">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107" w:name="_Ref397536429"/>
      <w:bookmarkStart w:id="108" w:name="_Ref397100923"/>
      <w:r>
        <w:t xml:space="preserve">Фигура </w:t>
      </w:r>
      <w:r w:rsidR="00E73236">
        <w:fldChar w:fldCharType="begin"/>
      </w:r>
      <w:r w:rsidR="00E73236">
        <w:instrText xml:space="preserve"> SEQ Фигура \* ARABIC </w:instrText>
      </w:r>
      <w:r w:rsidR="00E73236">
        <w:fldChar w:fldCharType="separate"/>
      </w:r>
      <w:r w:rsidR="00B34B20">
        <w:rPr>
          <w:noProof/>
        </w:rPr>
        <w:t>10</w:t>
      </w:r>
      <w:r w:rsidR="00E73236">
        <w:rPr>
          <w:noProof/>
        </w:rPr>
        <w:fldChar w:fldCharType="end"/>
      </w:r>
      <w:bookmarkEnd w:id="107"/>
      <w:r>
        <w:t xml:space="preserve"> (</w:t>
      </w:r>
      <w:r w:rsidR="007E093A">
        <w:t xml:space="preserve">DS </w:t>
      </w:r>
      <w:r w:rsidR="007E093A">
        <w:rPr>
          <w:color w:val="auto"/>
        </w:rPr>
        <w:t>п</w:t>
      </w:r>
      <w:r w:rsidRPr="000A4551">
        <w:rPr>
          <w:color w:val="auto"/>
        </w:rPr>
        <w:t>латформа за реверсивен инженеринг</w:t>
      </w:r>
      <w:r>
        <w:t>)</w:t>
      </w:r>
      <w:bookmarkEnd w:id="108"/>
    </w:p>
    <w:p w:rsidR="00D202F2" w:rsidRDefault="00D202F2" w:rsidP="00D202F2"/>
    <w:p w:rsidR="00D202F2" w:rsidRPr="00D202F2" w:rsidRDefault="00D202F2" w:rsidP="00D202F2">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B34B20">
        <w:rPr>
          <w:i/>
        </w:rPr>
        <w:t>3.2</w:t>
      </w:r>
      <w:r w:rsidRPr="00D202F2">
        <w:rPr>
          <w:i/>
        </w:rPr>
        <w:fldChar w:fldCharType="end"/>
      </w:r>
      <w:r w:rsidR="008F1755">
        <w:rPr>
          <w:i/>
        </w:rPr>
        <w:t>.</w:t>
      </w:r>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eastAsia="en-US"/>
        </w:rPr>
      </w:pPr>
      <w:r w:rsidRPr="007A1A31">
        <w:rPr>
          <w:lang w:eastAsia="en-US"/>
        </w:rPr>
        <w:t xml:space="preserve">Показването на компоненти бе първото приложение на нашата платформа за реверсивен инженеринг. Беше доста интересен експеримент, тъй като компонентите са изградени чрез използването на </w:t>
      </w:r>
      <w:del w:id="109" w:author="aldi" w:date="2015-02-16T16:08:00Z">
        <w:r w:rsidRPr="007A1A31" w:rsidDel="006C72E6">
          <w:rPr>
            <w:lang w:eastAsia="en-US"/>
          </w:rPr>
          <w:delText xml:space="preserve">макрота </w:delText>
        </w:r>
      </w:del>
      <w:ins w:id="110" w:author="aldi" w:date="2015-02-16T16:08:00Z">
        <w:r w:rsidR="006C72E6" w:rsidRPr="007A1A31">
          <w:rPr>
            <w:lang w:eastAsia="en-US"/>
          </w:rPr>
          <w:t>макро</w:t>
        </w:r>
        <w:r w:rsidR="006C72E6">
          <w:rPr>
            <w:lang w:eastAsia="en-US"/>
          </w:rPr>
          <w:t>си</w:t>
        </w:r>
        <w:r w:rsidR="006C72E6" w:rsidRPr="007A1A31">
          <w:rPr>
            <w:lang w:eastAsia="en-US"/>
          </w:rPr>
          <w:t xml:space="preserve"> </w:t>
        </w:r>
      </w:ins>
      <w:r w:rsidRPr="007A1A31">
        <w:rPr>
          <w:lang w:eastAsia="en-US"/>
        </w:rPr>
        <w:t xml:space="preserve">и други механизми от </w:t>
      </w:r>
      <w:r w:rsidRPr="007A1A31">
        <w:rPr>
          <w:lang w:eastAsia="en-US"/>
        </w:rPr>
        <w:lastRenderedPageBreak/>
        <w:t>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r>
        <w:t xml:space="preserve">Визуализиране на компоненти с универсален инструмент.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r w:rsidR="00B34B20" w:rsidRPr="00B34B20">
        <w:rPr>
          <w:i/>
        </w:rPr>
        <w:t xml:space="preserve">Фигура </w:t>
      </w:r>
      <w:r w:rsidR="00B34B20" w:rsidRPr="00B34B20">
        <w:rPr>
          <w:i/>
          <w:noProof/>
        </w:rPr>
        <w:t>11</w:t>
      </w:r>
      <w:r w:rsidRPr="00200A3B">
        <w:rPr>
          <w:i/>
          <w:lang w:eastAsia="en-US"/>
        </w:rPr>
        <w:fldChar w:fldCharType="end"/>
      </w:r>
      <w:r>
        <w:rPr>
          <w:lang w:eastAsia="en-US"/>
        </w:rPr>
        <w:t xml:space="preserve"> </w:t>
      </w:r>
      <w:r w:rsidR="004615FA" w:rsidRPr="004615FA">
        <w:rPr>
          <w:lang w:eastAsia="en-US"/>
        </w:rPr>
        <w:t xml:space="preserve">показва вътрешният изглед на компонент, показан чрез </w:t>
      </w:r>
      <w:r w:rsidR="004615FA" w:rsidRPr="004615FA">
        <w:rPr>
          <w:b/>
          <w:lang w:eastAsia="en-US"/>
        </w:rPr>
        <w:t>GSEE</w:t>
      </w:r>
      <w:r w:rsidR="004615FA" w:rsidRPr="004615FA">
        <w:rPr>
          <w:lang w:eastAsia="en-US"/>
        </w:rPr>
        <w:t xml:space="preserve"> (Среда за изследване на универсален софтуер).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 </w:t>
      </w:r>
      <w:r w:rsidR="008F427A">
        <w:rPr>
          <w:rFonts w:cs="Times New Roman"/>
          <w:szCs w:val="24"/>
          <w:lang w:eastAsia="en-US"/>
        </w:rPr>
        <w:t>хранилището</w:t>
      </w:r>
      <w:r w:rsidRPr="004615FA">
        <w:rPr>
          <w:rFonts w:cs="Times New Roman"/>
          <w:szCs w:val="24"/>
          <w:lang w:eastAsia="en-US"/>
        </w:rPr>
        <w:t xml:space="preserve"> почти без усилия.</w:t>
      </w:r>
    </w:p>
    <w:p w:rsidR="00932E23" w:rsidRDefault="00932E23" w:rsidP="004A31B9">
      <w:pPr>
        <w:keepNext/>
        <w:jc w:val="center"/>
      </w:pPr>
      <w:r>
        <w:rPr>
          <w:noProof/>
          <w:lang w:val="en-US" w:eastAsia="en-US"/>
        </w:rPr>
        <w:drawing>
          <wp:inline distT="0" distB="0" distL="0" distR="0" wp14:anchorId="5183F90A" wp14:editId="4EF5E699">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111" w:name="_Ref397536453"/>
      <w:bookmarkStart w:id="112" w:name="_Ref397097565"/>
      <w:bookmarkStart w:id="113" w:name="_Ref397100987"/>
      <w:r>
        <w:t xml:space="preserve">Фигура </w:t>
      </w:r>
      <w:r w:rsidR="00E73236">
        <w:fldChar w:fldCharType="begin"/>
      </w:r>
      <w:r w:rsidR="00E73236">
        <w:instrText xml:space="preserve"> SEQ Фигура \* ARABIC </w:instrText>
      </w:r>
      <w:r w:rsidR="00E73236">
        <w:fldChar w:fldCharType="separate"/>
      </w:r>
      <w:r w:rsidR="00B34B20">
        <w:rPr>
          <w:noProof/>
        </w:rPr>
        <w:t>11</w:t>
      </w:r>
      <w:r w:rsidR="00E73236">
        <w:rPr>
          <w:noProof/>
        </w:rPr>
        <w:fldChar w:fldCharType="end"/>
      </w:r>
      <w:bookmarkEnd w:id="111"/>
      <w:r>
        <w:t xml:space="preserve"> </w:t>
      </w:r>
      <w:r w:rsidR="00903A0C">
        <w:t>(</w:t>
      </w:r>
      <w:r>
        <w:t>основен изглед на GSEE</w:t>
      </w:r>
      <w:bookmarkEnd w:id="112"/>
      <w:r w:rsidR="00903A0C">
        <w:t>)</w:t>
      </w:r>
      <w:bookmarkEnd w:id="113"/>
    </w:p>
    <w:p w:rsidR="00CC4F01" w:rsidRPr="00CC4F01" w:rsidRDefault="00CC4F01" w:rsidP="00CC4F01"/>
    <w:p w:rsidR="00C3793A" w:rsidRDefault="008635D1" w:rsidP="007F13AB">
      <w:pPr>
        <w:pStyle w:val="Heading2"/>
      </w:pPr>
      <w:bookmarkStart w:id="114" w:name="_Toc412583183"/>
      <w:r>
        <w:t>Сравнителен анализ на изложените решения</w:t>
      </w:r>
      <w:bookmarkEnd w:id="114"/>
    </w:p>
    <w:p w:rsidR="008635D1" w:rsidRPr="008635D1" w:rsidRDefault="008635D1" w:rsidP="008635D1">
      <w:r>
        <w:t>В тази точка ще бъдат предложени критерии за анализ на изложените съществуващи подобни решения на заданието. Както и сравнителен анализ на базата на предложените критерии.</w:t>
      </w:r>
    </w:p>
    <w:p w:rsidR="00151422" w:rsidRPr="00151422" w:rsidRDefault="00151422" w:rsidP="00151422">
      <w:pPr>
        <w:pStyle w:val="Heading3"/>
      </w:pPr>
      <w:bookmarkStart w:id="115" w:name="_Toc412583184"/>
      <w:r>
        <w:t>Критерии</w:t>
      </w:r>
      <w:bookmarkEnd w:id="115"/>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r>
        <w:rPr>
          <w:lang w:eastAsia="en-US"/>
        </w:rPr>
        <w:t xml:space="preserve">Това е основния критерий, по който ще сравняваме изложените решения. Начина по който те възстановяват архитектурна информация на базата на изходен код се различава. Основно </w:t>
      </w:r>
      <w:r w:rsidR="00CA1D48">
        <w:rPr>
          <w:lang w:eastAsia="en-US"/>
        </w:rPr>
        <w:t>инструментите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lastRenderedPageBreak/>
        <w:t>Структурен</w:t>
      </w:r>
      <w:r w:rsidR="001E213A" w:rsidRPr="00583032">
        <w:rPr>
          <w:b/>
          <w:lang w:eastAsia="en-US"/>
        </w:rPr>
        <w:t xml:space="preserve"> анализ</w:t>
      </w:r>
      <w:r w:rsidR="00CA1D48">
        <w:rPr>
          <w:lang w:eastAsia="en-US"/>
        </w:rPr>
        <w:t xml:space="preserve"> – възможността на </w:t>
      </w:r>
      <w:r w:rsidR="008F427A">
        <w:rPr>
          <w:lang w:eastAsia="en-US"/>
        </w:rPr>
        <w:t>инструмента</w:t>
      </w:r>
      <w:r w:rsidR="00CA1D48">
        <w:rPr>
          <w:lang w:eastAsia="en-US"/>
        </w:rPr>
        <w:t xml:space="preserve">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xml:space="preserve">. </w:t>
      </w:r>
      <w:r w:rsidR="008F427A">
        <w:rPr>
          <w:lang w:eastAsia="en-US"/>
        </w:rPr>
        <w:t>Съществуват</w:t>
      </w:r>
      <w:r w:rsidR="00AF2D82">
        <w:rPr>
          <w:lang w:eastAsia="en-US"/>
        </w:rPr>
        <w:t xml:space="preserve">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r>
        <w:rPr>
          <w:i/>
          <w:lang w:eastAsia="en-US"/>
        </w:rPr>
        <w:t xml:space="preserve">с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w:t>
      </w:r>
      <w:r w:rsidR="00FC2DA9">
        <w:rPr>
          <w:lang w:eastAsia="en-US"/>
        </w:rPr>
        <w:t>–</w:t>
      </w:r>
      <w:r>
        <w:rPr>
          <w:lang w:eastAsia="en-US"/>
        </w:rPr>
        <w:t xml:space="preserve"> способността на инструмента да оперира </w:t>
      </w:r>
      <w:r w:rsidR="008F427A">
        <w:rPr>
          <w:lang w:eastAsia="en-US"/>
        </w:rPr>
        <w:t>съвместно</w:t>
      </w:r>
      <w:r>
        <w:rPr>
          <w:lang w:eastAsia="en-US"/>
        </w:rPr>
        <w:t xml:space="preserve">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r>
        <w:rPr>
          <w:lang w:eastAsia="en-US"/>
        </w:rPr>
        <w:t>инструмента позволява лесно задаване и изпълнение на анализа над даден изходен код, посредством например интуитивен графичен интерфейс.</w:t>
      </w:r>
    </w:p>
    <w:p w:rsidR="000156F0" w:rsidRDefault="002E7556" w:rsidP="00A930EA">
      <w:pPr>
        <w:pStyle w:val="ListParagraph"/>
        <w:numPr>
          <w:ilvl w:val="1"/>
          <w:numId w:val="26"/>
        </w:numPr>
        <w:rPr>
          <w:lang w:eastAsia="en-US"/>
        </w:rPr>
      </w:pPr>
      <w:r>
        <w:rPr>
          <w:lang w:eastAsia="en-US"/>
        </w:rPr>
        <w:t>в</w:t>
      </w:r>
      <w:r w:rsidR="0013526D">
        <w:rPr>
          <w:lang w:eastAsia="en-US"/>
        </w:rPr>
        <w:t xml:space="preserve">ъзможност за </w:t>
      </w:r>
      <w:r w:rsidR="009637D0">
        <w:rPr>
          <w:lang w:eastAsia="en-US"/>
        </w:rPr>
        <w:t>на</w:t>
      </w:r>
      <w:r w:rsidR="0013526D">
        <w:rPr>
          <w:lang w:eastAsia="en-US"/>
        </w:rPr>
        <w:t>блюдаване на резултата от анализа в графичен вид.</w:t>
      </w:r>
    </w:p>
    <w:p w:rsidR="000156F0" w:rsidRDefault="000156F0">
      <w:pPr>
        <w:spacing w:after="0"/>
        <w:jc w:val="left"/>
        <w:rPr>
          <w:lang w:eastAsia="en-US"/>
        </w:rPr>
      </w:pPr>
      <w:r>
        <w:rPr>
          <w:lang w:eastAsia="en-US"/>
        </w:rPr>
        <w:br w:type="page"/>
      </w:r>
    </w:p>
    <w:p w:rsidR="00C46220" w:rsidRDefault="00C46220" w:rsidP="00C46220">
      <w:pPr>
        <w:pStyle w:val="Heading3"/>
        <w:rPr>
          <w:lang w:eastAsia="en-US"/>
        </w:rPr>
      </w:pPr>
      <w:bookmarkStart w:id="116" w:name="_Toc412583185"/>
      <w:r>
        <w:rPr>
          <w:lang w:eastAsia="en-US"/>
        </w:rPr>
        <w:lastRenderedPageBreak/>
        <w:t>Сравнителен анализ</w:t>
      </w:r>
      <w:bookmarkEnd w:id="116"/>
    </w:p>
    <w:p w:rsidR="00C46220" w:rsidRDefault="0081338A" w:rsidP="00C46220">
      <w:pPr>
        <w:rPr>
          <w:lang w:eastAsia="en-US"/>
        </w:rPr>
      </w:pPr>
      <w:commentRangeStart w:id="117"/>
      <w:r>
        <w:rPr>
          <w:lang w:eastAsia="en-US"/>
        </w:rPr>
        <w:t>И</w:t>
      </w:r>
      <w:commentRangeEnd w:id="117"/>
      <w:r w:rsidR="006C72E6">
        <w:rPr>
          <w:rStyle w:val="CommentReference"/>
        </w:rPr>
        <w:commentReference w:id="117"/>
      </w:r>
      <w:r>
        <w:rPr>
          <w:lang w:eastAsia="en-US"/>
        </w:rPr>
        <w:t xml:space="preserve">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B34B20">
        <w:rPr>
          <w:i/>
          <w:lang w:eastAsia="en-US"/>
        </w:rPr>
        <w:t>2.3.1</w:t>
      </w:r>
      <w:r w:rsidR="004D67D0" w:rsidRPr="004D67D0">
        <w:rPr>
          <w:i/>
          <w:lang w:eastAsia="en-US"/>
        </w:rPr>
        <w:fldChar w:fldCharType="end"/>
      </w:r>
      <w:r w:rsidR="004D67D0">
        <w:rPr>
          <w:lang w:eastAsia="en-US"/>
        </w:rPr>
        <w:t xml:space="preserve">) прави този анализ без предварително дефиниране на критерии за компоненти и конектори. </w:t>
      </w:r>
      <w:r w:rsidR="008F427A">
        <w:rPr>
          <w:lang w:eastAsia="en-US"/>
        </w:rPr>
        <w:t>За разлика от предложението на DS, което има предварително дефинирани екстрактори (</w:t>
      </w:r>
      <w:r w:rsidR="008F427A" w:rsidRPr="00865B00">
        <w:rPr>
          <w:i/>
          <w:lang w:eastAsia="en-US"/>
        </w:rPr>
        <w:fldChar w:fldCharType="begin"/>
      </w:r>
      <w:r w:rsidR="008F427A" w:rsidRPr="00865B00">
        <w:rPr>
          <w:i/>
          <w:lang w:eastAsia="en-US"/>
        </w:rPr>
        <w:instrText xml:space="preserve"> REF _Ref397536429 \h </w:instrText>
      </w:r>
      <w:r w:rsidR="008F427A">
        <w:rPr>
          <w:i/>
          <w:lang w:eastAsia="en-US"/>
        </w:rPr>
        <w:instrText xml:space="preserve"> \* MERGEFORMAT </w:instrText>
      </w:r>
      <w:r w:rsidR="008F427A" w:rsidRPr="00865B00">
        <w:rPr>
          <w:i/>
          <w:lang w:eastAsia="en-US"/>
        </w:rPr>
      </w:r>
      <w:r w:rsidR="008F427A" w:rsidRPr="00865B00">
        <w:rPr>
          <w:i/>
          <w:lang w:eastAsia="en-US"/>
        </w:rPr>
        <w:fldChar w:fldCharType="separate"/>
      </w:r>
      <w:r w:rsidR="00B34B20" w:rsidRPr="00B34B20">
        <w:rPr>
          <w:i/>
        </w:rPr>
        <w:t xml:space="preserve">Фигура </w:t>
      </w:r>
      <w:r w:rsidR="00B34B20" w:rsidRPr="00B34B20">
        <w:rPr>
          <w:i/>
          <w:noProof/>
        </w:rPr>
        <w:t>10</w:t>
      </w:r>
      <w:r w:rsidR="008F427A" w:rsidRPr="00865B00">
        <w:rPr>
          <w:i/>
          <w:lang w:eastAsia="en-US"/>
        </w:rPr>
        <w:fldChar w:fldCharType="end"/>
      </w:r>
      <w:r w:rsidR="008F427A">
        <w:rPr>
          <w:lang w:eastAsia="en-US"/>
        </w:rPr>
        <w:t xml:space="preserve">) подготвени  специално за компонентния модел. </w:t>
      </w:r>
      <w:r w:rsidR="0062778C">
        <w:rPr>
          <w:lang w:eastAsia="en-US"/>
        </w:rPr>
        <w:t>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 За решението на DS нямаме доказателство, че такава функционалност съществува.</w:t>
      </w:r>
    </w:p>
    <w:p w:rsidR="00730EE8" w:rsidRDefault="00730EE8" w:rsidP="004C5915">
      <w:pPr>
        <w:rPr>
          <w:lang w:eastAsia="en-US"/>
        </w:rPr>
      </w:pPr>
      <w:r>
        <w:rPr>
          <w:lang w:eastAsia="en-US"/>
        </w:rPr>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
    <w:p w:rsidR="00F719A8" w:rsidRDefault="00F719A8" w:rsidP="004C5915">
      <w:pPr>
        <w:rPr>
          <w:ins w:id="118" w:author="mitko" w:date="2015-02-18T20:46:00Z"/>
          <w:lang w:val="en-US" w:eastAsia="en-US"/>
        </w:rPr>
      </w:pPr>
      <w:r>
        <w:rPr>
          <w:lang w:eastAsia="en-US"/>
        </w:rPr>
        <w:t>Инструмента за анализ на DS показва силен акцент на графичното представяне на резултата от анализа, докато при много-изгледния среда това не е толкова силно изразено.</w:t>
      </w:r>
    </w:p>
    <w:p w:rsidR="00D646F7" w:rsidRDefault="00D646F7" w:rsidP="004C5915">
      <w:pPr>
        <w:rPr>
          <w:ins w:id="119" w:author="mitko" w:date="2015-02-18T20:46:00Z"/>
          <w:lang w:val="en-US" w:eastAsia="en-US"/>
        </w:rPr>
      </w:pPr>
    </w:p>
    <w:tbl>
      <w:tblPr>
        <w:tblStyle w:val="TableGrid"/>
        <w:tblW w:w="0" w:type="auto"/>
        <w:tblLook w:val="04A0" w:firstRow="1" w:lastRow="0" w:firstColumn="1" w:lastColumn="0" w:noHBand="0" w:noVBand="1"/>
        <w:tblPrChange w:id="120" w:author="mitko" w:date="2015-02-18T21:17:00Z">
          <w:tblPr>
            <w:tblStyle w:val="TableGrid"/>
            <w:tblW w:w="0" w:type="auto"/>
            <w:tblLook w:val="04A0" w:firstRow="1" w:lastRow="0" w:firstColumn="1" w:lastColumn="0" w:noHBand="0" w:noVBand="1"/>
          </w:tblPr>
        </w:tblPrChange>
      </w:tblPr>
      <w:tblGrid>
        <w:gridCol w:w="2840"/>
        <w:gridCol w:w="2841"/>
        <w:gridCol w:w="2841"/>
        <w:tblGridChange w:id="121">
          <w:tblGrid>
            <w:gridCol w:w="2943"/>
            <w:gridCol w:w="2787"/>
            <w:gridCol w:w="2"/>
            <w:gridCol w:w="2790"/>
          </w:tblGrid>
        </w:tblGridChange>
      </w:tblGrid>
      <w:tr w:rsidR="00D646F7" w:rsidTr="00F559A3">
        <w:trPr>
          <w:ins w:id="122" w:author="mitko" w:date="2015-02-18T20:46:00Z"/>
        </w:trPr>
        <w:tc>
          <w:tcPr>
            <w:tcW w:w="2840" w:type="dxa"/>
            <w:tcBorders>
              <w:tl2br w:val="single" w:sz="4" w:space="0" w:color="auto"/>
            </w:tcBorders>
            <w:shd w:val="clear" w:color="auto" w:fill="D9D9D9" w:themeFill="background1" w:themeFillShade="D9"/>
            <w:tcPrChange w:id="123" w:author="mitko" w:date="2015-02-18T21:17:00Z">
              <w:tcPr>
                <w:tcW w:w="2840" w:type="dxa"/>
              </w:tcPr>
            </w:tcPrChange>
          </w:tcPr>
          <w:p w:rsidR="00F559A3" w:rsidRDefault="00F559A3">
            <w:pPr>
              <w:jc w:val="right"/>
              <w:rPr>
                <w:ins w:id="124" w:author="mitko" w:date="2015-02-18T21:16:00Z"/>
                <w:rFonts w:ascii="Times New Roman" w:hAnsi="Times New Roman"/>
                <w:b/>
                <w:lang w:val="en-US" w:eastAsia="en-US"/>
              </w:rPr>
              <w:pPrChange w:id="125" w:author="mitko" w:date="2015-02-18T21:16:00Z">
                <w:pPr/>
              </w:pPrChange>
            </w:pPr>
            <w:ins w:id="126" w:author="mitko" w:date="2015-02-18T21:16:00Z">
              <w:r>
                <w:rPr>
                  <w:b/>
                  <w:lang w:val="en-US" w:eastAsia="en-US"/>
                </w:rPr>
                <w:t xml:space="preserve">           Инструмент за реинжинеринг</w:t>
              </w:r>
            </w:ins>
          </w:p>
          <w:p w:rsidR="00F559A3" w:rsidRDefault="00F559A3" w:rsidP="004C5915">
            <w:pPr>
              <w:rPr>
                <w:ins w:id="127" w:author="mitko" w:date="2015-02-18T21:16:00Z"/>
                <w:b/>
                <w:lang w:val="en-US" w:eastAsia="en-US"/>
              </w:rPr>
            </w:pPr>
          </w:p>
          <w:p w:rsidR="00F559A3" w:rsidRDefault="00F559A3" w:rsidP="004C5915">
            <w:pPr>
              <w:rPr>
                <w:ins w:id="128" w:author="mitko" w:date="2015-02-18T21:16:00Z"/>
                <w:b/>
                <w:lang w:val="en-US" w:eastAsia="en-US"/>
              </w:rPr>
            </w:pPr>
          </w:p>
          <w:p w:rsidR="00D646F7" w:rsidRPr="005014C1" w:rsidRDefault="00F559A3">
            <w:pPr>
              <w:jc w:val="left"/>
              <w:rPr>
                <w:ins w:id="129" w:author="mitko" w:date="2015-02-18T20:46:00Z"/>
                <w:b/>
                <w:lang w:val="en-US" w:eastAsia="en-US"/>
                <w:rPrChange w:id="130" w:author="mitko" w:date="2015-02-18T21:10:00Z">
                  <w:rPr>
                    <w:ins w:id="131" w:author="mitko" w:date="2015-02-18T20:46:00Z"/>
                    <w:rFonts w:ascii="Times New Roman" w:hAnsi="Times New Roman"/>
                    <w:lang w:val="en-US" w:eastAsia="en-US"/>
                  </w:rPr>
                </w:rPrChange>
              </w:rPr>
              <w:pPrChange w:id="132" w:author="mitko" w:date="2015-02-18T21:16:00Z">
                <w:pPr/>
              </w:pPrChange>
            </w:pPr>
            <w:ins w:id="133" w:author="mitko" w:date="2015-02-18T21:16:00Z">
              <w:r>
                <w:rPr>
                  <w:b/>
                  <w:lang w:val="en-US" w:eastAsia="en-US"/>
                </w:rPr>
                <w:t>Критерий</w:t>
              </w:r>
            </w:ins>
          </w:p>
        </w:tc>
        <w:tc>
          <w:tcPr>
            <w:tcW w:w="2841" w:type="dxa"/>
            <w:shd w:val="clear" w:color="auto" w:fill="F2F2F2" w:themeFill="background1" w:themeFillShade="F2"/>
            <w:tcPrChange w:id="134" w:author="mitko" w:date="2015-02-18T21:17:00Z">
              <w:tcPr>
                <w:tcW w:w="2841" w:type="dxa"/>
                <w:gridSpan w:val="2"/>
              </w:tcPr>
            </w:tcPrChange>
          </w:tcPr>
          <w:p w:rsidR="00D646F7" w:rsidRDefault="001B1A2C">
            <w:pPr>
              <w:jc w:val="center"/>
              <w:rPr>
                <w:ins w:id="135" w:author="mitko" w:date="2015-02-18T21:11:00Z"/>
                <w:rFonts w:ascii="Times New Roman" w:hAnsi="Times New Roman"/>
                <w:b/>
                <w:lang w:val="en-US"/>
              </w:rPr>
              <w:pPrChange w:id="136" w:author="mitko" w:date="2015-02-18T20:48:00Z">
                <w:pPr/>
              </w:pPrChange>
            </w:pPr>
            <w:ins w:id="137" w:author="mitko" w:date="2015-02-18T21:13:00Z">
              <w:r>
                <w:rPr>
                  <w:b/>
                  <w:lang w:val="en-US"/>
                </w:rPr>
                <w:t>М</w:t>
              </w:r>
            </w:ins>
            <w:ins w:id="138" w:author="mitko" w:date="2015-02-18T20:48:00Z">
              <w:r w:rsidR="00D646F7" w:rsidRPr="005014C1">
                <w:rPr>
                  <w:b/>
                  <w:rPrChange w:id="139" w:author="mitko" w:date="2015-02-18T21:10:00Z">
                    <w:rPr/>
                  </w:rPrChange>
                </w:rPr>
                <w:t>ного-изгледна среда за софтуерно архитектурна реконструкция</w:t>
              </w:r>
            </w:ins>
          </w:p>
          <w:p w:rsidR="005014C1" w:rsidRPr="005014C1" w:rsidRDefault="005014C1">
            <w:pPr>
              <w:jc w:val="center"/>
              <w:rPr>
                <w:ins w:id="140" w:author="mitko" w:date="2015-02-18T20:46:00Z"/>
                <w:rFonts w:ascii="Times New Roman" w:hAnsi="Times New Roman"/>
                <w:lang w:val="en-US" w:eastAsia="en-US"/>
              </w:rPr>
              <w:pPrChange w:id="141" w:author="mitko" w:date="2015-02-18T20:48:00Z">
                <w:pPr/>
              </w:pPrChange>
            </w:pPr>
            <w:ins w:id="142" w:author="mitko" w:date="2015-02-18T21:11:00Z">
              <w:r w:rsidRPr="005014C1">
                <w:rPr>
                  <w:lang w:val="en-US"/>
                  <w:rPrChange w:id="143" w:author="mitko" w:date="2015-02-18T21:11:00Z">
                    <w:rPr>
                      <w:b/>
                      <w:lang w:val="en-US"/>
                    </w:rPr>
                  </w:rPrChange>
                </w:rPr>
                <w:t>(</w:t>
              </w:r>
              <w:r w:rsidRPr="005014C1">
                <w:rPr>
                  <w:rFonts w:ascii="Times New Roman" w:hAnsi="Times New Roman"/>
                  <w:i/>
                  <w:lang w:val="en-US"/>
                  <w:rPrChange w:id="144" w:author="mitko" w:date="2015-02-18T21:11:00Z">
                    <w:rPr>
                      <w:b/>
                      <w:lang w:val="en-US"/>
                    </w:rPr>
                  </w:rPrChange>
                </w:rPr>
                <w:fldChar w:fldCharType="begin"/>
              </w:r>
              <w:r w:rsidRPr="005014C1">
                <w:rPr>
                  <w:i/>
                  <w:lang w:val="en-US"/>
                  <w:rPrChange w:id="145" w:author="mitko" w:date="2015-02-18T21:11:00Z">
                    <w:rPr>
                      <w:b/>
                      <w:lang w:val="en-US"/>
                    </w:rPr>
                  </w:rPrChange>
                </w:rPr>
                <w:instrText xml:space="preserve"> REF _Ref412057216 \r \h </w:instrText>
              </w:r>
            </w:ins>
            <w:r w:rsidRPr="005014C1">
              <w:rPr>
                <w:i/>
                <w:lang w:val="en-US"/>
                <w:rPrChange w:id="146" w:author="mitko" w:date="2015-02-18T21:11:00Z">
                  <w:rPr>
                    <w:lang w:val="en-US"/>
                  </w:rPr>
                </w:rPrChange>
              </w:rPr>
              <w:instrText xml:space="preserve"> \* MERGEFORMAT </w:instrText>
            </w:r>
            <w:r w:rsidRPr="005014C1">
              <w:rPr>
                <w:i/>
                <w:lang w:val="en-US"/>
                <w:rPrChange w:id="147" w:author="mitko" w:date="2015-02-18T21:11:00Z">
                  <w:rPr>
                    <w:i/>
                    <w:lang w:val="en-US"/>
                  </w:rPr>
                </w:rPrChange>
              </w:rPr>
            </w:r>
            <w:r w:rsidRPr="005014C1">
              <w:rPr>
                <w:rFonts w:ascii="Times New Roman" w:hAnsi="Times New Roman"/>
                <w:i/>
                <w:lang w:val="en-US"/>
                <w:rPrChange w:id="148" w:author="mitko" w:date="2015-02-18T21:11:00Z">
                  <w:rPr>
                    <w:b/>
                    <w:lang w:val="en-US"/>
                  </w:rPr>
                </w:rPrChange>
              </w:rPr>
              <w:fldChar w:fldCharType="separate"/>
            </w:r>
            <w:r w:rsidR="00B34B20">
              <w:rPr>
                <w:i/>
                <w:lang w:val="en-US"/>
              </w:rPr>
              <w:t>2.3.1</w:t>
            </w:r>
            <w:ins w:id="149" w:author="mitko" w:date="2015-02-18T21:11:00Z">
              <w:r w:rsidRPr="005014C1">
                <w:rPr>
                  <w:rFonts w:ascii="Times New Roman" w:hAnsi="Times New Roman"/>
                  <w:i/>
                  <w:lang w:val="en-US"/>
                  <w:rPrChange w:id="150" w:author="mitko" w:date="2015-02-18T21:11:00Z">
                    <w:rPr>
                      <w:b/>
                      <w:lang w:val="en-US"/>
                    </w:rPr>
                  </w:rPrChange>
                </w:rPr>
                <w:fldChar w:fldCharType="end"/>
              </w:r>
              <w:r w:rsidRPr="005014C1">
                <w:rPr>
                  <w:lang w:val="en-US"/>
                  <w:rPrChange w:id="151" w:author="mitko" w:date="2015-02-18T21:11:00Z">
                    <w:rPr>
                      <w:b/>
                      <w:lang w:val="en-US"/>
                    </w:rPr>
                  </w:rPrChange>
                </w:rPr>
                <w:t>)</w:t>
              </w:r>
            </w:ins>
          </w:p>
        </w:tc>
        <w:tc>
          <w:tcPr>
            <w:tcW w:w="2841" w:type="dxa"/>
            <w:shd w:val="clear" w:color="auto" w:fill="F2F2F2" w:themeFill="background1" w:themeFillShade="F2"/>
            <w:tcPrChange w:id="152" w:author="mitko" w:date="2015-02-18T21:17:00Z">
              <w:tcPr>
                <w:tcW w:w="2841" w:type="dxa"/>
              </w:tcPr>
            </w:tcPrChange>
          </w:tcPr>
          <w:p w:rsidR="00D646F7" w:rsidRDefault="00D646F7">
            <w:pPr>
              <w:jc w:val="center"/>
              <w:rPr>
                <w:ins w:id="153" w:author="mitko" w:date="2015-02-18T21:11:00Z"/>
                <w:rFonts w:ascii="Times New Roman" w:hAnsi="Times New Roman"/>
                <w:b/>
                <w:lang w:val="en-US"/>
              </w:rPr>
              <w:pPrChange w:id="154" w:author="mitko" w:date="2015-02-18T20:48:00Z">
                <w:pPr/>
              </w:pPrChange>
            </w:pPr>
            <w:ins w:id="155" w:author="mitko" w:date="2015-02-18T20:48:00Z">
              <w:r w:rsidRPr="005014C1">
                <w:rPr>
                  <w:b/>
                  <w:rPrChange w:id="156" w:author="mitko" w:date="2015-02-18T21:10:00Z">
                    <w:rPr/>
                  </w:rPrChange>
                </w:rPr>
                <w:t>Компонентният модел на</w:t>
              </w:r>
              <w:r w:rsidRPr="005014C1">
                <w:rPr>
                  <w:b/>
                  <w:lang w:val="en-US"/>
                  <w:rPrChange w:id="157" w:author="mitko" w:date="2015-02-18T21:10:00Z">
                    <w:rPr>
                      <w:lang w:val="en-US"/>
                    </w:rPr>
                  </w:rPrChange>
                </w:rPr>
                <w:t xml:space="preserve"> DS</w:t>
              </w:r>
            </w:ins>
          </w:p>
          <w:p w:rsidR="005014C1" w:rsidRPr="005014C1" w:rsidRDefault="005014C1">
            <w:pPr>
              <w:jc w:val="center"/>
              <w:rPr>
                <w:ins w:id="158" w:author="mitko" w:date="2015-02-18T20:46:00Z"/>
                <w:rFonts w:ascii="Times New Roman" w:hAnsi="Times New Roman"/>
                <w:lang w:val="en-US" w:eastAsia="en-US"/>
              </w:rPr>
              <w:pPrChange w:id="159" w:author="mitko" w:date="2015-02-18T20:48:00Z">
                <w:pPr/>
              </w:pPrChange>
            </w:pPr>
            <w:ins w:id="160" w:author="mitko" w:date="2015-02-18T21:11:00Z">
              <w:r w:rsidRPr="005014C1">
                <w:rPr>
                  <w:lang w:val="en-US"/>
                  <w:rPrChange w:id="161" w:author="mitko" w:date="2015-02-18T21:11:00Z">
                    <w:rPr>
                      <w:b/>
                      <w:lang w:val="en-US"/>
                    </w:rPr>
                  </w:rPrChange>
                </w:rPr>
                <w:t>(</w:t>
              </w:r>
              <w:r w:rsidRPr="005014C1">
                <w:rPr>
                  <w:rFonts w:ascii="Times New Roman" w:hAnsi="Times New Roman"/>
                  <w:i/>
                  <w:lang w:val="en-US"/>
                  <w:rPrChange w:id="162" w:author="mitko" w:date="2015-02-18T21:12:00Z">
                    <w:rPr>
                      <w:lang w:val="en-US"/>
                    </w:rPr>
                  </w:rPrChange>
                </w:rPr>
                <w:fldChar w:fldCharType="begin"/>
              </w:r>
              <w:r w:rsidRPr="005014C1">
                <w:rPr>
                  <w:i/>
                  <w:lang w:val="en-US"/>
                  <w:rPrChange w:id="163" w:author="mitko" w:date="2015-02-18T21:12:00Z">
                    <w:rPr>
                      <w:lang w:val="en-US"/>
                    </w:rPr>
                  </w:rPrChange>
                </w:rPr>
                <w:instrText xml:space="preserve"> REF _Ref399773240 \r \h </w:instrText>
              </w:r>
            </w:ins>
            <w:r>
              <w:rPr>
                <w:i/>
                <w:lang w:val="en-US"/>
              </w:rPr>
              <w:instrText xml:space="preserve"> \* MERGEFORMAT </w:instrText>
            </w:r>
            <w:r w:rsidRPr="005014C1">
              <w:rPr>
                <w:i/>
                <w:lang w:val="en-US"/>
                <w:rPrChange w:id="164" w:author="mitko" w:date="2015-02-18T21:12:00Z">
                  <w:rPr>
                    <w:i/>
                    <w:lang w:val="en-US"/>
                  </w:rPr>
                </w:rPrChange>
              </w:rPr>
            </w:r>
            <w:r w:rsidRPr="005014C1">
              <w:rPr>
                <w:rFonts w:ascii="Times New Roman" w:hAnsi="Times New Roman"/>
                <w:i/>
                <w:lang w:val="en-US"/>
                <w:rPrChange w:id="165" w:author="mitko" w:date="2015-02-18T21:12:00Z">
                  <w:rPr>
                    <w:lang w:val="en-US"/>
                  </w:rPr>
                </w:rPrChange>
              </w:rPr>
              <w:fldChar w:fldCharType="separate"/>
            </w:r>
            <w:r w:rsidR="00B34B20">
              <w:rPr>
                <w:i/>
                <w:lang w:val="en-US"/>
              </w:rPr>
              <w:t>2.3.2</w:t>
            </w:r>
            <w:ins w:id="166" w:author="mitko" w:date="2015-02-18T21:11:00Z">
              <w:r w:rsidRPr="005014C1">
                <w:rPr>
                  <w:rFonts w:ascii="Times New Roman" w:hAnsi="Times New Roman"/>
                  <w:i/>
                  <w:lang w:val="en-US"/>
                  <w:rPrChange w:id="167" w:author="mitko" w:date="2015-02-18T21:12:00Z">
                    <w:rPr>
                      <w:lang w:val="en-US"/>
                    </w:rPr>
                  </w:rPrChange>
                </w:rPr>
                <w:fldChar w:fldCharType="end"/>
              </w:r>
              <w:r w:rsidRPr="005014C1">
                <w:rPr>
                  <w:lang w:val="en-US"/>
                  <w:rPrChange w:id="168" w:author="mitko" w:date="2015-02-18T21:11:00Z">
                    <w:rPr>
                      <w:b/>
                      <w:lang w:val="en-US"/>
                    </w:rPr>
                  </w:rPrChange>
                </w:rPr>
                <w:t>)</w:t>
              </w:r>
            </w:ins>
          </w:p>
        </w:tc>
      </w:tr>
      <w:tr w:rsidR="00D646F7" w:rsidTr="00EC6251">
        <w:trPr>
          <w:ins w:id="169" w:author="mitko" w:date="2015-02-18T20:48:00Z"/>
        </w:trPr>
        <w:tc>
          <w:tcPr>
            <w:tcW w:w="2840" w:type="dxa"/>
            <w:shd w:val="clear" w:color="auto" w:fill="D9D9D9" w:themeFill="background1" w:themeFillShade="D9"/>
            <w:tcPrChange w:id="170" w:author="mitko" w:date="2015-02-18T21:09:00Z">
              <w:tcPr>
                <w:tcW w:w="2840" w:type="dxa"/>
              </w:tcPr>
            </w:tcPrChange>
          </w:tcPr>
          <w:p w:rsidR="00D646F7" w:rsidRPr="00EC6251" w:rsidRDefault="00D646F7" w:rsidP="00EC6251">
            <w:pPr>
              <w:jc w:val="left"/>
              <w:rPr>
                <w:ins w:id="171" w:author="mitko" w:date="2015-02-18T20:48:00Z"/>
                <w:lang w:val="en-US" w:eastAsia="en-US"/>
              </w:rPr>
            </w:pPr>
            <w:ins w:id="172" w:author="mitko" w:date="2015-02-18T20:49:00Z">
              <w:r w:rsidRPr="00D646F7">
                <w:rPr>
                  <w:b/>
                  <w:lang w:eastAsia="en-US"/>
                  <w:rPrChange w:id="173" w:author="mitko" w:date="2015-02-18T20:50:00Z">
                    <w:rPr>
                      <w:lang w:eastAsia="en-US"/>
                    </w:rPr>
                  </w:rPrChange>
                </w:rPr>
                <w:t>Функционалност</w:t>
              </w:r>
            </w:ins>
          </w:p>
        </w:tc>
        <w:tc>
          <w:tcPr>
            <w:tcW w:w="2841" w:type="dxa"/>
            <w:shd w:val="clear" w:color="auto" w:fill="D9D9D9" w:themeFill="background1" w:themeFillShade="D9"/>
            <w:tcPrChange w:id="174" w:author="mitko" w:date="2015-02-18T21:09:00Z">
              <w:tcPr>
                <w:tcW w:w="2841" w:type="dxa"/>
                <w:gridSpan w:val="2"/>
              </w:tcPr>
            </w:tcPrChange>
          </w:tcPr>
          <w:p w:rsidR="00D646F7" w:rsidRDefault="00D646F7" w:rsidP="004C5915">
            <w:pPr>
              <w:rPr>
                <w:ins w:id="175" w:author="mitko" w:date="2015-02-18T20:48:00Z"/>
                <w:lang w:val="en-US" w:eastAsia="en-US"/>
              </w:rPr>
            </w:pPr>
          </w:p>
        </w:tc>
        <w:tc>
          <w:tcPr>
            <w:tcW w:w="2841" w:type="dxa"/>
            <w:shd w:val="clear" w:color="auto" w:fill="D9D9D9" w:themeFill="background1" w:themeFillShade="D9"/>
            <w:tcPrChange w:id="176" w:author="mitko" w:date="2015-02-18T21:09:00Z">
              <w:tcPr>
                <w:tcW w:w="2841" w:type="dxa"/>
              </w:tcPr>
            </w:tcPrChange>
          </w:tcPr>
          <w:p w:rsidR="00D646F7" w:rsidRDefault="00D646F7" w:rsidP="004C5915">
            <w:pPr>
              <w:rPr>
                <w:ins w:id="177" w:author="mitko" w:date="2015-02-18T20:48:00Z"/>
                <w:lang w:val="en-US" w:eastAsia="en-US"/>
              </w:rPr>
            </w:pPr>
          </w:p>
        </w:tc>
      </w:tr>
      <w:tr w:rsidR="00D646F7" w:rsidTr="00EC6251">
        <w:trPr>
          <w:ins w:id="178" w:author="mitko" w:date="2015-02-18T20:49:00Z"/>
        </w:trPr>
        <w:tc>
          <w:tcPr>
            <w:tcW w:w="2840" w:type="dxa"/>
            <w:shd w:val="clear" w:color="auto" w:fill="D9D9D9" w:themeFill="background1" w:themeFillShade="D9"/>
            <w:vAlign w:val="center"/>
            <w:tcPrChange w:id="179" w:author="mitko" w:date="2015-02-18T21:12:00Z">
              <w:tcPr>
                <w:tcW w:w="2840" w:type="dxa"/>
              </w:tcPr>
            </w:tcPrChange>
          </w:tcPr>
          <w:p w:rsidR="00D646F7" w:rsidRPr="005014C1" w:rsidRDefault="00D646F7">
            <w:pPr>
              <w:pStyle w:val="ListParagraph"/>
              <w:numPr>
                <w:ilvl w:val="0"/>
                <w:numId w:val="26"/>
              </w:numPr>
              <w:jc w:val="left"/>
              <w:rPr>
                <w:ins w:id="180" w:author="mitko" w:date="2015-02-18T20:49:00Z"/>
                <w:rFonts w:ascii="Times New Roman" w:hAnsi="Times New Roman"/>
                <w:lang w:eastAsia="en-US"/>
              </w:rPr>
              <w:pPrChange w:id="181" w:author="mitko" w:date="2015-02-18T21:12:00Z">
                <w:pPr/>
              </w:pPrChange>
            </w:pPr>
            <w:ins w:id="182" w:author="mitko" w:date="2015-02-18T20:50:00Z">
              <w:r w:rsidRPr="005014C1">
                <w:rPr>
                  <w:lang w:eastAsia="en-US"/>
                  <w:rPrChange w:id="183" w:author="mitko" w:date="2015-02-18T21:10:00Z">
                    <w:rPr>
                      <w:b/>
                      <w:lang w:eastAsia="en-US"/>
                    </w:rPr>
                  </w:rPrChange>
                </w:rPr>
                <w:t>Структурен анализ</w:t>
              </w:r>
            </w:ins>
          </w:p>
        </w:tc>
        <w:tc>
          <w:tcPr>
            <w:tcW w:w="2841" w:type="dxa"/>
            <w:vAlign w:val="center"/>
            <w:tcPrChange w:id="184" w:author="mitko" w:date="2015-02-18T21:12:00Z">
              <w:tcPr>
                <w:tcW w:w="2841" w:type="dxa"/>
              </w:tcPr>
            </w:tcPrChange>
          </w:tcPr>
          <w:p w:rsidR="000942F6" w:rsidRDefault="00D646F7">
            <w:pPr>
              <w:jc w:val="center"/>
              <w:rPr>
                <w:ins w:id="185" w:author="mitko" w:date="2015-02-18T20:57:00Z"/>
                <w:rFonts w:ascii="Times New Roman" w:hAnsi="Times New Roman"/>
                <w:szCs w:val="18"/>
                <w:lang w:val="en-US" w:eastAsia="en-US"/>
              </w:rPr>
              <w:pPrChange w:id="186" w:author="mitko" w:date="2015-02-18T20:57:00Z">
                <w:pPr>
                  <w:ind w:left="1000"/>
                </w:pPr>
              </w:pPrChange>
            </w:pPr>
            <w:ins w:id="187" w:author="mitko" w:date="2015-02-18T20:52:00Z">
              <w:r>
                <w:rPr>
                  <w:lang w:val="en-US" w:eastAsia="en-US"/>
                </w:rPr>
                <w:t>ДА</w:t>
              </w:r>
            </w:ins>
          </w:p>
          <w:p w:rsidR="00D646F7" w:rsidRDefault="00D646F7">
            <w:pPr>
              <w:jc w:val="center"/>
              <w:rPr>
                <w:ins w:id="188" w:author="mitko" w:date="2015-02-18T20:49:00Z"/>
                <w:rFonts w:ascii="Times New Roman" w:hAnsi="Times New Roman"/>
                <w:szCs w:val="18"/>
                <w:lang w:val="en-US" w:eastAsia="en-US"/>
              </w:rPr>
              <w:pPrChange w:id="189" w:author="mitko" w:date="2015-02-18T20:57:00Z">
                <w:pPr>
                  <w:ind w:left="1000"/>
                </w:pPr>
              </w:pPrChange>
            </w:pPr>
            <w:ins w:id="190" w:author="mitko" w:date="2015-02-18T20:52:00Z">
              <w:r>
                <w:rPr>
                  <w:lang w:val="en-US" w:eastAsia="en-US"/>
                </w:rPr>
                <w:t>(</w:t>
              </w:r>
            </w:ins>
            <w:ins w:id="191" w:author="mitko" w:date="2015-02-18T20:56:00Z">
              <w:r w:rsidR="000942F6">
                <w:rPr>
                  <w:lang w:val="en-US" w:eastAsia="en-US"/>
                </w:rPr>
                <w:t>на базата на предварително заготвени сценарии за изпълнение</w:t>
              </w:r>
            </w:ins>
            <w:ins w:id="192" w:author="mitko" w:date="2015-02-18T20:52:00Z">
              <w:r>
                <w:rPr>
                  <w:lang w:val="en-US" w:eastAsia="en-US"/>
                </w:rPr>
                <w:t>)</w:t>
              </w:r>
            </w:ins>
          </w:p>
        </w:tc>
        <w:tc>
          <w:tcPr>
            <w:tcW w:w="2841" w:type="dxa"/>
            <w:vAlign w:val="center"/>
            <w:tcPrChange w:id="193" w:author="mitko" w:date="2015-02-18T21:12:00Z">
              <w:tcPr>
                <w:tcW w:w="2841" w:type="dxa"/>
                <w:gridSpan w:val="2"/>
              </w:tcPr>
            </w:tcPrChange>
          </w:tcPr>
          <w:p w:rsidR="00D646F7" w:rsidRDefault="000942F6">
            <w:pPr>
              <w:jc w:val="center"/>
              <w:rPr>
                <w:ins w:id="194" w:author="mitko" w:date="2015-02-18T20:57:00Z"/>
                <w:rFonts w:ascii="Times New Roman" w:hAnsi="Times New Roman"/>
                <w:szCs w:val="18"/>
                <w:lang w:val="en-US" w:eastAsia="en-US"/>
              </w:rPr>
              <w:pPrChange w:id="195" w:author="mitko" w:date="2015-02-18T20:57:00Z">
                <w:pPr>
                  <w:ind w:left="1000"/>
                </w:pPr>
              </w:pPrChange>
            </w:pPr>
            <w:ins w:id="196" w:author="mitko" w:date="2015-02-18T20:57:00Z">
              <w:r>
                <w:rPr>
                  <w:lang w:val="en-US" w:eastAsia="en-US"/>
                </w:rPr>
                <w:t>ДА</w:t>
              </w:r>
            </w:ins>
          </w:p>
          <w:p w:rsidR="000942F6" w:rsidRDefault="000942F6">
            <w:pPr>
              <w:jc w:val="center"/>
              <w:rPr>
                <w:ins w:id="197" w:author="mitko" w:date="2015-02-18T20:49:00Z"/>
                <w:rFonts w:ascii="Times New Roman" w:hAnsi="Times New Roman"/>
                <w:szCs w:val="18"/>
                <w:lang w:val="en-US" w:eastAsia="en-US"/>
              </w:rPr>
              <w:pPrChange w:id="198" w:author="mitko" w:date="2015-02-18T20:57:00Z">
                <w:pPr>
                  <w:ind w:left="1000"/>
                </w:pPr>
              </w:pPrChange>
            </w:pPr>
            <w:ins w:id="199" w:author="mitko" w:date="2015-02-18T20:57:00Z">
              <w:r>
                <w:rPr>
                  <w:lang w:val="en-US" w:eastAsia="en-US"/>
                </w:rPr>
                <w:t>(на базата на предварително дефинирани екстрактори)</w:t>
              </w:r>
            </w:ins>
          </w:p>
        </w:tc>
      </w:tr>
      <w:tr w:rsidR="00D646F7" w:rsidTr="00EC6251">
        <w:trPr>
          <w:ins w:id="200" w:author="mitko" w:date="2015-02-18T20:50:00Z"/>
        </w:trPr>
        <w:tc>
          <w:tcPr>
            <w:tcW w:w="2840" w:type="dxa"/>
            <w:shd w:val="clear" w:color="auto" w:fill="D9D9D9" w:themeFill="background1" w:themeFillShade="D9"/>
            <w:tcPrChange w:id="201" w:author="mitko" w:date="2015-02-18T21:12:00Z">
              <w:tcPr>
                <w:tcW w:w="2840" w:type="dxa"/>
              </w:tcPr>
            </w:tcPrChange>
          </w:tcPr>
          <w:p w:rsidR="00D646F7" w:rsidRPr="005014C1" w:rsidRDefault="00D646F7">
            <w:pPr>
              <w:pStyle w:val="ListParagraph"/>
              <w:numPr>
                <w:ilvl w:val="0"/>
                <w:numId w:val="26"/>
              </w:numPr>
              <w:jc w:val="left"/>
              <w:rPr>
                <w:ins w:id="202" w:author="mitko" w:date="2015-02-18T20:50:00Z"/>
                <w:lang w:eastAsia="en-US"/>
                <w:rPrChange w:id="203" w:author="mitko" w:date="2015-02-18T21:10:00Z">
                  <w:rPr>
                    <w:ins w:id="204" w:author="mitko" w:date="2015-02-18T20:50:00Z"/>
                    <w:rFonts w:ascii="Times New Roman" w:hAnsi="Times New Roman"/>
                    <w:b/>
                    <w:lang w:eastAsia="en-US"/>
                  </w:rPr>
                </w:rPrChange>
              </w:rPr>
              <w:pPrChange w:id="205" w:author="mitko" w:date="2015-02-18T21:12:00Z">
                <w:pPr/>
              </w:pPrChange>
            </w:pPr>
            <w:ins w:id="206" w:author="mitko" w:date="2015-02-18T20:50:00Z">
              <w:r w:rsidRPr="005014C1">
                <w:rPr>
                  <w:lang w:eastAsia="en-US"/>
                  <w:rPrChange w:id="207" w:author="mitko" w:date="2015-02-18T21:10:00Z">
                    <w:rPr>
                      <w:b/>
                      <w:lang w:eastAsia="en-US"/>
                    </w:rPr>
                  </w:rPrChange>
                </w:rPr>
                <w:t>Динамичен анализ</w:t>
              </w:r>
            </w:ins>
          </w:p>
        </w:tc>
        <w:tc>
          <w:tcPr>
            <w:tcW w:w="2841" w:type="dxa"/>
            <w:vAlign w:val="center"/>
            <w:tcPrChange w:id="208" w:author="mitko" w:date="2015-02-18T21:12:00Z">
              <w:tcPr>
                <w:tcW w:w="2841" w:type="dxa"/>
              </w:tcPr>
            </w:tcPrChange>
          </w:tcPr>
          <w:p w:rsidR="00D646F7" w:rsidRDefault="000942F6">
            <w:pPr>
              <w:jc w:val="center"/>
              <w:rPr>
                <w:ins w:id="209" w:author="mitko" w:date="2015-02-18T20:50:00Z"/>
                <w:rFonts w:ascii="Times New Roman" w:hAnsi="Times New Roman"/>
                <w:szCs w:val="18"/>
                <w:lang w:val="en-US" w:eastAsia="en-US"/>
              </w:rPr>
              <w:pPrChange w:id="210" w:author="mitko" w:date="2015-02-18T20:57:00Z">
                <w:pPr>
                  <w:ind w:left="1000"/>
                </w:pPr>
              </w:pPrChange>
            </w:pPr>
            <w:ins w:id="211" w:author="mitko" w:date="2015-02-18T20:58:00Z">
              <w:r>
                <w:rPr>
                  <w:lang w:val="en-US" w:eastAsia="en-US"/>
                </w:rPr>
                <w:t>ДА</w:t>
              </w:r>
            </w:ins>
          </w:p>
        </w:tc>
        <w:tc>
          <w:tcPr>
            <w:tcW w:w="2841" w:type="dxa"/>
            <w:vAlign w:val="center"/>
            <w:tcPrChange w:id="212" w:author="mitko" w:date="2015-02-18T21:12:00Z">
              <w:tcPr>
                <w:tcW w:w="2841" w:type="dxa"/>
                <w:gridSpan w:val="2"/>
              </w:tcPr>
            </w:tcPrChange>
          </w:tcPr>
          <w:p w:rsidR="000942F6" w:rsidRDefault="000942F6">
            <w:pPr>
              <w:jc w:val="center"/>
              <w:rPr>
                <w:ins w:id="213" w:author="mitko" w:date="2015-02-18T20:50:00Z"/>
                <w:rFonts w:ascii="Times New Roman" w:hAnsi="Times New Roman"/>
                <w:szCs w:val="18"/>
                <w:lang w:val="en-US" w:eastAsia="en-US"/>
              </w:rPr>
              <w:pPrChange w:id="214" w:author="mitko" w:date="2015-02-18T21:04:00Z">
                <w:pPr>
                  <w:ind w:left="1000"/>
                </w:pPr>
              </w:pPrChange>
            </w:pPr>
            <w:ins w:id="215" w:author="mitko" w:date="2015-02-18T21:03:00Z">
              <w:r>
                <w:rPr>
                  <w:lang w:val="en-US" w:eastAsia="en-US"/>
                </w:rPr>
                <w:t>НЕ</w:t>
              </w:r>
            </w:ins>
          </w:p>
        </w:tc>
      </w:tr>
      <w:tr w:rsidR="00D646F7" w:rsidTr="00EC6251">
        <w:trPr>
          <w:ins w:id="216" w:author="mitko" w:date="2015-02-18T20:50:00Z"/>
        </w:trPr>
        <w:tc>
          <w:tcPr>
            <w:tcW w:w="2840" w:type="dxa"/>
            <w:shd w:val="clear" w:color="auto" w:fill="D9D9D9" w:themeFill="background1" w:themeFillShade="D9"/>
            <w:tcPrChange w:id="217" w:author="mitko" w:date="2015-02-18T21:12:00Z">
              <w:tcPr>
                <w:tcW w:w="2840" w:type="dxa"/>
              </w:tcPr>
            </w:tcPrChange>
          </w:tcPr>
          <w:p w:rsidR="00D646F7" w:rsidRPr="005014C1" w:rsidRDefault="00D646F7">
            <w:pPr>
              <w:pStyle w:val="ListParagraph"/>
              <w:numPr>
                <w:ilvl w:val="0"/>
                <w:numId w:val="26"/>
              </w:numPr>
              <w:rPr>
                <w:ins w:id="218" w:author="mitko" w:date="2015-02-18T20:50:00Z"/>
                <w:rFonts w:ascii="Times New Roman" w:hAnsi="Times New Roman"/>
                <w:lang w:eastAsia="en-US"/>
              </w:rPr>
              <w:pPrChange w:id="219" w:author="mitko" w:date="2015-02-18T21:10:00Z">
                <w:pPr/>
              </w:pPrChange>
            </w:pPr>
            <w:ins w:id="220" w:author="mitko" w:date="2015-02-18T20:50:00Z">
              <w:r w:rsidRPr="005014C1">
                <w:rPr>
                  <w:lang w:eastAsia="en-US"/>
                  <w:rPrChange w:id="221" w:author="mitko" w:date="2015-02-18T21:10:00Z">
                    <w:rPr>
                      <w:b/>
                      <w:lang w:eastAsia="en-US"/>
                    </w:rPr>
                  </w:rPrChange>
                </w:rPr>
                <w:t>Мета-модел</w:t>
              </w:r>
            </w:ins>
          </w:p>
        </w:tc>
        <w:tc>
          <w:tcPr>
            <w:tcW w:w="2841" w:type="dxa"/>
            <w:vAlign w:val="center"/>
            <w:tcPrChange w:id="222" w:author="mitko" w:date="2015-02-18T21:12:00Z">
              <w:tcPr>
                <w:tcW w:w="2841" w:type="dxa"/>
              </w:tcPr>
            </w:tcPrChange>
          </w:tcPr>
          <w:p w:rsidR="00D646F7" w:rsidRDefault="005014C1">
            <w:pPr>
              <w:jc w:val="center"/>
              <w:rPr>
                <w:ins w:id="223" w:author="mitko" w:date="2015-02-18T20:50:00Z"/>
                <w:rFonts w:ascii="Times New Roman" w:hAnsi="Times New Roman"/>
                <w:szCs w:val="18"/>
                <w:lang w:val="en-US" w:eastAsia="en-US"/>
              </w:rPr>
              <w:pPrChange w:id="224" w:author="mitko" w:date="2015-02-18T21:04:00Z">
                <w:pPr>
                  <w:ind w:left="1000"/>
                </w:pPr>
              </w:pPrChange>
            </w:pPr>
            <w:ins w:id="225" w:author="mitko" w:date="2015-02-18T21:06:00Z">
              <w:r>
                <w:rPr>
                  <w:lang w:val="en-US" w:eastAsia="en-US"/>
                </w:rPr>
                <w:t>НЕ</w:t>
              </w:r>
            </w:ins>
          </w:p>
        </w:tc>
        <w:tc>
          <w:tcPr>
            <w:tcW w:w="2841" w:type="dxa"/>
            <w:vAlign w:val="center"/>
            <w:tcPrChange w:id="226" w:author="mitko" w:date="2015-02-18T21:12:00Z">
              <w:tcPr>
                <w:tcW w:w="2841" w:type="dxa"/>
                <w:gridSpan w:val="2"/>
              </w:tcPr>
            </w:tcPrChange>
          </w:tcPr>
          <w:p w:rsidR="00D646F7" w:rsidRDefault="005014C1">
            <w:pPr>
              <w:jc w:val="center"/>
              <w:rPr>
                <w:ins w:id="227" w:author="mitko" w:date="2015-02-18T20:50:00Z"/>
                <w:rFonts w:ascii="Times New Roman" w:hAnsi="Times New Roman"/>
                <w:szCs w:val="18"/>
                <w:lang w:val="en-US" w:eastAsia="en-US"/>
              </w:rPr>
              <w:pPrChange w:id="228" w:author="mitko" w:date="2015-02-18T21:04:00Z">
                <w:pPr>
                  <w:ind w:left="1000"/>
                </w:pPr>
              </w:pPrChange>
            </w:pPr>
            <w:ins w:id="229" w:author="mitko" w:date="2015-02-18T21:06:00Z">
              <w:r>
                <w:rPr>
                  <w:lang w:val="en-US" w:eastAsia="en-US"/>
                </w:rPr>
                <w:t>ДА</w:t>
              </w:r>
            </w:ins>
          </w:p>
        </w:tc>
      </w:tr>
      <w:tr w:rsidR="00D646F7" w:rsidTr="00EC6251">
        <w:trPr>
          <w:ins w:id="230" w:author="mitko" w:date="2015-02-18T20:51:00Z"/>
        </w:trPr>
        <w:tc>
          <w:tcPr>
            <w:tcW w:w="2840" w:type="dxa"/>
            <w:shd w:val="clear" w:color="auto" w:fill="D9D9D9" w:themeFill="background1" w:themeFillShade="D9"/>
            <w:tcPrChange w:id="231" w:author="mitko" w:date="2015-02-18T21:12:00Z">
              <w:tcPr>
                <w:tcW w:w="2840" w:type="dxa"/>
              </w:tcPr>
            </w:tcPrChange>
          </w:tcPr>
          <w:p w:rsidR="00D646F7" w:rsidRPr="00D646F7" w:rsidRDefault="00D646F7" w:rsidP="00D646F7">
            <w:pPr>
              <w:rPr>
                <w:ins w:id="232" w:author="mitko" w:date="2015-02-18T20:51:00Z"/>
                <w:b/>
                <w:lang w:eastAsia="en-US"/>
                <w:rPrChange w:id="233" w:author="mitko" w:date="2015-02-18T20:51:00Z">
                  <w:rPr>
                    <w:ins w:id="234" w:author="mitko" w:date="2015-02-18T20:51:00Z"/>
                    <w:rFonts w:ascii="Times New Roman" w:hAnsi="Times New Roman"/>
                    <w:lang w:eastAsia="en-US"/>
                  </w:rPr>
                </w:rPrChange>
              </w:rPr>
            </w:pPr>
            <w:ins w:id="235" w:author="mitko" w:date="2015-02-18T20:51:00Z">
              <w:r w:rsidRPr="00D646F7">
                <w:rPr>
                  <w:b/>
                  <w:lang w:eastAsia="en-US"/>
                  <w:rPrChange w:id="236" w:author="mitko" w:date="2015-02-18T20:51:00Z">
                    <w:rPr>
                      <w:lang w:eastAsia="en-US"/>
                    </w:rPr>
                  </w:rPrChange>
                </w:rPr>
                <w:t>Гъвкавост</w:t>
              </w:r>
            </w:ins>
          </w:p>
        </w:tc>
        <w:tc>
          <w:tcPr>
            <w:tcW w:w="2841" w:type="dxa"/>
            <w:shd w:val="clear" w:color="auto" w:fill="D9D9D9" w:themeFill="background1" w:themeFillShade="D9"/>
            <w:vAlign w:val="center"/>
            <w:tcPrChange w:id="237" w:author="mitko" w:date="2015-02-18T21:12:00Z">
              <w:tcPr>
                <w:tcW w:w="2841" w:type="dxa"/>
              </w:tcPr>
            </w:tcPrChange>
          </w:tcPr>
          <w:p w:rsidR="00D646F7" w:rsidRDefault="00D646F7" w:rsidP="00EC6251">
            <w:pPr>
              <w:jc w:val="center"/>
              <w:rPr>
                <w:ins w:id="238" w:author="mitko" w:date="2015-02-18T20:51:00Z"/>
                <w:lang w:val="en-US" w:eastAsia="en-US"/>
              </w:rPr>
            </w:pPr>
          </w:p>
        </w:tc>
        <w:tc>
          <w:tcPr>
            <w:tcW w:w="2841" w:type="dxa"/>
            <w:shd w:val="clear" w:color="auto" w:fill="D9D9D9" w:themeFill="background1" w:themeFillShade="D9"/>
            <w:vAlign w:val="center"/>
            <w:tcPrChange w:id="239" w:author="mitko" w:date="2015-02-18T21:12:00Z">
              <w:tcPr>
                <w:tcW w:w="2841" w:type="dxa"/>
                <w:gridSpan w:val="2"/>
              </w:tcPr>
            </w:tcPrChange>
          </w:tcPr>
          <w:p w:rsidR="00D646F7" w:rsidRDefault="00D646F7" w:rsidP="00EC6251">
            <w:pPr>
              <w:jc w:val="center"/>
              <w:rPr>
                <w:ins w:id="240" w:author="mitko" w:date="2015-02-18T20:51:00Z"/>
                <w:lang w:val="en-US" w:eastAsia="en-US"/>
              </w:rPr>
            </w:pPr>
          </w:p>
        </w:tc>
      </w:tr>
      <w:tr w:rsidR="00D646F7" w:rsidTr="00EC6251">
        <w:trPr>
          <w:ins w:id="241" w:author="mitko" w:date="2015-02-18T20:51:00Z"/>
        </w:trPr>
        <w:tc>
          <w:tcPr>
            <w:tcW w:w="2840" w:type="dxa"/>
            <w:shd w:val="clear" w:color="auto" w:fill="D9D9D9" w:themeFill="background1" w:themeFillShade="D9"/>
            <w:tcPrChange w:id="242" w:author="mitko" w:date="2015-02-18T21:13:00Z">
              <w:tcPr>
                <w:tcW w:w="2840" w:type="dxa"/>
              </w:tcPr>
            </w:tcPrChange>
          </w:tcPr>
          <w:p w:rsidR="00D646F7" w:rsidRPr="001B1A2C" w:rsidRDefault="00D646F7">
            <w:pPr>
              <w:pStyle w:val="ListParagraph"/>
              <w:numPr>
                <w:ilvl w:val="0"/>
                <w:numId w:val="26"/>
              </w:numPr>
              <w:jc w:val="left"/>
              <w:rPr>
                <w:ins w:id="243" w:author="mitko" w:date="2015-02-18T20:51:00Z"/>
                <w:lang w:eastAsia="en-US"/>
                <w:rPrChange w:id="244" w:author="mitko" w:date="2015-02-18T21:12:00Z">
                  <w:rPr>
                    <w:ins w:id="245" w:author="mitko" w:date="2015-02-18T20:51:00Z"/>
                    <w:rFonts w:ascii="Times New Roman" w:hAnsi="Times New Roman"/>
                    <w:b/>
                    <w:lang w:eastAsia="en-US"/>
                  </w:rPr>
                </w:rPrChange>
              </w:rPr>
              <w:pPrChange w:id="246" w:author="mitko" w:date="2015-02-18T21:12:00Z">
                <w:pPr/>
              </w:pPrChange>
            </w:pPr>
            <w:ins w:id="247" w:author="mitko" w:date="2015-02-18T20:51:00Z">
              <w:r w:rsidRPr="001B1A2C">
                <w:rPr>
                  <w:lang w:eastAsia="en-US"/>
                  <w:rPrChange w:id="248" w:author="mitko" w:date="2015-02-18T21:12:00Z">
                    <w:rPr>
                      <w:b/>
                      <w:lang w:eastAsia="en-US"/>
                    </w:rPr>
                  </w:rPrChange>
                </w:rPr>
                <w:t>Степен на покритие на потенциални архитектури</w:t>
              </w:r>
            </w:ins>
          </w:p>
        </w:tc>
        <w:tc>
          <w:tcPr>
            <w:tcW w:w="2841" w:type="dxa"/>
            <w:vAlign w:val="center"/>
            <w:tcPrChange w:id="249" w:author="mitko" w:date="2015-02-18T21:13:00Z">
              <w:tcPr>
                <w:tcW w:w="2841" w:type="dxa"/>
              </w:tcPr>
            </w:tcPrChange>
          </w:tcPr>
          <w:p w:rsidR="000942F6" w:rsidRDefault="005014C1">
            <w:pPr>
              <w:jc w:val="center"/>
              <w:rPr>
                <w:ins w:id="250" w:author="mitko" w:date="2015-02-18T20:51:00Z"/>
                <w:rFonts w:ascii="Times New Roman" w:hAnsi="Times New Roman"/>
                <w:szCs w:val="18"/>
                <w:lang w:val="en-US" w:eastAsia="en-US"/>
              </w:rPr>
              <w:pPrChange w:id="251" w:author="mitko" w:date="2015-02-18T21:05:00Z">
                <w:pPr>
                  <w:ind w:left="1000"/>
                </w:pPr>
              </w:pPrChange>
            </w:pPr>
            <w:ins w:id="252" w:author="mitko" w:date="2015-02-18T21:07:00Z">
              <w:r>
                <w:rPr>
                  <w:lang w:val="en-US" w:eastAsia="en-US"/>
                </w:rPr>
                <w:t>н</w:t>
              </w:r>
            </w:ins>
            <w:ins w:id="253" w:author="mitko" w:date="2015-02-18T21:04:00Z">
              <w:r w:rsidR="000942F6">
                <w:rPr>
                  <w:lang w:val="en-US" w:eastAsia="en-US"/>
                </w:rPr>
                <w:t>е е ограничен</w:t>
              </w:r>
            </w:ins>
          </w:p>
        </w:tc>
        <w:tc>
          <w:tcPr>
            <w:tcW w:w="2841" w:type="dxa"/>
            <w:vAlign w:val="center"/>
            <w:tcPrChange w:id="254" w:author="mitko" w:date="2015-02-18T21:13:00Z">
              <w:tcPr>
                <w:tcW w:w="2841" w:type="dxa"/>
                <w:gridSpan w:val="2"/>
              </w:tcPr>
            </w:tcPrChange>
          </w:tcPr>
          <w:p w:rsidR="00D646F7" w:rsidRDefault="005014C1">
            <w:pPr>
              <w:jc w:val="center"/>
              <w:rPr>
                <w:ins w:id="255" w:author="mitko" w:date="2015-02-18T20:51:00Z"/>
                <w:rFonts w:ascii="Times New Roman" w:hAnsi="Times New Roman"/>
                <w:szCs w:val="18"/>
                <w:lang w:val="en-US" w:eastAsia="en-US"/>
              </w:rPr>
              <w:pPrChange w:id="256" w:author="mitko" w:date="2015-02-18T21:05:00Z">
                <w:pPr>
                  <w:ind w:left="1000"/>
                </w:pPr>
              </w:pPrChange>
            </w:pPr>
            <w:ins w:id="257" w:author="mitko" w:date="2015-02-18T21:07:00Z">
              <w:r>
                <w:rPr>
                  <w:lang w:val="en-US" w:eastAsia="en-US"/>
                </w:rPr>
                <w:t>з</w:t>
              </w:r>
            </w:ins>
            <w:ins w:id="258" w:author="mitko" w:date="2015-02-18T21:05:00Z">
              <w:r w:rsidR="000942F6">
                <w:rPr>
                  <w:lang w:val="en-US" w:eastAsia="en-US"/>
                </w:rPr>
                <w:t>ависи от дефинираните екстрактори</w:t>
              </w:r>
            </w:ins>
          </w:p>
        </w:tc>
      </w:tr>
      <w:tr w:rsidR="00D646F7" w:rsidTr="00EC6251">
        <w:trPr>
          <w:ins w:id="259" w:author="mitko" w:date="2015-02-18T20:51:00Z"/>
        </w:trPr>
        <w:tc>
          <w:tcPr>
            <w:tcW w:w="2840" w:type="dxa"/>
            <w:shd w:val="clear" w:color="auto" w:fill="D9D9D9" w:themeFill="background1" w:themeFillShade="D9"/>
            <w:tcPrChange w:id="260" w:author="mitko" w:date="2015-02-18T21:13:00Z">
              <w:tcPr>
                <w:tcW w:w="2840" w:type="dxa"/>
              </w:tcPr>
            </w:tcPrChange>
          </w:tcPr>
          <w:p w:rsidR="00D646F7" w:rsidRPr="001B1A2C" w:rsidRDefault="00D646F7">
            <w:pPr>
              <w:pStyle w:val="ListParagraph"/>
              <w:numPr>
                <w:ilvl w:val="0"/>
                <w:numId w:val="26"/>
              </w:numPr>
              <w:rPr>
                <w:ins w:id="261" w:author="mitko" w:date="2015-02-18T20:51:00Z"/>
                <w:rFonts w:ascii="Times New Roman" w:hAnsi="Times New Roman"/>
                <w:lang w:eastAsia="en-US"/>
              </w:rPr>
              <w:pPrChange w:id="262" w:author="mitko" w:date="2015-02-18T21:12:00Z">
                <w:pPr/>
              </w:pPrChange>
            </w:pPr>
            <w:ins w:id="263" w:author="mitko" w:date="2015-02-18T20:51:00Z">
              <w:r w:rsidRPr="001B1A2C">
                <w:rPr>
                  <w:lang w:eastAsia="en-US"/>
                  <w:rPrChange w:id="264" w:author="mitko" w:date="2015-02-18T21:12:00Z">
                    <w:rPr>
                      <w:b/>
                      <w:lang w:eastAsia="en-US"/>
                    </w:rPr>
                  </w:rPrChange>
                </w:rPr>
                <w:lastRenderedPageBreak/>
                <w:t>Оперативна съвместимост</w:t>
              </w:r>
            </w:ins>
          </w:p>
        </w:tc>
        <w:tc>
          <w:tcPr>
            <w:tcW w:w="2841" w:type="dxa"/>
            <w:vAlign w:val="center"/>
            <w:tcPrChange w:id="265" w:author="mitko" w:date="2015-02-18T21:13:00Z">
              <w:tcPr>
                <w:tcW w:w="2841" w:type="dxa"/>
              </w:tcPr>
            </w:tcPrChange>
          </w:tcPr>
          <w:p w:rsidR="00D646F7" w:rsidRDefault="005014C1">
            <w:pPr>
              <w:jc w:val="center"/>
              <w:rPr>
                <w:ins w:id="266" w:author="mitko" w:date="2015-02-18T20:51:00Z"/>
                <w:rFonts w:ascii="Times New Roman" w:hAnsi="Times New Roman"/>
                <w:szCs w:val="18"/>
                <w:lang w:val="en-US" w:eastAsia="en-US"/>
              </w:rPr>
              <w:pPrChange w:id="267" w:author="mitko" w:date="2015-02-18T21:07:00Z">
                <w:pPr>
                  <w:ind w:left="1000"/>
                </w:pPr>
              </w:pPrChange>
            </w:pPr>
            <w:ins w:id="268" w:author="mitko" w:date="2015-02-18T21:06:00Z">
              <w:r>
                <w:rPr>
                  <w:lang w:val="en-US" w:eastAsia="en-US"/>
                </w:rPr>
                <w:t>ограничена</w:t>
              </w:r>
            </w:ins>
          </w:p>
        </w:tc>
        <w:tc>
          <w:tcPr>
            <w:tcW w:w="2841" w:type="dxa"/>
            <w:vAlign w:val="center"/>
            <w:tcPrChange w:id="269" w:author="mitko" w:date="2015-02-18T21:13:00Z">
              <w:tcPr>
                <w:tcW w:w="2841" w:type="dxa"/>
                <w:gridSpan w:val="2"/>
              </w:tcPr>
            </w:tcPrChange>
          </w:tcPr>
          <w:p w:rsidR="00D646F7" w:rsidRDefault="005014C1">
            <w:pPr>
              <w:jc w:val="center"/>
              <w:rPr>
                <w:ins w:id="270" w:author="mitko" w:date="2015-02-18T20:51:00Z"/>
                <w:rFonts w:ascii="Times New Roman" w:hAnsi="Times New Roman"/>
                <w:szCs w:val="18"/>
                <w:lang w:val="en-US" w:eastAsia="en-US"/>
              </w:rPr>
              <w:pPrChange w:id="271" w:author="mitko" w:date="2015-02-18T21:06:00Z">
                <w:pPr>
                  <w:ind w:left="1000"/>
                </w:pPr>
              </w:pPrChange>
            </w:pPr>
            <w:ins w:id="272" w:author="mitko" w:date="2015-02-18T21:07:00Z">
              <w:r>
                <w:rPr>
                  <w:lang w:val="en-US" w:eastAsia="en-US"/>
                </w:rPr>
                <w:t>б</w:t>
              </w:r>
            </w:ins>
            <w:ins w:id="273" w:author="mitko" w:date="2015-02-18T21:06:00Z">
              <w:r>
                <w:rPr>
                  <w:lang w:val="en-US" w:eastAsia="en-US"/>
                </w:rPr>
                <w:t>огата</w:t>
              </w:r>
            </w:ins>
          </w:p>
        </w:tc>
      </w:tr>
      <w:tr w:rsidR="00D646F7" w:rsidTr="00EC6251">
        <w:trPr>
          <w:ins w:id="274" w:author="mitko" w:date="2015-02-18T20:51:00Z"/>
        </w:trPr>
        <w:tc>
          <w:tcPr>
            <w:tcW w:w="2840" w:type="dxa"/>
            <w:shd w:val="clear" w:color="auto" w:fill="D9D9D9" w:themeFill="background1" w:themeFillShade="D9"/>
            <w:vAlign w:val="center"/>
            <w:tcPrChange w:id="275" w:author="mitko" w:date="2015-02-18T21:13:00Z">
              <w:tcPr>
                <w:tcW w:w="2840" w:type="dxa"/>
              </w:tcPr>
            </w:tcPrChange>
          </w:tcPr>
          <w:p w:rsidR="00D646F7" w:rsidRPr="00D646F7" w:rsidRDefault="00D646F7" w:rsidP="00EC6251">
            <w:pPr>
              <w:jc w:val="left"/>
              <w:rPr>
                <w:ins w:id="276" w:author="mitko" w:date="2015-02-18T20:51:00Z"/>
                <w:lang w:eastAsia="en-US"/>
              </w:rPr>
            </w:pPr>
            <w:ins w:id="277" w:author="mitko" w:date="2015-02-18T20:51:00Z">
              <w:r w:rsidRPr="003D47D2">
                <w:rPr>
                  <w:b/>
                  <w:lang w:eastAsia="en-US"/>
                </w:rPr>
                <w:t>Потребителски интерфейс</w:t>
              </w:r>
            </w:ins>
          </w:p>
        </w:tc>
        <w:tc>
          <w:tcPr>
            <w:tcW w:w="2841" w:type="dxa"/>
            <w:vAlign w:val="center"/>
            <w:tcPrChange w:id="278" w:author="mitko" w:date="2015-02-18T21:13:00Z">
              <w:tcPr>
                <w:tcW w:w="2841" w:type="dxa"/>
              </w:tcPr>
            </w:tcPrChange>
          </w:tcPr>
          <w:p w:rsidR="00D646F7" w:rsidRDefault="005014C1">
            <w:pPr>
              <w:jc w:val="center"/>
              <w:rPr>
                <w:ins w:id="279" w:author="mitko" w:date="2015-02-18T20:51:00Z"/>
                <w:rFonts w:ascii="Times New Roman" w:hAnsi="Times New Roman"/>
                <w:szCs w:val="18"/>
                <w:lang w:val="en-US" w:eastAsia="en-US"/>
              </w:rPr>
              <w:pPrChange w:id="280" w:author="mitko" w:date="2015-02-18T21:08:00Z">
                <w:pPr>
                  <w:ind w:left="1000"/>
                </w:pPr>
              </w:pPrChange>
            </w:pPr>
            <w:ins w:id="281" w:author="mitko" w:date="2015-02-18T21:08:00Z">
              <w:r>
                <w:rPr>
                  <w:lang w:val="en-US" w:eastAsia="en-US"/>
                </w:rPr>
                <w:t>ограничен</w:t>
              </w:r>
            </w:ins>
          </w:p>
        </w:tc>
        <w:tc>
          <w:tcPr>
            <w:tcW w:w="2841" w:type="dxa"/>
            <w:vAlign w:val="center"/>
            <w:tcPrChange w:id="282" w:author="mitko" w:date="2015-02-18T21:13:00Z">
              <w:tcPr>
                <w:tcW w:w="2841" w:type="dxa"/>
                <w:gridSpan w:val="2"/>
              </w:tcPr>
            </w:tcPrChange>
          </w:tcPr>
          <w:p w:rsidR="005014C1" w:rsidRDefault="00EC6251">
            <w:pPr>
              <w:jc w:val="center"/>
              <w:rPr>
                <w:ins w:id="283" w:author="mitko" w:date="2015-02-18T21:09:00Z"/>
                <w:rFonts w:ascii="Times New Roman" w:hAnsi="Times New Roman"/>
                <w:szCs w:val="18"/>
                <w:lang w:val="en-US" w:eastAsia="en-US"/>
              </w:rPr>
              <w:pPrChange w:id="284" w:author="mitko" w:date="2015-02-18T21:08:00Z">
                <w:pPr>
                  <w:ind w:left="1000"/>
                </w:pPr>
              </w:pPrChange>
            </w:pPr>
            <w:ins w:id="285" w:author="mitko" w:date="2015-02-18T21:09:00Z">
              <w:r>
                <w:rPr>
                  <w:lang w:val="en-US" w:eastAsia="en-US"/>
                </w:rPr>
                <w:t>Б</w:t>
              </w:r>
            </w:ins>
            <w:ins w:id="286" w:author="mitko" w:date="2015-02-18T21:08:00Z">
              <w:r w:rsidR="005014C1">
                <w:rPr>
                  <w:lang w:val="en-US" w:eastAsia="en-US"/>
                </w:rPr>
                <w:t>огат</w:t>
              </w:r>
            </w:ins>
          </w:p>
          <w:p w:rsidR="00D646F7" w:rsidRDefault="005014C1">
            <w:pPr>
              <w:keepNext/>
              <w:jc w:val="center"/>
              <w:rPr>
                <w:ins w:id="287" w:author="mitko" w:date="2015-02-18T20:51:00Z"/>
                <w:rFonts w:ascii="Times New Roman" w:hAnsi="Times New Roman"/>
                <w:szCs w:val="18"/>
                <w:lang w:val="en-US" w:eastAsia="en-US"/>
              </w:rPr>
              <w:pPrChange w:id="288" w:author="mitko" w:date="2015-02-18T21:17:00Z">
                <w:pPr>
                  <w:ind w:left="1000"/>
                </w:pPr>
              </w:pPrChange>
            </w:pPr>
            <w:ins w:id="289" w:author="mitko" w:date="2015-02-18T21:09:00Z">
              <w:r>
                <w:rPr>
                  <w:lang w:val="en-US" w:eastAsia="en-US"/>
                </w:rPr>
                <w:t>(</w:t>
              </w:r>
            </w:ins>
            <w:ins w:id="290" w:author="mitko" w:date="2015-02-18T21:08:00Z">
              <w:r>
                <w:rPr>
                  <w:lang w:val="en-US" w:eastAsia="en-US"/>
                </w:rPr>
                <w:t xml:space="preserve">с възможности за </w:t>
              </w:r>
            </w:ins>
            <w:ins w:id="291" w:author="mitko" w:date="2015-02-18T21:09:00Z">
              <w:r>
                <w:rPr>
                  <w:lang w:val="en-US" w:eastAsia="en-US"/>
                </w:rPr>
                <w:t>разширяване)</w:t>
              </w:r>
            </w:ins>
          </w:p>
        </w:tc>
      </w:tr>
    </w:tbl>
    <w:p w:rsidR="00D646F7" w:rsidRPr="00F559A3" w:rsidRDefault="00F559A3">
      <w:pPr>
        <w:pStyle w:val="Caption"/>
        <w:rPr>
          <w:lang w:val="en-US"/>
          <w:rPrChange w:id="292" w:author="mitko" w:date="2015-02-18T21:17:00Z">
            <w:rPr>
              <w:lang w:eastAsia="en-US"/>
            </w:rPr>
          </w:rPrChange>
        </w:rPr>
        <w:pPrChange w:id="293" w:author="mitko" w:date="2015-02-18T21:17:00Z">
          <w:pPr/>
        </w:pPrChange>
      </w:pPr>
      <w:ins w:id="294" w:author="mitko" w:date="2015-02-18T21:17:00Z">
        <w:r>
          <w:t xml:space="preserve">Таблица </w:t>
        </w:r>
        <w:r>
          <w:fldChar w:fldCharType="begin"/>
        </w:r>
        <w:r>
          <w:instrText xml:space="preserve"> SEQ Таблица \* ARABIC </w:instrText>
        </w:r>
      </w:ins>
      <w:r>
        <w:fldChar w:fldCharType="separate"/>
      </w:r>
      <w:r w:rsidR="00B34B20">
        <w:rPr>
          <w:noProof/>
        </w:rPr>
        <w:t>1</w:t>
      </w:r>
      <w:ins w:id="295" w:author="mitko" w:date="2015-02-18T21:17:00Z">
        <w:r>
          <w:fldChar w:fldCharType="end"/>
        </w:r>
        <w:r>
          <w:rPr>
            <w:lang w:val="en-US"/>
          </w:rPr>
          <w:t xml:space="preserve"> (</w:t>
        </w:r>
      </w:ins>
      <w:ins w:id="296" w:author="mitko" w:date="2015-02-18T21:18:00Z">
        <w:r>
          <w:rPr>
            <w:lang w:val="en-US"/>
          </w:rPr>
          <w:t>Сравнителен анализ на съществуващи инструменти</w:t>
        </w:r>
      </w:ins>
      <w:ins w:id="297" w:author="mitko" w:date="2015-02-18T21:17:00Z">
        <w:r>
          <w:rPr>
            <w:lang w:val="en-US"/>
          </w:rPr>
          <w:t>)</w:t>
        </w:r>
      </w:ins>
    </w:p>
    <w:p w:rsidR="00C3793A" w:rsidRDefault="00505D85" w:rsidP="007F13AB">
      <w:pPr>
        <w:pStyle w:val="Heading2"/>
      </w:pPr>
      <w:bookmarkStart w:id="298" w:name="_Toc397092998"/>
      <w:bookmarkStart w:id="299" w:name="_Toc412583186"/>
      <w:r>
        <w:rPr>
          <w:lang w:val="ru-RU"/>
        </w:rPr>
        <w:t>Изводи</w:t>
      </w:r>
      <w:bookmarkEnd w:id="298"/>
      <w:bookmarkEnd w:id="299"/>
    </w:p>
    <w:p w:rsidR="00E92A43" w:rsidRPr="007C46C9" w:rsidRDefault="00EB52EB" w:rsidP="00E92A43">
      <w:pPr>
        <w:rPr>
          <w:lang w:val="en-US"/>
          <w:rPrChange w:id="300" w:author="mitko" w:date="2015-02-18T21:43:00Z">
            <w:rPr/>
          </w:rPrChange>
        </w:rPr>
      </w:pPr>
      <w:r>
        <w:t>След като бяха изложени основните метод</w:t>
      </w:r>
      <w:r w:rsidR="00611734">
        <w:t>и</w:t>
      </w:r>
      <w:r>
        <w:t xml:space="preserve"> в реверсивния </w:t>
      </w:r>
      <w:r w:rsidR="008F427A">
        <w:t>инженеринг</w:t>
      </w:r>
      <w:r>
        <w:t xml:space="preserve">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r w:rsidR="007C10F4">
        <w:t xml:space="preserve"> </w:t>
      </w:r>
      <w:del w:id="301" w:author="aldi" w:date="2015-02-16T16:13:00Z">
        <w:r w:rsidR="007C10F4" w:rsidDel="006C72E6">
          <w:delText xml:space="preserve">Предложени </w:delText>
        </w:r>
      </w:del>
      <w:ins w:id="302" w:author="aldi" w:date="2015-02-16T16:13:00Z">
        <w:r w:rsidR="006C72E6">
          <w:t xml:space="preserve">Представени и анализирани </w:t>
        </w:r>
      </w:ins>
      <w:r w:rsidR="007C10F4">
        <w:t>бяха и две съществуващи решения на зададения проблем</w:t>
      </w:r>
      <w:ins w:id="303" w:author="aldi" w:date="2015-02-16T16:14:00Z">
        <w:r w:rsidR="006C72E6">
          <w:t>,</w:t>
        </w:r>
      </w:ins>
      <w:r w:rsidR="009D295F">
        <w:t xml:space="preserve"> както и критерии за анализ на такъв тип система. </w:t>
      </w:r>
      <w:del w:id="304" w:author="aldi" w:date="2015-02-16T16:14:00Z">
        <w:r w:rsidR="009D295F" w:rsidDel="006C72E6">
          <w:delText xml:space="preserve">Съответно беше направен и анализ на двете решения. </w:delText>
        </w:r>
      </w:del>
      <w:r w:rsidR="009D295F">
        <w:t>На кратко</w:t>
      </w:r>
      <w:r w:rsidR="007C10F4">
        <w:t xml:space="preserve"> </w:t>
      </w:r>
      <w:r w:rsidR="00130BD6">
        <w:t>първата предложена</w:t>
      </w:r>
      <w:r w:rsidR="009D295F">
        <w:t xml:space="preserve"> </w:t>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B34B20">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r w:rsidR="007C10F4">
        <w:t xml:space="preserve"> </w:t>
      </w:r>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B34B20">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B34B20">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w:t>
      </w:r>
      <w:commentRangeStart w:id="305"/>
      <w:r w:rsidR="003940B4">
        <w:t>модел</w:t>
      </w:r>
      <w:commentRangeEnd w:id="305"/>
      <w:r w:rsidR="006C72E6">
        <w:rPr>
          <w:rStyle w:val="CommentReference"/>
        </w:rPr>
        <w:commentReference w:id="305"/>
      </w:r>
      <w:r w:rsidR="003940B4">
        <w:t>.</w:t>
      </w:r>
      <w:ins w:id="306" w:author="mitko" w:date="2015-02-18T21:43:00Z">
        <w:r w:rsidR="007C46C9">
          <w:rPr>
            <w:lang w:val="en-US"/>
          </w:rPr>
          <w:t xml:space="preserve"> Предложените решения </w:t>
        </w:r>
      </w:ins>
      <w:ins w:id="307" w:author="mitko" w:date="2015-02-18T21:44:00Z">
        <w:r w:rsidR="007C46C9">
          <w:rPr>
            <w:lang w:val="en-US"/>
          </w:rPr>
          <w:t xml:space="preserve">дават насоки за решаване на </w:t>
        </w:r>
      </w:ins>
      <w:ins w:id="308" w:author="mitko" w:date="2015-02-18T21:45:00Z">
        <w:r w:rsidR="007C46C9">
          <w:rPr>
            <w:lang w:val="en-US"/>
          </w:rPr>
          <w:t>проблемите от заданието, но не покриват всичките изисквания. За това се налага да се разработи ново приложение</w:t>
        </w:r>
      </w:ins>
      <w:ins w:id="309" w:author="mitko" w:date="2015-02-18T21:47:00Z">
        <w:r w:rsidR="007C46C9">
          <w:rPr>
            <w:lang w:val="en-US"/>
          </w:rPr>
          <w:t>, което да отговаря напълно на заданието.</w:t>
        </w:r>
      </w:ins>
    </w:p>
    <w:p w:rsidR="00FD5F55" w:rsidRDefault="00FD5F55" w:rsidP="00FD5F55">
      <w:pPr>
        <w:pStyle w:val="Heading1"/>
      </w:pPr>
      <w:bookmarkStart w:id="310" w:name="_Toc397093004"/>
      <w:bookmarkStart w:id="311" w:name="_Ref411171407"/>
      <w:bookmarkStart w:id="312" w:name="_Ref411179971"/>
      <w:bookmarkStart w:id="313" w:name="_Ref412309746"/>
      <w:bookmarkStart w:id="314" w:name="_Ref412315193"/>
      <w:bookmarkStart w:id="315" w:name="_Toc397092999"/>
      <w:bookmarkStart w:id="316" w:name="_Toc412583187"/>
      <w:r w:rsidRPr="001B597C">
        <w:lastRenderedPageBreak/>
        <w:t>Анализ</w:t>
      </w:r>
      <w:bookmarkEnd w:id="310"/>
      <w:bookmarkEnd w:id="311"/>
      <w:bookmarkEnd w:id="312"/>
      <w:bookmarkEnd w:id="313"/>
      <w:bookmarkEnd w:id="314"/>
      <w:bookmarkEnd w:id="316"/>
    </w:p>
    <w:p w:rsidR="0047532A" w:rsidRPr="0047532A" w:rsidRDefault="0047532A" w:rsidP="0047532A">
      <w:pPr>
        <w:rPr>
          <w:b/>
        </w:rPr>
      </w:pPr>
      <w:r w:rsidRPr="0047532A">
        <w:rPr>
          <w:b/>
        </w:rPr>
        <w:t>Абстракт:</w:t>
      </w:r>
    </w:p>
    <w:p w:rsidR="0047532A" w:rsidRPr="00F07FC8" w:rsidRDefault="0047532A" w:rsidP="0047532A">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B34B20">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 xml:space="preserve">ето. Този процес продължава до достигане на завършен концептуален модел. </w:t>
      </w:r>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317" w:name="_Toc397093005"/>
      <w:bookmarkStart w:id="318" w:name="_Ref397945242"/>
      <w:bookmarkStart w:id="319" w:name="_Ref398223866"/>
      <w:bookmarkStart w:id="320" w:name="_Ref408855430"/>
      <w:bookmarkStart w:id="321" w:name="_Ref409559519"/>
      <w:bookmarkStart w:id="322" w:name="_Toc412583188"/>
      <w:r>
        <w:rPr>
          <w:lang w:val="ru-RU"/>
        </w:rPr>
        <w:t>Концептуален</w:t>
      </w:r>
      <w:r w:rsidRPr="008F427A">
        <w:t xml:space="preserve"> модел</w:t>
      </w:r>
      <w:bookmarkEnd w:id="317"/>
      <w:bookmarkEnd w:id="318"/>
      <w:bookmarkEnd w:id="319"/>
      <w:bookmarkEnd w:id="320"/>
      <w:bookmarkEnd w:id="321"/>
      <w:bookmarkEnd w:id="322"/>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B34B20">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r>
        <w:t xml:space="preserve">Първата функционалност ще обхожда структурата и елементите на кода от проекта под анализ и ще търси </w:t>
      </w:r>
      <w:r w:rsidR="008F427A">
        <w:t>съвкупност</w:t>
      </w:r>
      <w:r>
        <w:t xml:space="preserve"> от доказателства за наличието на основни архитектурни елементи. 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 След като всички елементи от проекта под анализ са обходени, ще разполагаме с хранилище отразяващо елементите на архитектурата и връзките между тях.</w:t>
      </w:r>
    </w:p>
    <w:p w:rsidR="00FD5F55" w:rsidRDefault="00FD5F55" w:rsidP="00FD5F55">
      <w:pPr>
        <w:rPr>
          <w:lang w:val="en-US"/>
        </w:rPr>
      </w:pPr>
      <w:r>
        <w:t xml:space="preserve">След като разполагаме с хранилище отговарящо на архитектурата на системата може да започне генерация на базов код. Т.е. с предварително заготвени файлови шаблони и структура, обхождайки хранилището генерираме </w:t>
      </w:r>
      <w:bookmarkStart w:id="323" w:name="OLE_LINK3"/>
      <w:bookmarkStart w:id="324" w:name="OLE_LINK4"/>
      <w:r>
        <w:t>файлове осигуряващи средата на комуникация и обвивка на основните архитектурни елементи</w:t>
      </w:r>
      <w:bookmarkEnd w:id="323"/>
      <w:bookmarkEnd w:id="324"/>
      <w:r>
        <w:t>.</w:t>
      </w:r>
    </w:p>
    <w:p w:rsidR="00E65D5B" w:rsidRPr="00E65D5B" w:rsidRDefault="00E65D5B" w:rsidP="00FD5F55">
      <w:pPr>
        <w:rPr>
          <w:lang w:val="en-US"/>
        </w:rPr>
      </w:pPr>
    </w:p>
    <w:p w:rsidR="00FD5F55" w:rsidRDefault="00FD5F55" w:rsidP="00FD5F55">
      <w:pPr>
        <w:keepNext/>
        <w:jc w:val="center"/>
      </w:pPr>
      <w:r>
        <w:rPr>
          <w:noProof/>
          <w:lang w:val="en-US" w:eastAsia="en-US"/>
        </w:rPr>
        <w:drawing>
          <wp:inline distT="0" distB="0" distL="0" distR="0" wp14:anchorId="236B4041" wp14:editId="648CBA87">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rPr>
          <w:lang w:val="en-US"/>
        </w:rPr>
      </w:pPr>
      <w:r>
        <w:t xml:space="preserve">Фигура </w:t>
      </w:r>
      <w:r w:rsidR="00E73236">
        <w:fldChar w:fldCharType="begin"/>
      </w:r>
      <w:r w:rsidR="00E73236">
        <w:instrText xml:space="preserve"> SEQ Фигура \* ARABIC </w:instrText>
      </w:r>
      <w:r w:rsidR="00E73236">
        <w:fldChar w:fldCharType="separate"/>
      </w:r>
      <w:r w:rsidR="00B34B20">
        <w:rPr>
          <w:noProof/>
        </w:rPr>
        <w:t>12</w:t>
      </w:r>
      <w:r w:rsidR="00E73236">
        <w:rPr>
          <w:noProof/>
        </w:rPr>
        <w:fldChar w:fldCharType="end"/>
      </w:r>
      <w:r>
        <w:t xml:space="preserve"> (концептуален модел)</w:t>
      </w:r>
    </w:p>
    <w:p w:rsidR="00E65D5B" w:rsidRPr="00E65D5B" w:rsidRDefault="00E65D5B" w:rsidP="00FD5F55">
      <w:pPr>
        <w:pStyle w:val="Caption"/>
        <w:jc w:val="center"/>
        <w:rPr>
          <w:lang w:val="en-US"/>
        </w:rPr>
      </w:pPr>
    </w:p>
    <w:p w:rsidR="00FD5F55" w:rsidRDefault="00FD5F55" w:rsidP="00FD5F55">
      <w:pPr>
        <w:rPr>
          <w:lang w:val="en-US"/>
        </w:rPr>
      </w:pPr>
      <w:r>
        <w:t xml:space="preserve">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 Което добавя допълнително изискване към първоначалните условия. А именно </w:t>
      </w:r>
      <w:r w:rsidRPr="0020686B">
        <w:rPr>
          <w:i/>
        </w:rPr>
        <w:t>подготовка на критерии за анализ</w:t>
      </w:r>
      <w:r>
        <w:rPr>
          <w:i/>
        </w:rPr>
        <w:t>.</w:t>
      </w:r>
      <w:r>
        <w:t xml:space="preserve"> 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 Успешното изпълнение на условието в един критерий над даден елемент от кода под анализ, ще бъде доказателство за съществуването на архитектурен елемент. 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r w:rsidR="00B34B20" w:rsidRPr="00B34B20">
        <w:rPr>
          <w:i/>
        </w:rPr>
        <w:t xml:space="preserve">Фигура </w:t>
      </w:r>
      <w:r w:rsidR="00B34B20" w:rsidRPr="00B34B20">
        <w:rPr>
          <w:i/>
          <w:noProof/>
        </w:rPr>
        <w:t>13</w:t>
      </w:r>
      <w:r w:rsidRPr="00526744">
        <w:rPr>
          <w:i/>
        </w:rPr>
        <w:fldChar w:fldCharType="end"/>
      </w:r>
      <w:r>
        <w:t>). Подготвянето на критериите е посредством ръчен анализ и ръчно въвеждане в базата.</w:t>
      </w:r>
    </w:p>
    <w:p w:rsidR="00E65D5B" w:rsidRPr="00E65D5B" w:rsidRDefault="00E65D5B" w:rsidP="00FD5F55">
      <w:pPr>
        <w:rPr>
          <w:lang w:val="en-US"/>
        </w:rPr>
      </w:pPr>
    </w:p>
    <w:p w:rsidR="00FD5F55" w:rsidRDefault="00FD5F55" w:rsidP="00FD5F55">
      <w:pPr>
        <w:keepNext/>
        <w:jc w:val="center"/>
      </w:pPr>
      <w:r w:rsidRPr="003045AA">
        <w:rPr>
          <w:noProof/>
          <w:lang w:val="en-US" w:eastAsia="en-US"/>
        </w:rPr>
        <w:drawing>
          <wp:inline distT="0" distB="0" distL="0" distR="0" wp14:anchorId="05DCC0BC" wp14:editId="00DAB129">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325" w:name="_Ref397616727"/>
      <w:bookmarkStart w:id="326" w:name="_Ref397616705"/>
      <w:r>
        <w:t xml:space="preserve">Фигура </w:t>
      </w:r>
      <w:r w:rsidR="00E73236">
        <w:fldChar w:fldCharType="begin"/>
      </w:r>
      <w:r w:rsidR="00E73236">
        <w:instrText xml:space="preserve"> SEQ Фигура \* ARABIC </w:instrText>
      </w:r>
      <w:r w:rsidR="00E73236">
        <w:fldChar w:fldCharType="separate"/>
      </w:r>
      <w:r w:rsidR="00B34B20">
        <w:rPr>
          <w:noProof/>
        </w:rPr>
        <w:t>13</w:t>
      </w:r>
      <w:r w:rsidR="00E73236">
        <w:rPr>
          <w:noProof/>
        </w:rPr>
        <w:fldChar w:fldCharType="end"/>
      </w:r>
      <w:bookmarkEnd w:id="325"/>
      <w:r>
        <w:t xml:space="preserve"> (Подготовка на критерии за анализ)</w:t>
      </w:r>
      <w:bookmarkEnd w:id="326"/>
    </w:p>
    <w:p w:rsidR="00FD5F55" w:rsidRDefault="00FD5F55" w:rsidP="00FD5F55"/>
    <w:p w:rsidR="00FD5F55" w:rsidRPr="0020686B" w:rsidRDefault="00FD5F55" w:rsidP="00FD5F55">
      <w:r>
        <w:t xml:space="preserve">За описването на даден архитектурен стандарт се очаква да имаме група от такива критерии подбрани в база. Не изключваме варианта в даден момент тази база да съдържа богат асортимент от групи критерии за различни </w:t>
      </w:r>
      <w:r w:rsidR="008F427A">
        <w:t>архитектурни</w:t>
      </w:r>
      <w:r>
        <w:t xml:space="preserve"> стандарти. Т.е. колкото повече архитектурни стандарти базата ни с критерии разпознава, толкова по </w:t>
      </w:r>
      <w:r w:rsidR="008F427A">
        <w:t>ценен</w:t>
      </w:r>
      <w:r>
        <w:t xml:space="preserve"> става инструмента, който разработваме. </w:t>
      </w:r>
    </w:p>
    <w:p w:rsidR="00FD5F55" w:rsidRDefault="00FD5F55" w:rsidP="00FD5F55">
      <w:r>
        <w:t>Като прибавим допълващата функционалност(</w:t>
      </w:r>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val="en-US" w:eastAsia="en-US"/>
        </w:rPr>
        <w:drawing>
          <wp:inline distT="0" distB="0" distL="0" distR="0" wp14:anchorId="60CB2299" wp14:editId="6BFB23F8">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327" w:name="_Ref397618648"/>
      <w:r>
        <w:t xml:space="preserve">Фигура </w:t>
      </w:r>
      <w:r w:rsidR="00E73236">
        <w:fldChar w:fldCharType="begin"/>
      </w:r>
      <w:r w:rsidR="00E73236">
        <w:instrText xml:space="preserve"> SEQ Фигура \* ARABIC </w:instrText>
      </w:r>
      <w:r w:rsidR="00E73236">
        <w:fldChar w:fldCharType="separate"/>
      </w:r>
      <w:r w:rsidR="00B34B20">
        <w:rPr>
          <w:noProof/>
        </w:rPr>
        <w:t>14</w:t>
      </w:r>
      <w:r w:rsidR="00E73236">
        <w:rPr>
          <w:noProof/>
        </w:rPr>
        <w:fldChar w:fldCharType="end"/>
      </w:r>
      <w:bookmarkEnd w:id="327"/>
      <w:r>
        <w:t xml:space="preserve"> (разширен концептуален модел на системата)</w:t>
      </w:r>
    </w:p>
    <w:p w:rsidR="00FD5F55" w:rsidRDefault="00FD5F55" w:rsidP="00FD5F55"/>
    <w:p w:rsidR="00FD5F55" w:rsidRDefault="00FD5F55" w:rsidP="00FD5F55">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 Т.е. трябва да сериализираме получения модел в XMI формат. Идеята на което ни дава </w:t>
      </w:r>
      <w:r w:rsidR="008F427A">
        <w:t>възможност</w:t>
      </w:r>
      <w:r>
        <w:t xml:space="preserve"> за преработка, в случай че </w:t>
      </w:r>
      <w:r w:rsidR="008F427A">
        <w:t>преизползваме</w:t>
      </w:r>
      <w:r>
        <w:t xml:space="preserve"> модела и го пренастройваме на базата на нови изисквания, които сме получили. Това също ни позволява да комуникираме модела с инструменти работещи със същия стандарт на сериализация.</w:t>
      </w:r>
    </w:p>
    <w:p w:rsidR="00FD5F55" w:rsidRDefault="00FD5F55" w:rsidP="00FD5F55"/>
    <w:p w:rsidR="00FD5F55" w:rsidRDefault="00FD5F55" w:rsidP="00FD5F55">
      <w:pPr>
        <w:keepNext/>
      </w:pPr>
      <w:r>
        <w:rPr>
          <w:noProof/>
          <w:lang w:val="en-US" w:eastAsia="en-US"/>
        </w:rPr>
        <w:drawing>
          <wp:inline distT="0" distB="0" distL="0" distR="0" wp14:anchorId="1C9FC4FA" wp14:editId="3854633E">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B34B20">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критериите за архитектурни артефакти</w:t>
      </w:r>
      <w:r>
        <w:t xml:space="preserve">  за дадена стандартна архитектура, съхранени в </w:t>
      </w:r>
      <w:r w:rsidRPr="004C45FC">
        <w:rPr>
          <w:i/>
        </w:rPr>
        <w:t>базата с критерии</w:t>
      </w:r>
      <w:r>
        <w:rPr>
          <w:i/>
        </w:rPr>
        <w:t xml:space="preserve"> </w:t>
      </w:r>
      <w:r>
        <w:t xml:space="preserve">изпълняваме </w:t>
      </w:r>
      <w:r>
        <w:lastRenderedPageBreak/>
        <w:t xml:space="preserve">анализ над проект отговарящ на същия стандарт.  Този анализ представлява  проверка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След като анализът е </w:t>
      </w:r>
      <w:r w:rsidR="008F427A">
        <w:t>приключил</w:t>
      </w:r>
      <w:r>
        <w:t xml:space="preserve"> преминаваме към сериализация на </w:t>
      </w:r>
      <w:r w:rsidR="008F427A">
        <w:t>въпросния</w:t>
      </w:r>
      <w:r>
        <w:t xml:space="preserve">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
    <w:p w:rsidR="00D17DD9" w:rsidRDefault="00D17DD9" w:rsidP="00D17DD9">
      <w:pPr>
        <w:pStyle w:val="Heading2"/>
      </w:pPr>
      <w:bookmarkStart w:id="328" w:name="_Toc397093008"/>
      <w:bookmarkStart w:id="329" w:name="_Ref409475293"/>
      <w:bookmarkStart w:id="330" w:name="_Ref409731747"/>
      <w:bookmarkStart w:id="331" w:name="_Toc397093006"/>
      <w:bookmarkStart w:id="332" w:name="_Ref400905816"/>
      <w:bookmarkStart w:id="333" w:name="_Toc412583189"/>
      <w:r>
        <w:rPr>
          <w:lang w:val="ru-RU"/>
        </w:rPr>
        <w:t>Работни</w:t>
      </w:r>
      <w:r w:rsidRPr="008F427A">
        <w:t xml:space="preserve"> процеси</w:t>
      </w:r>
      <w:bookmarkEnd w:id="328"/>
      <w:bookmarkEnd w:id="329"/>
      <w:bookmarkEnd w:id="330"/>
      <w:bookmarkEnd w:id="333"/>
    </w:p>
    <w:p w:rsidR="001F76CC" w:rsidRPr="001F76CC" w:rsidRDefault="001F76CC" w:rsidP="001F76CC">
      <w:pPr>
        <w:rPr>
          <w:i/>
        </w:rPr>
      </w:pPr>
      <w:r>
        <w:t xml:space="preserve">Тук на базата на концептуалния модел представяме детайлни процеси, които трябва да спазва приложението. 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B34B20">
        <w:rPr>
          <w:i/>
        </w:rPr>
        <w:t>Приложение 6</w:t>
      </w:r>
      <w:r w:rsidRPr="00C70ED8">
        <w:rPr>
          <w:i/>
        </w:rPr>
        <w:fldChar w:fldCharType="end"/>
      </w:r>
      <w:ins w:id="334" w:author="aldi" w:date="2015-02-16T16:20:00Z">
        <w:r w:rsidR="00473CB6">
          <w:t xml:space="preserve">. За унифицирано представяне на елементите в представените по-долу модели на процеси се използва </w:t>
        </w:r>
      </w:ins>
      <w:ins w:id="335" w:author="aldi" w:date="2015-02-16T16:33:00Z">
        <w:r w:rsidR="00091724">
          <w:t>легендата от приложение 5.</w:t>
        </w:r>
      </w:ins>
      <w:del w:id="336" w:author="aldi" w:date="2015-02-16T16:33:00Z">
        <w:r w:rsidDel="00091724">
          <w:delText xml:space="preserve"> </w:delText>
        </w:r>
      </w:del>
    </w:p>
    <w:p w:rsidR="00D17DD9" w:rsidRDefault="00D17DD9" w:rsidP="00D17DD9">
      <w:pPr>
        <w:pStyle w:val="Heading3"/>
      </w:pPr>
      <w:bookmarkStart w:id="337" w:name="_Ref397973867"/>
      <w:bookmarkStart w:id="338" w:name="_Toc412583190"/>
      <w:r>
        <w:t>Подготовка на критерии за анализ</w:t>
      </w:r>
      <w:bookmarkEnd w:id="337"/>
      <w:bookmarkEnd w:id="338"/>
    </w:p>
    <w:p w:rsidR="00D17DD9" w:rsidRDefault="00D17DD9" w:rsidP="00D17DD9">
      <w:pPr>
        <w:keepNext/>
        <w:jc w:val="center"/>
      </w:pPr>
      <w:r>
        <w:rPr>
          <w:noProof/>
          <w:lang w:val="en-US" w:eastAsia="en-US"/>
        </w:rPr>
        <w:drawing>
          <wp:inline distT="0" distB="0" distL="0" distR="0" wp14:anchorId="187012C0" wp14:editId="1E8BFF55">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B34B20">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B34B20">
        <w:t>Приложение 5</w:t>
      </w:r>
      <w:r>
        <w:fldChar w:fldCharType="end"/>
      </w:r>
      <w:r>
        <w:t>)</w:t>
      </w:r>
    </w:p>
    <w:p w:rsidR="00D17DD9" w:rsidRPr="00EA3D71" w:rsidRDefault="00D17DD9" w:rsidP="00D17DD9">
      <w:r w:rsidRPr="00DC3DAB">
        <w:rPr>
          <w:noProof/>
          <w:lang w:eastAsia="en-US"/>
        </w:rPr>
        <w:t xml:space="preserve"> </w:t>
      </w:r>
    </w:p>
    <w:p w:rsidR="005E61AE" w:rsidRDefault="00D17DD9" w:rsidP="005E61AE">
      <w:pPr>
        <w:rPr>
          <w:lang w:val="en-US"/>
        </w:rPr>
      </w:pPr>
      <w:bookmarkStart w:id="339" w:name="_Ref397973918"/>
      <w:r>
        <w:t xml:space="preserve">Това е единствения ръчен процес, в който е необходимо да се дефинират критериите за архитектурни елементи по подобие на точка </w:t>
      </w:r>
      <w:r w:rsidRPr="00C24608">
        <w:rPr>
          <w:i/>
        </w:rPr>
        <w:fldChar w:fldCharType="begin"/>
      </w:r>
      <w:r w:rsidRPr="00C24608">
        <w:rPr>
          <w:i/>
        </w:rPr>
        <w:instrText xml:space="preserve"> REF _Ref398216154 \n \h </w:instrText>
      </w:r>
      <w:r w:rsidR="00C24608">
        <w:rPr>
          <w:i/>
        </w:rPr>
        <w:instrText xml:space="preserve"> \* MERGEFORMAT </w:instrText>
      </w:r>
      <w:r w:rsidRPr="00C24608">
        <w:rPr>
          <w:i/>
        </w:rPr>
      </w:r>
      <w:r w:rsidRPr="00C24608">
        <w:rPr>
          <w:i/>
        </w:rPr>
        <w:fldChar w:fldCharType="separate"/>
      </w:r>
      <w:r w:rsidR="00B34B20">
        <w:rPr>
          <w:i/>
        </w:rPr>
        <w:t>3.3.4</w:t>
      </w:r>
      <w:r w:rsidRPr="00C24608">
        <w:rPr>
          <w:i/>
        </w:rPr>
        <w:fldChar w:fldCharType="end"/>
      </w:r>
      <w:r>
        <w:t>, да се приведат във формат удобен за четене от базовия анализатор и да се поместят в базата с критериите.</w:t>
      </w:r>
      <w:bookmarkStart w:id="340" w:name="_Ref398817119"/>
      <w:bookmarkEnd w:id="339"/>
    </w:p>
    <w:p w:rsidR="00D17DD9" w:rsidRDefault="00D17DD9" w:rsidP="005E61AE">
      <w:pPr>
        <w:pStyle w:val="Heading3"/>
      </w:pPr>
      <w:bookmarkStart w:id="341" w:name="_Toc412583191"/>
      <w:r w:rsidRPr="009147C5">
        <w:rPr>
          <w:color w:val="auto"/>
        </w:rPr>
        <w:lastRenderedPageBreak/>
        <w:t>А</w:t>
      </w:r>
      <w:r>
        <w:t>нализиране на проект и сериализация на хранилището</w:t>
      </w:r>
      <w:bookmarkEnd w:id="340"/>
      <w:bookmarkEnd w:id="341"/>
    </w:p>
    <w:p w:rsidR="00D17DD9" w:rsidRDefault="00D17DD9" w:rsidP="00D17DD9">
      <w:pPr>
        <w:keepNext/>
        <w:jc w:val="center"/>
      </w:pPr>
      <w:r>
        <w:rPr>
          <w:noProof/>
          <w:lang w:val="en-US" w:eastAsia="en-US"/>
        </w:rPr>
        <w:drawing>
          <wp:inline distT="0" distB="0" distL="0" distR="0" wp14:anchorId="7BCF2077" wp14:editId="541D6519">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342" w:name="_Ref409962011"/>
      <w:r>
        <w:t xml:space="preserve">Фигура </w:t>
      </w:r>
      <w:r w:rsidR="00E73236">
        <w:fldChar w:fldCharType="begin"/>
      </w:r>
      <w:r w:rsidR="00E73236">
        <w:instrText xml:space="preserve"> SEQ Фигура \* ARABIC </w:instrText>
      </w:r>
      <w:r w:rsidR="00E73236">
        <w:fldChar w:fldCharType="separate"/>
      </w:r>
      <w:r w:rsidR="00B34B20">
        <w:rPr>
          <w:noProof/>
        </w:rPr>
        <w:t>17</w:t>
      </w:r>
      <w:r w:rsidR="00E73236">
        <w:rPr>
          <w:noProof/>
        </w:rPr>
        <w:fldChar w:fldCharType="end"/>
      </w:r>
      <w:bookmarkEnd w:id="342"/>
      <w:r>
        <w:t xml:space="preserve"> (Анализиране на проект и сериализация на хранилището,  легенда: </w:t>
      </w:r>
      <w:r>
        <w:fldChar w:fldCharType="begin"/>
      </w:r>
      <w:r>
        <w:instrText xml:space="preserve"> REF _Ref398215538 \n \h </w:instrText>
      </w:r>
      <w:r>
        <w:fldChar w:fldCharType="separate"/>
      </w:r>
      <w:r w:rsidR="00B34B20">
        <w:t>Приложение 5</w:t>
      </w:r>
      <w:r>
        <w:fldChar w:fldCharType="end"/>
      </w:r>
      <w:r>
        <w:t>)</w:t>
      </w:r>
    </w:p>
    <w:p w:rsidR="00D17DD9" w:rsidRDefault="00D17DD9" w:rsidP="00D17DD9">
      <w:pPr>
        <w:pStyle w:val="Caption"/>
        <w:jc w:val="center"/>
      </w:pPr>
    </w:p>
    <w:p w:rsidR="00D17DD9" w:rsidRDefault="00D17DD9" w:rsidP="00D17DD9">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 След като даден критерий е удовлетворен се създава съответни елемент в UML хранилището. Този процес се повтаря до изчерпване на всички елементи на проекта.</w:t>
      </w:r>
    </w:p>
    <w:p w:rsidR="001F76CC" w:rsidRDefault="00D17DD9" w:rsidP="00D17DD9">
      <w:r>
        <w:t>Следва конвертиране на UML хранилището (модела) в XMI формат.</w:t>
      </w:r>
    </w:p>
    <w:p w:rsidR="001F76CC" w:rsidRDefault="001F76CC">
      <w:pPr>
        <w:spacing w:after="0"/>
        <w:jc w:val="left"/>
      </w:pPr>
      <w:r>
        <w:br w:type="page"/>
      </w:r>
    </w:p>
    <w:p w:rsidR="00D17DD9" w:rsidRDefault="00D17DD9" w:rsidP="00D17DD9">
      <w:pPr>
        <w:pStyle w:val="Heading3"/>
      </w:pPr>
      <w:bookmarkStart w:id="343" w:name="_Ref397973971"/>
      <w:bookmarkStart w:id="344" w:name="_Toc412583192"/>
      <w:r>
        <w:lastRenderedPageBreak/>
        <w:t>Генерация на базов код</w:t>
      </w:r>
      <w:bookmarkEnd w:id="343"/>
      <w:bookmarkEnd w:id="344"/>
    </w:p>
    <w:p w:rsidR="00D17DD9" w:rsidRDefault="00D17DD9" w:rsidP="00D17DD9">
      <w:pPr>
        <w:keepNext/>
        <w:jc w:val="center"/>
      </w:pPr>
      <w:r>
        <w:rPr>
          <w:noProof/>
          <w:lang w:val="en-US" w:eastAsia="en-US"/>
        </w:rPr>
        <w:drawing>
          <wp:inline distT="0" distB="0" distL="0" distR="0" wp14:anchorId="06BC5145" wp14:editId="018667BD">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B34B20">
        <w:rPr>
          <w:noProof/>
        </w:rPr>
        <w:t>18</w:t>
      </w:r>
      <w:r w:rsidR="00E73236">
        <w:rPr>
          <w:noProof/>
        </w:rPr>
        <w:fldChar w:fldCharType="end"/>
      </w:r>
      <w:r>
        <w:t xml:space="preserve"> ( Генерация на базов код,  легенда: </w:t>
      </w:r>
      <w:r>
        <w:fldChar w:fldCharType="begin"/>
      </w:r>
      <w:r>
        <w:instrText xml:space="preserve"> REF _Ref398215538 \n \h </w:instrText>
      </w:r>
      <w:r>
        <w:fldChar w:fldCharType="separate"/>
      </w:r>
      <w:r w:rsidR="00B34B20">
        <w:t>Приложение 5</w:t>
      </w:r>
      <w:r>
        <w:fldChar w:fldCharType="end"/>
      </w:r>
      <w:r>
        <w:t>)</w:t>
      </w:r>
    </w:p>
    <w:p w:rsidR="00D17DD9" w:rsidRPr="008F427A" w:rsidRDefault="00D17DD9" w:rsidP="00D17DD9">
      <w:r>
        <w:t>Процеса започва с избиране на XMI файл съдържащ UML модел. Следва десериализация на XMI файла или конвертирането му към обектен UML модел. След това елементите на въпросния UML модел се обхождат и се генерира базов код на системата  на базата на предварително заготвени шаблони.</w:t>
      </w:r>
    </w:p>
    <w:p w:rsidR="00FD5F55" w:rsidRDefault="00FD5F55" w:rsidP="00FD5F55">
      <w:pPr>
        <w:pStyle w:val="Heading2"/>
      </w:pPr>
      <w:bookmarkStart w:id="345" w:name="_Ref408855494"/>
      <w:bookmarkStart w:id="346" w:name="_Toc412583193"/>
      <w:r w:rsidRPr="008F427A">
        <w:t>Потребителски</w:t>
      </w:r>
      <w:r>
        <w:rPr>
          <w:lang w:val="ru-RU"/>
        </w:rPr>
        <w:t xml:space="preserve"> </w:t>
      </w:r>
      <w:r w:rsidRPr="008F427A">
        <w:t>(функционални</w:t>
      </w:r>
      <w:r>
        <w:rPr>
          <w:lang w:val="ru-RU"/>
        </w:rPr>
        <w:t xml:space="preserve">) </w:t>
      </w:r>
      <w:r w:rsidRPr="008F427A">
        <w:t>изисквания</w:t>
      </w:r>
      <w:bookmarkEnd w:id="331"/>
      <w:bookmarkEnd w:id="332"/>
      <w:bookmarkEnd w:id="345"/>
      <w:bookmarkEnd w:id="346"/>
    </w:p>
    <w:p w:rsidR="008F25BA" w:rsidRPr="008F25BA" w:rsidRDefault="00415018" w:rsidP="008F25BA">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 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B34B20">
        <w:rPr>
          <w:i/>
        </w:rPr>
        <w:t>3.2.3</w:t>
      </w:r>
      <w:r w:rsidRPr="00415018">
        <w:rPr>
          <w:i/>
        </w:rPr>
        <w:fldChar w:fldCharType="end"/>
      </w:r>
      <w:r>
        <w:t xml:space="preserve">). 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B34B20">
        <w:rPr>
          <w:i/>
        </w:rPr>
        <w:t>3.2.1</w:t>
      </w:r>
      <w:r w:rsidRPr="00415018">
        <w:rPr>
          <w:i/>
        </w:rPr>
        <w:fldChar w:fldCharType="end"/>
      </w:r>
      <w:r>
        <w:t>).</w:t>
      </w:r>
    </w:p>
    <w:p w:rsidR="00FD5F55" w:rsidRDefault="00FD5F55" w:rsidP="00FD5F55">
      <w:pPr>
        <w:pStyle w:val="Heading3"/>
      </w:pPr>
      <w:bookmarkStart w:id="347" w:name="_Toc412583194"/>
      <w:r>
        <w:t>Типични случаи на употреба</w:t>
      </w:r>
      <w:bookmarkEnd w:id="347"/>
    </w:p>
    <w:p w:rsidR="00FD5F55" w:rsidRPr="00E2288F" w:rsidRDefault="00FD5F55" w:rsidP="00FD5F55">
      <w:r>
        <w:t xml:space="preserve">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B34B20">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B34B20">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val="en-US" w:eastAsia="en-US"/>
        </w:rPr>
        <w:lastRenderedPageBreak/>
        <w:drawing>
          <wp:inline distT="0" distB="0" distL="0" distR="0" wp14:anchorId="1C465C75" wp14:editId="5255C115">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3">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348" w:name="_Ref397962987"/>
      <w:r>
        <w:t xml:space="preserve">  Фигура </w:t>
      </w:r>
      <w:r w:rsidR="00E73236">
        <w:fldChar w:fldCharType="begin"/>
      </w:r>
      <w:r w:rsidR="00E73236">
        <w:instrText xml:space="preserve"> SEQ  Фигура \* ARABIC </w:instrText>
      </w:r>
      <w:r w:rsidR="00E73236">
        <w:fldChar w:fldCharType="separate"/>
      </w:r>
      <w:r w:rsidR="00B34B20">
        <w:rPr>
          <w:noProof/>
        </w:rPr>
        <w:t>19</w:t>
      </w:r>
      <w:r w:rsidR="00E73236">
        <w:rPr>
          <w:noProof/>
        </w:rPr>
        <w:fldChar w:fldCharType="end"/>
      </w:r>
      <w:bookmarkEnd w:id="348"/>
      <w:r>
        <w:t xml:space="preserve"> ( Типични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741185" w:rsidP="0097106B">
            <w:r>
              <w:t xml:space="preserve"> </w:t>
            </w:r>
            <w:r w:rsidR="00FD5F55">
              <w:t xml:space="preserve">Случай на употреба </w:t>
            </w:r>
            <w:r w:rsidR="00FD5F55">
              <w:fldChar w:fldCharType="begin"/>
            </w:r>
            <w:r w:rsidR="00FD5F55">
              <w:instrText xml:space="preserve"> REF _Ref397952735 \w \h  \* MERGEFORMAT </w:instrText>
            </w:r>
            <w:r w:rsidR="00FD5F55">
              <w:fldChar w:fldCharType="separate"/>
            </w:r>
            <w:r w:rsidR="00B34B20">
              <w:t>3.3.1.2</w:t>
            </w:r>
            <w:r w:rsidR="00FD5F55">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B34B20">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B34B20">
              <w:t>3.3.1.4</w:t>
            </w:r>
            <w:r>
              <w:fldChar w:fldCharType="end"/>
            </w:r>
          </w:p>
          <w:p w:rsidR="00FD5F55" w:rsidRDefault="00FD5F55" w:rsidP="00741185">
            <w:r>
              <w:t xml:space="preserve"> Изискване </w:t>
            </w:r>
            <w:r>
              <w:fldChar w:fldCharType="begin"/>
            </w:r>
            <w:r>
              <w:instrText xml:space="preserve"> REF _Ref397973867 \r \h </w:instrText>
            </w:r>
            <w:r>
              <w:fldChar w:fldCharType="separate"/>
            </w:r>
            <w:r w:rsidR="00B34B20">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8F427A" w:rsidP="00741185">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B34B20">
        <w:rPr>
          <w:noProof/>
        </w:rPr>
        <w:t>2</w:t>
      </w:r>
      <w:r w:rsidR="00E73236">
        <w:rPr>
          <w:noProof/>
        </w:rPr>
        <w:fldChar w:fldCharType="end"/>
      </w:r>
      <w:r>
        <w:t xml:space="preserve"> (  Подготовка на </w:t>
      </w:r>
      <w:r w:rsidRPr="00B57095">
        <w:t>критериите за анализ</w:t>
      </w:r>
      <w:r>
        <w:t>)</w:t>
      </w:r>
    </w:p>
    <w:p w:rsidR="00FD5F55" w:rsidRDefault="00FD5F55" w:rsidP="00FD5F55">
      <w:pPr>
        <w:pStyle w:val="Heading4"/>
      </w:pPr>
      <w:bookmarkStart w:id="349" w:name="_Ref397952735"/>
      <w:r>
        <w:t>Подготви критерий за файлов формат (</w:t>
      </w:r>
      <w:r w:rsidRPr="00BA2D6F">
        <w:rPr>
          <w:i/>
        </w:rPr>
        <w:t>Prepare File criteria</w:t>
      </w:r>
      <w:r>
        <w:t>)</w:t>
      </w:r>
      <w:bookmarkEnd w:id="349"/>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B34B20" w:rsidRPr="00B34B20">
        <w:rPr>
          <w:i/>
        </w:rPr>
        <w:t xml:space="preserve">  Фигура </w:t>
      </w:r>
      <w:r w:rsidR="00B34B20" w:rsidRPr="00B34B20">
        <w:rPr>
          <w:i/>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B34B20">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3</w:t>
      </w:r>
      <w:r w:rsidR="00E73236">
        <w:rPr>
          <w:noProof/>
        </w:rPr>
        <w:fldChar w:fldCharType="end"/>
      </w:r>
      <w:r>
        <w:t xml:space="preserve"> (Подготви критерий за файлов формат)</w:t>
      </w:r>
    </w:p>
    <w:p w:rsidR="00FD5F55" w:rsidRDefault="00FD5F55" w:rsidP="00FD5F55">
      <w:pPr>
        <w:pStyle w:val="Heading4"/>
      </w:pPr>
      <w:bookmarkStart w:id="350" w:name="_Ref397952795"/>
      <w:r>
        <w:t>Подготви критерий за компонент (</w:t>
      </w:r>
      <w:r w:rsidRPr="0051095B">
        <w:rPr>
          <w:i/>
        </w:rPr>
        <w:t>Prepare component criteria</w:t>
      </w:r>
      <w:r>
        <w:t>)</w:t>
      </w:r>
      <w:bookmarkEnd w:id="350"/>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B34B20" w:rsidRPr="00B34B20">
        <w:rPr>
          <w:i/>
        </w:rPr>
        <w:t xml:space="preserve">  Фигура</w:t>
      </w:r>
      <w:r w:rsidR="00B34B20" w:rsidRPr="00B34B20">
        <w:rPr>
          <w:i/>
          <w:noProof/>
        </w:rPr>
        <w:t xml:space="preserve"> </w:t>
      </w:r>
      <w:r w:rsidR="00B34B20">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B34B20">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rsidR="008F427A">
              <w:lastRenderedPageBreak/>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4</w:t>
      </w:r>
      <w:r w:rsidR="00E73236">
        <w:rPr>
          <w:noProof/>
        </w:rPr>
        <w:fldChar w:fldCharType="end"/>
      </w:r>
      <w:r>
        <w:t xml:space="preserve"> (Подготви критерий за компонент)</w:t>
      </w:r>
    </w:p>
    <w:p w:rsidR="00FD5F55" w:rsidRDefault="00FD5F55" w:rsidP="00FD5F55">
      <w:pPr>
        <w:pStyle w:val="Heading4"/>
      </w:pPr>
      <w:bookmarkStart w:id="351" w:name="_Ref397953438"/>
      <w:r>
        <w:t>Подготви критерий за конектор (</w:t>
      </w:r>
      <w:r w:rsidRPr="005C2BC7">
        <w:rPr>
          <w:i/>
        </w:rPr>
        <w:t>Prepare connector criteria</w:t>
      </w:r>
      <w:r>
        <w:t>)</w:t>
      </w:r>
      <w:bookmarkEnd w:id="351"/>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B34B20" w:rsidRPr="00B34B20">
        <w:rPr>
          <w:i/>
        </w:rPr>
        <w:t xml:space="preserve">  Фигура</w:t>
      </w:r>
      <w:r w:rsidR="00B34B20" w:rsidRPr="00B34B20">
        <w:rPr>
          <w:i/>
          <w:noProof/>
        </w:rPr>
        <w:t xml:space="preserve"> </w:t>
      </w:r>
      <w:r w:rsidR="00B34B20">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B34B20">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 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B34B20">
        <w:rPr>
          <w:noProof/>
        </w:rPr>
        <w:t>5</w:t>
      </w:r>
      <w:r w:rsidR="00E73236">
        <w:rPr>
          <w:noProof/>
        </w:rPr>
        <w:fldChar w:fldCharType="end"/>
      </w:r>
      <w:r>
        <w:t xml:space="preserve"> ( Подготви критерий за конектор)</w:t>
      </w:r>
    </w:p>
    <w:p w:rsidR="00FD5F55" w:rsidRDefault="00FD5F55" w:rsidP="00FD5F55">
      <w:pPr>
        <w:pStyle w:val="Heading4"/>
      </w:pPr>
      <w:bookmarkStart w:id="352" w:name="_Ref398209066"/>
      <w:r>
        <w:t>Изпълни анализ (</w:t>
      </w:r>
      <w:r w:rsidRPr="008A128F">
        <w:rPr>
          <w:i/>
        </w:rPr>
        <w:t>Perform analysis</w:t>
      </w:r>
      <w:r>
        <w:t>)</w:t>
      </w:r>
      <w:bookmarkEnd w:id="352"/>
    </w:p>
    <w:p w:rsidR="00FD5F55" w:rsidRPr="005E0F7E"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B34B20" w:rsidRPr="00B34B20">
        <w:rPr>
          <w:i/>
        </w:rPr>
        <w:t xml:space="preserve">  Фигура</w:t>
      </w:r>
      <w:r w:rsidR="00B34B20" w:rsidRPr="00B34B20">
        <w:rPr>
          <w:i/>
          <w:noProof/>
        </w:rPr>
        <w:t xml:space="preserve"> </w:t>
      </w:r>
      <w:r w:rsidR="00B34B20">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_Ref398817119 \r \h </w:instrText>
            </w:r>
            <w:r>
              <w:fldChar w:fldCharType="separate"/>
            </w:r>
            <w:r w:rsidR="00B34B20">
              <w:t>0</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 xml:space="preserve"> Цел в </w:t>
            </w:r>
            <w:r w:rsidR="008F427A" w:rsidRPr="00B22912">
              <w:rPr>
                <w:b/>
                <w:i/>
              </w:rPr>
              <w:t>контекста</w:t>
            </w:r>
          </w:p>
        </w:tc>
        <w:tc>
          <w:tcPr>
            <w:tcW w:w="5402" w:type="dxa"/>
            <w:gridSpan w:val="2"/>
          </w:tcPr>
          <w:p w:rsidR="00FD5F55" w:rsidRDefault="00FD5F55" w:rsidP="0097106B">
            <w:r>
              <w:t xml:space="preserve"> 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Наличие на група от критерии съответстваща на стандарта на архитектурата на </w:t>
            </w:r>
            <w:r w:rsidR="008F427A">
              <w:t>проекта</w:t>
            </w:r>
            <w:r>
              <w:t xml:space="preserve">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B34B20">
        <w:rPr>
          <w:noProof/>
        </w:rPr>
        <w:t>6</w:t>
      </w:r>
      <w:r w:rsidR="00E73236">
        <w:rPr>
          <w:noProof/>
        </w:rPr>
        <w:fldChar w:fldCharType="end"/>
      </w:r>
      <w:r>
        <w:t xml:space="preserve"> (Изпълни анализ)</w:t>
      </w:r>
    </w:p>
    <w:p w:rsidR="00FD5F55" w:rsidRDefault="00FD5F55" w:rsidP="00FD5F55">
      <w:pPr>
        <w:pStyle w:val="Heading4"/>
      </w:pPr>
      <w:bookmarkStart w:id="353" w:name="_Ref397956321"/>
      <w:r>
        <w:t>Обхождане елементите на проекта (</w:t>
      </w:r>
      <w:r w:rsidRPr="00CE2B87">
        <w:rPr>
          <w:i/>
        </w:rPr>
        <w:t>Scan Project's source files</w:t>
      </w:r>
      <w:r>
        <w:t>)</w:t>
      </w:r>
      <w:bookmarkEnd w:id="353"/>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B34B20" w:rsidRPr="00B34B20">
        <w:rPr>
          <w:i/>
        </w:rPr>
        <w:t xml:space="preserve">  Фигура </w:t>
      </w:r>
      <w:r w:rsidR="00B34B20">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B34B20">
              <w:t>3.3.1.7</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Обхожда всички елементи(директории,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B34B20">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7</w:t>
      </w:r>
      <w:r w:rsidR="00E73236">
        <w:rPr>
          <w:noProof/>
        </w:rPr>
        <w:fldChar w:fldCharType="end"/>
      </w:r>
      <w:r>
        <w:t xml:space="preserve"> (Обхождане на елементите на проекта)</w:t>
      </w:r>
    </w:p>
    <w:p w:rsidR="00FD5F55" w:rsidRDefault="00FD5F55" w:rsidP="00FD5F55">
      <w:pPr>
        <w:pStyle w:val="Heading4"/>
      </w:pPr>
      <w:bookmarkStart w:id="354" w:name="_Ref397956361"/>
      <w:r>
        <w:t>Извлечи архитектурна информация (</w:t>
      </w:r>
      <w:r w:rsidRPr="00DB7111">
        <w:rPr>
          <w:i/>
        </w:rPr>
        <w:t>Extract architecture data</w:t>
      </w:r>
      <w:r>
        <w:t>)</w:t>
      </w:r>
      <w:bookmarkEnd w:id="354"/>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B34B20" w:rsidRPr="00B34B20">
        <w:rPr>
          <w:i/>
        </w:rPr>
        <w:t xml:space="preserve">  Фигура</w:t>
      </w:r>
      <w:r w:rsidR="00B34B20" w:rsidRPr="00B34B20">
        <w:rPr>
          <w:i/>
          <w:noProof/>
        </w:rPr>
        <w:t xml:space="preserve"> </w:t>
      </w:r>
      <w:r w:rsidR="00B34B20">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B34B20">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B34B20">
              <w:t>3.3.1.8</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B34B20">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B34B20">
        <w:rPr>
          <w:noProof/>
        </w:rPr>
        <w:t>8</w:t>
      </w:r>
      <w:r w:rsidR="00E73236">
        <w:rPr>
          <w:noProof/>
        </w:rPr>
        <w:fldChar w:fldCharType="end"/>
      </w:r>
      <w:r>
        <w:t xml:space="preserve"> ( Извлечи архитектурна информация)</w:t>
      </w:r>
    </w:p>
    <w:p w:rsidR="00FD5F55" w:rsidRDefault="00FD5F55" w:rsidP="00FD5F55">
      <w:pPr>
        <w:pStyle w:val="Heading4"/>
      </w:pPr>
      <w:bookmarkStart w:id="355" w:name="_Ref397956983"/>
      <w:r>
        <w:t>Създай архитектурен модел (</w:t>
      </w:r>
      <w:r w:rsidRPr="00CA382C">
        <w:rPr>
          <w:i/>
        </w:rPr>
        <w:t>Create Architecture model</w:t>
      </w:r>
      <w:r>
        <w:t>)</w:t>
      </w:r>
      <w:bookmarkEnd w:id="355"/>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B34B20" w:rsidRPr="00B34B20">
        <w:rPr>
          <w:i/>
        </w:rPr>
        <w:t xml:space="preserve">  Фигура</w:t>
      </w:r>
      <w:r w:rsidR="00B34B20" w:rsidRPr="00B34B20">
        <w:rPr>
          <w:i/>
          <w:noProof/>
        </w:rPr>
        <w:t xml:space="preserve"> </w:t>
      </w:r>
      <w:r w:rsidR="00B34B20">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B34B20">
              <w:t>3.3.1.7</w:t>
            </w:r>
            <w:r>
              <w:fldChar w:fldCharType="end"/>
            </w:r>
          </w:p>
          <w:p w:rsidR="00FD5F55" w:rsidRDefault="00FD5F55" w:rsidP="0097106B">
            <w:r>
              <w:t xml:space="preserve"> Изискване </w:t>
            </w:r>
            <w:r>
              <w:fldChar w:fldCharType="begin"/>
            </w:r>
            <w:r>
              <w:instrText xml:space="preserve"> REF _Ref397969104 \r \h </w:instrText>
            </w:r>
            <w:r>
              <w:fldChar w:fldCharType="separate"/>
            </w:r>
            <w:r w:rsidR="00B34B20">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 xml:space="preserve"> Събитие за въвеждане на </w:t>
            </w:r>
            <w:r w:rsidR="008F427A">
              <w:t>архитектурен</w:t>
            </w:r>
            <w:r>
              <w:t xml:space="preserve">  елемент в </w:t>
            </w:r>
            <w:r w:rsidR="008F427A">
              <w:t>хранилището</w:t>
            </w:r>
            <w:r>
              <w:t xml:space="preserve">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B34B20">
        <w:rPr>
          <w:noProof/>
        </w:rPr>
        <w:t>9</w:t>
      </w:r>
      <w:r w:rsidR="00E73236">
        <w:rPr>
          <w:noProof/>
        </w:rPr>
        <w:fldChar w:fldCharType="end"/>
      </w:r>
      <w:r>
        <w:t xml:space="preserve"> ( Създай архитектурен модел)</w:t>
      </w:r>
    </w:p>
    <w:p w:rsidR="00FD5F55" w:rsidRDefault="00FD5F55" w:rsidP="00FD5F55">
      <w:pPr>
        <w:pStyle w:val="Heading4"/>
      </w:pPr>
      <w:bookmarkStart w:id="356" w:name="_Ref398212142"/>
      <w:r>
        <w:t>Сериализация на UML хранилището (</w:t>
      </w:r>
      <w:r w:rsidRPr="000F36CE">
        <w:rPr>
          <w:i/>
        </w:rPr>
        <w:t>Serialize UML model</w:t>
      </w:r>
      <w:r>
        <w:t>)</w:t>
      </w:r>
      <w:bookmarkEnd w:id="356"/>
    </w:p>
    <w:p w:rsidR="00FD5F55" w:rsidRPr="006103F7"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B34B20" w:rsidRPr="00B34B20">
        <w:rPr>
          <w:i/>
        </w:rPr>
        <w:t xml:space="preserve">  Фигура</w:t>
      </w:r>
      <w:r w:rsidR="00B34B20" w:rsidRPr="00B34B20">
        <w:rPr>
          <w:i/>
          <w:noProof/>
        </w:rPr>
        <w:t xml:space="preserve"> </w:t>
      </w:r>
      <w:r w:rsidR="00B34B20">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_Ref397969104 \r \h </w:instrText>
            </w:r>
            <w:r>
              <w:fldChar w:fldCharType="separate"/>
            </w:r>
            <w:r w:rsidR="00B34B20">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 xml:space="preserve"> По зададено архитектурно хранилище (модел) създай съответстващ UML модел </w:t>
            </w:r>
            <w:r>
              <w:lastRenderedPageBreak/>
              <w:t>сериализиран в XMI файл .</w:t>
            </w:r>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 xml:space="preserve"> Събитие за </w:t>
            </w:r>
            <w:r w:rsidR="008F427A">
              <w:t>конвертиране</w:t>
            </w:r>
            <w:r>
              <w:t xml:space="preserve"> на </w:t>
            </w:r>
            <w:r w:rsidR="008F427A">
              <w:t>архитектурното</w:t>
            </w:r>
            <w:r>
              <w:t xml:space="preserve"> </w:t>
            </w:r>
            <w:r w:rsidR="008F427A">
              <w:t>хранилище</w:t>
            </w:r>
            <w:r>
              <w:t xml:space="preserve">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10</w:t>
      </w:r>
      <w:r w:rsidR="00E73236">
        <w:rPr>
          <w:noProof/>
        </w:rPr>
        <w:fldChar w:fldCharType="end"/>
      </w:r>
      <w:r>
        <w:t xml:space="preserve"> (Сериализация на UML хранилището)</w:t>
      </w:r>
    </w:p>
    <w:p w:rsidR="00FD5F55" w:rsidRDefault="00FD5F55" w:rsidP="00FD5F55">
      <w:pPr>
        <w:pStyle w:val="Heading4"/>
      </w:pPr>
      <w:bookmarkStart w:id="357" w:name="_Ref398297851"/>
      <w:r>
        <w:t>Генериране на базов код (</w:t>
      </w:r>
      <w:r w:rsidRPr="00236149">
        <w:rPr>
          <w:i/>
        </w:rPr>
        <w:t>Generate Base code</w:t>
      </w:r>
      <w:r>
        <w:t>)</w:t>
      </w:r>
      <w:bookmarkEnd w:id="357"/>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B34B20" w:rsidRPr="00B34B20">
        <w:rPr>
          <w:i/>
        </w:rPr>
        <w:t xml:space="preserve">  Фигура</w:t>
      </w:r>
      <w:r w:rsidR="00B34B20" w:rsidRPr="00B34B20">
        <w:rPr>
          <w:i/>
          <w:noProof/>
        </w:rPr>
        <w:t xml:space="preserve"> </w:t>
      </w:r>
      <w:r w:rsidR="00B34B20">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B34B20">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B34B20">
              <w:t>3.2.3</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11</w:t>
      </w:r>
      <w:r w:rsidR="00E73236">
        <w:rPr>
          <w:noProof/>
        </w:rPr>
        <w:fldChar w:fldCharType="end"/>
      </w:r>
      <w:r>
        <w:t xml:space="preserve"> (Генериране на базов код)</w:t>
      </w:r>
    </w:p>
    <w:p w:rsidR="00FD5F55" w:rsidRDefault="00FD5F55" w:rsidP="00FD5F55">
      <w:pPr>
        <w:pStyle w:val="Heading3"/>
      </w:pPr>
      <w:bookmarkStart w:id="358" w:name="_Ref397969104"/>
      <w:bookmarkStart w:id="359" w:name="_Toc412583195"/>
      <w:r>
        <w:t>Мета-модел на архитектурното хранилище</w:t>
      </w:r>
      <w:bookmarkEnd w:id="358"/>
      <w:bookmarkEnd w:id="359"/>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r w:rsidR="00B34B20" w:rsidRPr="00B34B20">
        <w:rPr>
          <w:i/>
        </w:rPr>
        <w:t xml:space="preserve">Фигура </w:t>
      </w:r>
      <w:r w:rsidR="00B34B20" w:rsidRPr="00B34B20">
        <w:rPr>
          <w:i/>
          <w:noProof/>
        </w:rPr>
        <w:t>17</w:t>
      </w:r>
      <w:r w:rsidR="00B50B1C" w:rsidRPr="00B50B1C">
        <w:rPr>
          <w:i/>
        </w:rPr>
        <w:fldChar w:fldCharType="end"/>
      </w:r>
      <w:r w:rsidR="00B50B1C">
        <w:t>)</w:t>
      </w:r>
      <w:r w:rsidR="00450E03">
        <w:t>. Важно е да се отбележи, че за направата на този мета-модел се използват идеи от виртуалната функционална шина/среда (Virtual Functional Bus [R7]) на AUTOSAR.</w:t>
      </w:r>
    </w:p>
    <w:p w:rsidR="00FD5F55" w:rsidRDefault="00CE6901" w:rsidP="00FD5F55">
      <w:pPr>
        <w:keepNext/>
        <w:jc w:val="center"/>
      </w:pPr>
      <w:r>
        <w:rPr>
          <w:noProof/>
          <w:lang w:val="en-US" w:eastAsia="en-US"/>
        </w:rPr>
        <w:drawing>
          <wp:inline distT="0" distB="0" distL="0" distR="0" wp14:anchorId="3EDD1A08" wp14:editId="433C8D82">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360" w:name="_Ref397970007"/>
      <w:r>
        <w:t xml:space="preserve"> Фигура </w:t>
      </w:r>
      <w:r w:rsidR="00E73236">
        <w:fldChar w:fldCharType="begin"/>
      </w:r>
      <w:r w:rsidR="00E73236">
        <w:instrText xml:space="preserve"> SEQ Фигура \* ARABIC </w:instrText>
      </w:r>
      <w:r w:rsidR="00E73236">
        <w:fldChar w:fldCharType="separate"/>
      </w:r>
      <w:r w:rsidR="00B34B20">
        <w:rPr>
          <w:noProof/>
        </w:rPr>
        <w:t>20</w:t>
      </w:r>
      <w:r w:rsidR="00E73236">
        <w:rPr>
          <w:noProof/>
        </w:rPr>
        <w:fldChar w:fldCharType="end"/>
      </w:r>
      <w:bookmarkEnd w:id="360"/>
      <w:r>
        <w:t xml:space="preserve"> ( Мета-модел за описване на архитектурата)</w:t>
      </w:r>
    </w:p>
    <w:p w:rsidR="00FD5F55" w:rsidRDefault="00FD5F55" w:rsidP="00FD5F55">
      <w:pPr>
        <w:pStyle w:val="Heading4"/>
      </w:pPr>
      <w:bookmarkStart w:id="361" w:name="_Ref398393322"/>
      <w:r>
        <w:t>AEModel</w:t>
      </w:r>
      <w:bookmarkEnd w:id="361"/>
      <w:r w:rsidR="002A5FEA">
        <w:t xml:space="preserve"> ( Инстанция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Основен елемент на модела. Използва се като базова инстанция</w:t>
            </w:r>
            <w:r w:rsidR="008100C9">
              <w:t xml:space="preserve">  и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B34B20">
        <w:rPr>
          <w:noProof/>
        </w:rPr>
        <w:t>12</w:t>
      </w:r>
      <w:r w:rsidR="00E73236">
        <w:rPr>
          <w:noProof/>
        </w:rPr>
        <w:fldChar w:fldCharType="end"/>
      </w:r>
      <w:r>
        <w:t xml:space="preserve"> ( Описание на AEModel)</w:t>
      </w:r>
    </w:p>
    <w:p w:rsidR="00FD5F55" w:rsidRDefault="00FD5F55" w:rsidP="00FD5F55">
      <w:pPr>
        <w:pStyle w:val="Heading4"/>
      </w:pPr>
      <w:bookmarkStart w:id="362" w:name="_Ref398393254"/>
      <w:r>
        <w:t>AEPackage</w:t>
      </w:r>
      <w:bookmarkEnd w:id="362"/>
      <w:r w:rsidR="002A5FEA">
        <w:t xml:space="preserve"> ( Пакет)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B34B20" w:rsidRPr="00B34B20">
        <w:rPr>
          <w:i/>
        </w:rPr>
        <w:t xml:space="preserve"> Фигура </w:t>
      </w:r>
      <w:r w:rsidR="00B34B20" w:rsidRPr="00B34B20">
        <w:rPr>
          <w:i/>
          <w:noProof/>
        </w:rPr>
        <w:t>20</w:t>
      </w:r>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B34B20">
        <w:rPr>
          <w:noProof/>
        </w:rPr>
        <w:t>13</w:t>
      </w:r>
      <w:r w:rsidR="00E73236">
        <w:rPr>
          <w:noProof/>
        </w:rPr>
        <w:fldChar w:fldCharType="end"/>
      </w:r>
      <w:r>
        <w:t xml:space="preserve"> ( Описание на AEPackage)</w:t>
      </w:r>
    </w:p>
    <w:p w:rsidR="00FD5F55" w:rsidRDefault="00FD5F55" w:rsidP="00FD5F55">
      <w:pPr>
        <w:pStyle w:val="Heading4"/>
      </w:pPr>
      <w:bookmarkStart w:id="363" w:name="_Ref398395986"/>
      <w:r>
        <w:t>BaseComponent</w:t>
      </w:r>
      <w:bookmarkEnd w:id="363"/>
      <w:r w:rsidR="002A5FEA">
        <w:t xml:space="preserve"> ( Компонент)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B34B20" w:rsidRPr="00B34B20">
        <w:rPr>
          <w:i/>
        </w:rPr>
        <w:t xml:space="preserve"> Фигура </w:t>
      </w:r>
      <w:r w:rsidR="00B34B20" w:rsidRPr="00B34B20">
        <w:rPr>
          <w:i/>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14</w:t>
      </w:r>
      <w:r w:rsidR="00E73236">
        <w:rPr>
          <w:noProof/>
        </w:rPr>
        <w:fldChar w:fldCharType="end"/>
      </w:r>
      <w:r>
        <w:t xml:space="preserve"> (Описание на BaseComponent)</w:t>
      </w:r>
    </w:p>
    <w:p w:rsidR="00FD5F55" w:rsidRDefault="00FD5F55" w:rsidP="00FD5F55">
      <w:pPr>
        <w:pStyle w:val="Heading4"/>
      </w:pPr>
      <w:bookmarkStart w:id="364" w:name="_Ref398397425"/>
      <w:r>
        <w:t>ProvidedPort</w:t>
      </w:r>
      <w:bookmarkEnd w:id="364"/>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B34B20" w:rsidRPr="00B34B20">
        <w:rPr>
          <w:i/>
        </w:rPr>
        <w:t xml:space="preserve"> Фигура</w:t>
      </w:r>
      <w:r w:rsidR="00B34B20" w:rsidRPr="00B34B20">
        <w:rPr>
          <w:i/>
          <w:noProof/>
        </w:rPr>
        <w:t xml:space="preserve"> </w:t>
      </w:r>
      <w:r w:rsidR="00B34B2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15</w:t>
      </w:r>
      <w:r w:rsidR="00E73236">
        <w:rPr>
          <w:noProof/>
        </w:rPr>
        <w:fldChar w:fldCharType="end"/>
      </w:r>
      <w:r>
        <w:t xml:space="preserve"> (Описание на ProvidedPort)</w:t>
      </w:r>
    </w:p>
    <w:p w:rsidR="00FD5F55" w:rsidRDefault="00FD5F55" w:rsidP="00FD5F55">
      <w:pPr>
        <w:pStyle w:val="Heading4"/>
      </w:pPr>
      <w:bookmarkStart w:id="365" w:name="_Ref398397328"/>
      <w:r>
        <w:t>RequiredPort</w:t>
      </w:r>
      <w:bookmarkEnd w:id="365"/>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B34B20" w:rsidRPr="00B34B20">
        <w:rPr>
          <w:i/>
        </w:rPr>
        <w:t xml:space="preserve"> Фигура</w:t>
      </w:r>
      <w:r w:rsidR="00B34B20" w:rsidRPr="00B34B20">
        <w:rPr>
          <w:i/>
          <w:noProof/>
        </w:rPr>
        <w:t xml:space="preserve"> </w:t>
      </w:r>
      <w:r w:rsidR="00B34B2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16</w:t>
      </w:r>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B34B20" w:rsidRPr="00B34B20">
        <w:rPr>
          <w:i/>
        </w:rPr>
        <w:t xml:space="preserve"> Фигура</w:t>
      </w:r>
      <w:r w:rsidR="00B34B20" w:rsidRPr="00B34B20">
        <w:rPr>
          <w:i/>
          <w:noProof/>
        </w:rPr>
        <w:t xml:space="preserve"> </w:t>
      </w:r>
      <w:r w:rsidR="00B34B2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17</w:t>
      </w:r>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B34B20" w:rsidRPr="00B34B20">
        <w:rPr>
          <w:i/>
        </w:rPr>
        <w:t xml:space="preserve"> Фигура</w:t>
      </w:r>
      <w:r w:rsidR="00B34B20" w:rsidRPr="00B34B20">
        <w:rPr>
          <w:i/>
          <w:noProof/>
        </w:rPr>
        <w:t xml:space="preserve"> </w:t>
      </w:r>
      <w:r w:rsidR="00B34B2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18</w:t>
      </w:r>
      <w:r w:rsidR="00E73236">
        <w:rPr>
          <w:noProof/>
        </w:rPr>
        <w:fldChar w:fldCharType="end"/>
      </w:r>
      <w:r>
        <w:t xml:space="preserve"> (Описание на DataType)</w:t>
      </w:r>
    </w:p>
    <w:p w:rsidR="00FD5F55" w:rsidRDefault="00FD5F55" w:rsidP="00FD5F55">
      <w:pPr>
        <w:pStyle w:val="Heading4"/>
      </w:pPr>
      <w:bookmarkStart w:id="366" w:name="_Ref398397909"/>
      <w:bookmarkStart w:id="367" w:name="_Ref411102147"/>
      <w:r>
        <w:t>SenderReceiverInterface</w:t>
      </w:r>
      <w:bookmarkEnd w:id="366"/>
      <w:r w:rsidR="002A5FEA">
        <w:t xml:space="preserve"> (Интерфейс за пренос на данни)</w:t>
      </w:r>
      <w:bookmarkEnd w:id="367"/>
    </w:p>
    <w:p w:rsidR="00151BCE" w:rsidRPr="00151BCE" w:rsidRDefault="00151BCE" w:rsidP="00151BCE">
      <w:r>
        <w:t xml:space="preserve">Класификатор, който реализира </w:t>
      </w:r>
      <w:r w:rsidRPr="00151BCE">
        <w:rPr>
          <w:i/>
        </w:rPr>
        <w:t>PortInterface</w:t>
      </w:r>
      <w:r>
        <w:t xml:space="preserve"> (виж </w:t>
      </w:r>
      <w:r w:rsidRPr="001A4D9A">
        <w:rPr>
          <w:i/>
        </w:rPr>
        <w:fldChar w:fldCharType="begin"/>
      </w:r>
      <w:r w:rsidRPr="001A4D9A">
        <w:rPr>
          <w:i/>
        </w:rPr>
        <w:instrText xml:space="preserve"> REF _Ref397970007 \h  \* MERGEFORMAT </w:instrText>
      </w:r>
      <w:r w:rsidRPr="001A4D9A">
        <w:rPr>
          <w:i/>
        </w:rPr>
      </w:r>
      <w:r w:rsidRPr="001A4D9A">
        <w:rPr>
          <w:i/>
        </w:rPr>
        <w:fldChar w:fldCharType="separate"/>
      </w:r>
      <w:r w:rsidR="00B34B20" w:rsidRPr="00B34B20">
        <w:rPr>
          <w:i/>
        </w:rPr>
        <w:t xml:space="preserve"> Фигура</w:t>
      </w:r>
      <w:r w:rsidR="00B34B20" w:rsidRPr="00B34B20">
        <w:rPr>
          <w:i/>
          <w:noProof/>
        </w:rPr>
        <w:t xml:space="preserve"> 20</w:t>
      </w:r>
      <w:r w:rsidRPr="001A4D9A">
        <w:rPr>
          <w:i/>
        </w:rPr>
        <w:fldChar w:fldCharType="end"/>
      </w:r>
      <w:r>
        <w:t>)</w:t>
      </w:r>
    </w:p>
    <w:p w:rsidR="00FD5F55" w:rsidRDefault="00FD5F55" w:rsidP="00FD5F55">
      <w:pPr>
        <w:keepNext/>
        <w:jc w:val="center"/>
      </w:pPr>
      <w:r>
        <w:rPr>
          <w:noProof/>
          <w:lang w:val="en-US" w:eastAsia="en-US"/>
        </w:rPr>
        <w:drawing>
          <wp:inline distT="0" distB="0" distL="0" distR="0" wp14:anchorId="050D7D96" wp14:editId="7197904C">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19</w:t>
      </w:r>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r w:rsidR="00B34B20">
        <w:rPr>
          <w:noProof/>
        </w:rPr>
        <w:t>20</w:t>
      </w:r>
      <w:r w:rsidR="00E73236">
        <w:rPr>
          <w:noProof/>
        </w:rPr>
        <w:fldChar w:fldCharType="end"/>
      </w:r>
      <w:r>
        <w:t xml:space="preserve"> (Описание на DataElement)</w:t>
      </w:r>
    </w:p>
    <w:p w:rsidR="00FD5F55" w:rsidRDefault="00FD5F55" w:rsidP="00FD5F55">
      <w:pPr>
        <w:pStyle w:val="Heading4"/>
      </w:pPr>
      <w:bookmarkStart w:id="368" w:name="_Ref398398199"/>
      <w:bookmarkStart w:id="369" w:name="_Ref411102175"/>
      <w:r>
        <w:t>ClientServerInterface</w:t>
      </w:r>
      <w:bookmarkEnd w:id="368"/>
      <w:r w:rsidR="002A5FEA">
        <w:t xml:space="preserve"> (интерфейс клиент/сървър)</w:t>
      </w:r>
      <w:bookmarkEnd w:id="369"/>
    </w:p>
    <w:p w:rsidR="00FD5F55" w:rsidRDefault="00FD5F55" w:rsidP="00FD5F55">
      <w:pPr>
        <w:keepNext/>
        <w:jc w:val="center"/>
      </w:pPr>
      <w:r>
        <w:rPr>
          <w:noProof/>
          <w:lang w:val="en-US" w:eastAsia="en-US"/>
        </w:rPr>
        <w:drawing>
          <wp:inline distT="0" distB="0" distL="0" distR="0" wp14:anchorId="5E87A546" wp14:editId="14DC5D67">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370" w:name="_Ref397973097"/>
      <w:r>
        <w:t xml:space="preserve">Фигура </w:t>
      </w:r>
      <w:r w:rsidR="00E73236">
        <w:fldChar w:fldCharType="begin"/>
      </w:r>
      <w:r w:rsidR="00E73236">
        <w:instrText xml:space="preserve"> SEQ Фигура \* ARABIC </w:instrText>
      </w:r>
      <w:r w:rsidR="00E73236">
        <w:fldChar w:fldCharType="separate"/>
      </w:r>
      <w:r w:rsidR="00B34B20">
        <w:rPr>
          <w:noProof/>
        </w:rPr>
        <w:t>22</w:t>
      </w:r>
      <w:r w:rsidR="00E73236">
        <w:rPr>
          <w:noProof/>
        </w:rPr>
        <w:fldChar w:fldCharType="end"/>
      </w:r>
      <w:bookmarkEnd w:id="370"/>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21</w:t>
      </w:r>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22</w:t>
      </w:r>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r w:rsidR="00B34B20" w:rsidRPr="00B34B20">
        <w:rPr>
          <w:i/>
        </w:rPr>
        <w:t xml:space="preserve">Фигура </w:t>
      </w:r>
      <w:r w:rsidR="00B34B20" w:rsidRPr="00B34B20">
        <w:rPr>
          <w:i/>
          <w:noProof/>
        </w:rPr>
        <w:t>22</w:t>
      </w:r>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23</w:t>
      </w:r>
      <w:r w:rsidR="00E73236">
        <w:rPr>
          <w:noProof/>
        </w:rPr>
        <w:fldChar w:fldCharType="end"/>
      </w:r>
      <w:r>
        <w:t xml:space="preserve"> (Описание на ParamData)</w:t>
      </w:r>
    </w:p>
    <w:p w:rsidR="00FD5F55" w:rsidRDefault="00FD5F55" w:rsidP="00FD5F55">
      <w:pPr>
        <w:pStyle w:val="Heading3"/>
      </w:pPr>
      <w:bookmarkStart w:id="371" w:name="_Ref398132449"/>
      <w:bookmarkStart w:id="372" w:name="_Toc412583196"/>
      <w:r>
        <w:t>Формат на генерирания базов код</w:t>
      </w:r>
      <w:bookmarkEnd w:id="371"/>
      <w:bookmarkEnd w:id="372"/>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r>
        <w:t>Интерфейсната част се грижи за комуникацията между компонентите. Тя имплементира конекторите между компонентите. Имплементационната част съдържа реализацията на функционалностите на компонентите.</w:t>
      </w:r>
    </w:p>
    <w:p w:rsidR="00FD5F55" w:rsidRDefault="00FD5F55" w:rsidP="00FD5F55">
      <w:pPr>
        <w:keepNext/>
        <w:jc w:val="center"/>
      </w:pPr>
      <w:r>
        <w:rPr>
          <w:noProof/>
          <w:lang w:val="en-US" w:eastAsia="en-US"/>
        </w:rPr>
        <w:lastRenderedPageBreak/>
        <w:drawing>
          <wp:inline distT="0" distB="0" distL="0" distR="0" wp14:anchorId="64F7EC44" wp14:editId="162FE138">
            <wp:extent cx="3102228" cy="33358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9220" cy="3343408"/>
                    </a:xfrm>
                    <a:prstGeom prst="rect">
                      <a:avLst/>
                    </a:prstGeom>
                  </pic:spPr>
                </pic:pic>
              </a:graphicData>
            </a:graphic>
          </wp:inline>
        </w:drawing>
      </w:r>
    </w:p>
    <w:p w:rsidR="00FD5F55" w:rsidRDefault="00FD5F55" w:rsidP="00FD5F55">
      <w:pPr>
        <w:pStyle w:val="Caption"/>
        <w:jc w:val="center"/>
      </w:pPr>
      <w:bookmarkStart w:id="373" w:name="_Ref398132469"/>
      <w:r>
        <w:t xml:space="preserve">Фигура </w:t>
      </w:r>
      <w:r w:rsidR="00E73236">
        <w:fldChar w:fldCharType="begin"/>
      </w:r>
      <w:r w:rsidR="00E73236">
        <w:instrText xml:space="preserve"> SEQ Фигура \* ARABIC </w:instrText>
      </w:r>
      <w:r w:rsidR="00E73236">
        <w:fldChar w:fldCharType="separate"/>
      </w:r>
      <w:r w:rsidR="00B34B20">
        <w:rPr>
          <w:noProof/>
        </w:rPr>
        <w:t>23</w:t>
      </w:r>
      <w:r w:rsidR="00E73236">
        <w:rPr>
          <w:noProof/>
        </w:rPr>
        <w:fldChar w:fldCharType="end"/>
      </w:r>
      <w:bookmarkEnd w:id="373"/>
      <w:r>
        <w:t xml:space="preserve"> (Структура на генерирания базов код)</w:t>
      </w:r>
    </w:p>
    <w:p w:rsidR="00FD5F55" w:rsidRDefault="00FD5F55" w:rsidP="00FD5F55"/>
    <w:p w:rsidR="00FD5F55" w:rsidRDefault="00FD5F55" w:rsidP="00FD5F55">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r w:rsidR="00B34B20" w:rsidRPr="00B34B20">
        <w:rPr>
          <w:i/>
        </w:rPr>
        <w:t xml:space="preserve">Фигура </w:t>
      </w:r>
      <w:r w:rsidR="00B34B20" w:rsidRPr="00B34B20">
        <w:rPr>
          <w:i/>
          <w:noProof/>
        </w:rPr>
        <w:t>23</w:t>
      </w:r>
      <w:r w:rsidRPr="00A014DA">
        <w:rPr>
          <w:i/>
        </w:rPr>
        <w:fldChar w:fldCharType="end"/>
      </w:r>
      <w:r>
        <w:t xml:space="preserve"> е показана структурата, която трябва да се спазва при генерация на базовия код. </w:t>
      </w:r>
    </w:p>
    <w:p w:rsidR="00FD5F55" w:rsidRDefault="00FD5F55" w:rsidP="00FD5F55">
      <w:pPr>
        <w:pStyle w:val="Heading4"/>
      </w:pPr>
      <w:r>
        <w:t>Основна директория</w:t>
      </w:r>
    </w:p>
    <w:p w:rsidR="00FD5F55" w:rsidRDefault="00FD5F55" w:rsidP="00FD5F55">
      <w:r>
        <w:t>Основната директория приема името на модела, от който се генерира.</w:t>
      </w:r>
    </w:p>
    <w:p w:rsidR="00FD5F55" w:rsidRDefault="00FD5F55" w:rsidP="00FD5F55">
      <w:pPr>
        <w:pStyle w:val="Heading4"/>
      </w:pPr>
      <w:bookmarkStart w:id="374" w:name="_Ref398133661"/>
      <w:r>
        <w:t>Проектна директория</w:t>
      </w:r>
      <w:bookmarkEnd w:id="374"/>
    </w:p>
    <w:p w:rsidR="00FD5F55" w:rsidRDefault="00FD5F55" w:rsidP="00FD5F55">
      <w:r>
        <w:t xml:space="preserve">Проектната директория приема името на пакета наследник на моделния елемент.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375" w:name="_Ref398729294"/>
      <w:r w:rsidRPr="00AA0A2B">
        <w:rPr>
          <w:i/>
        </w:rPr>
        <w:t>rte.h</w:t>
      </w:r>
      <w:bookmarkEnd w:id="375"/>
      <w:r>
        <w:t xml:space="preserve"> </w:t>
      </w:r>
    </w:p>
    <w:p w:rsidR="00FD5F55" w:rsidRDefault="00FD5F55" w:rsidP="00FD5F55">
      <w:r>
        <w:t>Декларация на интерфейсите и конекторите между компонентите.</w:t>
      </w:r>
    </w:p>
    <w:p w:rsidR="00FD5F55" w:rsidRPr="00741185" w:rsidRDefault="00FD5F55" w:rsidP="00FD5F55">
      <w:pPr>
        <w:pStyle w:val="Heading5"/>
        <w:rPr>
          <w:i/>
        </w:rPr>
      </w:pPr>
      <w:bookmarkStart w:id="376" w:name="_Ref398729242"/>
      <w:r w:rsidRPr="00741185">
        <w:rPr>
          <w:i/>
        </w:rPr>
        <w:t>rte.c</w:t>
      </w:r>
      <w:bookmarkEnd w:id="376"/>
      <w:r w:rsidRPr="00741185">
        <w:rPr>
          <w:i/>
        </w:rPr>
        <w:t xml:space="preserve"> </w:t>
      </w:r>
    </w:p>
    <w:p w:rsidR="00FD5F55" w:rsidRDefault="00FD5F55" w:rsidP="00FD5F55">
      <w:r>
        <w:t>Дефиниция на интерфейсите и конекторите между компонентите</w:t>
      </w:r>
    </w:p>
    <w:p w:rsidR="00FD5F55" w:rsidRPr="00741185" w:rsidRDefault="00FD5F55" w:rsidP="00FD5F55">
      <w:pPr>
        <w:pStyle w:val="Heading5"/>
        <w:rPr>
          <w:i/>
        </w:rPr>
      </w:pPr>
      <w:bookmarkStart w:id="377" w:name="_Ref398729423"/>
      <w:r w:rsidRPr="00741185">
        <w:rPr>
          <w:i/>
        </w:rPr>
        <w:t>rte_&lt;cmp&gt;.h</w:t>
      </w:r>
      <w:bookmarkEnd w:id="377"/>
      <w:r w:rsidRPr="00741185">
        <w:rPr>
          <w:i/>
        </w:rPr>
        <w:t xml:space="preserve"> </w:t>
      </w:r>
    </w:p>
    <w:p w:rsidR="00FD5F55" w:rsidRDefault="00FD5F55" w:rsidP="00FD5F55">
      <w:r>
        <w:t xml:space="preserve">Интерфейсен договор за всеки един компонент, предоставящ връзките му с останалите компоненти. </w:t>
      </w:r>
      <w:r w:rsidRPr="00E17F3B">
        <w:rPr>
          <w:i/>
        </w:rPr>
        <w:t>&lt;cmp&gt;</w:t>
      </w:r>
      <w:r>
        <w:t xml:space="preserve"> се замества с името на компонента.</w:t>
      </w:r>
    </w:p>
    <w:p w:rsidR="00FD5F55" w:rsidRDefault="00FD5F55" w:rsidP="00FD5F55">
      <w:r>
        <w:lastRenderedPageBreak/>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B34B20">
        <w:rPr>
          <w:i/>
        </w:rPr>
        <w:t>Приложение 4</w:t>
      </w:r>
      <w:r w:rsidRPr="00AA0A2B">
        <w:rPr>
          <w:i/>
        </w:rPr>
        <w:fldChar w:fldCharType="end"/>
      </w:r>
      <w:r>
        <w:rPr>
          <w:i/>
        </w:rPr>
        <w:t>.</w:t>
      </w:r>
    </w:p>
    <w:p w:rsidR="00FD5F55" w:rsidRDefault="00FD5F55" w:rsidP="00FD5F55">
      <w:pPr>
        <w:pStyle w:val="Heading4"/>
      </w:pPr>
      <w:r>
        <w:t>Директорийна структура на слоевете</w:t>
      </w:r>
    </w:p>
    <w:p w:rsidR="00FD5F55" w:rsidRDefault="00FD5F55" w:rsidP="00FD5F55">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B34B20">
        <w:t>3.3.3.2</w:t>
      </w:r>
      <w:r>
        <w:fldChar w:fldCharType="end"/>
      </w:r>
      <w:r>
        <w:t xml:space="preserve"> следва да се генерират директори следващи пакетната структура в модела.</w:t>
      </w:r>
    </w:p>
    <w:p w:rsidR="00FD5F55" w:rsidRDefault="00FD5F55" w:rsidP="00FD5F55">
      <w:pPr>
        <w:pStyle w:val="Heading4"/>
      </w:pPr>
      <w:bookmarkStart w:id="378" w:name="_Ref398729368"/>
      <w:r>
        <w:t>Компонентна имплементация</w:t>
      </w:r>
      <w:bookmarkEnd w:id="378"/>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&lt;cmp</w:t>
      </w:r>
      <w:r>
        <w:rPr>
          <w:i/>
        </w:rPr>
        <w:t>&gt;</w:t>
      </w:r>
      <w:r w:rsidRPr="00D97AFC">
        <w:rPr>
          <w:i/>
        </w:rPr>
        <w:t>.c</w:t>
      </w:r>
      <w:r>
        <w:t xml:space="preserve"> - файла се </w:t>
      </w:r>
      <w:r w:rsidR="008F427A">
        <w:t>наименува</w:t>
      </w:r>
      <w:r>
        <w:t xml:space="preserve">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B34B20">
        <w:rPr>
          <w:i/>
        </w:rPr>
        <w:t>Приложение 4</w:t>
      </w:r>
      <w:r w:rsidRPr="00AA0A2B">
        <w:rPr>
          <w:i/>
        </w:rPr>
        <w:fldChar w:fldCharType="end"/>
      </w:r>
      <w:r>
        <w:rPr>
          <w:i/>
        </w:rPr>
        <w:t>.</w:t>
      </w:r>
    </w:p>
    <w:p w:rsidR="00FD5F55" w:rsidRDefault="00FD5F55" w:rsidP="00FD5F55">
      <w:pPr>
        <w:pStyle w:val="Heading3"/>
      </w:pPr>
      <w:bookmarkStart w:id="379" w:name="_Ref398216154"/>
      <w:bookmarkStart w:id="380" w:name="_Toc412583197"/>
      <w:r w:rsidRPr="0057269B">
        <w:t>Група от критерии за стандартна архитектура</w:t>
      </w:r>
      <w:bookmarkEnd w:id="379"/>
      <w:bookmarkEnd w:id="380"/>
    </w:p>
    <w:p w:rsidR="00FD5F55" w:rsidRDefault="00FD5F55" w:rsidP="00FD5F55">
      <w:r>
        <w:t xml:space="preserve">Следват изисквания за критерии отговарящи на примерна стандартна </w:t>
      </w:r>
      <w:r w:rsidR="008F427A">
        <w:t>архитектура</w:t>
      </w:r>
      <w:r>
        <w:t xml:space="preserve">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&lt;име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r>
        <w:t xml:space="preserve">Критериите за конектори включват описания на конектор в различните видове файлове, в които той може да се срещне. Съответно в случай, че по време на анализ на файл попаднем на наличие на такъв конектор е </w:t>
      </w:r>
      <w:r w:rsidR="008F427A">
        <w:t>показано</w:t>
      </w:r>
      <w:r>
        <w:t xml:space="preserve"> и като какъв елемент от мета-модела (</w:t>
      </w:r>
      <w:r>
        <w:fldChar w:fldCharType="begin"/>
      </w:r>
      <w:r>
        <w:instrText xml:space="preserve"> REF _Ref397969104 \w \h </w:instrText>
      </w:r>
      <w:r>
        <w:fldChar w:fldCharType="separate"/>
      </w:r>
      <w:r w:rsidR="00B34B20">
        <w:t>3.3.2</w:t>
      </w:r>
      <w:r>
        <w:fldChar w:fldCharType="end"/>
      </w:r>
      <w:r>
        <w:t>) да се опише.</w:t>
      </w:r>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D7F27">
              <w:rPr>
                <w:b w:val="0"/>
                <w:i/>
              </w:rPr>
              <w:t>mDATControl(&lt;име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24</w:t>
      </w:r>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mDATRead</w:t>
            </w:r>
            <w:r>
              <w:rPr>
                <w:b w:val="0"/>
                <w:i/>
              </w:rPr>
              <w:t>[</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25</w:t>
      </w:r>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2A6318">
              <w:rPr>
                <w:b w:val="0"/>
                <w:i/>
              </w:rPr>
              <w:t>mDATWrite</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w:t>
            </w:r>
            <w:r>
              <w:rPr>
                <w:b w:val="0"/>
                <w:i/>
              </w:rPr>
              <w:t>Write[</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26</w:t>
      </w:r>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TOSReadSignal(cTOSSignal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27</w:t>
      </w:r>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w:t>
            </w:r>
            <w:r>
              <w:rPr>
                <w:b w:val="0"/>
                <w:i/>
              </w:rPr>
              <w:t>Write</w:t>
            </w:r>
            <w:r w:rsidRPr="00DD39EC">
              <w:rPr>
                <w:b w:val="0"/>
                <w:i/>
              </w:rPr>
              <w:t>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28</w:t>
      </w:r>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контрола&gt;</w:t>
            </w:r>
            <w:r>
              <w:rPr>
                <w:b w:val="0"/>
                <w:i/>
              </w:rPr>
              <w:t>(</w:t>
            </w:r>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29</w:t>
      </w:r>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mDATRead</w:t>
            </w:r>
            <w:r>
              <w:rPr>
                <w:b w:val="0"/>
                <w:i/>
              </w:rPr>
              <w:t>[</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30</w:t>
      </w:r>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w:t>
            </w:r>
            <w:r>
              <w:rPr>
                <w:b w:val="0"/>
                <w:i/>
              </w:rPr>
              <w:t>Write[</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31</w:t>
      </w:r>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32</w:t>
      </w:r>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B34B20">
        <w:rPr>
          <w:noProof/>
        </w:rPr>
        <w:t>33</w:t>
      </w:r>
      <w:r w:rsidR="00E73236">
        <w:rPr>
          <w:noProof/>
        </w:rPr>
        <w:fldChar w:fldCharType="end"/>
      </w:r>
      <w:r>
        <w:t xml:space="preserve"> ( Описание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B34B20">
        <w:rPr>
          <w:noProof/>
        </w:rPr>
        <w:t>34</w:t>
      </w:r>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381" w:name="_Ref400907246"/>
      <w:bookmarkStart w:id="382" w:name="_Ref411111611"/>
      <w:bookmarkStart w:id="383" w:name="_Ref411111632"/>
      <w:bookmarkStart w:id="384" w:name="_Toc397093007"/>
      <w:bookmarkStart w:id="385" w:name="_Toc412583198"/>
      <w:r w:rsidRPr="00923D0B">
        <w:rPr>
          <w:lang w:val="ru-RU"/>
        </w:rPr>
        <w:t xml:space="preserve">Качествени </w:t>
      </w:r>
      <w:r w:rsidRPr="008F427A">
        <w:t>(нефункционални</w:t>
      </w:r>
      <w:r w:rsidRPr="00923D0B">
        <w:rPr>
          <w:lang w:val="ru-RU"/>
        </w:rPr>
        <w:t>)</w:t>
      </w:r>
      <w:r w:rsidRPr="008F427A">
        <w:t xml:space="preserve"> изисквания</w:t>
      </w:r>
      <w:bookmarkEnd w:id="381"/>
      <w:bookmarkEnd w:id="385"/>
      <w:r w:rsidRPr="00923D0B">
        <w:rPr>
          <w:lang w:val="ru-RU"/>
        </w:rPr>
        <w:t xml:space="preserve"> </w:t>
      </w:r>
      <w:bookmarkEnd w:id="382"/>
      <w:bookmarkEnd w:id="383"/>
    </w:p>
    <w:p w:rsidR="00FD5F55" w:rsidRDefault="00FD5F55" w:rsidP="00FD5F55">
      <w:pPr>
        <w:pStyle w:val="Heading3"/>
      </w:pPr>
      <w:bookmarkStart w:id="386" w:name="_Toc412583199"/>
      <w:bookmarkEnd w:id="384"/>
      <w:r>
        <w:t>Скалируемост</w:t>
      </w:r>
      <w:bookmarkEnd w:id="386"/>
    </w:p>
    <w:p w:rsidR="00FD5F55" w:rsidRDefault="00FD5F55" w:rsidP="00FD5F55">
      <w:r>
        <w:t>Дизайн</w:t>
      </w:r>
      <w:ins w:id="387" w:author="aldi" w:date="2015-02-16T16:40:00Z">
        <w:r w:rsidR="00905AAA">
          <w:t>ът</w:t>
        </w:r>
      </w:ins>
      <w:del w:id="388" w:author="aldi" w:date="2015-02-16T16:40:00Z">
        <w:r w:rsidDel="00905AAA">
          <w:delText>а</w:delText>
        </w:r>
      </w:del>
      <w:r>
        <w:t xml:space="preserve"> на системата трябва да позволява лесно разширяване. Най-вече възможността да се добавят критерии за конектори и компоненти както и добавянето на нови файлови анализатори. 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B34B20">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
    <w:p w:rsidR="00FD5F55" w:rsidRDefault="00FD5F55" w:rsidP="00FD5F55">
      <w:pPr>
        <w:pStyle w:val="Heading3"/>
      </w:pPr>
      <w:bookmarkStart w:id="389" w:name="_Toc412583200"/>
      <w:r>
        <w:t>Модифицируемост и документация</w:t>
      </w:r>
      <w:bookmarkEnd w:id="389"/>
    </w:p>
    <w:p w:rsidR="00FD5F55" w:rsidRDefault="00FD5F55" w:rsidP="00FD5F55">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
    <w:p w:rsidR="00FD5F55" w:rsidRDefault="00FD5F55" w:rsidP="00FD5F55">
      <w:pPr>
        <w:pStyle w:val="Heading3"/>
      </w:pPr>
      <w:bookmarkStart w:id="390" w:name="_Toc412583201"/>
      <w:r>
        <w:t>Поддръжка и възможност за разширение</w:t>
      </w:r>
      <w:bookmarkEnd w:id="390"/>
    </w:p>
    <w:p w:rsidR="00FD5F55" w:rsidRDefault="00FD5F55" w:rsidP="00FD5F55">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 Поради това е добре езика, на който е имплементирана системата да е с възможност за разширяване с други езици за програмиране.</w:t>
      </w:r>
    </w:p>
    <w:p w:rsidR="00FD5F55" w:rsidRDefault="00FD5F55" w:rsidP="00FD5F55">
      <w:pPr>
        <w:pStyle w:val="Heading3"/>
      </w:pPr>
      <w:bookmarkStart w:id="391" w:name="_Ref411088634"/>
      <w:bookmarkStart w:id="392" w:name="_Toc412583202"/>
      <w:r>
        <w:t>Потребителски интерфейс</w:t>
      </w:r>
      <w:bookmarkEnd w:id="391"/>
      <w:bookmarkEnd w:id="392"/>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lastRenderedPageBreak/>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B34B20">
        <w:rPr>
          <w:i/>
        </w:rPr>
        <w:t>3.3.1.9</w:t>
      </w:r>
      <w:r w:rsidRPr="00BA6810">
        <w:rPr>
          <w:i/>
        </w:rPr>
        <w:fldChar w:fldCharType="end"/>
      </w:r>
      <w:r>
        <w:t>)</w:t>
      </w:r>
    </w:p>
    <w:p w:rsidR="00FD5F55" w:rsidRPr="00D456F6" w:rsidRDefault="00FD5F55" w:rsidP="00FD5F55">
      <w:r>
        <w:t>Трябва да съдържа примерна имплементация с елементите на библиотеката.</w:t>
      </w:r>
    </w:p>
    <w:p w:rsidR="00FD5F55" w:rsidRDefault="00FD5F55" w:rsidP="00FD5F55">
      <w:pPr>
        <w:pStyle w:val="Heading3"/>
      </w:pPr>
      <w:bookmarkStart w:id="393" w:name="_Toc412583203"/>
      <w:r>
        <w:t>Тестваемост</w:t>
      </w:r>
      <w:bookmarkEnd w:id="393"/>
    </w:p>
    <w:p w:rsidR="00FD5F55" w:rsidRDefault="008F427A" w:rsidP="00FD5F55">
      <w:r>
        <w:t>Системата</w:t>
      </w:r>
      <w:r w:rsidR="00FD5F55">
        <w:t xml:space="preserve"> трябва да се предостави със съответния тестов софтуер и тестови данни, които са достатъчни да изпълнят </w:t>
      </w:r>
      <w:r>
        <w:t>регресионни</w:t>
      </w:r>
      <w:r w:rsidR="00FD5F55">
        <w:t xml:space="preserve"> тестове на всичките </w:t>
      </w:r>
      <w:r w:rsidR="00FD5F55">
        <w:rPr>
          <w:rFonts w:ascii="Cambria Math" w:hAnsi="Cambria Math"/>
        </w:rPr>
        <w:t xml:space="preserve">ѝ </w:t>
      </w:r>
      <w:r w:rsidR="00FD5F55">
        <w:t>функционалности.</w:t>
      </w:r>
    </w:p>
    <w:p w:rsidR="00FD5F55" w:rsidRPr="00C3793A" w:rsidRDefault="00FD5F55" w:rsidP="00FD5F55">
      <w:pPr>
        <w:pStyle w:val="Heading2"/>
        <w:rPr>
          <w:lang w:val="ru-RU"/>
        </w:rPr>
      </w:pPr>
      <w:bookmarkStart w:id="394" w:name="_Toc397093009"/>
      <w:bookmarkStart w:id="395" w:name="_Toc412583204"/>
      <w:r>
        <w:rPr>
          <w:lang w:val="ru-RU"/>
        </w:rPr>
        <w:t>Изводи</w:t>
      </w:r>
      <w:bookmarkEnd w:id="394"/>
      <w:bookmarkEnd w:id="395"/>
    </w:p>
    <w:p w:rsidR="00FD5F55" w:rsidRPr="009A505D" w:rsidRDefault="00FD5F55" w:rsidP="00FD5F55">
      <w:pPr>
        <w:rPr>
          <w:lang w:val="en-US"/>
        </w:rPr>
      </w:pPr>
      <w:commentRangeStart w:id="396"/>
      <w:r>
        <w:t>След</w:t>
      </w:r>
      <w:commentRangeEnd w:id="396"/>
      <w:r w:rsidR="006C72E6">
        <w:rPr>
          <w:rStyle w:val="CommentReference"/>
        </w:rPr>
        <w:commentReference w:id="396"/>
      </w:r>
      <w:r>
        <w:t xml:space="preserve">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B34B20">
        <w:rPr>
          <w:i/>
        </w:rPr>
        <w:t>3.1</w:t>
      </w:r>
      <w:r w:rsidRPr="00B26A28">
        <w:rPr>
          <w:i/>
        </w:rPr>
        <w:fldChar w:fldCharType="end"/>
      </w:r>
      <w:r>
        <w:t xml:space="preserve">) достигнахме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B34B20">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w:t>
      </w:r>
      <w:del w:id="397" w:author="mitko" w:date="2015-02-18T21:51:00Z">
        <w:r w:rsidDel="003C68F9">
          <w:delText xml:space="preserve">под </w:delText>
        </w:r>
      </w:del>
      <w:ins w:id="398" w:author="mitko" w:date="2015-02-18T21:51:00Z">
        <w:r w:rsidR="003C68F9">
          <w:t>под</w:t>
        </w:r>
        <w:r w:rsidR="003C68F9">
          <w:rPr>
            <w:lang w:val="en-US"/>
          </w:rPr>
          <w:t>-</w:t>
        </w:r>
      </w:ins>
      <w:r>
        <w:t xml:space="preserve">случая: </w:t>
      </w:r>
      <w:r w:rsidRPr="00B5059D">
        <w:rPr>
          <w:i/>
        </w:rPr>
        <w:t>подготовка на критерии за тип файл; подготовка на критерии за компонент; подготовка на критерии за конектор.</w:t>
      </w:r>
      <w:r w:rsidR="009A505D">
        <w:rPr>
          <w:i/>
          <w:lang w:val="en-US"/>
        </w:rPr>
        <w:t xml:space="preserve"> </w:t>
      </w:r>
      <w:r w:rsidR="009A505D">
        <w:rPr>
          <w:lang w:val="en-US"/>
        </w:rPr>
        <w:t>По този начин решението предложено в дипломната работа ще дава възможност за структурен анализ на даден проект.</w:t>
      </w:r>
    </w:p>
    <w:p w:rsidR="00034438" w:rsidRDefault="00FD5F55" w:rsidP="00FD5F55">
      <w:pPr>
        <w:rPr>
          <w:lang w:val="en-US"/>
        </w:rPr>
      </w:pPr>
      <w:r>
        <w:t>При наличие на база с критерии за дадена софтуерна архитектура, можем да анализираме проект следващ същия стандарт</w:t>
      </w:r>
      <w:r w:rsidR="00034438">
        <w:rPr>
          <w:lang w:val="en-US"/>
        </w:rPr>
        <w:t xml:space="preserve">, по подобен начин на този в предложеното съществуващо решение </w:t>
      </w:r>
      <w:r w:rsidR="00831A13">
        <w:rPr>
          <w:lang w:val="en-US"/>
        </w:rPr>
        <w:t xml:space="preserve">на </w:t>
      </w:r>
      <w:r w:rsidR="00831A13" w:rsidRPr="00831A13">
        <w:rPr>
          <w:i/>
          <w:lang w:val="en-US"/>
        </w:rPr>
        <w:t>DS</w:t>
      </w:r>
      <w:r w:rsidR="00831A13">
        <w:rPr>
          <w:lang w:val="en-US"/>
        </w:rPr>
        <w:t xml:space="preserve"> </w:t>
      </w:r>
      <w:r w:rsidR="00034438">
        <w:rPr>
          <w:lang w:val="en-US"/>
        </w:rPr>
        <w:t xml:space="preserve">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B34B20">
        <w:rPr>
          <w:i/>
          <w:lang w:val="en-US"/>
        </w:rPr>
        <w:t>2.3.2</w:t>
      </w:r>
      <w:r w:rsidR="00034438" w:rsidRPr="00034438">
        <w:rPr>
          <w:i/>
          <w:lang w:val="en-US"/>
        </w:rPr>
        <w:fldChar w:fldCharType="end"/>
      </w:r>
      <w:r>
        <w:t xml:space="preserve">. </w:t>
      </w:r>
      <w:r w:rsidR="00831A13">
        <w:rPr>
          <w:lang w:val="en-US"/>
        </w:rPr>
        <w:t xml:space="preserve">Също така решението в критериите за анализ са основно предназначени за файлове писани на </w:t>
      </w:r>
      <w:r w:rsidR="00A15B21">
        <w:rPr>
          <w:lang w:val="en-US"/>
        </w:rPr>
        <w:t>е</w:t>
      </w:r>
      <w:r w:rsidR="00831A13">
        <w:rPr>
          <w:lang w:val="en-US"/>
        </w:rPr>
        <w:t>зика “C”, за разлика от екстракторите (</w:t>
      </w:r>
      <w:r w:rsidR="00831A13" w:rsidRPr="00831A13">
        <w:rPr>
          <w:i/>
          <w:lang w:val="en-US"/>
        </w:rPr>
        <w:t>Extractors</w:t>
      </w:r>
      <w:r w:rsidR="00831A13">
        <w:rPr>
          <w:lang w:val="en-US"/>
        </w:rPr>
        <w:t xml:space="preserve">) в решението на </w:t>
      </w:r>
      <w:r w:rsidR="00831A13" w:rsidRPr="00831A13">
        <w:rPr>
          <w:i/>
          <w:lang w:val="en-US"/>
        </w:rPr>
        <w:t>DS</w:t>
      </w:r>
      <w:r w:rsidR="00831A13">
        <w:rPr>
          <w:lang w:val="en-US"/>
        </w:rPr>
        <w:t>, които са предназначени за езика “C++”</w:t>
      </w:r>
      <w:r w:rsidR="00B54665">
        <w:rPr>
          <w:lang w:val="en-US"/>
        </w:rPr>
        <w:t xml:space="preserve">, който </w:t>
      </w:r>
      <w:r w:rsidR="00895282">
        <w:rPr>
          <w:lang w:val="en-US"/>
        </w:rPr>
        <w:t xml:space="preserve">за разлика от “C” </w:t>
      </w:r>
      <w:r w:rsidR="00B54665">
        <w:rPr>
          <w:lang w:val="en-US"/>
        </w:rPr>
        <w:t>е добре поддържан от популярните комерсиални и не-комерсиални UML редактори</w:t>
      </w:r>
      <w:r w:rsidR="00831A13">
        <w:rPr>
          <w:lang w:val="en-US"/>
        </w:rPr>
        <w:t>.</w:t>
      </w:r>
      <w:r w:rsidR="002F6B16">
        <w:rPr>
          <w:lang w:val="en-US"/>
        </w:rPr>
        <w:t xml:space="preserve"> </w:t>
      </w:r>
      <w:r>
        <w:t xml:space="preserve">С анализа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B34B20">
        <w:rPr>
          <w:i/>
        </w:rPr>
        <w:t>3.3.4</w:t>
      </w:r>
      <w:r w:rsidRPr="003D4153">
        <w:rPr>
          <w:i/>
        </w:rPr>
        <w:fldChar w:fldCharType="end"/>
      </w:r>
      <w:r>
        <w:t xml:space="preserve"> получаваме архитектурно хранилище, което от своя страна сериализираме в файл с разпознаваем XMI формат носещ UML модел отговарящ на хранилището.</w:t>
      </w:r>
      <w:r w:rsidR="00034438">
        <w:rPr>
          <w:lang w:val="en-US"/>
        </w:rPr>
        <w:t xml:space="preserve"> По този начин за разлика от предложението 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B34B20">
        <w:rPr>
          <w:i/>
          <w:lang w:val="en-US"/>
        </w:rPr>
        <w:t>2.3.2</w:t>
      </w:r>
      <w:r w:rsidR="00034438" w:rsidRPr="00034438">
        <w:rPr>
          <w:i/>
          <w:lang w:val="en-US"/>
        </w:rPr>
        <w:fldChar w:fldCharType="end"/>
      </w:r>
      <w:r w:rsidR="00034438">
        <w:rPr>
          <w:lang w:val="en-US"/>
        </w:rPr>
        <w:t xml:space="preserve"> предлагаме съхранение директно в стандартен модел. Който би могъл да се използва </w:t>
      </w:r>
      <w:r w:rsidR="00895282">
        <w:rPr>
          <w:lang w:val="en-US"/>
        </w:rPr>
        <w:t>от</w:t>
      </w:r>
      <w:r w:rsidR="00034438">
        <w:rPr>
          <w:lang w:val="en-US"/>
        </w:rPr>
        <w:t xml:space="preserve"> вече съществуващи инструменти работещи с XMI формата.</w:t>
      </w:r>
    </w:p>
    <w:p w:rsidR="00FD5F55" w:rsidRPr="003D4153" w:rsidRDefault="001A4D9A" w:rsidP="00FD5F55">
      <w:r>
        <w:rPr>
          <w:lang w:val="en-US"/>
        </w:rPr>
        <w:t>Н</w:t>
      </w:r>
      <w:r w:rsidR="00FD5F55">
        <w:t>а базата на този XMI файл можем да стартираме генерация на базов код на следствие от анализа, който представлява файлове осигуряващи средата на комуникация и обвивка на компонентите.</w:t>
      </w:r>
    </w:p>
    <w:p w:rsidR="007F13AB" w:rsidRDefault="00505D85" w:rsidP="001B597C">
      <w:pPr>
        <w:pStyle w:val="Heading1"/>
        <w:jc w:val="left"/>
      </w:pPr>
      <w:bookmarkStart w:id="399" w:name="_Ref411171600"/>
      <w:bookmarkStart w:id="400" w:name="_Ref411180132"/>
      <w:bookmarkStart w:id="401" w:name="_Toc412583205"/>
      <w:r w:rsidRPr="001B597C">
        <w:lastRenderedPageBreak/>
        <w:t>Използвани технологии, платформи и методологии</w:t>
      </w:r>
      <w:bookmarkEnd w:id="315"/>
      <w:bookmarkEnd w:id="399"/>
      <w:bookmarkEnd w:id="400"/>
      <w:bookmarkEnd w:id="401"/>
      <w:r w:rsidRPr="001B597C">
        <w:t xml:space="preserve"> </w:t>
      </w:r>
    </w:p>
    <w:p w:rsidR="00D33782" w:rsidRPr="00D33782" w:rsidRDefault="00D33782" w:rsidP="00D33782">
      <w:pPr>
        <w:rPr>
          <w:b/>
        </w:rPr>
      </w:pPr>
      <w:r w:rsidRPr="00D33782">
        <w:rPr>
          <w:b/>
        </w:rPr>
        <w:t>Абстракт:</w:t>
      </w:r>
    </w:p>
    <w:p w:rsidR="00D33782" w:rsidRPr="008F427A" w:rsidRDefault="00D33782" w:rsidP="00D33782">
      <w:r>
        <w:t>В тази глава ще изложим изискванията към технологиите и методологиите за разработка. Ще изброим възможни кандидати и как те се представят спрямо заложените изисквания. След това ще анализираме резултатите и ще изберем най-подходящите технологии, платформи и методологии.</w:t>
      </w:r>
    </w:p>
    <w:p w:rsidR="00CD7F1C" w:rsidRDefault="00CD7F1C" w:rsidP="004F7C72">
      <w:pPr>
        <w:pStyle w:val="Heading2"/>
      </w:pPr>
      <w:bookmarkStart w:id="402" w:name="_Toc397093000"/>
      <w:bookmarkStart w:id="403" w:name="_Toc412583206"/>
      <w:r w:rsidRPr="008F427A">
        <w:t>Изисквания към средствата</w:t>
      </w:r>
      <w:bookmarkEnd w:id="402"/>
      <w:bookmarkEnd w:id="403"/>
    </w:p>
    <w:p w:rsidR="005124ED" w:rsidRDefault="00CB71C4" w:rsidP="005124ED">
      <w:pPr>
        <w:pStyle w:val="Heading3"/>
      </w:pPr>
      <w:bookmarkStart w:id="404" w:name="_Ref410341881"/>
      <w:bookmarkStart w:id="405" w:name="OLE_LINK1"/>
      <w:bookmarkStart w:id="406" w:name="OLE_LINK2"/>
      <w:bookmarkStart w:id="407" w:name="_Toc412583207"/>
      <w:r>
        <w:t>Език за програмиране</w:t>
      </w:r>
      <w:bookmarkEnd w:id="404"/>
      <w:bookmarkEnd w:id="407"/>
    </w:p>
    <w:bookmarkEnd w:id="405"/>
    <w:bookmarkEnd w:id="406"/>
    <w:p w:rsidR="00CB71C4" w:rsidRPr="00CB71C4" w:rsidRDefault="00CB71C4" w:rsidP="00CB71C4">
      <w:r>
        <w:t>Трябва да отговаря на следните изисквания:</w:t>
      </w:r>
    </w:p>
    <w:p w:rsidR="003439E4" w:rsidRDefault="003439E4" w:rsidP="00A930EA">
      <w:pPr>
        <w:pStyle w:val="ListParagraph"/>
        <w:numPr>
          <w:ilvl w:val="1"/>
          <w:numId w:val="10"/>
        </w:numPr>
      </w:pPr>
      <w:r w:rsidRPr="008F3F48">
        <w:rPr>
          <w:i/>
        </w:rPr>
        <w:t>от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r w:rsidRPr="008F3F48">
        <w:rPr>
          <w:i/>
        </w:rPr>
        <w:t>обектно-ориентиран</w:t>
      </w:r>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r w:rsidRPr="00AE3355">
        <w:rPr>
          <w:i/>
        </w:rPr>
        <w:t xml:space="preserve">силна </w:t>
      </w:r>
      <w:r w:rsidR="008F427A" w:rsidRPr="00AE3355">
        <w:rPr>
          <w:i/>
        </w:rPr>
        <w:t>поддръжка</w:t>
      </w:r>
      <w:r w:rsidRPr="00AE3355">
        <w:rPr>
          <w:i/>
        </w:rPr>
        <w:t xml:space="preserve">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r w:rsidRPr="001915EC">
        <w:rPr>
          <w:i/>
        </w:rPr>
        <w:t>лесно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r w:rsidR="00957255">
        <w:t xml:space="preserve"> -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408" w:name="_Ref397422090"/>
      <w:bookmarkStart w:id="409" w:name="_Toc412583208"/>
      <w:r>
        <w:t>Модел на софтуерната система</w:t>
      </w:r>
      <w:bookmarkEnd w:id="408"/>
      <w:bookmarkEnd w:id="409"/>
    </w:p>
    <w:p w:rsidR="00F8463F" w:rsidRPr="00F8463F" w:rsidRDefault="00F8463F" w:rsidP="00F8463F">
      <w:pPr>
        <w:rPr>
          <w:rFonts w:ascii="Cambria Math" w:hAnsi="Cambria Math"/>
        </w:rPr>
      </w:pPr>
      <w:r>
        <w:t xml:space="preserve">Тъй като искаме разработваното решение да е добре документирано и също така искаме да улесним самата разработка и времето за </w:t>
      </w:r>
      <w:r w:rsidR="008F427A">
        <w:t>изпълнението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 Основните изисквания са да поддържа генериране на документация и генериране на код. Също така тази среда ще се използва за </w:t>
      </w:r>
      <w:r w:rsidR="008F427A">
        <w:rPr>
          <w:rFonts w:cs="Times New Roman"/>
        </w:rPr>
        <w:t>анализиране</w:t>
      </w:r>
      <w:r>
        <w:rPr>
          <w:rFonts w:cs="Times New Roman"/>
        </w:rPr>
        <w:t xml:space="preserve"> и визуализиране на генерирания UML модел. Следва изброени изискванията към средата за разработка на модела:</w:t>
      </w:r>
    </w:p>
    <w:p w:rsidR="00B35859" w:rsidRDefault="00C11172" w:rsidP="00A930EA">
      <w:pPr>
        <w:pStyle w:val="ListParagraph"/>
        <w:numPr>
          <w:ilvl w:val="0"/>
          <w:numId w:val="12"/>
        </w:numPr>
      </w:pPr>
      <w:r>
        <w:t xml:space="preserve">Разработката на проекта да се извършва посредством </w:t>
      </w:r>
      <w:r w:rsidR="00BC7A1C">
        <w:t xml:space="preserve">обектен </w:t>
      </w:r>
      <w:r>
        <w:t>модел</w:t>
      </w:r>
      <w:r w:rsidR="00B35859">
        <w:t xml:space="preserve"> </w:t>
      </w:r>
      <w:r>
        <w:t>UML2.x.</w:t>
      </w:r>
      <w:r w:rsidR="00991D1E">
        <w:t xml:space="preserve"> </w:t>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CB71C4" w:rsidRDefault="00CB71C4" w:rsidP="00CB71C4">
      <w:pPr>
        <w:pStyle w:val="Heading3"/>
      </w:pPr>
      <w:bookmarkStart w:id="410" w:name="_Toc412583209"/>
      <w:r>
        <w:t>Генератор на базовия код</w:t>
      </w:r>
      <w:bookmarkEnd w:id="410"/>
    </w:p>
    <w:p w:rsidR="001A7367" w:rsidRPr="008F427A" w:rsidRDefault="0097106B" w:rsidP="0056195B">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B34B20">
        <w:rPr>
          <w:i/>
        </w:rPr>
        <w:t>1.5</w:t>
      </w:r>
      <w:r w:rsidRPr="0097106B">
        <w:rPr>
          <w:i/>
        </w:rPr>
        <w:fldChar w:fldCharType="end"/>
      </w:r>
      <w:r>
        <w:t>)</w:t>
      </w:r>
      <w:r w:rsidR="007840B9">
        <w:t>. 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B34B20">
        <w:rPr>
          <w:i/>
        </w:rPr>
        <w:t>3.2.3</w:t>
      </w:r>
      <w:r w:rsidRPr="00E97289">
        <w:rPr>
          <w:i/>
        </w:rPr>
        <w:fldChar w:fldCharType="end"/>
      </w:r>
      <w:r w:rsidR="007840B9">
        <w:rPr>
          <w:i/>
        </w:rPr>
        <w:t>.</w:t>
      </w:r>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411" w:name="_Toc397093001"/>
      <w:bookmarkStart w:id="412" w:name="_Toc412583210"/>
      <w:r w:rsidRPr="008F427A">
        <w:t>Видове</w:t>
      </w:r>
      <w:r>
        <w:rPr>
          <w:lang w:val="ru-RU"/>
        </w:rPr>
        <w:t xml:space="preserve"> средства </w:t>
      </w:r>
      <w:r w:rsidR="001A7367">
        <w:t>за разработване на решението</w:t>
      </w:r>
      <w:bookmarkEnd w:id="411"/>
      <w:bookmarkEnd w:id="412"/>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B34B20">
        <w:rPr>
          <w:i/>
        </w:rPr>
        <w:t>3.2.3</w:t>
      </w:r>
      <w:r w:rsidRPr="00E97289">
        <w:rPr>
          <w:i/>
        </w:rPr>
        <w:fldChar w:fldCharType="end"/>
      </w:r>
      <w:r>
        <w:rPr>
          <w:i/>
        </w:rPr>
        <w:t>.</w:t>
      </w:r>
      <w:r w:rsidR="00A805FA">
        <w:rPr>
          <w:i/>
        </w:rPr>
        <w:t xml:space="preserve"> </w:t>
      </w:r>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
    <w:p w:rsidR="00FC5A7F" w:rsidRDefault="00FC5A7F" w:rsidP="00FC5A7F">
      <w:pPr>
        <w:pStyle w:val="Heading3"/>
      </w:pPr>
      <w:bookmarkStart w:id="413" w:name="_Toc412583211"/>
      <w:r>
        <w:t>Език за програмиране:</w:t>
      </w:r>
      <w:bookmarkEnd w:id="413"/>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B34B20">
        <w:rPr>
          <w:i/>
        </w:rPr>
        <w:t>4.1.1</w:t>
      </w:r>
      <w:r w:rsidRPr="00B37CAD">
        <w:rPr>
          <w:i/>
        </w:rPr>
        <w:fldChar w:fldCharType="end"/>
      </w:r>
      <w:r>
        <w:t>:</w:t>
      </w:r>
    </w:p>
    <w:p w:rsidR="00F04749" w:rsidRDefault="00F04749" w:rsidP="00F04749">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 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B34B20">
        <w:rPr>
          <w:i/>
        </w:rPr>
        <w:t>Приложение 3</w:t>
      </w:r>
      <w:r w:rsidR="00E75A6B" w:rsidRPr="00E75A6B">
        <w:rPr>
          <w:i/>
        </w:rPr>
        <w:fldChar w:fldCharType="end"/>
      </w:r>
      <w:r w:rsidR="00E75A6B">
        <w:t>)</w:t>
      </w:r>
      <w:r w:rsidR="009C14AA">
        <w:t>. Обектно ориентиран е, императивен и поддържа функционален и процедурен стил на програмиране.</w:t>
      </w:r>
    </w:p>
    <w:p w:rsidR="002213B3" w:rsidRDefault="002213B3" w:rsidP="00F04749">
      <w:r w:rsidRPr="002213B3">
        <w:rPr>
          <w:b/>
        </w:rPr>
        <w:t xml:space="preserve">C# </w:t>
      </w:r>
      <w:r>
        <w:t>- обектно-ориентиран език за програмиране разработен от Microsoft като част от софтуерната платформа .NET. Езика е разработен с идеята да е прост, модерен, обектно-ориентиран език с общо предназначение.</w:t>
      </w:r>
    </w:p>
    <w:p w:rsidR="002213B3" w:rsidRPr="00F04749" w:rsidRDefault="002213B3" w:rsidP="00F04749">
      <w:r w:rsidRPr="002213B3">
        <w:rPr>
          <w:b/>
        </w:rPr>
        <w:lastRenderedPageBreak/>
        <w:t>C++</w:t>
      </w:r>
      <w:r>
        <w:t xml:space="preserve"> - език от високо ниво, императивен, обектно-ориентиран със статични типове, </w:t>
      </w:r>
      <w:r w:rsidR="00F16334">
        <w:t xml:space="preserve">в същото време предлага възможности за манипулиране на </w:t>
      </w:r>
      <w:r w:rsidR="008F427A">
        <w:t>паметта</w:t>
      </w:r>
      <w:r w:rsidR="00F16334">
        <w:t xml:space="preserve"> на ниско ниво.</w:t>
      </w:r>
    </w:p>
    <w:tbl>
      <w:tblPr>
        <w:tblStyle w:val="TableContemporary"/>
        <w:tblW w:w="0" w:type="auto"/>
        <w:jc w:val="center"/>
        <w:tblLook w:val="04A0" w:firstRow="1" w:lastRow="0" w:firstColumn="1" w:lastColumn="0" w:noHBand="0" w:noVBand="1"/>
      </w:tblPr>
      <w:tblGrid>
        <w:gridCol w:w="1851"/>
        <w:gridCol w:w="1155"/>
        <w:gridCol w:w="1391"/>
        <w:gridCol w:w="1507"/>
        <w:gridCol w:w="1839"/>
      </w:tblGrid>
      <w:tr w:rsidR="00255D54" w:rsidRPr="00255D54" w:rsidTr="00CB2178">
        <w:trPr>
          <w:cnfStyle w:val="100000000000" w:firstRow="1" w:lastRow="0" w:firstColumn="0" w:lastColumn="0" w:oddVBand="0" w:evenVBand="0" w:oddHBand="0" w:evenHBand="0" w:firstRowFirstColumn="0" w:firstRowLastColumn="0" w:lastRowFirstColumn="0" w:lastRowLastColumn="0"/>
          <w:jc w:val="center"/>
        </w:trPr>
        <w:tc>
          <w:tcPr>
            <w:tcW w:w="1851" w:type="dxa"/>
            <w:vAlign w:val="center"/>
          </w:tcPr>
          <w:p w:rsidR="00255D54" w:rsidRPr="00CB2178" w:rsidRDefault="00255D54" w:rsidP="00CB2178">
            <w:pPr>
              <w:jc w:val="left"/>
            </w:pPr>
            <w:r w:rsidRPr="00CB2178">
              <w:t>Език</w:t>
            </w:r>
          </w:p>
        </w:tc>
        <w:tc>
          <w:tcPr>
            <w:tcW w:w="1155" w:type="dxa"/>
          </w:tcPr>
          <w:p w:rsidR="00255D54" w:rsidRPr="00CB2178" w:rsidRDefault="00255D54" w:rsidP="008D4760">
            <w:pPr>
              <w:jc w:val="center"/>
            </w:pPr>
            <w:r w:rsidRPr="00CB2178">
              <w:t>Java</w:t>
            </w:r>
          </w:p>
        </w:tc>
        <w:tc>
          <w:tcPr>
            <w:tcW w:w="1391" w:type="dxa"/>
          </w:tcPr>
          <w:p w:rsidR="00255D54" w:rsidRPr="00CB2178" w:rsidRDefault="00255D54" w:rsidP="008D4760">
            <w:pPr>
              <w:jc w:val="center"/>
            </w:pPr>
            <w:r w:rsidRPr="00CB2178">
              <w:t>Python</w:t>
            </w:r>
          </w:p>
        </w:tc>
        <w:tc>
          <w:tcPr>
            <w:tcW w:w="1507" w:type="dxa"/>
          </w:tcPr>
          <w:p w:rsidR="00255D54" w:rsidRPr="00CB2178" w:rsidRDefault="00255D54" w:rsidP="008D4760">
            <w:pPr>
              <w:jc w:val="center"/>
            </w:pPr>
            <w:r w:rsidRPr="00CB2178">
              <w:t>C#</w:t>
            </w:r>
          </w:p>
        </w:tc>
        <w:tc>
          <w:tcPr>
            <w:tcW w:w="1839" w:type="dxa"/>
          </w:tcPr>
          <w:p w:rsidR="00255D54" w:rsidRPr="00CB2178" w:rsidRDefault="00255D54" w:rsidP="008D4760">
            <w:pPr>
              <w:jc w:val="center"/>
            </w:pPr>
            <w:r w:rsidRPr="00CB2178">
              <w:t>C++</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от високо ниво</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обектно-ориентиран</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силна </w:t>
            </w:r>
            <w:r w:rsidR="008F427A" w:rsidRPr="00255D54">
              <w:rPr>
                <w:b/>
              </w:rPr>
              <w:t>поддръжка</w:t>
            </w:r>
            <w:r w:rsidRPr="00255D54">
              <w:rPr>
                <w:b/>
              </w:rPr>
              <w:t xml:space="preserve"> на работа с регулярни изрази</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p w:rsidR="00255D54" w:rsidRDefault="00255D54" w:rsidP="00CB2178">
            <w:pPr>
              <w:jc w:val="center"/>
            </w:pPr>
            <w:r w:rsidRPr="00DA48E3">
              <w:rPr>
                <w:sz w:val="16"/>
              </w:rPr>
              <w:t>(</w:t>
            </w:r>
            <w:hyperlink r:id="rId38" w:history="1">
              <w:r w:rsidRPr="00DA48E3">
                <w:rPr>
                  <w:rStyle w:val="Hyperlink"/>
                  <w:rFonts w:ascii="Arial" w:hAnsi="Arial" w:cs="Arial"/>
                  <w:sz w:val="16"/>
                </w:rPr>
                <w:t>слабо документирана</w:t>
              </w:r>
            </w:hyperlink>
            <w:r w:rsidR="00415F70">
              <w:rPr>
                <w:sz w:val="16"/>
              </w:rPr>
              <w:t xml:space="preserve"> </w:t>
            </w:r>
            <w:r w:rsidR="00415F70" w:rsidRPr="00415F70">
              <w:rPr>
                <w:b/>
                <w:sz w:val="16"/>
              </w:rPr>
              <w:t>[R12]</w:t>
            </w:r>
            <w:r w:rsidRPr="00DA48E3">
              <w:rPr>
                <w:sz w:val="16"/>
              </w:rPr>
              <w:t>)</w:t>
            </w:r>
          </w:p>
        </w:tc>
        <w:tc>
          <w:tcPr>
            <w:tcW w:w="1839" w:type="dxa"/>
            <w:vAlign w:val="center"/>
          </w:tcPr>
          <w:p w:rsidR="00255D54" w:rsidRDefault="00255D54" w:rsidP="00CB2178">
            <w:pPr>
              <w:jc w:val="center"/>
            </w:pPr>
            <w:r>
              <w:t>НЕ</w:t>
            </w:r>
          </w:p>
          <w:p w:rsidR="00255D54" w:rsidRDefault="00255D54" w:rsidP="00CB2178">
            <w:pPr>
              <w:jc w:val="center"/>
            </w:pPr>
            <w:r w:rsidRPr="00DA48E3">
              <w:rPr>
                <w:sz w:val="16"/>
              </w:rPr>
              <w:t>(</w:t>
            </w:r>
            <w:hyperlink r:id="rId39" w:history="1">
              <w:r w:rsidRPr="00DA48E3">
                <w:rPr>
                  <w:rStyle w:val="Hyperlink"/>
                  <w:rFonts w:ascii="Arial" w:hAnsi="Arial" w:cs="Arial"/>
                  <w:sz w:val="16"/>
                </w:rPr>
                <w:t>има популярна библиотека с отворен код</w:t>
              </w:r>
            </w:hyperlink>
            <w:r w:rsidRPr="00DA48E3">
              <w:rPr>
                <w:sz w:val="16"/>
              </w:rPr>
              <w:t>)</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лесно преносим</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p w:rsidR="00255D54" w:rsidRDefault="00255D54" w:rsidP="00CB2178">
            <w:pPr>
              <w:jc w:val="center"/>
            </w:pPr>
            <w:r w:rsidRPr="00DA48E3">
              <w:rPr>
                <w:sz w:val="16"/>
              </w:rPr>
              <w:t>(в зависимост от използваните библиотеките)</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CB2178">
              <w:rPr>
                <w:b/>
                <w:i/>
                <w:sz w:val="20"/>
              </w:rPr>
              <w:instrText xml:space="preserve"> \* MERGEFORMAT </w:instrText>
            </w:r>
            <w:r w:rsidR="0033728C">
              <w:rPr>
                <w:b/>
                <w:i/>
                <w:sz w:val="20"/>
              </w:rPr>
            </w:r>
            <w:r w:rsidR="0033728C">
              <w:rPr>
                <w:b/>
                <w:i/>
                <w:sz w:val="20"/>
              </w:rPr>
              <w:fldChar w:fldCharType="separate"/>
            </w:r>
            <w:r w:rsidR="00B34B20">
              <w:rPr>
                <w:b/>
                <w:i/>
                <w:sz w:val="20"/>
              </w:rPr>
              <w:t>Приложение 3</w:t>
            </w:r>
            <w:r w:rsidR="0033728C">
              <w:rPr>
                <w:b/>
                <w:i/>
                <w:sz w:val="20"/>
              </w:rPr>
              <w:fldChar w:fldCharType="end"/>
            </w:r>
            <w:r w:rsidRPr="00255D54">
              <w:rPr>
                <w:b/>
                <w:sz w:val="20"/>
              </w:rPr>
              <w:t>)</w:t>
            </w:r>
          </w:p>
        </w:tc>
        <w:tc>
          <w:tcPr>
            <w:tcW w:w="1155" w:type="dxa"/>
            <w:vAlign w:val="center"/>
          </w:tcPr>
          <w:p w:rsidR="00255D54" w:rsidRDefault="00255D54" w:rsidP="00CB2178">
            <w:pPr>
              <w:jc w:val="center"/>
            </w:pPr>
            <w:r>
              <w:t>700</w:t>
            </w:r>
          </w:p>
        </w:tc>
        <w:tc>
          <w:tcPr>
            <w:tcW w:w="1391" w:type="dxa"/>
            <w:vAlign w:val="center"/>
          </w:tcPr>
          <w:p w:rsidR="00255D54" w:rsidRDefault="00255D54" w:rsidP="00CB2178">
            <w:pPr>
              <w:jc w:val="center"/>
            </w:pPr>
            <w:r>
              <w:t>300</w:t>
            </w:r>
          </w:p>
        </w:tc>
        <w:tc>
          <w:tcPr>
            <w:tcW w:w="1507" w:type="dxa"/>
            <w:vAlign w:val="center"/>
          </w:tcPr>
          <w:p w:rsidR="00255D54" w:rsidRDefault="00255D54" w:rsidP="00CB2178">
            <w:pPr>
              <w:jc w:val="center"/>
            </w:pPr>
            <w:r>
              <w:t>750</w:t>
            </w:r>
          </w:p>
        </w:tc>
        <w:tc>
          <w:tcPr>
            <w:tcW w:w="1839" w:type="dxa"/>
            <w:vAlign w:val="center"/>
          </w:tcPr>
          <w:p w:rsidR="00255D54" w:rsidRDefault="00255D54" w:rsidP="00CB2178">
            <w:pPr>
              <w:jc w:val="center"/>
            </w:pPr>
            <w:r>
              <w:t>700</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възможност за разширяване с други езици за програмиране</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keepNext/>
              <w:jc w:val="center"/>
            </w:pPr>
            <w:r>
              <w:t>ДА</w:t>
            </w:r>
          </w:p>
        </w:tc>
      </w:tr>
    </w:tbl>
    <w:p w:rsidR="005C2324" w:rsidRPr="005C2324" w:rsidRDefault="00292F6B" w:rsidP="00CB2178">
      <w:pPr>
        <w:pStyle w:val="Caption"/>
        <w:jc w:val="center"/>
      </w:pPr>
      <w:bookmarkStart w:id="414" w:name="_Ref410341549"/>
      <w:bookmarkStart w:id="415" w:name="_Ref397370739"/>
      <w:r>
        <w:t xml:space="preserve">Таблица </w:t>
      </w:r>
      <w:r w:rsidR="00E73236">
        <w:fldChar w:fldCharType="begin"/>
      </w:r>
      <w:r w:rsidR="00E73236">
        <w:instrText xml:space="preserve"> SEQ Таблица \* ARABIC </w:instrText>
      </w:r>
      <w:r w:rsidR="00E73236">
        <w:fldChar w:fldCharType="separate"/>
      </w:r>
      <w:r w:rsidR="00B34B20">
        <w:rPr>
          <w:noProof/>
        </w:rPr>
        <w:t>35</w:t>
      </w:r>
      <w:r w:rsidR="00E73236">
        <w:rPr>
          <w:noProof/>
        </w:rPr>
        <w:fldChar w:fldCharType="end"/>
      </w:r>
      <w:bookmarkEnd w:id="414"/>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415"/>
    </w:p>
    <w:p w:rsidR="0052085E" w:rsidRDefault="0052085E" w:rsidP="0052085E">
      <w:pPr>
        <w:pStyle w:val="Heading3"/>
        <w:rPr>
          <w:color w:val="auto"/>
        </w:rPr>
      </w:pPr>
      <w:bookmarkStart w:id="416" w:name="_Ref400112301"/>
      <w:bookmarkStart w:id="417" w:name="_Toc412583212"/>
      <w:r w:rsidRPr="00275C1F">
        <w:rPr>
          <w:color w:val="auto"/>
        </w:rPr>
        <w:t>UML и формати за представянето му</w:t>
      </w:r>
      <w:bookmarkEnd w:id="417"/>
    </w:p>
    <w:p w:rsidR="0052085E" w:rsidRDefault="0052085E" w:rsidP="0052085E">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B34B20">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
    <w:p w:rsidR="0052085E" w:rsidRPr="000A43CB" w:rsidRDefault="0052085E" w:rsidP="0052085E">
      <w:pPr>
        <w:pStyle w:val="Heading4"/>
      </w:pPr>
      <w:r w:rsidRPr="000A43CB">
        <w:t>UML</w:t>
      </w:r>
    </w:p>
    <w:p w:rsidR="0052085E" w:rsidRDefault="0052085E" w:rsidP="0052085E">
      <w:r>
        <w:t xml:space="preserve">Основните цели на UML са да подобри индустрията посредством </w:t>
      </w:r>
      <w:r w:rsidR="008F427A">
        <w:t>съвместяването</w:t>
      </w:r>
      <w:r>
        <w:t xml:space="preserve"> на инструменти за визуално обектно моделиране. 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 UML изпълнява следните изисквания [R26, стр. 17]:</w:t>
      </w:r>
    </w:p>
    <w:p w:rsidR="0052085E" w:rsidRDefault="0052085E" w:rsidP="00A930EA">
      <w:pPr>
        <w:pStyle w:val="ListParagraph"/>
        <w:numPr>
          <w:ilvl w:val="0"/>
          <w:numId w:val="32"/>
        </w:numPr>
      </w:pPr>
      <w:r>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lastRenderedPageBreak/>
        <w:t xml:space="preserve">Спецификация на лесно </w:t>
      </w:r>
      <w:r w:rsidR="008F427A">
        <w:t>четима</w:t>
      </w:r>
      <w:r>
        <w:t xml:space="preserve">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 xml:space="preserve">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w:t>
      </w:r>
      <w:r w:rsidR="008F427A">
        <w:t>формата</w:t>
      </w:r>
      <w:r>
        <w:t xml:space="preserve"> за обмен (XMI) на модел, която трябва да е реализиран от </w:t>
      </w:r>
      <w:r w:rsidR="008F427A">
        <w:t>съответните</w:t>
      </w:r>
      <w:r>
        <w:t xml:space="preserve"> инструменти.</w:t>
      </w:r>
    </w:p>
    <w:p w:rsidR="0052085E" w:rsidRDefault="0052085E" w:rsidP="0052085E">
      <w:r>
        <w:t>На базата на последната точка можем да заключим, че стандартния формат за представяне на UML е XMI.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r>
        <w:t>XMI е широко използван формат за обмяна на модели на основата на XML.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 xml:space="preserve">Тъй като обектите са </w:t>
      </w:r>
      <w:r w:rsidR="008F427A">
        <w:t>обикновено</w:t>
      </w:r>
      <w:r>
        <w:t xml:space="preserve">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
    <w:p w:rsidR="0052085E" w:rsidRDefault="0052085E" w:rsidP="0052085E">
      <w:r>
        <w:t xml:space="preserve">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 </w:t>
      </w:r>
    </w:p>
    <w:p w:rsidR="0052085E" w:rsidRDefault="0052085E" w:rsidP="0052085E">
      <w:r>
        <w:t>Това означава, че всеки модел описан с MOF мета-модела би могъл да се опише с XMI, което се отнася и за UML, както беше описано в предната точка.</w:t>
      </w:r>
    </w:p>
    <w:p w:rsidR="00FC5A7F" w:rsidRDefault="00FC5A7F" w:rsidP="00FC5A7F">
      <w:pPr>
        <w:pStyle w:val="Heading3"/>
      </w:pPr>
      <w:bookmarkStart w:id="418" w:name="_Toc412583213"/>
      <w:r>
        <w:t>Среда за разработване на UML модел</w:t>
      </w:r>
      <w:bookmarkEnd w:id="416"/>
      <w:bookmarkEnd w:id="418"/>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B34B20">
        <w:rPr>
          <w:i/>
        </w:rPr>
        <w:t>4.1.2</w:t>
      </w:r>
      <w:r w:rsidRPr="00CC3C17">
        <w:rPr>
          <w:i/>
        </w:rPr>
        <w:fldChar w:fldCharType="end"/>
      </w:r>
      <w:r>
        <w:t>:</w:t>
      </w:r>
    </w:p>
    <w:p w:rsidR="009172F4" w:rsidRDefault="009172F4" w:rsidP="009172F4">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 xml:space="preserve">. Платформата поддържа: дизайн и конструиране на софтуерни системи; моделиране на бизнес процеси; и моделиране на </w:t>
      </w:r>
      <w:r w:rsidR="008F427A">
        <w:t>индустриално</w:t>
      </w:r>
      <w:r w:rsidR="00844970">
        <w:t xml:space="preserve"> базирани домейни.</w:t>
      </w:r>
    </w:p>
    <w:p w:rsidR="00844970" w:rsidRDefault="00844970" w:rsidP="009172F4">
      <w:r w:rsidRPr="00844970">
        <w:rPr>
          <w:b/>
        </w:rPr>
        <w:lastRenderedPageBreak/>
        <w:t>BoUML</w:t>
      </w:r>
      <w:r>
        <w:t xml:space="preserve"> – инструмент за дизайн на UML модели. Поддържа генерация и реверсивен </w:t>
      </w:r>
      <w:r w:rsidR="008F427A">
        <w:t>инженеринг</w:t>
      </w:r>
      <w:r>
        <w:t xml:space="preserve"> на редица езици за програмиране. До версия 4.23 е лицензиран със свободен софтуерен лиценз </w:t>
      </w:r>
      <w:r w:rsidRPr="00844970">
        <w:rPr>
          <w:i/>
        </w:rPr>
        <w:t>GPL</w:t>
      </w:r>
      <w:r>
        <w:t>.</w:t>
      </w:r>
    </w:p>
    <w:p w:rsidR="00844970" w:rsidRPr="00A8063D" w:rsidRDefault="00844970" w:rsidP="009172F4">
      <w:pPr>
        <w:rPr>
          <w:b/>
        </w:rPr>
      </w:pPr>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r w:rsidR="000610E5">
        <w:t xml:space="preserve"> </w:t>
      </w:r>
      <w:r w:rsidR="002D2F97">
        <w:t xml:space="preserve">Поддържа генерация на код и реверсивен </w:t>
      </w:r>
      <w:r w:rsidR="008F427A">
        <w:t>инженеринг</w:t>
      </w:r>
      <w:r w:rsidR="002D2F97">
        <w:t>.</w:t>
      </w:r>
      <w:r w:rsidR="00A8063D">
        <w:t xml:space="preserve"> Разработва се от </w:t>
      </w:r>
      <w:r w:rsidR="00A8063D" w:rsidRPr="00A8063D">
        <w:t>Visual Paradigm International</w:t>
      </w:r>
      <w:r w:rsidR="00A8063D">
        <w:t>.</w:t>
      </w:r>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Contemporary"/>
        <w:tblW w:w="0" w:type="auto"/>
        <w:tblLook w:val="04A0" w:firstRow="1" w:lastRow="0" w:firstColumn="1" w:lastColumn="0" w:noHBand="0" w:noVBand="1"/>
      </w:tblPr>
      <w:tblGrid>
        <w:gridCol w:w="1799"/>
        <w:gridCol w:w="1693"/>
        <w:gridCol w:w="1664"/>
        <w:gridCol w:w="1694"/>
        <w:gridCol w:w="1672"/>
      </w:tblGrid>
      <w:tr w:rsidR="0051005C" w:rsidRPr="00CB2178" w:rsidTr="00CB2178">
        <w:trPr>
          <w:cnfStyle w:val="100000000000" w:firstRow="1" w:lastRow="0" w:firstColumn="0" w:lastColumn="0" w:oddVBand="0" w:evenVBand="0" w:oddHBand="0" w:evenHBand="0" w:firstRowFirstColumn="0" w:firstRowLastColumn="0" w:lastRowFirstColumn="0" w:lastRowLastColumn="0"/>
        </w:trPr>
        <w:tc>
          <w:tcPr>
            <w:tcW w:w="1704" w:type="dxa"/>
          </w:tcPr>
          <w:p w:rsidR="00255D54" w:rsidRPr="00CB2178" w:rsidRDefault="00255D54" w:rsidP="00255D54">
            <w:r w:rsidRPr="00CB2178">
              <w:t>Среда за разработване</w:t>
            </w:r>
          </w:p>
        </w:tc>
        <w:tc>
          <w:tcPr>
            <w:tcW w:w="1704" w:type="dxa"/>
          </w:tcPr>
          <w:p w:rsidR="00255D54" w:rsidRPr="00CB2178" w:rsidRDefault="00F66D6B" w:rsidP="007E0574">
            <w:pPr>
              <w:jc w:val="center"/>
            </w:pPr>
            <w:hyperlink r:id="rId40" w:history="1">
              <w:r w:rsidR="00255D54" w:rsidRPr="00CB2178">
                <w:rPr>
                  <w:rStyle w:val="Hyperlink"/>
                  <w:rFonts w:ascii="Arial" w:hAnsi="Arial" w:cs="Arial"/>
                </w:rPr>
                <w:t>Enterprise Architect</w:t>
              </w:r>
            </w:hyperlink>
          </w:p>
          <w:p w:rsidR="009D0FFF" w:rsidRPr="00CB2178" w:rsidRDefault="009D0FFF" w:rsidP="00387857">
            <w:pPr>
              <w:jc w:val="center"/>
            </w:pPr>
            <w:r w:rsidRPr="00CB2178">
              <w:t>(v</w:t>
            </w:r>
            <w:r w:rsidR="00387857" w:rsidRPr="00CB2178">
              <w:t>10</w:t>
            </w:r>
            <w:r w:rsidRPr="00CB2178">
              <w:t>.0)</w:t>
            </w:r>
          </w:p>
        </w:tc>
        <w:tc>
          <w:tcPr>
            <w:tcW w:w="1704" w:type="dxa"/>
          </w:tcPr>
          <w:p w:rsidR="00255D54" w:rsidRPr="00CB2178" w:rsidRDefault="00F66D6B" w:rsidP="007E0574">
            <w:pPr>
              <w:jc w:val="center"/>
            </w:pPr>
            <w:hyperlink r:id="rId41" w:history="1">
              <w:r w:rsidR="00255D54" w:rsidRPr="00CB2178">
                <w:rPr>
                  <w:rStyle w:val="Hyperlink"/>
                  <w:rFonts w:ascii="Arial" w:hAnsi="Arial" w:cs="Arial"/>
                </w:rPr>
                <w:t>BoUML</w:t>
              </w:r>
            </w:hyperlink>
            <w:r w:rsidR="002F4175" w:rsidRPr="00CB2178">
              <w:t xml:space="preserve"> </w:t>
            </w:r>
            <w:r w:rsidR="007E0574" w:rsidRPr="00CB2178">
              <w:rPr>
                <w:sz w:val="18"/>
              </w:rPr>
              <w:t>(</w:t>
            </w:r>
            <w:r w:rsidR="000B7264" w:rsidRPr="00CB2178">
              <w:rPr>
                <w:sz w:val="18"/>
              </w:rPr>
              <w:t>v</w:t>
            </w:r>
            <w:r w:rsidR="000610E5" w:rsidRPr="00CB2178">
              <w:rPr>
                <w:sz w:val="18"/>
              </w:rPr>
              <w:t>4.23</w:t>
            </w:r>
            <w:r w:rsidR="007E0574" w:rsidRPr="00CB2178">
              <w:rPr>
                <w:sz w:val="18"/>
              </w:rPr>
              <w:t>)</w:t>
            </w:r>
          </w:p>
        </w:tc>
        <w:tc>
          <w:tcPr>
            <w:tcW w:w="1705" w:type="dxa"/>
          </w:tcPr>
          <w:p w:rsidR="00255D54" w:rsidRPr="00CB2178" w:rsidRDefault="00F66D6B" w:rsidP="007E0574">
            <w:pPr>
              <w:jc w:val="center"/>
            </w:pPr>
            <w:hyperlink r:id="rId42" w:history="1">
              <w:r w:rsidR="00255D54" w:rsidRPr="00CB2178">
                <w:rPr>
                  <w:rStyle w:val="Hyperlink"/>
                  <w:rFonts w:ascii="Arial" w:hAnsi="Arial" w:cs="Arial"/>
                </w:rPr>
                <w:t>Visual Paradigm</w:t>
              </w:r>
            </w:hyperlink>
          </w:p>
        </w:tc>
        <w:tc>
          <w:tcPr>
            <w:tcW w:w="1705" w:type="dxa"/>
          </w:tcPr>
          <w:p w:rsidR="00255D54" w:rsidRPr="00CB2178" w:rsidRDefault="00F66D6B" w:rsidP="007E0574">
            <w:pPr>
              <w:jc w:val="center"/>
            </w:pPr>
            <w:hyperlink r:id="rId43" w:history="1">
              <w:r w:rsidR="002F4175" w:rsidRPr="00CB2178">
                <w:rPr>
                  <w:rStyle w:val="Hyperlink"/>
                  <w:rFonts w:ascii="Arial" w:hAnsi="Arial" w:cs="Arial"/>
                </w:rPr>
                <w:t>Eclipse Papyrus</w:t>
              </w:r>
            </w:hyperlink>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55D54" w:rsidRPr="007E0574" w:rsidRDefault="002F4175" w:rsidP="002F4175">
            <w:pPr>
              <w:rPr>
                <w:b/>
              </w:rPr>
            </w:pPr>
            <w:r w:rsidRPr="007E0574">
              <w:rPr>
                <w:b/>
              </w:rPr>
              <w:t>UML 2.x</w:t>
            </w:r>
          </w:p>
        </w:tc>
        <w:tc>
          <w:tcPr>
            <w:tcW w:w="1704" w:type="dxa"/>
            <w:vAlign w:val="center"/>
          </w:tcPr>
          <w:p w:rsidR="00255D54" w:rsidRDefault="002F4175" w:rsidP="00CB2178">
            <w:pPr>
              <w:jc w:val="center"/>
            </w:pPr>
            <w:r>
              <w:t>ДА</w:t>
            </w:r>
          </w:p>
        </w:tc>
        <w:tc>
          <w:tcPr>
            <w:tcW w:w="1704"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2F4175" w:rsidRPr="007E0574" w:rsidRDefault="002F4175" w:rsidP="002F4175">
            <w:pPr>
              <w:rPr>
                <w:b/>
              </w:rPr>
            </w:pPr>
            <w:r w:rsidRPr="007E0574">
              <w:rPr>
                <w:b/>
              </w:rPr>
              <w:t>MDA</w:t>
            </w:r>
          </w:p>
        </w:tc>
        <w:tc>
          <w:tcPr>
            <w:tcW w:w="1704" w:type="dxa"/>
            <w:vAlign w:val="center"/>
          </w:tcPr>
          <w:p w:rsidR="002F4175" w:rsidRDefault="002F4175" w:rsidP="00CB2178">
            <w:pPr>
              <w:jc w:val="center"/>
            </w:pPr>
            <w:r>
              <w:t>ДА</w:t>
            </w:r>
          </w:p>
        </w:tc>
        <w:tc>
          <w:tcPr>
            <w:tcW w:w="1704"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vAlign w:val="center"/>
          </w:tcPr>
          <w:p w:rsidR="002F4175" w:rsidRDefault="005811E1" w:rsidP="00CB2178">
            <w:pPr>
              <w:jc w:val="center"/>
            </w:pPr>
            <w:r>
              <w:t>ДА</w:t>
            </w:r>
          </w:p>
        </w:tc>
        <w:tc>
          <w:tcPr>
            <w:tcW w:w="1704"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5811E1" w:rsidRPr="007E0574" w:rsidRDefault="005811E1" w:rsidP="002F4175">
            <w:pPr>
              <w:rPr>
                <w:b/>
              </w:rPr>
            </w:pPr>
            <w:r w:rsidRPr="007E0574">
              <w:rPr>
                <w:b/>
              </w:rPr>
              <w:t>Генерира следните езици</w:t>
            </w:r>
          </w:p>
        </w:tc>
        <w:tc>
          <w:tcPr>
            <w:tcW w:w="1704" w:type="dxa"/>
            <w:vAlign w:val="center"/>
          </w:tcPr>
          <w:p w:rsidR="005811E1" w:rsidRDefault="005811E1" w:rsidP="00CB2178">
            <w:pPr>
              <w:jc w:val="center"/>
            </w:pPr>
            <w:r w:rsidRPr="007E0574">
              <w:rPr>
                <w:sz w:val="20"/>
              </w:rPr>
              <w:t>ActionScript, C, C#, C++, Delphi, Java, PHP, Python, Visual Basic, Visual Basic .NET, DDL, EJB, XML Schema, Ada, VHDL, Verilog, WSDL, BPEL, Corba IDL</w:t>
            </w:r>
          </w:p>
        </w:tc>
        <w:tc>
          <w:tcPr>
            <w:tcW w:w="1704" w:type="dxa"/>
            <w:vAlign w:val="center"/>
          </w:tcPr>
          <w:p w:rsidR="005811E1" w:rsidRDefault="005811E1" w:rsidP="00CB2178">
            <w:pPr>
              <w:jc w:val="center"/>
            </w:pPr>
            <w:r w:rsidRPr="005811E1">
              <w:t>C++, Java, PHP, IDL, Python</w:t>
            </w:r>
          </w:p>
        </w:tc>
        <w:tc>
          <w:tcPr>
            <w:tcW w:w="1705" w:type="dxa"/>
            <w:vAlign w:val="center"/>
          </w:tcPr>
          <w:p w:rsidR="005811E1" w:rsidRDefault="005811E1" w:rsidP="00CB2178">
            <w:pPr>
              <w:jc w:val="center"/>
            </w:pPr>
            <w:r w:rsidRPr="005811E1">
              <w:t>Java, C#, C++, PHP, Ada, Action Script</w:t>
            </w:r>
          </w:p>
        </w:tc>
        <w:tc>
          <w:tcPr>
            <w:tcW w:w="1705" w:type="dxa"/>
            <w:vAlign w:val="center"/>
          </w:tcPr>
          <w:p w:rsidR="005811E1" w:rsidRDefault="005811E1" w:rsidP="00CB2178">
            <w:pPr>
              <w:jc w:val="center"/>
            </w:pPr>
            <w:r w:rsidRPr="005811E1">
              <w:t>Ada 2005, C/C++, Java</w:t>
            </w:r>
          </w:p>
        </w:tc>
      </w:tr>
      <w:tr w:rsidR="007E0574"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5811E1" w:rsidRPr="007E0574" w:rsidRDefault="005811E1" w:rsidP="002F4175">
            <w:pPr>
              <w:rPr>
                <w:b/>
              </w:rPr>
            </w:pPr>
            <w:r w:rsidRPr="007E0574">
              <w:rPr>
                <w:b/>
              </w:rPr>
              <w:t>Лиценз</w:t>
            </w:r>
          </w:p>
        </w:tc>
        <w:tc>
          <w:tcPr>
            <w:tcW w:w="1704" w:type="dxa"/>
            <w:vAlign w:val="center"/>
          </w:tcPr>
          <w:p w:rsidR="005811E1" w:rsidRPr="005811E1" w:rsidRDefault="0051005C" w:rsidP="00CB2178">
            <w:pPr>
              <w:jc w:val="center"/>
            </w:pPr>
            <w:r>
              <w:t>комерсиален</w:t>
            </w:r>
          </w:p>
        </w:tc>
        <w:tc>
          <w:tcPr>
            <w:tcW w:w="1704" w:type="dxa"/>
            <w:vAlign w:val="center"/>
          </w:tcPr>
          <w:p w:rsidR="005811E1" w:rsidRPr="005811E1" w:rsidRDefault="005811E1" w:rsidP="00CB2178">
            <w:pPr>
              <w:jc w:val="center"/>
            </w:pPr>
            <w:r w:rsidRPr="005811E1">
              <w:t xml:space="preserve">GPL </w:t>
            </w:r>
            <w:r>
              <w:t xml:space="preserve">преди </w:t>
            </w:r>
            <w:r w:rsidRPr="005811E1">
              <w:t>v5.0</w:t>
            </w:r>
          </w:p>
        </w:tc>
        <w:tc>
          <w:tcPr>
            <w:tcW w:w="1705" w:type="dxa"/>
            <w:vAlign w:val="center"/>
          </w:tcPr>
          <w:p w:rsidR="005811E1" w:rsidRPr="005811E1" w:rsidRDefault="0051005C" w:rsidP="00CB2178">
            <w:pPr>
              <w:jc w:val="center"/>
            </w:pPr>
            <w:r>
              <w:t>комерсиален</w:t>
            </w:r>
          </w:p>
        </w:tc>
        <w:tc>
          <w:tcPr>
            <w:tcW w:w="1705" w:type="dxa"/>
            <w:vAlign w:val="center"/>
          </w:tcPr>
          <w:p w:rsidR="005811E1" w:rsidRPr="005811E1" w:rsidRDefault="0051005C" w:rsidP="00CB2178">
            <w:pPr>
              <w:keepNext/>
              <w:jc w:val="center"/>
            </w:pPr>
            <w:r>
              <w:t>EPL</w:t>
            </w:r>
          </w:p>
        </w:tc>
      </w:tr>
      <w:tr w:rsidR="00964099"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964099" w:rsidRPr="007E0574" w:rsidRDefault="00964099" w:rsidP="002F4175">
            <w:pPr>
              <w:rPr>
                <w:b/>
              </w:rPr>
            </w:pPr>
            <w:r>
              <w:rPr>
                <w:b/>
              </w:rPr>
              <w:t>Коментар</w:t>
            </w:r>
          </w:p>
        </w:tc>
        <w:tc>
          <w:tcPr>
            <w:tcW w:w="1704" w:type="dxa"/>
            <w:vAlign w:val="center"/>
          </w:tcPr>
          <w:p w:rsidR="00964099" w:rsidRDefault="00964099" w:rsidP="00CB2178">
            <w:pPr>
              <w:jc w:val="center"/>
            </w:pPr>
            <w:r w:rsidRPr="00964099">
              <w:rPr>
                <w:sz w:val="20"/>
              </w:rPr>
              <w:t>Въпреки, че Python e споменат като език, който се генерира от средата. Той далеч не е на необходимото ниво</w:t>
            </w:r>
          </w:p>
        </w:tc>
        <w:tc>
          <w:tcPr>
            <w:tcW w:w="1704" w:type="dxa"/>
            <w:vAlign w:val="center"/>
          </w:tcPr>
          <w:p w:rsidR="00964099" w:rsidRPr="005811E1" w:rsidRDefault="00964099" w:rsidP="00CB2178">
            <w:pPr>
              <w:jc w:val="center"/>
            </w:pPr>
            <w:r>
              <w:t>-</w:t>
            </w:r>
          </w:p>
        </w:tc>
        <w:tc>
          <w:tcPr>
            <w:tcW w:w="1705" w:type="dxa"/>
            <w:vAlign w:val="center"/>
          </w:tcPr>
          <w:p w:rsidR="00964099" w:rsidRDefault="00964099" w:rsidP="00CB2178">
            <w:pPr>
              <w:jc w:val="center"/>
            </w:pPr>
            <w:r>
              <w:t>-</w:t>
            </w:r>
          </w:p>
        </w:tc>
        <w:tc>
          <w:tcPr>
            <w:tcW w:w="1705" w:type="dxa"/>
            <w:vAlign w:val="center"/>
          </w:tcPr>
          <w:p w:rsidR="00964099" w:rsidRDefault="00964099" w:rsidP="00CB2178">
            <w:pPr>
              <w:keepNext/>
              <w:jc w:val="center"/>
            </w:pPr>
            <w:r>
              <w:t>-</w:t>
            </w:r>
          </w:p>
        </w:tc>
      </w:tr>
    </w:tbl>
    <w:p w:rsidR="00255D54" w:rsidRPr="00255D54" w:rsidRDefault="00916DB1" w:rsidP="00916DB1">
      <w:pPr>
        <w:pStyle w:val="Caption"/>
      </w:pPr>
      <w:bookmarkStart w:id="419" w:name="_Ref410341651"/>
      <w:bookmarkStart w:id="420" w:name="_Ref397370826"/>
      <w:r>
        <w:t xml:space="preserve">Таблица </w:t>
      </w:r>
      <w:r w:rsidR="00E73236">
        <w:fldChar w:fldCharType="begin"/>
      </w:r>
      <w:r w:rsidR="00E73236">
        <w:instrText xml:space="preserve"> SEQ Таблица \* ARABIC </w:instrText>
      </w:r>
      <w:r w:rsidR="00E73236">
        <w:fldChar w:fldCharType="separate"/>
      </w:r>
      <w:r w:rsidR="00B34B20">
        <w:rPr>
          <w:noProof/>
        </w:rPr>
        <w:t>36</w:t>
      </w:r>
      <w:r w:rsidR="00E73236">
        <w:rPr>
          <w:noProof/>
        </w:rPr>
        <w:fldChar w:fldCharType="end"/>
      </w:r>
      <w:bookmarkEnd w:id="419"/>
      <w:r>
        <w:t xml:space="preserve"> (Сравнение на потенциални среди за UML моделиране на софтуерната система)</w:t>
      </w:r>
      <w:bookmarkEnd w:id="420"/>
    </w:p>
    <w:p w:rsidR="00EB179D" w:rsidRDefault="00EB179D" w:rsidP="00EB179D">
      <w:pPr>
        <w:pStyle w:val="Heading3"/>
      </w:pPr>
      <w:bookmarkStart w:id="421" w:name="_Ref397424381"/>
      <w:bookmarkStart w:id="422" w:name="_Ref410497368"/>
      <w:bookmarkStart w:id="423" w:name="_Toc412583214"/>
      <w:r>
        <w:t>Код генератор</w:t>
      </w:r>
      <w:bookmarkEnd w:id="421"/>
      <w:bookmarkEnd w:id="422"/>
      <w:bookmarkEnd w:id="423"/>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B34B20">
        <w:rPr>
          <w:i/>
        </w:rPr>
        <w:t>4.2.4</w:t>
      </w:r>
      <w:r w:rsidRPr="00547ADA">
        <w:rPr>
          <w:i/>
        </w:rPr>
        <w:fldChar w:fldCharType="end"/>
      </w:r>
      <w:r>
        <w:t>:</w:t>
      </w:r>
    </w:p>
    <w:p w:rsidR="00E94707" w:rsidRDefault="00E94707" w:rsidP="00E94707">
      <w:r w:rsidRPr="00E94707">
        <w:rPr>
          <w:b/>
        </w:rPr>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 xml:space="preserve">позволяващ използването на моделно </w:t>
      </w:r>
      <w:r w:rsidR="0056195B">
        <w:lastRenderedPageBreak/>
        <w:t>базиран подход за разработка на приложения. Имплементация е на MOFM2T стандарта.</w:t>
      </w:r>
    </w:p>
    <w:p w:rsidR="00150CF9" w:rsidRDefault="00150CF9" w:rsidP="00150CF9">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r w:rsidRPr="00AC386C">
        <w:rPr>
          <w:rFonts w:ascii="Courier New" w:hAnsi="Courier New" w:cs="Courier New"/>
          <w:sz w:val="22"/>
        </w:rPr>
        <w:t>void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printHeader(aModel,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printContents(aModel,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printFooter(aModel,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r>
        <w:t>Характерното за такъв тип генератори е ограничената им адаптивност към промени в модела и не особено лесната промяна при необходимост.</w:t>
      </w:r>
    </w:p>
    <w:tbl>
      <w:tblPr>
        <w:tblStyle w:val="TableContemporary"/>
        <w:tblW w:w="0" w:type="auto"/>
        <w:jc w:val="center"/>
        <w:tblLook w:val="04A0" w:firstRow="1" w:lastRow="0" w:firstColumn="1" w:lastColumn="0" w:noHBand="0" w:noVBand="1"/>
      </w:tblPr>
      <w:tblGrid>
        <w:gridCol w:w="2489"/>
        <w:gridCol w:w="2487"/>
        <w:gridCol w:w="3546"/>
      </w:tblGrid>
      <w:tr w:rsidR="00445FC5" w:rsidTr="00D02FE7">
        <w:trPr>
          <w:cnfStyle w:val="100000000000" w:firstRow="1" w:lastRow="0" w:firstColumn="0" w:lastColumn="0" w:oddVBand="0" w:evenVBand="0" w:oddHBand="0" w:evenHBand="0" w:firstRowFirstColumn="0" w:firstRowLastColumn="0" w:lastRowFirstColumn="0" w:lastRowLastColumn="0"/>
          <w:jc w:val="center"/>
        </w:trPr>
        <w:tc>
          <w:tcPr>
            <w:tcW w:w="2489" w:type="dxa"/>
          </w:tcPr>
          <w:p w:rsidR="00445FC5" w:rsidRPr="00CB2178" w:rsidRDefault="00445FC5" w:rsidP="007718B8">
            <w:pPr>
              <w:jc w:val="left"/>
              <w:rPr>
                <w:rFonts w:ascii="Cambria Math" w:hAnsi="Cambria Math"/>
                <w:lang w:val="en-US"/>
              </w:rPr>
            </w:pPr>
            <w:r w:rsidRPr="00CB2178">
              <w:t>Код генератор</w:t>
            </w:r>
          </w:p>
        </w:tc>
        <w:tc>
          <w:tcPr>
            <w:tcW w:w="2487" w:type="dxa"/>
          </w:tcPr>
          <w:p w:rsidR="00445FC5" w:rsidRPr="00CB2178" w:rsidRDefault="00F66D6B" w:rsidP="007718B8">
            <w:pPr>
              <w:jc w:val="center"/>
            </w:pPr>
            <w:hyperlink r:id="rId44" w:history="1">
              <w:r w:rsidR="000D01F3" w:rsidRPr="00CB2178">
                <w:rPr>
                  <w:rStyle w:val="Hyperlink"/>
                  <w:rFonts w:ascii="Arial" w:hAnsi="Arial" w:cs="Arial"/>
                </w:rPr>
                <w:t>Acceleo</w:t>
              </w:r>
            </w:hyperlink>
          </w:p>
        </w:tc>
        <w:tc>
          <w:tcPr>
            <w:tcW w:w="3546" w:type="dxa"/>
          </w:tcPr>
          <w:p w:rsidR="00D03081" w:rsidRPr="00CB2178" w:rsidRDefault="005C638D" w:rsidP="007718B8">
            <w:pPr>
              <w:jc w:val="center"/>
            </w:pPr>
            <w:r w:rsidRPr="00CB2178">
              <w:t>“</w:t>
            </w:r>
            <w:r w:rsidR="00D03081" w:rsidRPr="00CB2178">
              <w:t>Ръчно</w:t>
            </w:r>
            <w:r w:rsidRPr="00CB2178">
              <w:t>”</w:t>
            </w:r>
            <w:r w:rsidR="00D03081" w:rsidRPr="00CB2178">
              <w:t xml:space="preserve"> написан</w:t>
            </w:r>
          </w:p>
          <w:p w:rsidR="00AE258D" w:rsidRPr="00CB2178" w:rsidRDefault="00AE258D" w:rsidP="00150CF9">
            <w:pPr>
              <w:jc w:val="center"/>
            </w:pPr>
            <w:r w:rsidRPr="00CB2178">
              <w:t>код генератор</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CC2F44" w:rsidP="00CB2178">
            <w:pPr>
              <w:jc w:val="left"/>
              <w:rPr>
                <w:b/>
              </w:rPr>
            </w:pPr>
            <w:r w:rsidRPr="00292F6B">
              <w:rPr>
                <w:b/>
              </w:rPr>
              <w:t>Платформа</w:t>
            </w:r>
          </w:p>
        </w:tc>
        <w:tc>
          <w:tcPr>
            <w:tcW w:w="2487" w:type="dxa"/>
            <w:vAlign w:val="center"/>
          </w:tcPr>
          <w:p w:rsidR="00CC2F44" w:rsidRDefault="00CC2F44" w:rsidP="00CB2178">
            <w:pPr>
              <w:jc w:val="center"/>
            </w:pPr>
            <w:r>
              <w:t>Преносим (Java/Eclipse базиран)</w:t>
            </w:r>
          </w:p>
        </w:tc>
        <w:tc>
          <w:tcPr>
            <w:tcW w:w="3546" w:type="dxa"/>
            <w:vAlign w:val="center"/>
          </w:tcPr>
          <w:p w:rsidR="00CC2F44" w:rsidRDefault="00421B1F" w:rsidP="00CB2178">
            <w:pPr>
              <w:jc w:val="center"/>
            </w:pPr>
            <w:r>
              <w:t>з</w:t>
            </w:r>
            <w:r w:rsidR="00CC2F44">
              <w:t>ависим</w:t>
            </w:r>
            <w:r>
              <w:t>а</w:t>
            </w:r>
            <w:r w:rsidR="00CC2F44">
              <w:t xml:space="preserve"> от избрания език за програмиране</w:t>
            </w:r>
          </w:p>
        </w:tc>
      </w:tr>
      <w:tr w:rsidR="0052345B"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52345B" w:rsidRPr="00292F6B" w:rsidRDefault="0052345B" w:rsidP="00CB2178">
            <w:pPr>
              <w:jc w:val="left"/>
              <w:rPr>
                <w:b/>
              </w:rPr>
            </w:pPr>
            <w:r w:rsidRPr="00292F6B">
              <w:rPr>
                <w:b/>
              </w:rPr>
              <w:t>Стандарт</w:t>
            </w:r>
          </w:p>
        </w:tc>
        <w:tc>
          <w:tcPr>
            <w:tcW w:w="2487" w:type="dxa"/>
            <w:vAlign w:val="center"/>
          </w:tcPr>
          <w:p w:rsidR="0052345B" w:rsidRDefault="0052345B" w:rsidP="00CB2178">
            <w:pPr>
              <w:jc w:val="center"/>
            </w:pPr>
            <w:r w:rsidRPr="004518D2">
              <w:rPr>
                <w:b/>
                <w:i/>
              </w:rPr>
              <w:t>MOFM2T</w:t>
            </w:r>
            <w:r w:rsidR="0066386D">
              <w:t>/</w:t>
            </w:r>
            <w:r w:rsidR="0066386D" w:rsidRPr="004518D2">
              <w:rPr>
                <w:b/>
                <w:i/>
              </w:rPr>
              <w:t>EMF</w:t>
            </w:r>
            <w:r w:rsidR="0066386D">
              <w:t xml:space="preserve"> съвместим</w:t>
            </w:r>
          </w:p>
        </w:tc>
        <w:tc>
          <w:tcPr>
            <w:tcW w:w="3546" w:type="dxa"/>
            <w:vAlign w:val="center"/>
          </w:tcPr>
          <w:p w:rsidR="0052345B" w:rsidRDefault="0052345B" w:rsidP="00CB2178">
            <w:pPr>
              <w:jc w:val="center"/>
            </w:pPr>
            <w:r>
              <w:t>няма</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7718B8" w:rsidP="00CB2178">
            <w:pPr>
              <w:jc w:val="left"/>
              <w:rPr>
                <w:b/>
              </w:rPr>
            </w:pPr>
            <w:r w:rsidRPr="00292F6B">
              <w:rPr>
                <w:b/>
              </w:rPr>
              <w:t>Възможност за разширяване на генерирания код</w:t>
            </w:r>
          </w:p>
        </w:tc>
        <w:tc>
          <w:tcPr>
            <w:tcW w:w="2487" w:type="dxa"/>
            <w:vAlign w:val="center"/>
          </w:tcPr>
          <w:p w:rsidR="00CC2F44" w:rsidRDefault="00D852EC" w:rsidP="00CB2178">
            <w:pPr>
              <w:jc w:val="center"/>
            </w:pPr>
            <w:r>
              <w:t>н</w:t>
            </w:r>
            <w:r w:rsidR="00C70193">
              <w:t>еограничена</w:t>
            </w:r>
          </w:p>
        </w:tc>
        <w:tc>
          <w:tcPr>
            <w:tcW w:w="3546" w:type="dxa"/>
            <w:vAlign w:val="center"/>
          </w:tcPr>
          <w:p w:rsidR="00CC2F44" w:rsidRDefault="00FC5B42" w:rsidP="00CB2178">
            <w:pPr>
              <w:jc w:val="center"/>
            </w:pPr>
            <w:r>
              <w:t>о</w:t>
            </w:r>
            <w:r w:rsidR="00C70193">
              <w:t>граничена</w:t>
            </w:r>
          </w:p>
        </w:tc>
      </w:tr>
      <w:tr w:rsidR="00496B07"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496B07" w:rsidRPr="00292F6B" w:rsidRDefault="00496B07" w:rsidP="00CB2178">
            <w:pPr>
              <w:jc w:val="left"/>
              <w:rPr>
                <w:b/>
              </w:rPr>
            </w:pPr>
            <w:r w:rsidRPr="00292F6B">
              <w:rPr>
                <w:b/>
              </w:rPr>
              <w:t>Време за подготовка преди употреба</w:t>
            </w:r>
          </w:p>
        </w:tc>
        <w:tc>
          <w:tcPr>
            <w:tcW w:w="2487" w:type="dxa"/>
            <w:vAlign w:val="center"/>
          </w:tcPr>
          <w:p w:rsidR="00496B07" w:rsidRDefault="00070D25" w:rsidP="00CB2178">
            <w:pPr>
              <w:jc w:val="center"/>
            </w:pPr>
            <w:r>
              <w:t>3 дена</w:t>
            </w:r>
          </w:p>
          <w:p w:rsidR="00496B07" w:rsidRDefault="00496B07" w:rsidP="00CB2178">
            <w:pPr>
              <w:jc w:val="center"/>
            </w:pPr>
            <w:r>
              <w:t>(при наличен EMF базиран входен модел)</w:t>
            </w:r>
          </w:p>
        </w:tc>
        <w:tc>
          <w:tcPr>
            <w:tcW w:w="3546" w:type="dxa"/>
            <w:vAlign w:val="center"/>
          </w:tcPr>
          <w:p w:rsidR="00496B07" w:rsidRDefault="007F04AF" w:rsidP="00CB2178">
            <w:pPr>
              <w:jc w:val="center"/>
            </w:pPr>
            <w:r>
              <w:t>2</w:t>
            </w:r>
            <w:r w:rsidR="00496B07">
              <w:t xml:space="preserve"> седмиц</w:t>
            </w:r>
            <w:r w:rsidR="006E31DE">
              <w:t>и</w:t>
            </w:r>
          </w:p>
          <w:p w:rsidR="00496B07" w:rsidRDefault="00496B07" w:rsidP="00CB2178">
            <w:pPr>
              <w:keepNext/>
              <w:jc w:val="center"/>
            </w:pPr>
            <w:r>
              <w:t>(дизайн/имплементация/тест)</w:t>
            </w:r>
          </w:p>
        </w:tc>
      </w:tr>
    </w:tbl>
    <w:p w:rsidR="00FC5A7F" w:rsidRPr="008F427A"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37</w:t>
      </w:r>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424" w:name="_Toc397093002"/>
      <w:bookmarkStart w:id="425" w:name="_Toc412583215"/>
      <w:r w:rsidRPr="008F427A">
        <w:t>Избор</w:t>
      </w:r>
      <w:r>
        <w:rPr>
          <w:lang w:val="ru-RU"/>
        </w:rPr>
        <w:t xml:space="preserve"> на</w:t>
      </w:r>
      <w:r w:rsidRPr="008F427A">
        <w:t xml:space="preserve"> средствата</w:t>
      </w:r>
      <w:bookmarkEnd w:id="424"/>
      <w:bookmarkEnd w:id="425"/>
    </w:p>
    <w:p w:rsidR="00022F3A" w:rsidRDefault="00022F3A" w:rsidP="00022F3A">
      <w:pPr>
        <w:pStyle w:val="Heading3"/>
      </w:pPr>
      <w:bookmarkStart w:id="426" w:name="_Ref411105135"/>
      <w:bookmarkStart w:id="427" w:name="_Toc412583216"/>
      <w:r>
        <w:t>Език за програмиране</w:t>
      </w:r>
      <w:bookmarkEnd w:id="426"/>
      <w:bookmarkEnd w:id="427"/>
    </w:p>
    <w:p w:rsidR="008D29D5" w:rsidRDefault="0065676D" w:rsidP="008455C7">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произлиза и изискването използвания език да е от високо ниво и добра </w:t>
      </w:r>
      <w:r w:rsidR="008F427A">
        <w:t>поддръжка</w:t>
      </w:r>
      <w:r w:rsidR="008455C7">
        <w:t xml:space="preserve"> на работа с регулярни изрази.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r w:rsidR="00B34B20" w:rsidRPr="00B34B20">
        <w:rPr>
          <w:i/>
        </w:rPr>
        <w:t xml:space="preserve">Таблица </w:t>
      </w:r>
      <w:r w:rsidR="00B34B20" w:rsidRPr="00B34B20">
        <w:rPr>
          <w:i/>
          <w:noProof/>
        </w:rPr>
        <w:t>35</w:t>
      </w:r>
      <w:r w:rsidR="00C67016" w:rsidRPr="00C67016">
        <w:rPr>
          <w:i/>
        </w:rPr>
        <w:fldChar w:fldCharType="end"/>
      </w:r>
      <w:r w:rsidR="006C3CD0">
        <w:t>)</w:t>
      </w:r>
      <w:r w:rsidR="008455C7">
        <w:t xml:space="preserve"> са от високо ниво, но C++ и C# имат някой ограничения: при </w:t>
      </w:r>
      <w:r w:rsidR="008455C7">
        <w:lastRenderedPageBreak/>
        <w:t>C++ има възможност за използване на библиотека</w:t>
      </w:r>
      <w:r w:rsidR="0078452E">
        <w:t xml:space="preserve"> с отворен код (</w:t>
      </w:r>
      <w:hyperlink r:id="rId45" w:history="1">
        <w:r w:rsidR="0078452E" w:rsidRPr="0078452E">
          <w:rPr>
            <w:rStyle w:val="Hyperlink"/>
            <w:rFonts w:cs="Arial"/>
          </w:rPr>
          <w:t>PCRE</w:t>
        </w:r>
      </w:hyperlink>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w:t>
      </w:r>
      <w:r w:rsidR="008F427A">
        <w:t>поддръжка</w:t>
      </w:r>
      <w:r w:rsidR="0078452E">
        <w:t xml:space="preserve">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r>
        <w:t xml:space="preserve">Всички предложени езици поддържат обектно ориентирано програмиране. Това е основно изискване, тъй като това ще допринесе за по-лесната </w:t>
      </w:r>
      <w:r w:rsidR="008F427A">
        <w:t>поддръжка</w:t>
      </w:r>
      <w:r>
        <w:t xml:space="preserve">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
    <w:p w:rsidR="008D29D5" w:rsidRPr="008D29D5" w:rsidRDefault="008D29D5" w:rsidP="00D36C97">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
    <w:p w:rsidR="008D29D5" w:rsidRDefault="006A665B" w:rsidP="002615DA">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B34B20">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 Това е от голяма полза тъй като софтуерната система, ще се разработва от един човек.</w:t>
      </w:r>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Естествено по този начин оставяме възможността за достъп до библиотеки, които не са написани на избрания език за програмиране.</w:t>
      </w:r>
      <w:r w:rsidR="00D51960">
        <w:t xml:space="preserve"> Всички от предложените езици имат различни възможности за разширяване</w:t>
      </w:r>
      <w:r w:rsidR="00EC3DE5">
        <w:t>.</w:t>
      </w:r>
    </w:p>
    <w:p w:rsidR="00975724" w:rsidRDefault="00975724" w:rsidP="002615DA"/>
    <w:p w:rsidR="00975724" w:rsidRDefault="00975724" w:rsidP="002615DA">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 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428" w:name="_Toc412583217"/>
      <w:r>
        <w:t>Формат за представяне на UML</w:t>
      </w:r>
      <w:bookmarkEnd w:id="428"/>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B34B20">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D02FE7" w:rsidRDefault="0052085E" w:rsidP="0052085E">
      <w:r>
        <w:t xml:space="preserve">Тъй като съвременната и </w:t>
      </w:r>
      <w:r w:rsidR="002925D3">
        <w:t>препоръчвана</w:t>
      </w:r>
      <w:r w:rsidR="00FA02CC">
        <w:t xml:space="preserve">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
    <w:p w:rsidR="00D02FE7" w:rsidRDefault="00D02FE7">
      <w:pPr>
        <w:spacing w:after="0"/>
        <w:jc w:val="left"/>
      </w:pPr>
      <w:r>
        <w:br w:type="page"/>
      </w:r>
    </w:p>
    <w:p w:rsidR="006C3CD0" w:rsidRDefault="006C3CD0" w:rsidP="006C3CD0">
      <w:pPr>
        <w:pStyle w:val="Heading3"/>
      </w:pPr>
      <w:bookmarkStart w:id="429" w:name="_Ref409885591"/>
      <w:bookmarkStart w:id="430" w:name="_Toc412583218"/>
      <w:r>
        <w:lastRenderedPageBreak/>
        <w:t>Среда за разработване на UML модел</w:t>
      </w:r>
      <w:bookmarkEnd w:id="429"/>
      <w:bookmarkEnd w:id="430"/>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r w:rsidR="00B34B20" w:rsidRPr="00B34B20">
        <w:rPr>
          <w:i/>
        </w:rPr>
        <w:t xml:space="preserve">Таблица </w:t>
      </w:r>
      <w:r w:rsidR="00B34B20" w:rsidRPr="00B34B20">
        <w:rPr>
          <w:i/>
          <w:noProof/>
        </w:rPr>
        <w:t>36</w:t>
      </w:r>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r>
        <w:t xml:space="preserve">Тъй като имаме изискване за генериране на код от разработвания модел, е необходимо средата за разработка да </w:t>
      </w:r>
      <w:r w:rsidR="002925D3">
        <w:t>подлъжа</w:t>
      </w:r>
      <w:r>
        <w:t xml:space="preserve">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
    <w:p w:rsidR="00BE5F3C" w:rsidRDefault="00BE5F3C" w:rsidP="002615DA">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 Възможността да експортираме системата в отворен формат ще ни позволи едно такова начинание.</w:t>
      </w:r>
    </w:p>
    <w:p w:rsidR="009D0FFF" w:rsidRDefault="009D0FFF" w:rsidP="002615DA">
      <w:r>
        <w:t>Както се вижда от таблицата само 2 от средите поддържат код генерация на избрания език</w:t>
      </w:r>
      <w:r w:rsidR="00574D4B">
        <w:t xml:space="preserve"> </w:t>
      </w:r>
      <w:r>
        <w:t xml:space="preserve">(Python), което означава, че избора ни се свежда до тези 2. 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r w:rsidR="00DC43AC">
        <w:t xml:space="preserve"> 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B34B20">
        <w:t>4.1.2</w:t>
      </w:r>
      <w:r w:rsidR="00DC43AC">
        <w:fldChar w:fldCharType="end"/>
      </w:r>
      <w:r w:rsidR="00DC43AC">
        <w:t>.</w:t>
      </w:r>
    </w:p>
    <w:p w:rsidR="00115CD8" w:rsidRDefault="00115CD8" w:rsidP="002615DA">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
    <w:p w:rsidR="00B118E0" w:rsidRDefault="00B118E0" w:rsidP="002615DA"/>
    <w:p w:rsidR="00B118E0" w:rsidRDefault="00B118E0" w:rsidP="002615DA">
      <w:r>
        <w:t xml:space="preserve">Изборът на софтуерни шаблони за дизайн ще бъде представен в </w:t>
      </w:r>
      <w:r w:rsidRPr="00D02FE7">
        <w:rPr>
          <w:i/>
        </w:rPr>
        <w:t xml:space="preserve">Глава </w:t>
      </w:r>
      <w:r w:rsidRPr="00D02FE7">
        <w:rPr>
          <w:i/>
        </w:rPr>
        <w:fldChar w:fldCharType="begin"/>
      </w:r>
      <w:r w:rsidRPr="00D02FE7">
        <w:rPr>
          <w:i/>
        </w:rPr>
        <w:instrText xml:space="preserve"> REF _Ref397421842 \r \h </w:instrText>
      </w:r>
      <w:r w:rsidR="00D02FE7">
        <w:rPr>
          <w:i/>
        </w:rPr>
        <w:instrText xml:space="preserve"> \* MERGEFORMAT </w:instrText>
      </w:r>
      <w:r w:rsidRPr="00D02FE7">
        <w:rPr>
          <w:i/>
        </w:rPr>
      </w:r>
      <w:r w:rsidRPr="00D02FE7">
        <w:rPr>
          <w:i/>
        </w:rPr>
        <w:fldChar w:fldCharType="separate"/>
      </w:r>
      <w:r w:rsidR="00B34B20">
        <w:rPr>
          <w:i/>
        </w:rPr>
        <w:t>5</w:t>
      </w:r>
      <w:r w:rsidRPr="00D02FE7">
        <w:rPr>
          <w:i/>
        </w:rPr>
        <w:fldChar w:fldCharType="end"/>
      </w:r>
      <w:r>
        <w:t>.</w:t>
      </w:r>
    </w:p>
    <w:p w:rsidR="00883189" w:rsidRDefault="00883189" w:rsidP="00883189">
      <w:pPr>
        <w:pStyle w:val="Heading3"/>
      </w:pPr>
      <w:bookmarkStart w:id="431" w:name="_Ref398728470"/>
      <w:bookmarkStart w:id="432" w:name="_Toc412583219"/>
      <w:r>
        <w:t>Генератор на базов код</w:t>
      </w:r>
      <w:bookmarkEnd w:id="431"/>
      <w:bookmarkEnd w:id="432"/>
    </w:p>
    <w:p w:rsidR="00F67CA0" w:rsidRDefault="00F10218" w:rsidP="00F10218">
      <w:r>
        <w:t xml:space="preserve">В предложените в секция </w:t>
      </w:r>
      <w:r>
        <w:fldChar w:fldCharType="begin"/>
      </w:r>
      <w:r>
        <w:instrText xml:space="preserve"> REF _Ref397424381 \r \h </w:instrText>
      </w:r>
      <w:r>
        <w:fldChar w:fldCharType="separate"/>
      </w:r>
      <w:r w:rsidR="00B34B20">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част от MDT(</w:t>
      </w:r>
      <w:r w:rsidR="00843DD2" w:rsidRPr="00843DD2">
        <w:t>Model Development Tools</w:t>
      </w:r>
      <w:r w:rsidR="00843DD2">
        <w:t>)</w:t>
      </w:r>
      <w:r w:rsidR="001E11D0">
        <w:t xml:space="preserve"> на Eclipse.</w:t>
      </w:r>
      <w:r w:rsidR="00EC03A4">
        <w:t xml:space="preserve"> 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 Докато при изцяло собствено разработен генератор, тези изисквания тепърва трябва да се заложат в дизайна.</w:t>
      </w:r>
      <w:r w:rsidR="00F67CA0">
        <w:t xml:space="preserve"> 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на нови библиотеки), но в противен случай разработването на такъв е силно рисковано, от гледна точка на време за разработка и усъвършенстване. </w:t>
      </w:r>
    </w:p>
    <w:p w:rsidR="00F10218" w:rsidRDefault="00F67CA0" w:rsidP="00F10218">
      <w:r>
        <w:lastRenderedPageBreak/>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
    <w:p w:rsidR="00220D5B" w:rsidRPr="00C3793A" w:rsidRDefault="00220D5B" w:rsidP="004F7C72">
      <w:pPr>
        <w:pStyle w:val="Heading2"/>
        <w:rPr>
          <w:lang w:val="ru-RU"/>
        </w:rPr>
      </w:pPr>
      <w:bookmarkStart w:id="433" w:name="_Toc397093003"/>
      <w:bookmarkStart w:id="434" w:name="_Toc412583220"/>
      <w:r>
        <w:rPr>
          <w:lang w:val="ru-RU"/>
        </w:rPr>
        <w:t>Изводи</w:t>
      </w:r>
      <w:bookmarkEnd w:id="433"/>
      <w:bookmarkEnd w:id="434"/>
    </w:p>
    <w:p w:rsidR="00A35C10" w:rsidRDefault="00237001" w:rsidP="00207D0C">
      <w:r>
        <w:t>На базата на поместените в таблиците количествени или булеви оценки на отделните технологии и езици, мотивираме избора си</w:t>
      </w:r>
      <w:r w:rsidR="00B7134F">
        <w:t>:</w:t>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435" w:name="_Toc397093010"/>
      <w:bookmarkStart w:id="436" w:name="_Ref397421842"/>
      <w:bookmarkStart w:id="437" w:name="_Ref400112072"/>
      <w:bookmarkStart w:id="438" w:name="_Ref411104689"/>
      <w:bookmarkStart w:id="439" w:name="_Ref411171799"/>
      <w:bookmarkStart w:id="440" w:name="_Ref411180253"/>
      <w:bookmarkStart w:id="441" w:name="_Ref412315387"/>
      <w:bookmarkStart w:id="442" w:name="_Toc412583221"/>
      <w:r w:rsidRPr="00F05820">
        <w:lastRenderedPageBreak/>
        <w:t>Проектиране</w:t>
      </w:r>
      <w:bookmarkEnd w:id="435"/>
      <w:bookmarkEnd w:id="436"/>
      <w:bookmarkEnd w:id="437"/>
      <w:bookmarkEnd w:id="438"/>
      <w:bookmarkEnd w:id="439"/>
      <w:bookmarkEnd w:id="440"/>
      <w:bookmarkEnd w:id="441"/>
      <w:bookmarkEnd w:id="442"/>
    </w:p>
    <w:p w:rsidR="00C3793A" w:rsidRPr="00881895" w:rsidRDefault="002C1310" w:rsidP="002C1310">
      <w:pPr>
        <w:rPr>
          <w:b/>
        </w:rPr>
      </w:pPr>
      <w:r w:rsidRPr="00881895">
        <w:rPr>
          <w:b/>
        </w:rPr>
        <w:t>Абстракт:</w:t>
      </w:r>
    </w:p>
    <w:p w:rsidR="002C1310" w:rsidRPr="002C1310" w:rsidRDefault="002C1310" w:rsidP="002C1310">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 Първо представяме общата архитектура на приложението под формата на слоеве и основна пакетна диаграма. 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B34B20">
        <w:rPr>
          <w:rFonts w:cs="Times New Roman"/>
          <w:i/>
        </w:rPr>
        <w:t>3.3.2</w:t>
      </w:r>
      <w:r w:rsidRPr="002C1310">
        <w:rPr>
          <w:rFonts w:cs="Times New Roman"/>
          <w:i/>
        </w:rPr>
        <w:fldChar w:fldCharType="end"/>
      </w:r>
      <w:r>
        <w:rPr>
          <w:rFonts w:cs="Times New Roman"/>
        </w:rPr>
        <w:t>) и на всеки един от останалите слоеве.</w:t>
      </w:r>
      <w:r w:rsidR="00881895">
        <w:rPr>
          <w:rFonts w:cs="Times New Roman"/>
        </w:rPr>
        <w:t xml:space="preserve"> </w:t>
      </w:r>
    </w:p>
    <w:p w:rsidR="00E43F1F" w:rsidRDefault="009D49CE" w:rsidP="000B17C1">
      <w:pPr>
        <w:pStyle w:val="Heading2"/>
      </w:pPr>
      <w:bookmarkStart w:id="443" w:name="_Toc397093011"/>
      <w:bookmarkStart w:id="444" w:name="_Toc412583222"/>
      <w:r>
        <w:rPr>
          <w:lang w:val="ru-RU"/>
        </w:rPr>
        <w:t>Обща архитектура</w:t>
      </w:r>
      <w:bookmarkEnd w:id="444"/>
      <w:r>
        <w:rPr>
          <w:lang w:val="ru-RU"/>
        </w:rPr>
        <w:t xml:space="preserve"> </w:t>
      </w:r>
    </w:p>
    <w:bookmarkEnd w:id="443"/>
    <w:p w:rsidR="00C3793A" w:rsidRPr="0043493E" w:rsidRDefault="0043493E" w:rsidP="0043493E">
      <w:r>
        <w:t>Тук представя</w:t>
      </w:r>
      <w:r w:rsidR="003A1B15">
        <w:rPr>
          <w:lang w:val="en-US"/>
        </w:rPr>
        <w:t>м</w:t>
      </w:r>
      <w:r>
        <w:t xml:space="preserve">е архитектурните слоеве на приложението с кратко описание на всеки един от тях и обща диаграма. Следва основен изглед на пакетите (UML пакетна диаграма) имплементиращи </w:t>
      </w:r>
      <w:r w:rsidR="002925D3">
        <w:t>слоевете</w:t>
      </w:r>
      <w:r>
        <w:t xml:space="preserve"> и описание на всеки един основен пакет.</w:t>
      </w:r>
    </w:p>
    <w:p w:rsidR="00D70FD9" w:rsidRPr="00D70FD9" w:rsidRDefault="00D70FD9" w:rsidP="00D70FD9">
      <w:pPr>
        <w:pStyle w:val="Heading3"/>
      </w:pPr>
      <w:bookmarkStart w:id="445" w:name="_Ref398297164"/>
      <w:bookmarkStart w:id="446" w:name="_Toc412583223"/>
      <w:r>
        <w:t>Слоеве</w:t>
      </w:r>
      <w:bookmarkEnd w:id="445"/>
      <w:bookmarkEnd w:id="446"/>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val="en-US" w:eastAsia="en-US"/>
        </w:rPr>
        <w:lastRenderedPageBreak/>
        <w:drawing>
          <wp:inline distT="0" distB="0" distL="0" distR="0" wp14:anchorId="2FD6B785" wp14:editId="5B4B288E">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24</w:t>
      </w:r>
      <w:r w:rsidR="00E73236">
        <w:rPr>
          <w:noProof/>
        </w:rPr>
        <w:fldChar w:fldCharType="end"/>
      </w:r>
      <w:r>
        <w:t xml:space="preserve"> (Слоеве на системата)</w:t>
      </w:r>
    </w:p>
    <w:p w:rsidR="004F1F9C" w:rsidRDefault="004F1F9C" w:rsidP="00A667E7"/>
    <w:p w:rsidR="00A667E7" w:rsidRDefault="004F1F9C" w:rsidP="00A667E7">
      <w:r>
        <w:t>Като основно правило за слоевете, е че само два съседни слоя могат да комуникират по между си.</w:t>
      </w:r>
    </w:p>
    <w:p w:rsidR="007D425F" w:rsidRPr="0092674F" w:rsidRDefault="007D425F" w:rsidP="007D425F">
      <w:pPr>
        <w:pStyle w:val="Heading3"/>
      </w:pPr>
      <w:bookmarkStart w:id="447" w:name="_Ref412311735"/>
      <w:bookmarkStart w:id="448" w:name="_Toc412583224"/>
      <w:r>
        <w:t>Пакетна диаграма (основен изглед)</w:t>
      </w:r>
      <w:bookmarkEnd w:id="447"/>
      <w:bookmarkEnd w:id="448"/>
    </w:p>
    <w:p w:rsidR="001E3D3B" w:rsidRDefault="007D425F" w:rsidP="001E0706">
      <w:pPr>
        <w:keepNext/>
        <w:jc w:val="center"/>
      </w:pPr>
      <w:r>
        <w:rPr>
          <w:noProof/>
          <w:lang w:val="en-US" w:eastAsia="en-US"/>
        </w:rPr>
        <w:drawing>
          <wp:inline distT="0" distB="0" distL="0" distR="0" wp14:anchorId="6D5FB51D" wp14:editId="0BB3F819">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449" w:name="_Ref398551728"/>
      <w:r>
        <w:t xml:space="preserve">Фигура </w:t>
      </w:r>
      <w:r w:rsidR="00E73236">
        <w:fldChar w:fldCharType="begin"/>
      </w:r>
      <w:r w:rsidR="00E73236">
        <w:instrText xml:space="preserve"> SEQ Фигура \* ARABIC </w:instrText>
      </w:r>
      <w:r w:rsidR="00E73236">
        <w:fldChar w:fldCharType="separate"/>
      </w:r>
      <w:r w:rsidR="00B34B20">
        <w:rPr>
          <w:noProof/>
        </w:rPr>
        <w:t>25</w:t>
      </w:r>
      <w:r w:rsidR="00E73236">
        <w:rPr>
          <w:noProof/>
        </w:rPr>
        <w:fldChar w:fldCharType="end"/>
      </w:r>
      <w:bookmarkEnd w:id="449"/>
      <w:r>
        <w:t xml:space="preserve"> (Обща архитектура)</w:t>
      </w:r>
    </w:p>
    <w:p w:rsidR="008D0C8C" w:rsidRDefault="008D0C8C" w:rsidP="008D0C8C">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B34B20">
        <w:rPr>
          <w:i/>
        </w:rPr>
        <w:t>5.1.1</w:t>
      </w:r>
      <w:r w:rsidRPr="00C42ACE">
        <w:rPr>
          <w:i/>
        </w:rPr>
        <w:fldChar w:fldCharType="end"/>
      </w:r>
      <w:r>
        <w:t>)</w:t>
      </w:r>
      <w:r w:rsidR="00276B72">
        <w:t>.</w:t>
      </w:r>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B34B20">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B34B20">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B34B20">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B34B20">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B34B20">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B34B20">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B34B20">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 xml:space="preserve">тази част от системата, която се </w:t>
      </w:r>
      <w:r w:rsidR="002925D3">
        <w:t>очаква</w:t>
      </w:r>
      <w:r w:rsidR="003F7C40">
        <w:t xml:space="preserve"> да се разширява</w:t>
      </w:r>
      <w:r w:rsidR="0039114E">
        <w:t xml:space="preserve">. Т.е. очаква се по един пакет описващ критерии, специфични скенери </w:t>
      </w:r>
      <w:r w:rsidR="005E0C19">
        <w:t xml:space="preserve"> и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B34B20">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B34B20">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B34B20">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r w:rsidRPr="00720B0E">
        <w:rPr>
          <w:i/>
        </w:rPr>
        <w:t>Acceleo</w:t>
      </w:r>
      <w:r>
        <w:t xml:space="preserve">  базиран проект изпълняващ:</w:t>
      </w:r>
    </w:p>
    <w:p w:rsidR="00EC7D0E" w:rsidRPr="0075289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B34B20">
        <w:rPr>
          <w:i/>
        </w:rPr>
        <w:t>3.3.1.10</w:t>
      </w:r>
      <w:r w:rsidRPr="00160610">
        <w:rPr>
          <w:i/>
        </w:rPr>
        <w:fldChar w:fldCharType="end"/>
      </w:r>
      <w:r>
        <w:t>)</w:t>
      </w:r>
    </w:p>
    <w:p w:rsidR="0075289E" w:rsidRDefault="0075289E">
      <w:pPr>
        <w:spacing w:after="0"/>
        <w:jc w:val="left"/>
        <w:rPr>
          <w:lang w:val="en-US"/>
        </w:rPr>
      </w:pPr>
      <w:r>
        <w:rPr>
          <w:lang w:val="en-US"/>
        </w:rPr>
        <w:br w:type="page"/>
      </w:r>
    </w:p>
    <w:p w:rsidR="00C3793A" w:rsidRDefault="009D49CE" w:rsidP="000B17C1">
      <w:pPr>
        <w:pStyle w:val="Heading2"/>
      </w:pPr>
      <w:bookmarkStart w:id="450" w:name="_Toc397093012"/>
      <w:bookmarkStart w:id="451" w:name="_Ref398574944"/>
      <w:bookmarkStart w:id="452" w:name="_Ref398641486"/>
      <w:bookmarkStart w:id="453" w:name="_Toc412583225"/>
      <w:r w:rsidRPr="002925D3">
        <w:lastRenderedPageBreak/>
        <w:t>Модел</w:t>
      </w:r>
      <w:r>
        <w:rPr>
          <w:lang w:val="ru-RU"/>
        </w:rPr>
        <w:t xml:space="preserve"> на</w:t>
      </w:r>
      <w:r w:rsidRPr="002925D3">
        <w:t xml:space="preserve"> данните</w:t>
      </w:r>
      <w:r>
        <w:rPr>
          <w:lang w:val="ru-RU"/>
        </w:rPr>
        <w:t xml:space="preserve"> (</w:t>
      </w:r>
      <w:r w:rsidR="00D44862">
        <w:t>Мета-Модел</w:t>
      </w:r>
      <w:r>
        <w:rPr>
          <w:lang w:val="ru-RU"/>
        </w:rPr>
        <w:t>)</w:t>
      </w:r>
      <w:bookmarkEnd w:id="450"/>
      <w:bookmarkEnd w:id="451"/>
      <w:bookmarkEnd w:id="452"/>
      <w:bookmarkEnd w:id="453"/>
    </w:p>
    <w:p w:rsidR="0007603E" w:rsidRDefault="0007603E" w:rsidP="0007603E">
      <w:r>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B34B20">
        <w:rPr>
          <w:i/>
        </w:rPr>
        <w:t>3.3.2</w:t>
      </w:r>
      <w:r w:rsidR="003605C1" w:rsidRPr="00390358">
        <w:rPr>
          <w:i/>
        </w:rPr>
        <w:fldChar w:fldCharType="end"/>
      </w:r>
      <w:r w:rsidR="003605C1">
        <w:t>)</w:t>
      </w:r>
      <w:r>
        <w:t xml:space="preserve"> </w:t>
      </w:r>
      <w:r w:rsidR="00697711">
        <w:t xml:space="preserve">както </w:t>
      </w:r>
      <w:r>
        <w:t>и клас диаграма.</w:t>
      </w:r>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454" w:name="_Ref400113256"/>
      <w:bookmarkStart w:id="455" w:name="_Toc412583226"/>
      <w:r>
        <w:t>Инфраструктурни</w:t>
      </w:r>
      <w:bookmarkEnd w:id="454"/>
      <w:bookmarkEnd w:id="455"/>
    </w:p>
    <w:p w:rsidR="008D595E" w:rsidRPr="008D595E" w:rsidRDefault="008D595E" w:rsidP="008D595E">
      <w:r>
        <w:t>Следващите подсекции представят елементите от пакет “</w:t>
      </w:r>
      <w:r w:rsidRPr="008D595E">
        <w:rPr>
          <w:i/>
        </w:rPr>
        <w:t>Infrastructure</w:t>
      </w:r>
      <w:r>
        <w:t xml:space="preserve"> ” на UML модела на </w:t>
      </w:r>
      <w:r w:rsidR="002925D3">
        <w:t>системата</w:t>
      </w:r>
      <w:r>
        <w:t xml:space="preserve">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val="en-US" w:eastAsia="en-US"/>
        </w:rPr>
        <w:drawing>
          <wp:inline distT="0" distB="0" distL="0" distR="0" wp14:anchorId="1241938D" wp14:editId="78C65219">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8">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B34B20">
        <w:rPr>
          <w:noProof/>
        </w:rPr>
        <w:t>26</w:t>
      </w:r>
      <w:r w:rsidR="00E73236">
        <w:rPr>
          <w:noProof/>
        </w:rPr>
        <w:fldChar w:fldCharType="end"/>
      </w:r>
      <w:r>
        <w:t xml:space="preserve"> ( клас диаграма на Identifiable)</w:t>
      </w:r>
    </w:p>
    <w:p w:rsidR="004214B8" w:rsidRDefault="004214B8" w:rsidP="00F643DE">
      <w:pPr>
        <w:pStyle w:val="Heading4"/>
      </w:pPr>
      <w:r>
        <w:t>AEPackage</w:t>
      </w:r>
    </w:p>
    <w:p w:rsidR="00272DDA" w:rsidRDefault="002925D3" w:rsidP="00A930EA">
      <w:pPr>
        <w:pStyle w:val="ListParagraph"/>
        <w:numPr>
          <w:ilvl w:val="0"/>
          <w:numId w:val="19"/>
        </w:numPr>
      </w:pPr>
      <w:r w:rsidRPr="004F2D9C">
        <w:rPr>
          <w:i/>
        </w:rPr>
        <w:t>Описание</w:t>
      </w:r>
      <w:r>
        <w:t xml:space="preserve"> – Основен контейнер на пакетируеми елементи (</w:t>
      </w:r>
      <w:r w:rsidRPr="00AF789B">
        <w:rPr>
          <w:i/>
        </w:rPr>
        <w:fldChar w:fldCharType="begin"/>
      </w:r>
      <w:r w:rsidRPr="00AF789B">
        <w:rPr>
          <w:i/>
        </w:rPr>
        <w:instrText xml:space="preserve"> REF _Ref398390598 \r \h </w:instrText>
      </w:r>
      <w:r>
        <w:rPr>
          <w:i/>
        </w:rPr>
        <w:instrText xml:space="preserve"> \* MERGEFORMAT </w:instrText>
      </w:r>
      <w:r w:rsidRPr="00AF789B">
        <w:rPr>
          <w:i/>
        </w:rPr>
      </w:r>
      <w:r w:rsidRPr="00AF789B">
        <w:rPr>
          <w:i/>
        </w:rPr>
        <w:fldChar w:fldCharType="separate"/>
      </w:r>
      <w:r w:rsidR="00B34B20">
        <w:rPr>
          <w:i/>
        </w:rPr>
        <w:t>5.2.1.3</w:t>
      </w:r>
      <w:r w:rsidRPr="00AF789B">
        <w:rPr>
          <w:i/>
        </w:rPr>
        <w:fldChar w:fldCharType="end"/>
      </w:r>
      <w:r>
        <w:t xml:space="preserve">)  в имплементацията на мета-модела.  </w:t>
      </w:r>
      <w:r w:rsidR="00A04DB6">
        <w:t xml:space="preserve">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B34B20">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val="en-US" w:eastAsia="en-US"/>
        </w:rPr>
        <w:drawing>
          <wp:inline distT="0" distB="0" distL="0" distR="0" wp14:anchorId="6B488D07" wp14:editId="595740CC">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9">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75289E"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27</w:t>
      </w:r>
      <w:r w:rsidR="00E73236">
        <w:rPr>
          <w:noProof/>
        </w:rPr>
        <w:fldChar w:fldCharType="end"/>
      </w:r>
      <w:r>
        <w:t xml:space="preserve"> (клас диаграма на AEPackage)</w:t>
      </w:r>
    </w:p>
    <w:p w:rsidR="0075289E" w:rsidRDefault="0075289E">
      <w:pPr>
        <w:spacing w:after="0"/>
        <w:jc w:val="left"/>
        <w:rPr>
          <w:rFonts w:ascii="Cambria" w:hAnsi="Cambria"/>
          <w:i/>
          <w:iCs/>
          <w:lang w:eastAsia="en-US"/>
        </w:rPr>
      </w:pPr>
      <w:r>
        <w:br w:type="page"/>
      </w:r>
    </w:p>
    <w:p w:rsidR="004214B8" w:rsidRDefault="008712BF" w:rsidP="00F643DE">
      <w:pPr>
        <w:pStyle w:val="Heading4"/>
      </w:pPr>
      <w:bookmarkStart w:id="456" w:name="_Ref398390598"/>
      <w:r>
        <w:lastRenderedPageBreak/>
        <w:t>PackagableElement</w:t>
      </w:r>
      <w:bookmarkEnd w:id="456"/>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t>Клас диаграма</w:t>
      </w:r>
      <w:r w:rsidRPr="004F2D9C">
        <w:t>:</w:t>
      </w:r>
    </w:p>
    <w:p w:rsidR="00E8286B" w:rsidRDefault="00E8286B" w:rsidP="00E8286B">
      <w:pPr>
        <w:keepNext/>
        <w:jc w:val="center"/>
      </w:pPr>
      <w:r>
        <w:rPr>
          <w:noProof/>
          <w:lang w:val="en-US" w:eastAsia="en-US"/>
        </w:rPr>
        <w:drawing>
          <wp:inline distT="0" distB="0" distL="0" distR="0" wp14:anchorId="035DCAAC" wp14:editId="4034E5ED">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50">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28</w:t>
      </w:r>
      <w:r w:rsidR="00E73236">
        <w:rPr>
          <w:noProof/>
        </w:rPr>
        <w:fldChar w:fldCharType="end"/>
      </w:r>
      <w:r>
        <w:t xml:space="preserve"> (клас диаграма на PackagableElement)</w:t>
      </w:r>
    </w:p>
    <w:p w:rsidR="00B035A3" w:rsidRDefault="00B035A3" w:rsidP="00F643DE">
      <w:pPr>
        <w:pStyle w:val="Heading4"/>
      </w:pPr>
      <w:bookmarkStart w:id="457" w:name="_Ref398554849"/>
      <w:r>
        <w:t>InfrastructureFactory</w:t>
      </w:r>
      <w:bookmarkEnd w:id="457"/>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B34B20">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val="en-US" w:eastAsia="en-US"/>
        </w:rPr>
        <w:drawing>
          <wp:inline distT="0" distB="0" distL="0" distR="0" wp14:anchorId="48658CD7" wp14:editId="7AD8E27A">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51">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val="en-US" w:eastAsia="en-US"/>
        </w:rPr>
        <w:lastRenderedPageBreak/>
        <w:drawing>
          <wp:inline distT="0" distB="0" distL="0" distR="0" wp14:anchorId="6D75625F" wp14:editId="4B4BC0AF">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52">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30</w:t>
      </w:r>
      <w:r w:rsidR="00E73236">
        <w:rPr>
          <w:noProof/>
        </w:rPr>
        <w:fldChar w:fldCharType="end"/>
      </w:r>
      <w:r>
        <w:t xml:space="preserve"> (клас диаграма на FactoryProvider)</w:t>
      </w:r>
    </w:p>
    <w:p w:rsidR="003451FB" w:rsidRDefault="00F848BB" w:rsidP="00F643DE">
      <w:pPr>
        <w:pStyle w:val="Heading4"/>
      </w:pPr>
      <w:r>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B34B20">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val="en-US" w:eastAsia="en-US"/>
        </w:rPr>
        <w:drawing>
          <wp:inline distT="0" distB="0" distL="0" distR="0" wp14:anchorId="342BE240" wp14:editId="12938194">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53">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458" w:name="_Ref400113398"/>
      <w:bookmarkStart w:id="459" w:name="_Ref400113708"/>
      <w:bookmarkStart w:id="460" w:name="_Toc412583227"/>
      <w:r>
        <w:t>Софтуерен компонент</w:t>
      </w:r>
      <w:bookmarkEnd w:id="458"/>
      <w:bookmarkEnd w:id="459"/>
      <w:bookmarkEnd w:id="460"/>
    </w:p>
    <w:p w:rsidR="0024768E" w:rsidRDefault="0024768E" w:rsidP="0024768E">
      <w:bookmarkStart w:id="461" w:name="_Toc397093013"/>
      <w:r>
        <w:t>Следващите подсекции представят елементите от пакет “</w:t>
      </w:r>
      <w:r>
        <w:rPr>
          <w:i/>
        </w:rPr>
        <w:t>SwComponent</w:t>
      </w:r>
      <w:r>
        <w:t xml:space="preserve">” на UML модела на </w:t>
      </w:r>
      <w:r w:rsidR="002925D3">
        <w:t>системата</w:t>
      </w:r>
      <w:r>
        <w:t xml:space="preserve"> </w:t>
      </w:r>
      <w:r w:rsidRPr="008D595E">
        <w:rPr>
          <w:b/>
        </w:rPr>
        <w:t>[D1]</w:t>
      </w:r>
      <w:r w:rsidRPr="00F643DE">
        <w:t>.</w:t>
      </w:r>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w:t>
      </w:r>
      <w:r w:rsidR="002925D3">
        <w:t>базовия</w:t>
      </w:r>
      <w:r>
        <w:t xml:space="preserve">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B34B20">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val="en-US" w:eastAsia="en-US"/>
        </w:rPr>
        <w:lastRenderedPageBreak/>
        <w:drawing>
          <wp:inline distT="0" distB="0" distL="0" distR="0" wp14:anchorId="3FDEB374" wp14:editId="5D9734D1">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54">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32</w:t>
      </w:r>
      <w:r w:rsidR="00E73236">
        <w:rPr>
          <w:noProof/>
        </w:rPr>
        <w:fldChar w:fldCharType="end"/>
      </w:r>
      <w:r>
        <w:t xml:space="preserve"> (клас диаграма на BaseComponent)</w:t>
      </w:r>
    </w:p>
    <w:p w:rsidR="006D5AE5" w:rsidRDefault="00B074A3" w:rsidP="00B074A3">
      <w:pPr>
        <w:pStyle w:val="Heading4"/>
      </w:pPr>
      <w:r>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B34B20">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xml:space="preserve">. Т.е. </w:t>
      </w:r>
      <w:r w:rsidR="002925D3">
        <w:t>следния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val="en-US" w:eastAsia="en-US"/>
        </w:rPr>
        <w:drawing>
          <wp:inline distT="0" distB="0" distL="0" distR="0" wp14:anchorId="0CD2214D" wp14:editId="7454459C">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55">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B34B20">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val="en-US" w:eastAsia="en-US"/>
        </w:rPr>
        <w:drawing>
          <wp:inline distT="0" distB="0" distL="0" distR="0" wp14:anchorId="5FFF6C2E" wp14:editId="64E5F9F3">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56">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34</w:t>
      </w:r>
      <w:r w:rsidR="00E73236">
        <w:rPr>
          <w:noProof/>
        </w:rPr>
        <w:fldChar w:fldCharType="end"/>
      </w:r>
      <w:r>
        <w:t xml:space="preserve"> (клас диаграма на ProvidedPort)</w:t>
      </w:r>
    </w:p>
    <w:p w:rsidR="00A855CA" w:rsidRDefault="00A855CA" w:rsidP="00A855CA">
      <w:pPr>
        <w:pStyle w:val="Heading4"/>
      </w:pPr>
      <w:r>
        <w:lastRenderedPageBreak/>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B34B20">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val="en-US" w:eastAsia="en-US"/>
        </w:rPr>
        <w:drawing>
          <wp:inline distT="0" distB="0" distL="0" distR="0" wp14:anchorId="65B2C5ED" wp14:editId="16600F75">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57">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B34B20">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val="en-US" w:eastAsia="en-US"/>
        </w:rPr>
        <w:drawing>
          <wp:inline distT="0" distB="0" distL="0" distR="0" wp14:anchorId="7E3DC6BA" wp14:editId="22FDDBDC">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8">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B34B20">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val="en-US" w:eastAsia="en-US"/>
        </w:rPr>
        <w:lastRenderedPageBreak/>
        <w:drawing>
          <wp:inline distT="0" distB="0" distL="0" distR="0" wp14:anchorId="7FE85E5C" wp14:editId="1078EEA7">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9">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37</w:t>
      </w:r>
      <w:r w:rsidR="00E73236">
        <w:rPr>
          <w:noProof/>
        </w:rPr>
        <w:fldChar w:fldCharType="end"/>
      </w:r>
      <w:r>
        <w:t xml:space="preserve"> (клас диаграма на ClientServerInterface)</w:t>
      </w:r>
    </w:p>
    <w:p w:rsidR="00C84088" w:rsidRDefault="00C84088" w:rsidP="00C84088">
      <w:pPr>
        <w:pStyle w:val="Heading4"/>
      </w:pPr>
      <w:r>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B34B20">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val="en-US" w:eastAsia="en-US"/>
        </w:rPr>
        <w:drawing>
          <wp:inline distT="0" distB="0" distL="0" distR="0" wp14:anchorId="0A6840A2" wp14:editId="5C8430A9">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60">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2925D3"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462" w:name="_Toc412583228"/>
      <w:r w:rsidRPr="002925D3">
        <w:t>Диаграми</w:t>
      </w:r>
      <w:r>
        <w:rPr>
          <w:lang w:val="ru-RU"/>
        </w:rPr>
        <w:t xml:space="preserve"> (</w:t>
      </w:r>
      <w:r w:rsidR="00CD7F1C">
        <w:rPr>
          <w:lang w:val="ru-RU"/>
        </w:rPr>
        <w:t xml:space="preserve">на структура и поведение - </w:t>
      </w:r>
      <w:r w:rsidR="00455E3F">
        <w:rPr>
          <w:lang w:val="ru-RU"/>
        </w:rPr>
        <w:t>по</w:t>
      </w:r>
      <w:r w:rsidR="00455E3F" w:rsidRPr="002925D3">
        <w:t xml:space="preserve"> слоеве</w:t>
      </w:r>
      <w:r>
        <w:rPr>
          <w:lang w:val="ru-RU"/>
        </w:rPr>
        <w:t>)</w:t>
      </w:r>
      <w:bookmarkEnd w:id="461"/>
      <w:bookmarkEnd w:id="462"/>
    </w:p>
    <w:p w:rsidR="00CE6361" w:rsidRDefault="00CE6361" w:rsidP="00CE6361">
      <w:r>
        <w:t>Текущата точка включва кратко статично и динамично описание на съдържанието на отделните слоеве на системата.</w:t>
      </w:r>
    </w:p>
    <w:p w:rsidR="00CE6361" w:rsidRPr="00CE6361" w:rsidRDefault="00CE6361" w:rsidP="00CE6361"/>
    <w:p w:rsidR="00E71887"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B34B20">
        <w:rPr>
          <w:b/>
          <w:i/>
        </w:rPr>
        <w:t>Приложение 2</w:t>
      </w:r>
      <w:r w:rsidRPr="007F7FAA">
        <w:rPr>
          <w:b/>
          <w:i/>
        </w:rPr>
        <w:fldChar w:fldCharType="end"/>
      </w:r>
      <w:r>
        <w:rPr>
          <w:b/>
        </w:rPr>
        <w:t>:</w:t>
      </w:r>
      <w:r w:rsidRPr="009B7B84">
        <w:rPr>
          <w:b/>
        </w:rPr>
        <w:t>D2]</w:t>
      </w:r>
      <w:r w:rsidR="00BC25AD">
        <w:t>.</w:t>
      </w:r>
    </w:p>
    <w:p w:rsidR="00E71887" w:rsidRDefault="00E71887">
      <w:pPr>
        <w:spacing w:after="0"/>
        <w:jc w:val="left"/>
      </w:pPr>
      <w:r>
        <w:br w:type="page"/>
      </w:r>
    </w:p>
    <w:p w:rsidR="00BD3329" w:rsidRDefault="00BD3329" w:rsidP="00BD3329">
      <w:pPr>
        <w:pStyle w:val="Heading3"/>
      </w:pPr>
      <w:bookmarkStart w:id="463" w:name="_Ref400112966"/>
      <w:bookmarkStart w:id="464" w:name="_Ref400112976"/>
      <w:bookmarkStart w:id="465" w:name="_Toc412583229"/>
      <w:r>
        <w:lastRenderedPageBreak/>
        <w:t>Слой Анализатор</w:t>
      </w:r>
      <w:bookmarkEnd w:id="463"/>
      <w:bookmarkEnd w:id="464"/>
      <w:bookmarkEnd w:id="465"/>
    </w:p>
    <w:p w:rsidR="007A3944" w:rsidRDefault="007F7FAA" w:rsidP="007A3944">
      <w:pPr>
        <w:keepNext/>
        <w:jc w:val="center"/>
      </w:pPr>
      <w:r>
        <w:rPr>
          <w:noProof/>
          <w:lang w:val="en-US" w:eastAsia="en-US"/>
        </w:rPr>
        <w:drawing>
          <wp:inline distT="0" distB="0" distL="0" distR="0" wp14:anchorId="564BAADF" wp14:editId="2FE700EF">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39</w:t>
      </w:r>
      <w:r w:rsidR="00E73236">
        <w:rPr>
          <w:noProof/>
        </w:rPr>
        <w:fldChar w:fldCharType="end"/>
      </w:r>
      <w:r>
        <w:t xml:space="preserve"> (Слой Анализатор)</w:t>
      </w:r>
    </w:p>
    <w:p w:rsidR="007A3944" w:rsidRDefault="007A3944" w:rsidP="007A3944">
      <w:pPr>
        <w:pStyle w:val="Heading4"/>
      </w:pPr>
      <w:r>
        <w:t>Пакетна диаграма</w:t>
      </w:r>
    </w:p>
    <w:p w:rsidR="007A3944" w:rsidRDefault="007A3944" w:rsidP="007A3944">
      <w:pPr>
        <w:keepNext/>
        <w:jc w:val="center"/>
      </w:pPr>
      <w:r>
        <w:rPr>
          <w:noProof/>
          <w:lang w:val="en-US" w:eastAsia="en-US"/>
        </w:rPr>
        <w:drawing>
          <wp:inline distT="0" distB="0" distL="0" distR="0" wp14:anchorId="4C1B9515" wp14:editId="593332AD">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62">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B34B20" w:rsidRPr="00B34B20">
        <w:rPr>
          <w:i/>
        </w:rPr>
        <w:t xml:space="preserve">Фигура </w:t>
      </w:r>
      <w:r w:rsidR="00B34B20" w:rsidRPr="00B34B20">
        <w:rPr>
          <w:i/>
          <w:noProof/>
        </w:rPr>
        <w:t>25</w:t>
      </w:r>
      <w:r w:rsidRPr="00D30A44">
        <w:rPr>
          <w:i/>
        </w:rPr>
        <w:fldChar w:fldCharType="end"/>
      </w:r>
      <w:r>
        <w:rPr>
          <w:i/>
        </w:rPr>
        <w:t>.</w:t>
      </w:r>
    </w:p>
    <w:p w:rsidR="00FC430F" w:rsidRDefault="00FC430F" w:rsidP="009C15E2">
      <w:r>
        <w:t>Съдържа:</w:t>
      </w:r>
    </w:p>
    <w:p w:rsidR="008528FA" w:rsidRDefault="00FC430F" w:rsidP="008528FA">
      <w:pPr>
        <w:pStyle w:val="Heading5"/>
      </w:pPr>
      <w:bookmarkStart w:id="466" w:name="_Ref411111396"/>
      <w:r w:rsidRPr="00FC430F">
        <w:rPr>
          <w:i/>
        </w:rPr>
        <w:t>IAnalyzer</w:t>
      </w:r>
      <w:bookmarkEnd w:id="466"/>
      <w:r>
        <w:t xml:space="preserve"> </w:t>
      </w:r>
    </w:p>
    <w:p w:rsidR="00FC430F" w:rsidRDefault="002925D3" w:rsidP="008528FA">
      <w:r>
        <w:t>Абстрактен</w:t>
      </w:r>
      <w:r w:rsidR="00FC430F">
        <w:t xml:space="preserve"> клас (</w:t>
      </w:r>
      <w:r w:rsidR="00FC430F" w:rsidRPr="00FC430F">
        <w:rPr>
          <w:i/>
        </w:rPr>
        <w:t>интерфейс</w:t>
      </w:r>
      <w:r w:rsidR="00FC430F">
        <w:t>) представящ всички възможни анализатори.</w:t>
      </w:r>
    </w:p>
    <w:p w:rsidR="00C71F5A" w:rsidRDefault="004F0592" w:rsidP="008528FA">
      <w:pPr>
        <w:pStyle w:val="Heading5"/>
      </w:pPr>
      <w:r>
        <w:t>BaseAnalyzer</w:t>
      </w:r>
    </w:p>
    <w:p w:rsidR="004F0592" w:rsidRDefault="00C71F5A" w:rsidP="00C71F5A">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B34B20">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B34B20">
        <w:rPr>
          <w:i/>
        </w:rPr>
        <w:t>3.3.1.6</w:t>
      </w:r>
      <w:r w:rsidR="000E0424" w:rsidRPr="000E0424">
        <w:rPr>
          <w:i/>
        </w:rPr>
        <w:fldChar w:fldCharType="end"/>
      </w:r>
      <w:r w:rsidR="004F0592">
        <w:t>.</w:t>
      </w:r>
    </w:p>
    <w:p w:rsidR="005F3998" w:rsidRDefault="00A744B5" w:rsidP="00C71F5A">
      <w:pPr>
        <w:pStyle w:val="Heading6"/>
      </w:pPr>
      <w:r>
        <w:lastRenderedPageBreak/>
        <w:t>К</w:t>
      </w:r>
      <w:r w:rsidR="005F3998">
        <w:t>лас диаграма</w:t>
      </w:r>
    </w:p>
    <w:p w:rsidR="002362AD" w:rsidRDefault="00C126CE" w:rsidP="002362AD">
      <w:pPr>
        <w:pStyle w:val="ListParagraph"/>
        <w:keepNext/>
        <w:ind w:left="0"/>
        <w:jc w:val="center"/>
      </w:pPr>
      <w:r>
        <w:rPr>
          <w:noProof/>
          <w:lang w:val="en-US" w:eastAsia="en-US"/>
        </w:rPr>
        <w:drawing>
          <wp:inline distT="0" distB="0" distL="0" distR="0" wp14:anchorId="1C2BEDD8" wp14:editId="5C502686">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63">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41</w:t>
      </w:r>
      <w:r w:rsidR="00E73236">
        <w:rPr>
          <w:noProof/>
        </w:rPr>
        <w:fldChar w:fldCharType="end"/>
      </w:r>
      <w:r>
        <w:t xml:space="preserve"> (клас диаграма на BaseAnalyzer)</w:t>
      </w:r>
    </w:p>
    <w:p w:rsidR="00255F33" w:rsidRDefault="002D6E2C" w:rsidP="00255F33">
      <w:r>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B34B20">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t>Инициализация</w:t>
      </w:r>
    </w:p>
    <w:p w:rsidR="006034BD" w:rsidRDefault="006034BD" w:rsidP="00C71F5A">
      <w:pPr>
        <w:jc w:val="center"/>
      </w:pPr>
      <w:r>
        <w:rPr>
          <w:noProof/>
          <w:lang w:val="en-US" w:eastAsia="en-US"/>
        </w:rPr>
        <w:drawing>
          <wp:inline distT="0" distB="0" distL="0" distR="0" wp14:anchorId="09E2BF38" wp14:editId="5ACE8755">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64">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lastRenderedPageBreak/>
        <w:t>Изпълнение</w:t>
      </w:r>
    </w:p>
    <w:p w:rsidR="00B2663A" w:rsidRDefault="00B2663A" w:rsidP="000E0424">
      <w:pPr>
        <w:pStyle w:val="BodyText"/>
        <w:keepNext/>
        <w:jc w:val="center"/>
      </w:pPr>
      <w:r>
        <w:rPr>
          <w:noProof/>
          <w:lang w:val="en-US" w:eastAsia="en-US"/>
        </w:rPr>
        <w:drawing>
          <wp:inline distT="0" distB="0" distL="0" distR="0" wp14:anchorId="402AA65D" wp14:editId="3F3D197F">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който чиито файл се анализира или се регистрира нов компонент (</w:t>
      </w:r>
      <w:r w:rsidR="00787B7D" w:rsidRPr="00787B7D">
        <w:rPr>
          <w:i/>
        </w:rPr>
        <w:t>updateComponent(…)</w:t>
      </w:r>
      <w:r w:rsidR="00787B7D">
        <w:t xml:space="preserve">). След това се изпълнява анализ на файла с </w:t>
      </w:r>
      <w:r w:rsidR="00787B7D" w:rsidRPr="00787B7D">
        <w:rPr>
          <w:i/>
        </w:rPr>
        <w:t>fulfillComponentData(…)</w:t>
      </w:r>
      <w:r w:rsidR="00787B7D">
        <w:t>.</w:t>
      </w:r>
    </w:p>
    <w:p w:rsidR="00673853" w:rsidRDefault="00787B7D" w:rsidP="0000682C">
      <w:r>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
    <w:p w:rsidR="00673853" w:rsidRDefault="00673853">
      <w:pPr>
        <w:spacing w:after="0"/>
        <w:jc w:val="left"/>
      </w:pPr>
      <w:r>
        <w:br w:type="page"/>
      </w:r>
    </w:p>
    <w:p w:rsidR="00A60425" w:rsidRDefault="00A60425" w:rsidP="00A60425">
      <w:pPr>
        <w:pStyle w:val="Heading3"/>
      </w:pPr>
      <w:bookmarkStart w:id="467" w:name="_Ref400113532"/>
      <w:bookmarkStart w:id="468" w:name="_Toc412583230"/>
      <w:r>
        <w:lastRenderedPageBreak/>
        <w:t>Слой Скенер</w:t>
      </w:r>
      <w:bookmarkEnd w:id="467"/>
      <w:bookmarkEnd w:id="468"/>
    </w:p>
    <w:p w:rsidR="00A60425" w:rsidRDefault="00A60425" w:rsidP="00A60425">
      <w:pPr>
        <w:keepNext/>
        <w:jc w:val="center"/>
      </w:pPr>
      <w:r>
        <w:rPr>
          <w:noProof/>
          <w:lang w:val="en-US" w:eastAsia="en-US"/>
        </w:rPr>
        <w:drawing>
          <wp:inline distT="0" distB="0" distL="0" distR="0" wp14:anchorId="26080391" wp14:editId="1C7D90C5">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val="en-US" w:eastAsia="en-US"/>
        </w:rPr>
        <w:drawing>
          <wp:inline distT="0" distB="0" distL="0" distR="0" wp14:anchorId="182786CC" wp14:editId="3F6B008C">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67">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45</w:t>
      </w:r>
      <w:r w:rsidR="00E73236">
        <w:rPr>
          <w:noProof/>
        </w:rPr>
        <w:fldChar w:fldCharType="end"/>
      </w:r>
      <w:r>
        <w:t xml:space="preserve"> (съдържание на пакет Parser)</w:t>
      </w:r>
    </w:p>
    <w:p w:rsidR="00BE5BC4" w:rsidRDefault="00BE5BC4" w:rsidP="00BE5BC4">
      <w:pPr>
        <w:rPr>
          <w:i/>
        </w:rPr>
      </w:pPr>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B34B20" w:rsidRPr="00B34B20">
        <w:rPr>
          <w:i/>
        </w:rPr>
        <w:t xml:space="preserve">Фигура </w:t>
      </w:r>
      <w:r w:rsidR="00B34B20" w:rsidRPr="00B34B20">
        <w:rPr>
          <w:i/>
          <w:noProof/>
        </w:rPr>
        <w:t>25</w:t>
      </w:r>
      <w:r w:rsidRPr="00D30A44">
        <w:rPr>
          <w:i/>
        </w:rPr>
        <w:fldChar w:fldCharType="end"/>
      </w:r>
      <w:r>
        <w:rPr>
          <w:i/>
        </w:rPr>
        <w:t>.</w:t>
      </w:r>
    </w:p>
    <w:p w:rsidR="00174F63" w:rsidRDefault="00174F63" w:rsidP="00174F63">
      <w:r>
        <w:t>Съдържа:</w:t>
      </w:r>
    </w:p>
    <w:p w:rsidR="00174F63" w:rsidRDefault="00174F63" w:rsidP="00174F63">
      <w:pPr>
        <w:pStyle w:val="Heading5"/>
      </w:pPr>
      <w:bookmarkStart w:id="469" w:name="_Ref411111330"/>
      <w:r>
        <w:t>IFileParser</w:t>
      </w:r>
      <w:bookmarkEnd w:id="469"/>
    </w:p>
    <w:p w:rsidR="00174F63" w:rsidRDefault="002925D3" w:rsidP="00174F63">
      <w:r>
        <w:t>Абстрактен</w:t>
      </w:r>
      <w:r w:rsidR="00174F63">
        <w:t xml:space="preserve"> клас (</w:t>
      </w:r>
      <w:r w:rsidR="00174F63" w:rsidRPr="00FC430F">
        <w:rPr>
          <w:i/>
        </w:rPr>
        <w:t>интерфейс</w:t>
      </w:r>
      <w:r w:rsidR="00174F63">
        <w:t>) представящ всички възможни файлови скенери.</w:t>
      </w:r>
    </w:p>
    <w:p w:rsidR="00AE7DAD" w:rsidRDefault="00AE7DAD" w:rsidP="00AE7DAD">
      <w:pPr>
        <w:pStyle w:val="Heading5"/>
      </w:pPr>
      <w:bookmarkStart w:id="470" w:name="_Ref411111218"/>
      <w:r>
        <w:t>IPortCriteria</w:t>
      </w:r>
      <w:bookmarkEnd w:id="470"/>
    </w:p>
    <w:p w:rsidR="00732C2E" w:rsidRDefault="002925D3" w:rsidP="0088034F">
      <w:r>
        <w:t>Абстрактен</w:t>
      </w:r>
      <w:r w:rsidR="0088034F">
        <w:t xml:space="preserve"> клас (</w:t>
      </w:r>
      <w:r w:rsidR="0088034F" w:rsidRPr="00FC430F">
        <w:rPr>
          <w:i/>
        </w:rPr>
        <w:t>интерфейс</w:t>
      </w:r>
      <w:r w:rsidR="0088034F">
        <w:t>) представящ всички възможни критерии за конектори</w:t>
      </w:r>
      <w:r w:rsidR="00D422E9">
        <w:t xml:space="preserve"> между компоненти</w:t>
      </w:r>
      <w:r w:rsidR="0088034F">
        <w:t>.</w:t>
      </w:r>
    </w:p>
    <w:p w:rsidR="00732C2E" w:rsidRDefault="00732C2E" w:rsidP="00732C2E">
      <w:pPr>
        <w:pStyle w:val="Heading5"/>
      </w:pPr>
      <w:bookmarkStart w:id="471" w:name="_Ref398575345"/>
      <w:r>
        <w:lastRenderedPageBreak/>
        <w:t>BaseFileParser</w:t>
      </w:r>
      <w:bookmarkEnd w:id="471"/>
    </w:p>
    <w:p w:rsidR="002D3EE2" w:rsidRDefault="002D3EE2" w:rsidP="002D3EE2">
      <w:pPr>
        <w:rPr>
          <w:i/>
        </w:rPr>
      </w:pPr>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B34B20">
        <w:rPr>
          <w:i/>
        </w:rPr>
        <w:t>3.3.1.7</w:t>
      </w:r>
      <w:r w:rsidRPr="002D3EE2">
        <w:rPr>
          <w:i/>
        </w:rPr>
        <w:fldChar w:fldCharType="end"/>
      </w:r>
      <w:r>
        <w:rPr>
          <w:i/>
        </w:rPr>
        <w:t>.</w:t>
      </w:r>
    </w:p>
    <w:p w:rsidR="00A2372C" w:rsidRDefault="00A2372C" w:rsidP="00A2372C">
      <w:pPr>
        <w:pStyle w:val="Heading6"/>
      </w:pPr>
      <w:r>
        <w:t>Клас диаграма</w:t>
      </w:r>
    </w:p>
    <w:p w:rsidR="002D1424" w:rsidRDefault="00645C6B" w:rsidP="002D1424">
      <w:pPr>
        <w:pStyle w:val="BodyText"/>
        <w:keepNext/>
        <w:jc w:val="center"/>
      </w:pPr>
      <w:r>
        <w:rPr>
          <w:noProof/>
          <w:lang w:val="en-US" w:eastAsia="en-US"/>
        </w:rPr>
        <w:drawing>
          <wp:inline distT="0" distB="0" distL="0" distR="0" wp14:anchorId="0700DCCB" wp14:editId="47231ABB">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8">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r w:rsidRPr="002D6E2C">
        <w:rPr>
          <w:i/>
        </w:rPr>
        <w:t>FactoryProvider</w:t>
      </w:r>
      <w:r>
        <w:rPr>
          <w:i/>
        </w:rPr>
        <w:t>(</w:t>
      </w:r>
      <w:r>
        <w:rPr>
          <w:i/>
        </w:rPr>
        <w:fldChar w:fldCharType="begin"/>
      </w:r>
      <w:r>
        <w:rPr>
          <w:i/>
        </w:rPr>
        <w:instrText xml:space="preserve"> REF _Ref398554849 \r \h </w:instrText>
      </w:r>
      <w:r>
        <w:rPr>
          <w:i/>
        </w:rPr>
      </w:r>
      <w:r>
        <w:rPr>
          <w:i/>
        </w:rPr>
        <w:fldChar w:fldCharType="separate"/>
      </w:r>
      <w:r w:rsidR="00B34B20">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val="en-US" w:eastAsia="en-US"/>
        </w:rPr>
        <w:drawing>
          <wp:inline distT="0" distB="0" distL="0" distR="0" wp14:anchorId="28C5609C" wp14:editId="371810FF">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9">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B34B20">
        <w:rPr>
          <w:noProof/>
        </w:rPr>
        <w:t>47</w:t>
      </w:r>
      <w:r w:rsidR="00E73236">
        <w:rPr>
          <w:noProof/>
        </w:rPr>
        <w:fldChar w:fldCharType="end"/>
      </w:r>
      <w:r>
        <w:t xml:space="preserve"> ( Инициализация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val="en-US" w:eastAsia="en-US"/>
        </w:rPr>
        <w:drawing>
          <wp:inline distT="0" distB="0" distL="0" distR="0" wp14:anchorId="3150D5B0" wp14:editId="05228C9E">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70">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B34B20">
        <w:rPr>
          <w:noProof/>
        </w:rPr>
        <w:t>48</w:t>
      </w:r>
      <w:r w:rsidR="00E73236">
        <w:rPr>
          <w:noProof/>
        </w:rPr>
        <w:fldChar w:fldCharType="end"/>
      </w:r>
      <w:r>
        <w:t xml:space="preserve"> ( последователност на изпълнение на функционалността на BaseFileParser)</w:t>
      </w:r>
    </w:p>
    <w:p w:rsidR="00C06B73" w:rsidRDefault="00B12FDA" w:rsidP="00FE7146">
      <w:r>
        <w:t xml:space="preserve"> Метода </w:t>
      </w:r>
      <w:r w:rsidRPr="00B12FDA">
        <w:rPr>
          <w:i/>
        </w:rPr>
        <w:t>fulfillComponentData(…)</w:t>
      </w:r>
      <w:r>
        <w:t xml:space="preserve">  се извиква от инстанция на </w:t>
      </w:r>
      <w:r w:rsidRPr="00B12FDA">
        <w:rPr>
          <w:i/>
        </w:rPr>
        <w:t>IAnalyzer</w:t>
      </w:r>
      <w:r>
        <w:t xml:space="preserve">  с аргументи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файла под анализ</w:t>
      </w:r>
      <w:r>
        <w:rPr>
          <w:i/>
        </w:rPr>
        <w:t xml:space="preserve"> </w:t>
      </w:r>
      <w:r>
        <w:t xml:space="preserve"> и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валиден </w:t>
      </w:r>
      <w:r w:rsidR="00524710">
        <w:t xml:space="preserve"> изпълнява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r w:rsidR="007A5FE9">
        <w:t xml:space="preserve">)  се попълва допълнително детайли при изпълнението на критериите </w:t>
      </w:r>
      <w:r w:rsidR="007A5FE9" w:rsidRPr="007A5FE9">
        <w:rPr>
          <w:i/>
        </w:rPr>
        <w:t>execute(…)</w:t>
      </w:r>
      <w:r w:rsidR="007A5FE9">
        <w:t xml:space="preserve">. След като всички критерии от списъка са </w:t>
      </w:r>
      <w:r w:rsidR="002925D3">
        <w:t>тествани,</w:t>
      </w:r>
      <w:r w:rsidR="007A5FE9">
        <w:t xml:space="preserve"> предаваме компонента като изход от метода.</w:t>
      </w:r>
    </w:p>
    <w:p w:rsidR="00C06B73" w:rsidRPr="003C1D37" w:rsidRDefault="00C06B73" w:rsidP="00C06B73">
      <w:pPr>
        <w:pStyle w:val="Heading5"/>
      </w:pPr>
      <w:r>
        <w:t>BasePortCriteria</w:t>
      </w:r>
    </w:p>
    <w:p w:rsidR="00C06B73" w:rsidRDefault="00C06B73" w:rsidP="00FE7146">
      <w:pPr>
        <w:rPr>
          <w:i/>
        </w:rPr>
      </w:pPr>
      <w:r>
        <w:t xml:space="preserve"> Абстрактен клас реализиращ </w:t>
      </w:r>
      <w:r w:rsidRPr="00102CCC">
        <w:rPr>
          <w:i/>
        </w:rPr>
        <w:t>I</w:t>
      </w:r>
      <w:r>
        <w:rPr>
          <w:i/>
        </w:rPr>
        <w:t>PortCriteria</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B34B20">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B34B20">
        <w:rPr>
          <w:i/>
        </w:rPr>
        <w:t>3.3.1.8</w:t>
      </w:r>
      <w:r w:rsidR="00027BBE" w:rsidRPr="00027BBE">
        <w:rPr>
          <w:i/>
        </w:rPr>
        <w:fldChar w:fldCharType="end"/>
      </w:r>
      <w:r w:rsidR="00027BBE">
        <w:rPr>
          <w:i/>
        </w:rPr>
        <w:t>.</w:t>
      </w:r>
    </w:p>
    <w:p w:rsidR="00D77FBA" w:rsidRDefault="006437E0" w:rsidP="00FE7146">
      <w:pPr>
        <w:rPr>
          <w:i/>
        </w:rPr>
      </w:pPr>
      <w:r>
        <w:t xml:space="preserve"> За повече информация виж </w:t>
      </w:r>
      <w:r w:rsidRPr="006437E0">
        <w:rPr>
          <w:i/>
        </w:rPr>
        <w:t>BaseFileParser(</w:t>
      </w:r>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B34B20">
        <w:rPr>
          <w:i/>
        </w:rPr>
        <w:t>5.3.2.1.3</w:t>
      </w:r>
      <w:r w:rsidRPr="006437E0">
        <w:rPr>
          <w:i/>
        </w:rPr>
        <w:fldChar w:fldCharType="end"/>
      </w:r>
      <w:r w:rsidRPr="006437E0">
        <w:rPr>
          <w:i/>
        </w:rPr>
        <w:t>)</w:t>
      </w:r>
    </w:p>
    <w:p w:rsidR="00D77FBA" w:rsidRDefault="00D77FBA">
      <w:pPr>
        <w:spacing w:after="0"/>
        <w:jc w:val="left"/>
        <w:rPr>
          <w:i/>
        </w:rPr>
      </w:pPr>
      <w:r>
        <w:rPr>
          <w:i/>
        </w:rPr>
        <w:br w:type="page"/>
      </w:r>
    </w:p>
    <w:p w:rsidR="003C1D37" w:rsidRDefault="003C1D37" w:rsidP="003C1D37">
      <w:pPr>
        <w:pStyle w:val="Heading3"/>
      </w:pPr>
      <w:bookmarkStart w:id="472" w:name="_Toc412583231"/>
      <w:r>
        <w:lastRenderedPageBreak/>
        <w:t>Слой Мета-Модел</w:t>
      </w:r>
      <w:bookmarkEnd w:id="472"/>
    </w:p>
    <w:p w:rsidR="00C06B73" w:rsidRDefault="00C06B73" w:rsidP="00C06B73">
      <w:pPr>
        <w:keepNext/>
        <w:jc w:val="center"/>
      </w:pPr>
      <w:r>
        <w:rPr>
          <w:noProof/>
          <w:lang w:val="en-US" w:eastAsia="en-US"/>
        </w:rPr>
        <w:drawing>
          <wp:inline distT="0" distB="0" distL="0" distR="0" wp14:anchorId="19794E69" wp14:editId="5DC1D0C8">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B34B20">
        <w:rPr>
          <w:noProof/>
        </w:rPr>
        <w:t>49</w:t>
      </w:r>
      <w:r w:rsidR="00E73236">
        <w:rPr>
          <w:noProof/>
        </w:rPr>
        <w:fldChar w:fldCharType="end"/>
      </w:r>
      <w:r>
        <w:t xml:space="preserve"> ( Слой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B34B20">
        <w:rPr>
          <w:i/>
        </w:rPr>
        <w:t>5.2</w:t>
      </w:r>
      <w:r w:rsidRPr="00C06B73">
        <w:rPr>
          <w:i/>
        </w:rPr>
        <w:fldChar w:fldCharType="end"/>
      </w:r>
    </w:p>
    <w:p w:rsidR="00C44D70" w:rsidRDefault="00C44D70" w:rsidP="00C06B73">
      <w:pPr>
        <w:rPr>
          <w:i/>
        </w:rPr>
      </w:pPr>
    </w:p>
    <w:p w:rsidR="00C44D70" w:rsidRDefault="00C44D70" w:rsidP="00C44D70">
      <w:pPr>
        <w:pStyle w:val="Heading3"/>
      </w:pPr>
      <w:bookmarkStart w:id="473" w:name="_Ref400113852"/>
      <w:bookmarkStart w:id="474" w:name="_Toc412583232"/>
      <w:r>
        <w:t>Слой Сериализатор</w:t>
      </w:r>
      <w:bookmarkEnd w:id="473"/>
      <w:bookmarkEnd w:id="474"/>
    </w:p>
    <w:p w:rsidR="00C44D70" w:rsidRDefault="00C44D70" w:rsidP="00C44D70">
      <w:pPr>
        <w:keepNext/>
        <w:jc w:val="center"/>
      </w:pPr>
      <w:r w:rsidRPr="00C44D70">
        <w:rPr>
          <w:noProof/>
          <w:lang w:val="en-US" w:eastAsia="en-US"/>
        </w:rPr>
        <w:drawing>
          <wp:inline distT="0" distB="0" distL="0" distR="0" wp14:anchorId="6F738329" wp14:editId="3D7BBB6C">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36907" cy="2370141"/>
                    </a:xfrm>
                    <a:prstGeom prst="rect">
                      <a:avLst/>
                    </a:prstGeom>
                  </pic:spPr>
                </pic:pic>
              </a:graphicData>
            </a:graphic>
          </wp:inline>
        </w:drawing>
      </w:r>
    </w:p>
    <w:p w:rsidR="000A5575"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B34B20">
        <w:rPr>
          <w:noProof/>
        </w:rPr>
        <w:t>50</w:t>
      </w:r>
      <w:r w:rsidR="00E73236">
        <w:rPr>
          <w:noProof/>
        </w:rPr>
        <w:fldChar w:fldCharType="end"/>
      </w:r>
      <w:r>
        <w:t xml:space="preserve"> ( слой Сериализатор)</w:t>
      </w:r>
    </w:p>
    <w:p w:rsidR="000A5575" w:rsidRDefault="000A5575">
      <w:pPr>
        <w:spacing w:after="0"/>
        <w:jc w:val="left"/>
        <w:rPr>
          <w:rFonts w:ascii="Cambria" w:hAnsi="Cambria"/>
          <w:i/>
          <w:iCs/>
          <w:lang w:eastAsia="en-US"/>
        </w:rPr>
      </w:pPr>
      <w:r>
        <w:br w:type="page"/>
      </w:r>
    </w:p>
    <w:p w:rsidR="00C44D70" w:rsidRDefault="00C44D70" w:rsidP="00C44D70">
      <w:pPr>
        <w:pStyle w:val="Heading4"/>
      </w:pPr>
      <w:r>
        <w:lastRenderedPageBreak/>
        <w:t>Пакетна диаграма</w:t>
      </w:r>
    </w:p>
    <w:p w:rsidR="00F942A2" w:rsidRDefault="00C44D70" w:rsidP="00F942A2">
      <w:pPr>
        <w:keepNext/>
        <w:jc w:val="center"/>
      </w:pPr>
      <w:r>
        <w:rPr>
          <w:noProof/>
          <w:lang w:val="en-US" w:eastAsia="en-US"/>
        </w:rPr>
        <w:drawing>
          <wp:inline distT="0" distB="0" distL="0" distR="0" wp14:anchorId="4ED1FE11" wp14:editId="690CB83A">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73">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w:t>
      </w:r>
      <w:r w:rsidR="002925D3">
        <w:t xml:space="preserve">Фигура </w:t>
      </w:r>
      <w:r w:rsidR="002925D3">
        <w:fldChar w:fldCharType="begin"/>
      </w:r>
      <w:r w:rsidR="002925D3">
        <w:instrText xml:space="preserve"> SEQ Фигура \* ARABIC </w:instrText>
      </w:r>
      <w:r w:rsidR="002925D3">
        <w:fldChar w:fldCharType="separate"/>
      </w:r>
      <w:r w:rsidR="00B34B20">
        <w:rPr>
          <w:noProof/>
        </w:rPr>
        <w:t>51</w:t>
      </w:r>
      <w:r w:rsidR="002925D3">
        <w:rPr>
          <w:noProof/>
        </w:rPr>
        <w:fldChar w:fldCharType="end"/>
      </w:r>
      <w:r w:rsidR="002925D3">
        <w:t xml:space="preserve"> (съдържание на пакет ModelConverter)</w:t>
      </w:r>
    </w:p>
    <w:p w:rsidR="00F942A2" w:rsidRDefault="00F942A2" w:rsidP="00F942A2">
      <w:r>
        <w:t xml:space="preserve"> Пакета </w:t>
      </w:r>
      <w:r>
        <w:rPr>
          <w:i/>
        </w:rPr>
        <w:t>ModelConverter</w:t>
      </w:r>
      <w:r>
        <w:t xml:space="preserve">  представя слоя </w:t>
      </w:r>
      <w:r>
        <w:rPr>
          <w:i/>
        </w:rPr>
        <w:t>Сериализатор.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B34B20" w:rsidRPr="00B34B20">
        <w:rPr>
          <w:i/>
        </w:rPr>
        <w:t>Фигура 25</w:t>
      </w:r>
      <w:r w:rsidRPr="00D30A44">
        <w:rPr>
          <w:i/>
        </w:rPr>
        <w:fldChar w:fldCharType="end"/>
      </w:r>
      <w:r>
        <w:rPr>
          <w:i/>
        </w:rPr>
        <w:t>.</w:t>
      </w:r>
    </w:p>
    <w:p w:rsidR="00551392" w:rsidRDefault="00551392" w:rsidP="00551392">
      <w:r>
        <w:t>Съдържа:</w:t>
      </w:r>
    </w:p>
    <w:p w:rsidR="00F942A2" w:rsidRDefault="00551392" w:rsidP="00551392">
      <w:pPr>
        <w:pStyle w:val="Heading5"/>
      </w:pPr>
      <w:bookmarkStart w:id="475" w:name="_Ref411182090"/>
      <w:r w:rsidRPr="00551392">
        <w:t>XMIConverter</w:t>
      </w:r>
      <w:bookmarkEnd w:id="475"/>
    </w:p>
    <w:p w:rsidR="00551392" w:rsidRDefault="00551392" w:rsidP="00551392">
      <w:r>
        <w:t>Клас отговорен за конвертирането на архитектурното хранилище на системата към UML модел съхранен в XMI формат.</w:t>
      </w:r>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B34B20">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val="en-US" w:eastAsia="en-US"/>
        </w:rPr>
        <w:drawing>
          <wp:inline distT="0" distB="0" distL="0" distR="0" wp14:anchorId="2804720C" wp14:editId="4D97FC31">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val="en-US" w:eastAsia="en-US"/>
        </w:rPr>
        <w:drawing>
          <wp:inline distT="0" distB="0" distL="0" distR="0" wp14:anchorId="5AB2C8BA" wp14:editId="17CB7B1D">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75">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r w:rsidRPr="00F1661E">
        <w:rPr>
          <w:i/>
        </w:rPr>
        <w:t>convert(…)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B34B20">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476" w:name="_Ref400115321"/>
      <w:bookmarkStart w:id="477" w:name="_Toc412583233"/>
      <w:r>
        <w:t>Слой Генерация на базов код</w:t>
      </w:r>
      <w:bookmarkEnd w:id="476"/>
      <w:bookmarkEnd w:id="477"/>
    </w:p>
    <w:p w:rsidR="00314807" w:rsidRDefault="00314807" w:rsidP="00314807">
      <w:pPr>
        <w:keepNext/>
        <w:jc w:val="center"/>
      </w:pPr>
      <w:r>
        <w:rPr>
          <w:noProof/>
          <w:lang w:val="en-US" w:eastAsia="en-US"/>
        </w:rPr>
        <w:drawing>
          <wp:inline distT="0" distB="0" distL="0" distR="0" wp14:anchorId="743EBE74" wp14:editId="261D6DD1">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DE6407" w:rsidRDefault="00B7261F" w:rsidP="00B7261F">
      <w:r>
        <w:t xml:space="preserve">Този слой е </w:t>
      </w:r>
      <w:del w:id="478" w:author="aldi" w:date="2015-02-16T17:34:00Z">
        <w:r w:rsidDel="00C5690E">
          <w:delText xml:space="preserve">представен </w:delText>
        </w:r>
      </w:del>
      <w:ins w:id="479" w:author="aldi" w:date="2015-02-16T17:34:00Z">
        <w:r w:rsidR="00C5690E">
          <w:t xml:space="preserve">реализиран чрез </w:t>
        </w:r>
      </w:ins>
      <w:r>
        <w:t xml:space="preserve">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B34B20">
        <w:rPr>
          <w:i/>
        </w:rPr>
        <w:t>4.3.4</w:t>
      </w:r>
      <w:r w:rsidRPr="00B7261F">
        <w:rPr>
          <w:i/>
        </w:rPr>
        <w:fldChar w:fldCharType="end"/>
      </w:r>
      <w:r>
        <w:t>.</w:t>
      </w:r>
      <w:r w:rsidR="001D23D3">
        <w:t xml:space="preserve"> 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B34B20">
        <w:rPr>
          <w:i/>
        </w:rPr>
        <w:t>3.3.1.10</w:t>
      </w:r>
      <w:r w:rsidR="001D23D3" w:rsidRPr="001D23D3">
        <w:rPr>
          <w:i/>
        </w:rPr>
        <w:fldChar w:fldCharType="end"/>
      </w:r>
      <w:r w:rsidR="001D23D3">
        <w:t>.</w:t>
      </w:r>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E6407" w:rsidRDefault="00DE6407">
      <w:pPr>
        <w:spacing w:after="0"/>
        <w:jc w:val="left"/>
      </w:pPr>
      <w:r>
        <w:br w:type="page"/>
      </w:r>
    </w:p>
    <w:p w:rsidR="00D845E7" w:rsidRDefault="00D845E7" w:rsidP="00D845E7">
      <w:pPr>
        <w:pStyle w:val="Heading4"/>
      </w:pPr>
      <w:r>
        <w:lastRenderedPageBreak/>
        <w:t>Файлова структура</w:t>
      </w:r>
    </w:p>
    <w:p w:rsidR="00120BBD" w:rsidRDefault="00F34207" w:rsidP="00120BBD">
      <w:pPr>
        <w:keepNext/>
        <w:jc w:val="center"/>
      </w:pPr>
      <w:r>
        <w:rPr>
          <w:noProof/>
          <w:lang w:val="en-US" w:eastAsia="en-US"/>
        </w:rPr>
        <w:drawing>
          <wp:inline distT="0" distB="0" distL="0" distR="0" wp14:anchorId="520AA033" wp14:editId="7CB0A3FC">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480" w:name="_Ref398729543"/>
      <w:bookmarkStart w:id="481" w:name="_Ref398729535"/>
      <w:r>
        <w:t xml:space="preserve">Фигура </w:t>
      </w:r>
      <w:r w:rsidR="00E73236">
        <w:fldChar w:fldCharType="begin"/>
      </w:r>
      <w:r w:rsidR="00E73236">
        <w:instrText xml:space="preserve"> SEQ Фигура \* ARABIC </w:instrText>
      </w:r>
      <w:r w:rsidR="00E73236">
        <w:fldChar w:fldCharType="separate"/>
      </w:r>
      <w:r w:rsidR="00B34B20">
        <w:rPr>
          <w:noProof/>
        </w:rPr>
        <w:t>55</w:t>
      </w:r>
      <w:r w:rsidR="00E73236">
        <w:rPr>
          <w:noProof/>
        </w:rPr>
        <w:fldChar w:fldCharType="end"/>
      </w:r>
      <w:bookmarkEnd w:id="480"/>
      <w:r>
        <w:t xml:space="preserve"> (файлова структура на Генератор на базов код)</w:t>
      </w:r>
      <w:bookmarkEnd w:id="481"/>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B34B20">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B34B20">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B34B20">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B34B20">
        <w:rPr>
          <w:i/>
        </w:rPr>
        <w:t>3.3.3.3.3</w:t>
      </w:r>
      <w:r w:rsidRPr="00F032EB">
        <w:rPr>
          <w:i/>
        </w:rPr>
        <w:fldChar w:fldCharType="end"/>
      </w:r>
    </w:p>
    <w:p w:rsidR="00CA0868" w:rsidRDefault="00CA0868" w:rsidP="00CA0868">
      <w:pPr>
        <w:pStyle w:val="Heading5"/>
      </w:pPr>
      <w:r>
        <w:t>main.mtl</w:t>
      </w:r>
    </w:p>
    <w:p w:rsidR="00686D12" w:rsidRDefault="00CA0868" w:rsidP="00CA0868">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r w:rsidR="00B34B20" w:rsidRPr="00B34B20">
        <w:rPr>
          <w:i/>
        </w:rPr>
        <w:t xml:space="preserve">Фигура </w:t>
      </w:r>
      <w:r w:rsidR="00B34B20" w:rsidRPr="00B34B20">
        <w:rPr>
          <w:i/>
          <w:noProof/>
        </w:rPr>
        <w:t>55</w:t>
      </w:r>
      <w:r w:rsidRPr="00CA0868">
        <w:rPr>
          <w:i/>
        </w:rPr>
        <w:fldChar w:fldCharType="end"/>
      </w:r>
      <w:r w:rsidR="00CF319E" w:rsidRPr="00CF319E">
        <w:t>)</w:t>
      </w:r>
      <w:r>
        <w:t>.</w:t>
      </w:r>
    </w:p>
    <w:p w:rsidR="00686D12" w:rsidRDefault="00686D12">
      <w:pPr>
        <w:spacing w:after="0"/>
        <w:jc w:val="left"/>
      </w:pPr>
      <w:r>
        <w:br w:type="page"/>
      </w:r>
    </w:p>
    <w:p w:rsidR="00CD7F1C" w:rsidRDefault="00CD7F1C" w:rsidP="000B17C1">
      <w:pPr>
        <w:pStyle w:val="Heading2"/>
      </w:pPr>
      <w:bookmarkStart w:id="482" w:name="_Toc397093015"/>
      <w:bookmarkStart w:id="483" w:name="_Ref400114055"/>
      <w:bookmarkStart w:id="484" w:name="_Toc412583234"/>
      <w:r w:rsidRPr="002925D3">
        <w:lastRenderedPageBreak/>
        <w:t>Ресурсни</w:t>
      </w:r>
      <w:r>
        <w:rPr>
          <w:lang w:val="ru-RU"/>
        </w:rPr>
        <w:t xml:space="preserve"> и</w:t>
      </w:r>
      <w:r w:rsidRPr="002925D3">
        <w:t xml:space="preserve"> спомагателни</w:t>
      </w:r>
      <w:r>
        <w:rPr>
          <w:lang w:val="ru-RU"/>
        </w:rPr>
        <w:t xml:space="preserve"> модули</w:t>
      </w:r>
      <w:bookmarkEnd w:id="482"/>
      <w:bookmarkEnd w:id="483"/>
      <w:bookmarkEnd w:id="484"/>
    </w:p>
    <w:p w:rsidR="006008B2" w:rsidRDefault="006008B2" w:rsidP="006008B2">
      <w:pPr>
        <w:keepNext/>
        <w:jc w:val="center"/>
      </w:pPr>
      <w:r>
        <w:rPr>
          <w:noProof/>
          <w:lang w:val="en-US" w:eastAsia="en-US"/>
        </w:rPr>
        <w:drawing>
          <wp:inline distT="0" distB="0" distL="0" distR="0" wp14:anchorId="1F8FE420" wp14:editId="6E2F508D">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56</w:t>
      </w:r>
      <w:r w:rsidR="00E73236">
        <w:rPr>
          <w:noProof/>
        </w:rPr>
        <w:fldChar w:fldCharType="end"/>
      </w:r>
      <w:r>
        <w:t xml:space="preserve"> (слой Външни модули)</w:t>
      </w:r>
    </w:p>
    <w:p w:rsidR="006008B2" w:rsidRDefault="006008B2" w:rsidP="006008B2">
      <w:pPr>
        <w:pStyle w:val="Heading3"/>
      </w:pPr>
      <w:bookmarkStart w:id="485" w:name="_Toc412583235"/>
      <w:r>
        <w:t>Пакетна диаграма</w:t>
      </w:r>
      <w:bookmarkEnd w:id="485"/>
    </w:p>
    <w:p w:rsidR="005431BB" w:rsidRDefault="006008B2" w:rsidP="005431BB">
      <w:pPr>
        <w:keepNext/>
        <w:jc w:val="center"/>
      </w:pPr>
      <w:r>
        <w:rPr>
          <w:noProof/>
          <w:lang w:val="en-US" w:eastAsia="en-US"/>
        </w:rPr>
        <w:drawing>
          <wp:inline distT="0" distB="0" distL="0" distR="0" wp14:anchorId="28322284" wp14:editId="2662EE02">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9">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rsidRPr="00197765">
        <w:rPr>
          <w:i/>
        </w:rPr>
        <w:t>os</w:t>
      </w:r>
      <w:r>
        <w:t xml:space="preserve">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rsidRPr="00197765">
        <w:rPr>
          <w:i/>
        </w:rPr>
        <w:t>re</w:t>
      </w:r>
      <w:r>
        <w:t xml:space="preserve"> </w:t>
      </w:r>
      <w:r w:rsidR="001D08E1">
        <w:t>–</w:t>
      </w:r>
      <w:r>
        <w:t xml:space="preserve"> </w:t>
      </w:r>
      <w:r w:rsidR="001D08E1">
        <w:t>стандартен Python модул за операции с регулярни изрази</w:t>
      </w:r>
    </w:p>
    <w:p w:rsidR="001D08E1" w:rsidRPr="003A1B15" w:rsidRDefault="001D08E1" w:rsidP="00A930EA">
      <w:pPr>
        <w:pStyle w:val="ListParagraph"/>
        <w:numPr>
          <w:ilvl w:val="0"/>
          <w:numId w:val="23"/>
        </w:numPr>
      </w:pPr>
      <w:r>
        <w:lastRenderedPageBreak/>
        <w:t xml:space="preserve">xmi – библиотека имплементация на </w:t>
      </w:r>
      <w:r w:rsidRPr="001D08E1">
        <w:t>XMI мета-модела</w:t>
      </w:r>
      <w:r w:rsidR="009F4E60">
        <w:t xml:space="preserve">, базирана на </w:t>
      </w:r>
      <w:commentRangeStart w:id="486"/>
      <w:r w:rsidR="009F4E60" w:rsidRPr="009F4E60">
        <w:rPr>
          <w:i/>
        </w:rPr>
        <w:t>PyEMOF</w:t>
      </w:r>
      <w:commentRangeEnd w:id="486"/>
      <w:r w:rsidR="00C5690E">
        <w:rPr>
          <w:rStyle w:val="CommentReference"/>
        </w:rPr>
        <w:commentReference w:id="486"/>
      </w:r>
    </w:p>
    <w:p w:rsidR="003A1B15" w:rsidRDefault="003A1B15" w:rsidP="003A1B15">
      <w:pPr>
        <w:pStyle w:val="Heading2"/>
        <w:rPr>
          <w:lang w:val="en-US"/>
        </w:rPr>
      </w:pPr>
      <w:bookmarkStart w:id="487" w:name="_Toc412583236"/>
      <w:r>
        <w:rPr>
          <w:lang w:val="en-US"/>
        </w:rPr>
        <w:t>Изводи</w:t>
      </w:r>
      <w:bookmarkEnd w:id="487"/>
    </w:p>
    <w:p w:rsidR="003A1B15" w:rsidRPr="00810167" w:rsidRDefault="003A1B15" w:rsidP="003A1B15">
      <w:pPr>
        <w:rPr>
          <w:lang w:val="en-US"/>
        </w:rPr>
      </w:pPr>
      <w:r>
        <w:rPr>
          <w:lang w:val="en-US"/>
        </w:rPr>
        <w:t xml:space="preserve">В тази глава беше представен дизайна на системата описана в </w:t>
      </w:r>
      <w:r w:rsidRPr="00197765">
        <w:rPr>
          <w:i/>
          <w:lang w:val="en-US"/>
        </w:rPr>
        <w:t xml:space="preserve">глава </w:t>
      </w:r>
      <w:r w:rsidRPr="00197765">
        <w:rPr>
          <w:i/>
          <w:lang w:val="en-US"/>
        </w:rPr>
        <w:fldChar w:fldCharType="begin"/>
      </w:r>
      <w:r w:rsidRPr="00197765">
        <w:rPr>
          <w:i/>
          <w:lang w:val="en-US"/>
        </w:rPr>
        <w:instrText xml:space="preserve"> REF _Ref412309746 \r \h </w:instrText>
      </w:r>
      <w:r w:rsidR="00197765">
        <w:rPr>
          <w:i/>
          <w:lang w:val="en-US"/>
        </w:rPr>
        <w:instrText xml:space="preserve"> \* MERGEFORMAT </w:instrText>
      </w:r>
      <w:r w:rsidRPr="00197765">
        <w:rPr>
          <w:i/>
          <w:lang w:val="en-US"/>
        </w:rPr>
      </w:r>
      <w:r w:rsidRPr="00197765">
        <w:rPr>
          <w:i/>
          <w:lang w:val="en-US"/>
        </w:rPr>
        <w:fldChar w:fldCharType="separate"/>
      </w:r>
      <w:r w:rsidR="00B34B20">
        <w:rPr>
          <w:i/>
          <w:lang w:val="en-US"/>
        </w:rPr>
        <w:t>3</w:t>
      </w:r>
      <w:r w:rsidRPr="00197765">
        <w:rPr>
          <w:i/>
          <w:lang w:val="en-US"/>
        </w:rPr>
        <w:fldChar w:fldCharType="end"/>
      </w:r>
      <w:r w:rsidR="00197765">
        <w:rPr>
          <w:lang w:val="en-US"/>
        </w:rPr>
        <w:t xml:space="preserve">. Първо беше представена общата архитектура под формата на слоеве и пакетна диаграма. След това </w:t>
      </w:r>
      <w:r w:rsidR="00810167">
        <w:rPr>
          <w:lang w:val="en-US"/>
        </w:rPr>
        <w:t>съставните елементи</w:t>
      </w:r>
      <w:r w:rsidR="00197765">
        <w:rPr>
          <w:lang w:val="en-US"/>
        </w:rPr>
        <w:t xml:space="preserve"> на всеки един от </w:t>
      </w:r>
      <w:r w:rsidR="005B310B">
        <w:rPr>
          <w:lang w:val="en-US"/>
        </w:rPr>
        <w:t xml:space="preserve">слоевете беше описан под формата на UML клас </w:t>
      </w:r>
      <w:r w:rsidR="00810167">
        <w:rPr>
          <w:lang w:val="en-US"/>
        </w:rPr>
        <w:t xml:space="preserve">и последователностни </w:t>
      </w:r>
      <w:r w:rsidR="005B310B">
        <w:rPr>
          <w:lang w:val="en-US"/>
        </w:rPr>
        <w:t>диаграм</w:t>
      </w:r>
      <w:r w:rsidR="00810167">
        <w:rPr>
          <w:lang w:val="en-US"/>
        </w:rPr>
        <w:t xml:space="preserve">и. Също така е описано </w:t>
      </w:r>
      <w:r w:rsidR="005327ED">
        <w:rPr>
          <w:lang w:val="en-US"/>
        </w:rPr>
        <w:t xml:space="preserve">на кое изискване от </w:t>
      </w:r>
      <w:r w:rsidR="005327ED" w:rsidRPr="00197765">
        <w:rPr>
          <w:i/>
          <w:lang w:val="en-US"/>
        </w:rPr>
        <w:t xml:space="preserve">глава </w:t>
      </w:r>
      <w:r w:rsidR="005327ED" w:rsidRPr="00197765">
        <w:rPr>
          <w:i/>
          <w:lang w:val="en-US"/>
        </w:rPr>
        <w:fldChar w:fldCharType="begin"/>
      </w:r>
      <w:r w:rsidR="005327ED" w:rsidRPr="00197765">
        <w:rPr>
          <w:i/>
          <w:lang w:val="en-US"/>
        </w:rPr>
        <w:instrText xml:space="preserve"> REF _Ref412309746 \r \h </w:instrText>
      </w:r>
      <w:r w:rsidR="005327ED">
        <w:rPr>
          <w:i/>
          <w:lang w:val="en-US"/>
        </w:rPr>
        <w:instrText xml:space="preserve"> \* MERGEFORMAT </w:instrText>
      </w:r>
      <w:r w:rsidR="005327ED" w:rsidRPr="00197765">
        <w:rPr>
          <w:i/>
          <w:lang w:val="en-US"/>
        </w:rPr>
      </w:r>
      <w:r w:rsidR="005327ED" w:rsidRPr="00197765">
        <w:rPr>
          <w:i/>
          <w:lang w:val="en-US"/>
        </w:rPr>
        <w:fldChar w:fldCharType="separate"/>
      </w:r>
      <w:r w:rsidR="00B34B20">
        <w:rPr>
          <w:i/>
          <w:lang w:val="en-US"/>
        </w:rPr>
        <w:t>3</w:t>
      </w:r>
      <w:r w:rsidR="005327ED" w:rsidRPr="00197765">
        <w:rPr>
          <w:i/>
          <w:lang w:val="en-US"/>
        </w:rPr>
        <w:fldChar w:fldCharType="end"/>
      </w:r>
      <w:r w:rsidR="005327ED">
        <w:rPr>
          <w:i/>
          <w:lang w:val="en-US"/>
        </w:rPr>
        <w:t xml:space="preserve"> </w:t>
      </w:r>
      <w:r w:rsidR="005327ED">
        <w:rPr>
          <w:lang w:val="en-US"/>
        </w:rPr>
        <w:t xml:space="preserve">отговаря </w:t>
      </w:r>
      <w:r w:rsidR="00810167">
        <w:rPr>
          <w:lang w:val="en-US"/>
        </w:rPr>
        <w:t>всеки елемент от дизайна.</w:t>
      </w:r>
    </w:p>
    <w:p w:rsidR="000B17C1" w:rsidRPr="00F05820" w:rsidRDefault="00CD7F1C" w:rsidP="00F05820">
      <w:pPr>
        <w:pStyle w:val="Heading1"/>
      </w:pPr>
      <w:bookmarkStart w:id="488" w:name="_Toc397093016"/>
      <w:bookmarkStart w:id="489" w:name="_Ref411171807"/>
      <w:bookmarkStart w:id="490" w:name="_Ref411180263"/>
      <w:bookmarkStart w:id="491" w:name="_Ref412315400"/>
      <w:bookmarkStart w:id="492" w:name="_Toc412583237"/>
      <w:r w:rsidRPr="00F05820">
        <w:lastRenderedPageBreak/>
        <w:t>Реализация, т</w:t>
      </w:r>
      <w:r w:rsidR="004A6E88" w:rsidRPr="00F05820">
        <w:t>естване</w:t>
      </w:r>
      <w:r w:rsidRPr="00F05820">
        <w:t>/експерименти</w:t>
      </w:r>
      <w:bookmarkEnd w:id="488"/>
      <w:bookmarkEnd w:id="489"/>
      <w:bookmarkEnd w:id="490"/>
      <w:bookmarkEnd w:id="491"/>
      <w:bookmarkEnd w:id="492"/>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sidR="00B34B20">
        <w:rPr>
          <w:i/>
        </w:rPr>
        <w:t>5</w:t>
      </w:r>
      <w:r w:rsidRPr="0091658B">
        <w:rPr>
          <w:i/>
        </w:rPr>
        <w:fldChar w:fldCharType="end"/>
      </w:r>
      <w:r>
        <w:t xml:space="preserve">. след това представя стратегията за тестване на системата за покриване на функционалните и нефункционалните изисквания и резултатите от прилагането </w:t>
      </w:r>
      <w:r w:rsidRPr="00865201">
        <w:rPr>
          <w:rFonts w:ascii="Cambria Math" w:hAnsi="Cambria Math" w:cs="Cambria Math"/>
        </w:rPr>
        <w:t>ѝ</w:t>
      </w:r>
      <w:r w:rsidRPr="00865201">
        <w:rPr>
          <w:rFonts w:cs="Times New Roman"/>
        </w:rPr>
        <w:t>.</w:t>
      </w:r>
    </w:p>
    <w:p w:rsidR="00CD7F1C" w:rsidRDefault="00CD7F1C" w:rsidP="000B17C1">
      <w:pPr>
        <w:pStyle w:val="Heading2"/>
      </w:pPr>
      <w:bookmarkStart w:id="493" w:name="_Toc397093017"/>
      <w:bookmarkStart w:id="494" w:name="_Ref400903747"/>
      <w:bookmarkStart w:id="495" w:name="_Ref411108480"/>
      <w:bookmarkStart w:id="496" w:name="_Toc412583238"/>
      <w:r>
        <w:rPr>
          <w:lang w:val="ru-RU"/>
        </w:rPr>
        <w:t>Реализация на</w:t>
      </w:r>
      <w:r w:rsidRPr="002925D3">
        <w:t xml:space="preserve"> модулите</w:t>
      </w:r>
      <w:bookmarkEnd w:id="493"/>
      <w:bookmarkEnd w:id="494"/>
      <w:bookmarkEnd w:id="495"/>
      <w:bookmarkEnd w:id="496"/>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B34B20">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B34B20">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B34B20">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r w:rsidR="00B34B20" w:rsidRPr="00B34B20">
        <w:rPr>
          <w:i/>
        </w:rPr>
        <w:t xml:space="preserve">Фигура </w:t>
      </w:r>
      <w:r w:rsidR="00B34B20" w:rsidRPr="00B34B20">
        <w:rPr>
          <w:i/>
          <w:noProof/>
        </w:rPr>
        <w:t>25</w:t>
      </w:r>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497" w:name="_Toc412583239"/>
      <w:r>
        <w:t>Анализатор (диаграма на внедряване)</w:t>
      </w:r>
      <w:bookmarkEnd w:id="497"/>
    </w:p>
    <w:p w:rsidR="00D063BC" w:rsidRDefault="00AF43C2" w:rsidP="00D063BC">
      <w:pPr>
        <w:keepNext/>
        <w:jc w:val="center"/>
      </w:pPr>
      <w:r>
        <w:rPr>
          <w:noProof/>
          <w:lang w:val="en-US" w:eastAsia="en-US"/>
        </w:rPr>
        <w:drawing>
          <wp:inline distT="0" distB="0" distL="0" distR="0" wp14:anchorId="2037EB61" wp14:editId="1C4DA322">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80">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865201" w:rsidRDefault="006802B9" w:rsidP="00D063BC">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B34B20">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
    <w:p w:rsidR="00865201" w:rsidRDefault="00865201">
      <w:pPr>
        <w:spacing w:after="0"/>
        <w:jc w:val="left"/>
      </w:pPr>
      <w:r>
        <w:br w:type="page"/>
      </w:r>
    </w:p>
    <w:p w:rsidR="00AF1B9C" w:rsidRDefault="00AF1B9C" w:rsidP="00AF1B9C">
      <w:pPr>
        <w:pStyle w:val="Heading3"/>
      </w:pPr>
      <w:bookmarkStart w:id="498" w:name="_Toc412583240"/>
      <w:r>
        <w:lastRenderedPageBreak/>
        <w:t>Скенер</w:t>
      </w:r>
      <w:bookmarkEnd w:id="498"/>
    </w:p>
    <w:p w:rsidR="00AF1B9C" w:rsidRDefault="00AF1B9C" w:rsidP="00AF1B9C">
      <w:pPr>
        <w:keepNext/>
        <w:jc w:val="center"/>
      </w:pPr>
      <w:r>
        <w:rPr>
          <w:noProof/>
          <w:lang w:val="en-US" w:eastAsia="en-US"/>
        </w:rPr>
        <w:drawing>
          <wp:inline distT="0" distB="0" distL="0" distR="0" wp14:anchorId="69782059" wp14:editId="407DDDBC">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81">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59</w:t>
      </w:r>
      <w:r w:rsidR="00E73236">
        <w:rPr>
          <w:noProof/>
        </w:rPr>
        <w:fldChar w:fldCharType="end"/>
      </w:r>
      <w:r>
        <w:t xml:space="preserve"> (Скенер – диаграма на внедряване)</w:t>
      </w:r>
    </w:p>
    <w:p w:rsidR="00AF1B9C" w:rsidRDefault="00AF1B9C" w:rsidP="00D063BC">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B34B20">
        <w:rPr>
          <w:i/>
        </w:rPr>
        <w:t>5.3.2</w:t>
      </w:r>
      <w:r w:rsidRPr="007179DB">
        <w:rPr>
          <w:i/>
        </w:rPr>
        <w:fldChar w:fldCharType="end"/>
      </w:r>
      <w:r>
        <w:t xml:space="preserve"> в </w:t>
      </w:r>
      <w:r w:rsidRPr="006802B9">
        <w:rPr>
          <w:i/>
        </w:rPr>
        <w:t>Python</w:t>
      </w:r>
      <w:r>
        <w:t xml:space="preserve"> модули.</w:t>
      </w:r>
    </w:p>
    <w:p w:rsidR="00246BEA" w:rsidRDefault="005B2B7B" w:rsidP="005B2B7B">
      <w:pPr>
        <w:pStyle w:val="Heading3"/>
      </w:pPr>
      <w:bookmarkStart w:id="499" w:name="_Ref409474859"/>
      <w:bookmarkStart w:id="500" w:name="_Toc412583241"/>
      <w:r>
        <w:t>Мета-модел</w:t>
      </w:r>
      <w:bookmarkEnd w:id="499"/>
      <w:bookmarkEnd w:id="500"/>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val="en-US" w:eastAsia="en-US"/>
        </w:rPr>
        <w:drawing>
          <wp:inline distT="0" distB="0" distL="0" distR="0" wp14:anchorId="37B04240" wp14:editId="7FEA59A1">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82">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60</w:t>
      </w:r>
      <w:r w:rsidR="00E73236">
        <w:rPr>
          <w:noProof/>
        </w:rPr>
        <w:fldChar w:fldCharType="end"/>
      </w:r>
      <w:r>
        <w:t xml:space="preserve"> (Инфраструктура – диаграма на внедряване)</w:t>
      </w:r>
    </w:p>
    <w:p w:rsidR="00865201" w:rsidRDefault="007850C6" w:rsidP="007850C6">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B34B20">
        <w:rPr>
          <w:i/>
        </w:rPr>
        <w:t>5.2.1</w:t>
      </w:r>
      <w:r w:rsidRPr="007850C6">
        <w:rPr>
          <w:i/>
        </w:rPr>
        <w:fldChar w:fldCharType="end"/>
      </w:r>
      <w:r>
        <w:t xml:space="preserve"> в </w:t>
      </w:r>
      <w:r w:rsidRPr="006802B9">
        <w:rPr>
          <w:i/>
        </w:rPr>
        <w:t>Python</w:t>
      </w:r>
      <w:r>
        <w:t xml:space="preserve"> </w:t>
      </w:r>
      <w:r w:rsidR="001274EE">
        <w:t>модули</w:t>
      </w:r>
      <w:r>
        <w:t>.</w:t>
      </w:r>
    </w:p>
    <w:p w:rsidR="00865201" w:rsidRDefault="00865201">
      <w:pPr>
        <w:spacing w:after="0"/>
        <w:jc w:val="left"/>
      </w:pPr>
      <w:r>
        <w:br w:type="page"/>
      </w:r>
    </w:p>
    <w:p w:rsidR="00A24FD2" w:rsidRDefault="00A24FD2" w:rsidP="00A24FD2">
      <w:pPr>
        <w:pStyle w:val="Heading4"/>
      </w:pPr>
      <w:r>
        <w:lastRenderedPageBreak/>
        <w:t>Софтуерен компонент (диаграма на внедряване)</w:t>
      </w:r>
    </w:p>
    <w:p w:rsidR="001D7606" w:rsidRDefault="001D7606" w:rsidP="001D7606">
      <w:pPr>
        <w:pStyle w:val="Caption"/>
        <w:keepNext/>
        <w:jc w:val="center"/>
      </w:pPr>
      <w:r>
        <w:rPr>
          <w:noProof/>
          <w:lang w:val="en-US"/>
        </w:rPr>
        <w:drawing>
          <wp:inline distT="0" distB="0" distL="0" distR="0" wp14:anchorId="5C7D6129" wp14:editId="51053C7B">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83">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B34B20">
        <w:rPr>
          <w:i/>
        </w:rPr>
        <w:t>5.2.2</w:t>
      </w:r>
      <w:r w:rsidRPr="00B86ABD">
        <w:rPr>
          <w:i/>
        </w:rPr>
        <w:fldChar w:fldCharType="end"/>
      </w:r>
      <w:r>
        <w:t xml:space="preserve"> в </w:t>
      </w:r>
      <w:r w:rsidRPr="006802B9">
        <w:rPr>
          <w:i/>
        </w:rPr>
        <w:t>Python</w:t>
      </w:r>
      <w:r>
        <w:t xml:space="preserve"> модули.</w:t>
      </w:r>
    </w:p>
    <w:p w:rsidR="0006779C" w:rsidRDefault="006D5AE0" w:rsidP="0006779C">
      <w:pPr>
        <w:pStyle w:val="Heading3"/>
      </w:pPr>
      <w:bookmarkStart w:id="501" w:name="_Toc412583242"/>
      <w:r>
        <w:t>Сериализатор (диаграма на внедряване)</w:t>
      </w:r>
      <w:bookmarkEnd w:id="501"/>
    </w:p>
    <w:p w:rsidR="00714A65" w:rsidRDefault="00013187" w:rsidP="00714A65">
      <w:pPr>
        <w:keepNext/>
        <w:jc w:val="center"/>
      </w:pPr>
      <w:r>
        <w:rPr>
          <w:noProof/>
          <w:lang w:val="en-US" w:eastAsia="en-US"/>
        </w:rPr>
        <w:drawing>
          <wp:inline distT="0" distB="0" distL="0" distR="0" wp14:anchorId="50EE2BAD" wp14:editId="5C0E6263">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84">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865201" w:rsidRDefault="00714A65" w:rsidP="00714A65">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B34B20">
        <w:rPr>
          <w:i/>
        </w:rPr>
        <w:t>5.3.4</w:t>
      </w:r>
      <w:r w:rsidRPr="00714A65">
        <w:rPr>
          <w:i/>
        </w:rPr>
        <w:fldChar w:fldCharType="end"/>
      </w:r>
      <w:r>
        <w:t xml:space="preserve"> в </w:t>
      </w:r>
      <w:r w:rsidRPr="006802B9">
        <w:rPr>
          <w:i/>
        </w:rPr>
        <w:t>Python</w:t>
      </w:r>
      <w:r>
        <w:t xml:space="preserve"> модули.</w:t>
      </w:r>
    </w:p>
    <w:p w:rsidR="00865201" w:rsidRDefault="00865201">
      <w:pPr>
        <w:spacing w:after="0"/>
        <w:jc w:val="left"/>
      </w:pPr>
      <w:r>
        <w:br w:type="page"/>
      </w:r>
    </w:p>
    <w:p w:rsidR="005E32A2" w:rsidRDefault="005E32A2" w:rsidP="005E32A2">
      <w:pPr>
        <w:pStyle w:val="Heading3"/>
      </w:pPr>
      <w:bookmarkStart w:id="502" w:name="_Toc412583243"/>
      <w:r>
        <w:lastRenderedPageBreak/>
        <w:t>Спомагателни модули (диаграма на внедряване)</w:t>
      </w:r>
      <w:bookmarkEnd w:id="502"/>
    </w:p>
    <w:p w:rsidR="006D1AD7" w:rsidRDefault="006D1AD7" w:rsidP="006D1AD7">
      <w:pPr>
        <w:keepNext/>
        <w:jc w:val="center"/>
      </w:pPr>
      <w:r>
        <w:rPr>
          <w:noProof/>
          <w:lang w:val="en-US" w:eastAsia="en-US"/>
        </w:rPr>
        <w:drawing>
          <wp:inline distT="0" distB="0" distL="0" distR="0" wp14:anchorId="2EE1684D" wp14:editId="186B20E0">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85">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63</w:t>
      </w:r>
      <w:r w:rsidR="00E73236">
        <w:rPr>
          <w:noProof/>
        </w:rPr>
        <w:fldChar w:fldCharType="end"/>
      </w:r>
      <w:r>
        <w:t xml:space="preserve"> (Спомагателни модули – диаграма на внедряване)</w:t>
      </w:r>
    </w:p>
    <w:p w:rsidR="000D6001" w:rsidRDefault="000D6001" w:rsidP="006D1AD7"/>
    <w:p w:rsidR="00865201" w:rsidRDefault="006D1AD7" w:rsidP="006D1AD7">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B34B20">
        <w:rPr>
          <w:i/>
        </w:rPr>
        <w:t>5.4</w:t>
      </w:r>
      <w:r w:rsidRPr="006D1AD7">
        <w:rPr>
          <w:i/>
        </w:rPr>
        <w:fldChar w:fldCharType="end"/>
      </w:r>
      <w:r>
        <w:t xml:space="preserve"> в</w:t>
      </w:r>
      <w:r w:rsidR="00CF09F4">
        <w:t>ъв външни</w:t>
      </w:r>
      <w:r>
        <w:t xml:space="preserve"> </w:t>
      </w:r>
      <w:r w:rsidRPr="006802B9">
        <w:rPr>
          <w:i/>
        </w:rPr>
        <w:t>Python</w:t>
      </w:r>
      <w:r>
        <w:t xml:space="preserve"> модули.</w:t>
      </w:r>
    </w:p>
    <w:p w:rsidR="00865201" w:rsidRDefault="00865201">
      <w:pPr>
        <w:spacing w:after="0"/>
        <w:jc w:val="left"/>
      </w:pPr>
      <w:r>
        <w:br w:type="page"/>
      </w:r>
    </w:p>
    <w:p w:rsidR="00C9327C" w:rsidRDefault="00C9327C" w:rsidP="00C9327C">
      <w:pPr>
        <w:pStyle w:val="Heading3"/>
      </w:pPr>
      <w:bookmarkStart w:id="503" w:name="_Toc412583244"/>
      <w:r>
        <w:lastRenderedPageBreak/>
        <w:t>Специфични критерии за стандартна архитектура (диаграма на внедряване)</w:t>
      </w:r>
      <w:bookmarkEnd w:id="503"/>
    </w:p>
    <w:p w:rsidR="000E6E0A" w:rsidRDefault="004A02F0" w:rsidP="000E6E0A">
      <w:pPr>
        <w:keepNext/>
      </w:pPr>
      <w:r>
        <w:rPr>
          <w:noProof/>
          <w:lang w:val="en-US" w:eastAsia="en-US"/>
        </w:rPr>
        <w:drawing>
          <wp:inline distT="0" distB="0" distL="0" distR="0" wp14:anchorId="60D8EF1D" wp14:editId="7D5A1F25">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B34B20">
        <w:rPr>
          <w:i/>
        </w:rPr>
        <w:t>3.3.4</w:t>
      </w:r>
      <w:r w:rsidRPr="00EC7389">
        <w:rPr>
          <w:i/>
        </w:rPr>
        <w:fldChar w:fldCharType="end"/>
      </w:r>
      <w:r>
        <w:t xml:space="preserve"> в </w:t>
      </w:r>
      <w:r w:rsidRPr="006802B9">
        <w:rPr>
          <w:i/>
        </w:rPr>
        <w:t>Python</w:t>
      </w:r>
      <w:r>
        <w:t xml:space="preserve"> модули.</w:t>
      </w:r>
    </w:p>
    <w:p w:rsidR="00103031" w:rsidRDefault="00125743" w:rsidP="00125743">
      <w:pPr>
        <w:pStyle w:val="Heading3"/>
      </w:pPr>
      <w:bookmarkStart w:id="504" w:name="_Ref411098123"/>
      <w:bookmarkStart w:id="505" w:name="_Ref411098150"/>
      <w:bookmarkStart w:id="506" w:name="_Toc412583245"/>
      <w:r>
        <w:t>Генерация на базов код (реализация)</w:t>
      </w:r>
      <w:bookmarkEnd w:id="504"/>
      <w:bookmarkEnd w:id="505"/>
      <w:bookmarkEnd w:id="506"/>
    </w:p>
    <w:p w:rsidR="00125743" w:rsidRPr="002925D3" w:rsidRDefault="00125743" w:rsidP="00125743">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B34B20">
        <w:rPr>
          <w:i/>
        </w:rPr>
        <w:t>5.3.5</w:t>
      </w:r>
      <w:r w:rsidRPr="00B738B4">
        <w:rPr>
          <w:i/>
        </w:rPr>
        <w:fldChar w:fldCharType="end"/>
      </w:r>
      <w:r w:rsidR="00B738B4">
        <w:t xml:space="preserve">, е </w:t>
      </w:r>
      <w:r w:rsidR="002925D3">
        <w:t>създаден</w:t>
      </w:r>
      <w:r w:rsidR="00B738B4">
        <w:t xml:space="preserve"> проект за код генерация</w:t>
      </w:r>
      <w:r w:rsidR="00067872">
        <w:t xml:space="preserve"> на базата на UML модел</w:t>
      </w:r>
      <w:r w:rsidR="00B738B4">
        <w:t>.</w:t>
      </w:r>
    </w:p>
    <w:p w:rsidR="008436AF" w:rsidRDefault="004A6E88" w:rsidP="008436AF">
      <w:pPr>
        <w:pStyle w:val="Heading2"/>
      </w:pPr>
      <w:bookmarkStart w:id="507" w:name="_Toc397093019"/>
      <w:bookmarkStart w:id="508" w:name="_Toc412583246"/>
      <w:r w:rsidRPr="002925D3">
        <w:t>Планиране</w:t>
      </w:r>
      <w:r w:rsidRPr="00595992">
        <w:rPr>
          <w:lang w:val="ru-RU"/>
        </w:rPr>
        <w:t xml:space="preserve"> на</w:t>
      </w:r>
      <w:r w:rsidRPr="002925D3">
        <w:t xml:space="preserve"> тестването</w:t>
      </w:r>
      <w:bookmarkEnd w:id="507"/>
      <w:bookmarkEnd w:id="508"/>
    </w:p>
    <w:p w:rsidR="008436AF" w:rsidRDefault="008436AF" w:rsidP="008436AF">
      <w:pPr>
        <w:pStyle w:val="Heading3"/>
      </w:pPr>
      <w:bookmarkStart w:id="509" w:name="_Ref411018744"/>
      <w:bookmarkStart w:id="510" w:name="_Toc412583247"/>
      <w:r>
        <w:t>Цели</w:t>
      </w:r>
      <w:bookmarkEnd w:id="509"/>
      <w:bookmarkEnd w:id="510"/>
    </w:p>
    <w:p w:rsidR="008436AF" w:rsidRDefault="008436AF" w:rsidP="008436AF">
      <w:r>
        <w:t>Целта на тестовия план е да осигури 100% покритие на кода чрез отделни мод</w:t>
      </w:r>
      <w:r w:rsidR="00865201">
        <w:t>улни тестове. Както и да осигур</w:t>
      </w:r>
      <w:r w:rsidR="00865201">
        <w:rPr>
          <w:lang w:val="en-US"/>
        </w:rPr>
        <w:t>ят</w:t>
      </w:r>
      <w:r>
        <w:t xml:space="preserve"> функционални тестове на базата на </w:t>
      </w:r>
      <w:r w:rsidR="002925D3">
        <w:lastRenderedPageBreak/>
        <w:t>потребителските</w:t>
      </w:r>
      <w:r>
        <w:t xml:space="preserve"> </w:t>
      </w:r>
      <w:r w:rsidR="002925D3">
        <w:t>изисквания</w:t>
      </w:r>
      <w:r>
        <w:t xml:space="preserve"> </w:t>
      </w:r>
      <w:r w:rsidR="00BD5248">
        <w:t>и тестове покриващи нефункционалните изисквания.</w:t>
      </w:r>
    </w:p>
    <w:p w:rsidR="000F38A1" w:rsidRPr="008436AF" w:rsidRDefault="005B5AE7" w:rsidP="005B5AE7">
      <w:pPr>
        <w:pStyle w:val="Heading3"/>
      </w:pPr>
      <w:bookmarkStart w:id="511" w:name="_Ref411109322"/>
      <w:bookmarkStart w:id="512" w:name="_Toc412583248"/>
      <w:r>
        <w:t>Модулни тестове</w:t>
      </w:r>
      <w:bookmarkEnd w:id="511"/>
      <w:bookmarkEnd w:id="512"/>
    </w:p>
    <w:p w:rsidR="00E20E9D" w:rsidRDefault="00E20E9D" w:rsidP="00E20E9D">
      <w:r>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B34B20">
        <w:rPr>
          <w:i/>
        </w:rPr>
        <w:t>6.1</w:t>
      </w:r>
      <w:r w:rsidRPr="00E20E9D">
        <w:rPr>
          <w:i/>
        </w:rPr>
        <w:fldChar w:fldCharType="end"/>
      </w:r>
      <w:r>
        <w:t xml:space="preserve"> е създаден </w:t>
      </w:r>
      <w:r w:rsidRPr="00B52624">
        <w:rPr>
          <w:i/>
        </w:rPr>
        <w:t>Acceleo</w:t>
      </w:r>
      <w:r>
        <w:t xml:space="preserve"> проект, който генерира тест</w:t>
      </w:r>
      <w:r w:rsidR="00E43473">
        <w:t>ов шаблон</w:t>
      </w:r>
      <w:r>
        <w:t xml:space="preserve"> за всеки един модул </w:t>
      </w:r>
      <w:r w:rsidR="003B5C26">
        <w:t>въз основа</w:t>
      </w:r>
      <w:r>
        <w:t xml:space="preserve"> модела на системата.</w:t>
      </w:r>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2925D3" w:rsidP="00A930EA">
      <w:pPr>
        <w:pStyle w:val="ListParagraph"/>
        <w:numPr>
          <w:ilvl w:val="0"/>
          <w:numId w:val="27"/>
        </w:numPr>
      </w:pPr>
      <w:r>
        <w:t>Тест</w:t>
      </w:r>
      <w:r w:rsidR="00677B20">
        <w:t xml:space="preserve">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r w:rsidRPr="00677B20">
        <w:rPr>
          <w:rFonts w:ascii="Courier New" w:hAnsi="Courier New" w:cs="Courier New"/>
          <w:b/>
        </w:rPr>
        <w:t>def</w:t>
      </w:r>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&lt;ръчно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2925D3" w:rsidP="00A930EA">
      <w:pPr>
        <w:pStyle w:val="ListParagraph"/>
        <w:numPr>
          <w:ilvl w:val="0"/>
          <w:numId w:val="27"/>
        </w:numPr>
      </w:pPr>
      <w:r>
        <w:t>Приключване</w:t>
      </w:r>
      <w:r w:rsidR="00677B20">
        <w:t xml:space="preserve"> на тестването (tearDown) – изпълнява процедури необходими при </w:t>
      </w:r>
      <w:r>
        <w:t>приключването</w:t>
      </w:r>
      <w:r w:rsidR="00677B20">
        <w:t xml:space="preserve"> на теста</w:t>
      </w:r>
    </w:p>
    <w:p w:rsidR="0069728A" w:rsidRPr="00677B20" w:rsidRDefault="0069728A" w:rsidP="0069728A">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
    <w:p w:rsidR="00677B20" w:rsidRDefault="003A4670" w:rsidP="003A4670">
      <w:pPr>
        <w:pStyle w:val="Heading3"/>
      </w:pPr>
      <w:bookmarkStart w:id="513" w:name="_Toc412583249"/>
      <w:r>
        <w:t>Функционални тестове</w:t>
      </w:r>
      <w:bookmarkEnd w:id="513"/>
    </w:p>
    <w:p w:rsidR="003A4670" w:rsidRDefault="003A4670" w:rsidP="003A4670">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B34B20">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B34B20">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B34B20">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B34B20">
        <w:rPr>
          <w:i/>
        </w:rPr>
        <w:t>3.3.1.10</w:t>
      </w:r>
      <w:r w:rsidRPr="0098247E">
        <w:rPr>
          <w:i/>
        </w:rPr>
        <w:fldChar w:fldCharType="end"/>
      </w:r>
      <w:r>
        <w:t>) от сериализирания UML модел</w:t>
      </w:r>
    </w:p>
    <w:p w:rsidR="004F3C1E" w:rsidRDefault="004F3C1E" w:rsidP="004F3C1E">
      <w:pPr>
        <w:pStyle w:val="Heading3"/>
      </w:pPr>
      <w:bookmarkStart w:id="514" w:name="_Toc412583250"/>
      <w:r>
        <w:t>Нефункционални тестове</w:t>
      </w:r>
      <w:bookmarkEnd w:id="514"/>
    </w:p>
    <w:p w:rsidR="004F3C1E" w:rsidRPr="002925D3" w:rsidRDefault="004F3C1E" w:rsidP="004F3C1E">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B34B20">
        <w:rPr>
          <w:i/>
        </w:rPr>
        <w:t>3.4</w:t>
      </w:r>
      <w:r w:rsidRPr="004F3C1E">
        <w:rPr>
          <w:i/>
        </w:rPr>
        <w:fldChar w:fldCharType="end"/>
      </w:r>
      <w:r w:rsidR="001E70DA">
        <w:rPr>
          <w:i/>
        </w:rPr>
        <w:t>.</w:t>
      </w:r>
    </w:p>
    <w:p w:rsidR="00C3793A" w:rsidRDefault="004A6E88" w:rsidP="000B17C1">
      <w:pPr>
        <w:pStyle w:val="Heading2"/>
      </w:pPr>
      <w:bookmarkStart w:id="515" w:name="_Toc397093020"/>
      <w:bookmarkStart w:id="516" w:name="_Toc412583251"/>
      <w:r w:rsidRPr="002925D3">
        <w:t>Модулно</w:t>
      </w:r>
      <w:r>
        <w:rPr>
          <w:lang w:val="ru-RU"/>
        </w:rPr>
        <w:t xml:space="preserve"> и системно</w:t>
      </w:r>
      <w:r w:rsidRPr="002925D3">
        <w:t xml:space="preserve"> тестване</w:t>
      </w:r>
      <w:bookmarkEnd w:id="515"/>
      <w:bookmarkEnd w:id="516"/>
    </w:p>
    <w:p w:rsidR="00192AEE" w:rsidRPr="00192AEE" w:rsidRDefault="00192AEE" w:rsidP="00192AEE">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r w:rsidR="00B34B20" w:rsidRPr="00B34B20">
        <w:rPr>
          <w:i/>
        </w:rPr>
        <w:t xml:space="preserve">Фигура </w:t>
      </w:r>
      <w:r w:rsidR="00B34B20" w:rsidRPr="00B34B20">
        <w:rPr>
          <w:i/>
          <w:noProof/>
        </w:rPr>
        <w:t>65</w:t>
      </w:r>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val="en-US" w:eastAsia="en-US"/>
        </w:rPr>
        <w:drawing>
          <wp:inline distT="0" distB="0" distL="0" distR="0" wp14:anchorId="0569D910" wp14:editId="48B8EFC9">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517" w:name="_Ref411015504"/>
      <w:bookmarkStart w:id="518" w:name="_Ref411015495"/>
      <w:r>
        <w:t xml:space="preserve">Фигура </w:t>
      </w:r>
      <w:r w:rsidR="00E73236">
        <w:fldChar w:fldCharType="begin"/>
      </w:r>
      <w:r w:rsidR="00E73236">
        <w:instrText xml:space="preserve"> SEQ Фигура \* ARABIC </w:instrText>
      </w:r>
      <w:r w:rsidR="00E73236">
        <w:fldChar w:fldCharType="separate"/>
      </w:r>
      <w:r w:rsidR="00B34B20">
        <w:rPr>
          <w:noProof/>
        </w:rPr>
        <w:t>65</w:t>
      </w:r>
      <w:r w:rsidR="00E73236">
        <w:rPr>
          <w:noProof/>
        </w:rPr>
        <w:fldChar w:fldCharType="end"/>
      </w:r>
      <w:bookmarkEnd w:id="517"/>
      <w:r>
        <w:t xml:space="preserve"> (Структура на тестовата директория)</w:t>
      </w:r>
      <w:bookmarkEnd w:id="518"/>
    </w:p>
    <w:p w:rsidR="00C3793A" w:rsidRDefault="004A6E88" w:rsidP="000B17C1">
      <w:pPr>
        <w:pStyle w:val="Heading2"/>
      </w:pPr>
      <w:bookmarkStart w:id="519" w:name="_Toc397093021"/>
      <w:bookmarkStart w:id="520" w:name="_Toc412583252"/>
      <w:r>
        <w:rPr>
          <w:lang w:val="ru-RU"/>
        </w:rPr>
        <w:lastRenderedPageBreak/>
        <w:t>Анализ на</w:t>
      </w:r>
      <w:r w:rsidRPr="002925D3">
        <w:t xml:space="preserve"> резултатите</w:t>
      </w:r>
      <w:r>
        <w:rPr>
          <w:lang w:val="ru-RU"/>
        </w:rPr>
        <w:t xml:space="preserve"> от</w:t>
      </w:r>
      <w:r w:rsidRPr="002925D3">
        <w:t xml:space="preserve"> тестването</w:t>
      </w:r>
      <w:bookmarkEnd w:id="519"/>
      <w:bookmarkEnd w:id="520"/>
    </w:p>
    <w:p w:rsidR="00E8590F" w:rsidRDefault="00E8590F" w:rsidP="00E8590F">
      <w:pPr>
        <w:pStyle w:val="Heading3"/>
      </w:pPr>
      <w:bookmarkStart w:id="521" w:name="_Toc412583253"/>
      <w:r>
        <w:t>Резултати от модулно тестване</w:t>
      </w:r>
      <w:bookmarkEnd w:id="521"/>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r>
        <w:rPr>
          <w:rFonts w:ascii="Courier New" w:hAnsi="Courier New" w:cs="Courier New"/>
          <w:sz w:val="18"/>
        </w:rPr>
        <w:t>$</w:t>
      </w:r>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r>
        <w:t>Тоест всичките тестове са изпълнени успешно и не са открили проблем</w:t>
      </w:r>
      <w:r w:rsidR="009F6177">
        <w:t>и</w:t>
      </w:r>
      <w:r>
        <w:t xml:space="preserve"> при изпълнението си.</w:t>
      </w:r>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B34B20">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B34B20">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p>
    <w:tbl>
      <w:tblPr>
        <w:tblW w:w="9630" w:type="dxa"/>
        <w:tblInd w:w="-72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3A0AFF">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3A0AFF">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38</w:t>
      </w:r>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
    <w:p w:rsidR="00095B64" w:rsidRDefault="00095B64" w:rsidP="00095B64">
      <w:pPr>
        <w:pStyle w:val="Heading3"/>
      </w:pPr>
      <w:bookmarkStart w:id="522" w:name="_Ref411108572"/>
      <w:bookmarkStart w:id="523" w:name="_Toc412583254"/>
      <w:r>
        <w:t>Резултати от функционално тестване</w:t>
      </w:r>
      <w:bookmarkEnd w:id="522"/>
      <w:bookmarkEnd w:id="523"/>
    </w:p>
    <w:p w:rsidR="00E73236" w:rsidRDefault="002F495B" w:rsidP="00E73236">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Pr>
          <w:i/>
        </w:rPr>
        <w:instrText xml:space="preserve"> \* MERGEFORMAT </w:instrText>
      </w:r>
      <w:r w:rsidRPr="002F495B">
        <w:rPr>
          <w:i/>
        </w:rPr>
      </w:r>
      <w:r w:rsidRPr="002F495B">
        <w:rPr>
          <w:i/>
        </w:rPr>
        <w:fldChar w:fldCharType="separate"/>
      </w:r>
      <w:r w:rsidR="00B34B20">
        <w:rPr>
          <w:i/>
        </w:rPr>
        <w:t>3.4.4</w:t>
      </w:r>
      <w:r w:rsidRPr="002F495B">
        <w:rPr>
          <w:i/>
        </w:rPr>
        <w:fldChar w:fldCharType="end"/>
      </w:r>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rPr>
          <w:noProof/>
          <w:lang w:val="en-US"/>
        </w:rPr>
        <w:drawing>
          <wp:inline distT="0" distB="0" distL="0" distR="0" wp14:anchorId="79D3DBF7" wp14:editId="4FAA8CCA">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B34B20">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741185">
      <w:pPr>
        <w:pStyle w:val="ListParagraph"/>
        <w:keepNext/>
        <w:ind w:left="0"/>
        <w:jc w:val="center"/>
      </w:pPr>
      <w:r w:rsidRPr="00A144A2">
        <w:rPr>
          <w:noProof/>
          <w:lang w:val="en-US" w:eastAsia="en-US"/>
        </w:rPr>
        <w:lastRenderedPageBreak/>
        <w:drawing>
          <wp:inline distT="0" distB="0" distL="0" distR="0" wp14:anchorId="5CE7F72D" wp14:editId="4A02525D">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524" w:name="_Ref411093487"/>
      <w:bookmarkStart w:id="525" w:name="_Ref411093468"/>
      <w:r>
        <w:t xml:space="preserve">Фигура </w:t>
      </w:r>
      <w:r>
        <w:fldChar w:fldCharType="begin"/>
      </w:r>
      <w:r>
        <w:instrText xml:space="preserve"> SEQ Фигура \* ARABIC </w:instrText>
      </w:r>
      <w:r>
        <w:fldChar w:fldCharType="separate"/>
      </w:r>
      <w:r w:rsidR="00B34B20">
        <w:rPr>
          <w:noProof/>
        </w:rPr>
        <w:t>67</w:t>
      </w:r>
      <w:r>
        <w:fldChar w:fldCharType="end"/>
      </w:r>
      <w:bookmarkEnd w:id="524"/>
      <w:r>
        <w:t xml:space="preserve"> (Анализ на проект)</w:t>
      </w:r>
      <w:bookmarkEnd w:id="525"/>
    </w:p>
    <w:p w:rsidR="007031CD" w:rsidRDefault="007031CD" w:rsidP="007031CD">
      <w:pPr>
        <w:pStyle w:val="Heading4"/>
      </w:pPr>
      <w:r>
        <w:t>Сериализиране на модела</w:t>
      </w:r>
    </w:p>
    <w:p w:rsidR="00314E00" w:rsidRDefault="00314E00" w:rsidP="00314E00">
      <w:r>
        <w:t xml:space="preserve">След като </w:t>
      </w:r>
      <w:r w:rsidR="002925D3">
        <w:t>приключи</w:t>
      </w:r>
      <w:r>
        <w:t xml:space="preserve"> анализа на проекта (етикета със син фон от </w:t>
      </w:r>
      <w:r w:rsidRPr="00314E00">
        <w:rPr>
          <w:i/>
        </w:rPr>
        <w:fldChar w:fldCharType="begin"/>
      </w:r>
      <w:r w:rsidRPr="00314E00">
        <w:rPr>
          <w:i/>
        </w:rPr>
        <w:instrText xml:space="preserve"> REF _Ref411093487 \h </w:instrText>
      </w:r>
      <w:r>
        <w:rPr>
          <w:i/>
        </w:rPr>
        <w:instrText xml:space="preserve"> \* MERGEFORMAT </w:instrText>
      </w:r>
      <w:r w:rsidRPr="00314E00">
        <w:rPr>
          <w:i/>
        </w:rPr>
      </w:r>
      <w:r w:rsidRPr="00314E00">
        <w:rPr>
          <w:i/>
        </w:rPr>
        <w:fldChar w:fldCharType="separate"/>
      </w:r>
      <w:r w:rsidR="00B34B20" w:rsidRPr="00B34B20">
        <w:rPr>
          <w:i/>
        </w:rPr>
        <w:t xml:space="preserve">Фигура </w:t>
      </w:r>
      <w:r w:rsidR="00B34B20" w:rsidRPr="00B34B20">
        <w:rPr>
          <w:i/>
          <w:noProof/>
        </w:rPr>
        <w:t>67</w:t>
      </w:r>
      <w:r w:rsidRPr="00314E00">
        <w:rPr>
          <w:i/>
        </w:rPr>
        <w:fldChar w:fldCharType="end"/>
      </w:r>
      <w:r>
        <w:t xml:space="preserve"> ни </w:t>
      </w:r>
      <w:r w:rsidR="002925D3">
        <w:t>напомни</w:t>
      </w:r>
      <w:r>
        <w:t xml:space="preserve"> с надпис: </w:t>
      </w:r>
      <w:r w:rsidRPr="00314E00">
        <w:rPr>
          <w:i/>
        </w:rPr>
        <w:t>“Analysis Done</w:t>
      </w:r>
      <w:r w:rsidR="008E0641">
        <w:rPr>
          <w:i/>
        </w:rPr>
        <w:t>.</w:t>
      </w:r>
      <w:r w:rsidRPr="00314E00">
        <w:rPr>
          <w:i/>
        </w:rPr>
        <w:t>”</w:t>
      </w:r>
      <w:r>
        <w:t>)  сериализирането става автоматично</w:t>
      </w:r>
      <w:r w:rsidR="008E0641">
        <w:t>.</w:t>
      </w:r>
    </w:p>
    <w:p w:rsidR="00314E00" w:rsidRDefault="00314E00" w:rsidP="00314E00">
      <w:r w:rsidRPr="00314E00">
        <w:rPr>
          <w:noProof/>
          <w:lang w:val="en-US" w:eastAsia="en-US"/>
        </w:rPr>
        <w:drawing>
          <wp:inline distT="0" distB="0" distL="0" distR="0" wp14:anchorId="561E8B88" wp14:editId="6CDBC0C3">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rPr>
          <w:noProof/>
          <w:lang w:val="en-US" w:eastAsia="en-US"/>
        </w:rPr>
        <w:lastRenderedPageBreak/>
        <w:drawing>
          <wp:inline distT="0" distB="0" distL="0" distR="0" wp14:anchorId="457EE94F" wp14:editId="30C947E7">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526" w:name="_Ref411095543"/>
      <w:r>
        <w:t xml:space="preserve">Фигура </w:t>
      </w:r>
      <w:r>
        <w:fldChar w:fldCharType="begin"/>
      </w:r>
      <w:r>
        <w:instrText xml:space="preserve"> SEQ Фигура \* ARABIC </w:instrText>
      </w:r>
      <w:r>
        <w:fldChar w:fldCharType="separate"/>
      </w:r>
      <w:r w:rsidR="00B34B20">
        <w:rPr>
          <w:noProof/>
        </w:rPr>
        <w:t>68</w:t>
      </w:r>
      <w:r>
        <w:fldChar w:fldCharType="end"/>
      </w:r>
      <w:bookmarkEnd w:id="526"/>
      <w:r>
        <w:t xml:space="preserve"> (Визуализиране на сериализирания модел в Eclipse)</w:t>
      </w:r>
    </w:p>
    <w:p w:rsidR="00BD690D" w:rsidRDefault="00BD690D" w:rsidP="00FB244F"/>
    <w:p w:rsidR="00FB244F" w:rsidRPr="00314E00" w:rsidRDefault="00FB244F" w:rsidP="00FB244F">
      <w:r>
        <w:t xml:space="preserve">Както се вижда от </w:t>
      </w:r>
      <w:r w:rsidRPr="00FB244F">
        <w:rPr>
          <w:i/>
        </w:rPr>
        <w:fldChar w:fldCharType="begin"/>
      </w:r>
      <w:r w:rsidRPr="00FB244F">
        <w:rPr>
          <w:i/>
        </w:rPr>
        <w:instrText xml:space="preserve"> REF _Ref411095543 \h </w:instrText>
      </w:r>
      <w:r>
        <w:rPr>
          <w:i/>
        </w:rPr>
        <w:instrText xml:space="preserve"> \* MERGEFORMAT </w:instrText>
      </w:r>
      <w:r w:rsidRPr="00FB244F">
        <w:rPr>
          <w:i/>
        </w:rPr>
      </w:r>
      <w:r w:rsidRPr="00FB244F">
        <w:rPr>
          <w:i/>
        </w:rPr>
        <w:fldChar w:fldCharType="separate"/>
      </w:r>
      <w:r w:rsidR="00B34B20" w:rsidRPr="00B34B20">
        <w:rPr>
          <w:i/>
        </w:rPr>
        <w:t xml:space="preserve">Фигура </w:t>
      </w:r>
      <w:r w:rsidR="00B34B20" w:rsidRPr="00B34B20">
        <w:rPr>
          <w:i/>
          <w:noProof/>
        </w:rPr>
        <w:t>68</w:t>
      </w:r>
      <w:r w:rsidRPr="00FB244F">
        <w:rPr>
          <w:i/>
        </w:rPr>
        <w:fldChar w:fldCharType="end"/>
      </w:r>
      <w:r>
        <w:t xml:space="preserve"> структурата модела (в дясно) отговаря на тази на анализирания проект (в ляво)</w:t>
      </w:r>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
    <w:p w:rsidR="007031CD" w:rsidRDefault="007031CD" w:rsidP="007031CD">
      <w:pPr>
        <w:pStyle w:val="Heading4"/>
      </w:pPr>
      <w:r>
        <w:t>Генериране на базов код</w:t>
      </w:r>
    </w:p>
    <w:p w:rsidR="0098346A" w:rsidRPr="0098346A" w:rsidRDefault="0098346A" w:rsidP="0098346A">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Pr>
          <w:i/>
        </w:rPr>
        <w:instrText xml:space="preserve"> \* MERGEFORMAT </w:instrText>
      </w:r>
      <w:r w:rsidRPr="0098346A">
        <w:rPr>
          <w:i/>
        </w:rPr>
      </w:r>
      <w:r w:rsidRPr="0098346A">
        <w:rPr>
          <w:i/>
        </w:rPr>
        <w:fldChar w:fldCharType="separate"/>
      </w:r>
      <w:r w:rsidR="00B34B20">
        <w:rPr>
          <w:i/>
        </w:rPr>
        <w:t>6.1.7</w:t>
      </w:r>
      <w:r w:rsidRPr="0098346A">
        <w:rPr>
          <w:i/>
        </w:rPr>
        <w:fldChar w:fldCharType="end"/>
      </w:r>
      <w:r>
        <w:rPr>
          <w:i/>
        </w:rPr>
        <w:t>.</w:t>
      </w:r>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rPr>
          <w:noProof/>
          <w:lang w:val="en-US" w:eastAsia="en-US"/>
        </w:rPr>
        <w:lastRenderedPageBreak/>
        <w:drawing>
          <wp:inline distT="0" distB="0" distL="0" distR="0" wp14:anchorId="34D83858" wp14:editId="65F6501F">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B34B20">
        <w:rPr>
          <w:noProof/>
        </w:rPr>
        <w:t>69</w:t>
      </w:r>
      <w:r>
        <w:fldChar w:fldCharType="end"/>
      </w:r>
      <w:r>
        <w:t xml:space="preserve"> (Генериране на базов код с Acceleo)</w:t>
      </w:r>
    </w:p>
    <w:p w:rsidR="00B2609A" w:rsidRDefault="0098346A" w:rsidP="0098346A">
      <w:r>
        <w:t xml:space="preserve">Като допълнително задаваме като входен модел, генерирания файл от предходната точка </w:t>
      </w:r>
      <w:r w:rsidR="000419E7" w:rsidRPr="000419E7">
        <w:rPr>
          <w:i/>
        </w:rPr>
        <w:t>“</w:t>
      </w:r>
      <w:r w:rsidRPr="0098346A">
        <w:rPr>
          <w:i/>
        </w:rPr>
        <w:t>Build.out.uml</w:t>
      </w:r>
      <w:r w:rsidR="000419E7">
        <w:rPr>
          <w:i/>
        </w:rPr>
        <w:t>”</w:t>
      </w:r>
      <w:r>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Pr="0098346A">
        <w:rPr>
          <w:i/>
        </w:rPr>
        <w:t>/org.dmanev.ArchExtractor.psm.uml.gen/src-gen</w:t>
      </w:r>
      <w:r w:rsidR="000419E7">
        <w:rPr>
          <w:i/>
        </w:rPr>
        <w:t>”</w:t>
      </w:r>
      <w:r>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rPr>
          <w:noProof/>
          <w:lang w:val="en-US" w:eastAsia="en-US"/>
        </w:rPr>
        <w:drawing>
          <wp:inline distT="0" distB="0" distL="0" distR="0" wp14:anchorId="356CB265" wp14:editId="26048D35">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B34B20">
        <w:rPr>
          <w:noProof/>
        </w:rPr>
        <w:t>70</w:t>
      </w:r>
      <w:r>
        <w:fldChar w:fldCharType="end"/>
      </w:r>
      <w:r>
        <w:t xml:space="preserve"> (Интерфейсен файл на компонент)</w:t>
      </w:r>
    </w:p>
    <w:p w:rsidR="00A30385" w:rsidRDefault="00A30385" w:rsidP="00A30385">
      <w:pPr>
        <w:jc w:val="left"/>
      </w:pPr>
      <w:r>
        <w:t>Както виждаме в интерфейсния файл</w:t>
      </w:r>
      <w:r w:rsidR="00042A9A">
        <w:t xml:space="preserve"> </w:t>
      </w:r>
      <w:r w:rsidR="00042A9A" w:rsidRPr="00042A9A">
        <w:rPr>
          <w:i/>
        </w:rPr>
        <w:t>rte_dat_ala.h</w:t>
      </w:r>
      <w:r w:rsidR="00042A9A">
        <w:t xml:space="preserve"> следващ </w:t>
      </w:r>
      <w:r w:rsidR="002925D3">
        <w:t>изискванията</w:t>
      </w:r>
      <w:r w:rsidR="00042A9A">
        <w:t xml:space="preserve"> от точка </w:t>
      </w:r>
      <w:r w:rsidR="00042A9A" w:rsidRPr="00042A9A">
        <w:rPr>
          <w:i/>
        </w:rPr>
        <w:fldChar w:fldCharType="begin"/>
      </w:r>
      <w:r w:rsidR="00042A9A" w:rsidRPr="00042A9A">
        <w:rPr>
          <w:i/>
        </w:rPr>
        <w:instrText xml:space="preserve"> REF _Ref398729423 \r \h </w:instrText>
      </w:r>
      <w:r w:rsidR="00042A9A">
        <w:rPr>
          <w:i/>
        </w:rPr>
        <w:instrText xml:space="preserve"> \* MERGEFORMAT </w:instrText>
      </w:r>
      <w:r w:rsidR="00042A9A" w:rsidRPr="00042A9A">
        <w:rPr>
          <w:i/>
        </w:rPr>
      </w:r>
      <w:r w:rsidR="00042A9A" w:rsidRPr="00042A9A">
        <w:rPr>
          <w:i/>
        </w:rPr>
        <w:fldChar w:fldCharType="separate"/>
      </w:r>
      <w:r w:rsidR="00B34B20">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A30385">
      <w:pPr>
        <w:jc w:val="left"/>
      </w:pPr>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Pr>
          <w:i/>
        </w:rPr>
        <w:instrText xml:space="preserve"> \* MERGEFORMAT </w:instrText>
      </w:r>
      <w:r w:rsidR="00590671" w:rsidRPr="00590671">
        <w:rPr>
          <w:i/>
        </w:rPr>
      </w:r>
      <w:r w:rsidR="00590671" w:rsidRPr="00590671">
        <w:rPr>
          <w:i/>
        </w:rPr>
        <w:fldChar w:fldCharType="separate"/>
      </w:r>
      <w:r w:rsidR="00B34B20">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Pr>
          <w:i/>
        </w:rPr>
        <w:instrText xml:space="preserve"> \* MERGEFORMAT </w:instrText>
      </w:r>
      <w:r w:rsidR="00590671" w:rsidRPr="00590671">
        <w:rPr>
          <w:i/>
        </w:rPr>
      </w:r>
      <w:r w:rsidR="00590671" w:rsidRPr="00590671">
        <w:rPr>
          <w:i/>
        </w:rPr>
        <w:fldChar w:fldCharType="separate"/>
      </w:r>
      <w:r w:rsidR="00B34B20">
        <w:rPr>
          <w:i/>
        </w:rPr>
        <w:t>3.3.3.3.2</w:t>
      </w:r>
      <w:r w:rsidR="00590671" w:rsidRPr="00590671">
        <w:rPr>
          <w:i/>
        </w:rPr>
        <w:fldChar w:fldCharType="end"/>
      </w:r>
      <w:r>
        <w:t>:</w:t>
      </w:r>
    </w:p>
    <w:p w:rsidR="00990DC2" w:rsidRDefault="00990DC2" w:rsidP="00990DC2">
      <w:pPr>
        <w:keepNext/>
        <w:jc w:val="center"/>
      </w:pPr>
      <w:r w:rsidRPr="00990DC2">
        <w:rPr>
          <w:noProof/>
          <w:lang w:val="en-US" w:eastAsia="en-US"/>
        </w:rPr>
        <w:lastRenderedPageBreak/>
        <w:drawing>
          <wp:inline distT="0" distB="0" distL="0" distR="0" wp14:anchorId="17A9ECCB" wp14:editId="6CEDE69C">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B34B20">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 MERGEFORMAT </w:instrText>
      </w:r>
      <w:r w:rsidRPr="00590671">
        <w:rPr>
          <w:i/>
        </w:rPr>
      </w:r>
      <w:r w:rsidRPr="00590671">
        <w:rPr>
          <w:i/>
        </w:rPr>
        <w:fldChar w:fldCharType="separate"/>
      </w:r>
      <w:r w:rsidR="00B34B20">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Pr>
          <w:i/>
        </w:rPr>
        <w:instrText xml:space="preserve"> \* MERGEFORMAT </w:instrText>
      </w:r>
      <w:r w:rsidRPr="00590671">
        <w:rPr>
          <w:i/>
        </w:rPr>
      </w:r>
      <w:r w:rsidRPr="00590671">
        <w:rPr>
          <w:i/>
        </w:rPr>
        <w:fldChar w:fldCharType="separate"/>
      </w:r>
      <w:r w:rsidR="00B34B20">
        <w:rPr>
          <w:i/>
        </w:rPr>
        <w:t>3.3.3.5</w:t>
      </w:r>
      <w:r w:rsidRPr="00590671">
        <w:rPr>
          <w:i/>
        </w:rPr>
        <w:fldChar w:fldCharType="end"/>
      </w:r>
      <w:r>
        <w:t>:</w:t>
      </w:r>
    </w:p>
    <w:p w:rsidR="00590671" w:rsidRDefault="00590671" w:rsidP="00590671">
      <w:pPr>
        <w:pStyle w:val="Caption"/>
        <w:keepNext/>
        <w:jc w:val="center"/>
      </w:pPr>
      <w:r w:rsidRPr="00590671">
        <w:rPr>
          <w:i w:val="0"/>
          <w:noProof/>
          <w:lang w:val="en-US"/>
        </w:rPr>
        <w:lastRenderedPageBreak/>
        <w:drawing>
          <wp:inline distT="0" distB="0" distL="0" distR="0" wp14:anchorId="7DB4D7B8" wp14:editId="1DC4A129">
            <wp:extent cx="5274310" cy="3738224"/>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738224"/>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B34B20">
        <w:rPr>
          <w:noProof/>
        </w:rPr>
        <w:t>72</w:t>
      </w:r>
      <w:r>
        <w:fldChar w:fldCharType="end"/>
      </w:r>
      <w:r>
        <w:t xml:space="preserve"> (Компонентна имплементация на клиент/сървър интерфейс)</w:t>
      </w:r>
    </w:p>
    <w:p w:rsidR="00B924D9" w:rsidRDefault="00B924D9" w:rsidP="00B924D9">
      <w:pPr>
        <w:pStyle w:val="Heading3"/>
      </w:pPr>
      <w:bookmarkStart w:id="527" w:name="_Toc412583255"/>
      <w:r>
        <w:t>Спазване на нефункционалните изисквания</w:t>
      </w:r>
      <w:bookmarkEnd w:id="527"/>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Pr>
          <w:i/>
        </w:rPr>
        <w:instrText xml:space="preserve"> \* MERGEFORMAT </w:instrText>
      </w:r>
      <w:r w:rsidR="005E5D93" w:rsidRPr="005E5D93">
        <w:rPr>
          <w:i/>
        </w:rPr>
      </w:r>
      <w:r w:rsidR="005E5D93" w:rsidRPr="005E5D93">
        <w:rPr>
          <w:i/>
        </w:rPr>
        <w:fldChar w:fldCharType="separate"/>
      </w:r>
      <w:r w:rsidR="00B34B20">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Pr>
                <w:i/>
              </w:rPr>
              <w:instrText xml:space="preserve"> \* MERGEFORMAT </w:instrText>
            </w:r>
            <w:r w:rsidRPr="00826940">
              <w:rPr>
                <w:i/>
              </w:rPr>
            </w:r>
            <w:r w:rsidRPr="00826940">
              <w:rPr>
                <w:i/>
              </w:rPr>
              <w:fldChar w:fldCharType="separate"/>
            </w:r>
            <w:r w:rsidR="00B34B20">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sidR="00B34B20">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Pr>
                <w:i/>
              </w:rPr>
              <w:instrText xml:space="preserve"> \* MERGEFORMAT </w:instrText>
            </w:r>
            <w:r w:rsidRPr="00826940">
              <w:rPr>
                <w:i/>
              </w:rPr>
            </w:r>
            <w:r w:rsidRPr="00826940">
              <w:rPr>
                <w:i/>
              </w:rPr>
              <w:fldChar w:fldCharType="separate"/>
            </w:r>
            <w:r w:rsidR="00B34B20">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 xml:space="preserve">2) От него е генериран основния код на </w:t>
            </w:r>
            <w:r w:rsidRPr="00703944">
              <w:lastRenderedPageBreak/>
              <w:t>системата.</w:t>
            </w:r>
          </w:p>
        </w:tc>
        <w:tc>
          <w:tcPr>
            <w:tcW w:w="2841" w:type="dxa"/>
          </w:tcPr>
          <w:p w:rsidR="00B924D9" w:rsidRDefault="00280CE5" w:rsidP="00B924D9">
            <w:pPr>
              <w:rPr>
                <w:rFonts w:cs="Times New Roman"/>
                <w:b/>
              </w:rPr>
            </w:pPr>
            <w:r w:rsidRPr="00280CE5">
              <w:lastRenderedPageBreak/>
              <w:t>1)</w:t>
            </w:r>
            <w:r>
              <w:t xml:space="preserve"> Точка </w:t>
            </w:r>
            <w:r w:rsidRPr="00280CE5">
              <w:rPr>
                <w:i/>
              </w:rPr>
              <w:fldChar w:fldCharType="begin"/>
            </w:r>
            <w:r w:rsidRPr="00280CE5">
              <w:rPr>
                <w:i/>
              </w:rPr>
              <w:instrText xml:space="preserve"> REF _Ref411104689 \r \h </w:instrText>
            </w:r>
            <w:r>
              <w:rPr>
                <w:i/>
              </w:rPr>
              <w:instrText xml:space="preserve"> \* MERGEFORMAT </w:instrText>
            </w:r>
            <w:r w:rsidRPr="00280CE5">
              <w:rPr>
                <w:i/>
              </w:rPr>
            </w:r>
            <w:r w:rsidRPr="00280CE5">
              <w:rPr>
                <w:i/>
              </w:rPr>
              <w:fldChar w:fldCharType="separate"/>
            </w:r>
            <w:r w:rsidR="00B34B20">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lastRenderedPageBreak/>
              <w:t>Поддръжка и възможност за разширение</w:t>
            </w:r>
          </w:p>
        </w:tc>
        <w:tc>
          <w:tcPr>
            <w:tcW w:w="2841" w:type="dxa"/>
          </w:tcPr>
          <w:p w:rsidR="00B924D9" w:rsidRPr="00703944" w:rsidRDefault="002925D3" w:rsidP="00280CE5">
            <w:pPr>
              <w:jc w:val="left"/>
            </w:pPr>
            <w:r w:rsidRPr="00703944">
              <w:t>Езика</w:t>
            </w:r>
            <w:r w:rsidR="00280CE5" w:rsidRPr="00703944">
              <w:t>,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Pr>
                <w:i/>
              </w:rPr>
              <w:instrText xml:space="preserve"> \* MERGEFORMAT </w:instrText>
            </w:r>
            <w:r w:rsidRPr="00EC7935">
              <w:rPr>
                <w:i/>
              </w:rPr>
            </w:r>
            <w:r w:rsidRPr="00EC7935">
              <w:rPr>
                <w:i/>
              </w:rPr>
              <w:fldChar w:fldCharType="separate"/>
            </w:r>
            <w:r w:rsidR="00B34B20">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Pr>
                <w:i/>
              </w:rPr>
              <w:instrText xml:space="preserve"> \* MERGEFORMAT </w:instrText>
            </w:r>
            <w:r w:rsidRPr="00C907AB">
              <w:rPr>
                <w:i/>
              </w:rPr>
            </w:r>
            <w:r w:rsidRPr="00C907AB">
              <w:rPr>
                <w:i/>
              </w:rPr>
              <w:fldChar w:fldCharType="separate"/>
            </w:r>
            <w:r w:rsidR="00B34B20">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Pr>
                <w:i/>
              </w:rPr>
              <w:instrText xml:space="preserve"> \* MERGEFORMAT </w:instrText>
            </w:r>
            <w:r w:rsidRPr="00C907AB">
              <w:rPr>
                <w:i/>
              </w:rPr>
            </w:r>
            <w:r w:rsidRPr="00C907AB">
              <w:rPr>
                <w:i/>
              </w:rPr>
              <w:fldChar w:fldCharType="separate"/>
            </w:r>
            <w:r w:rsidR="00B34B20">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Pr>
                <w:i/>
              </w:rPr>
              <w:instrText xml:space="preserve"> \* MERGEFORMAT </w:instrText>
            </w:r>
            <w:r w:rsidR="00A7017E" w:rsidRPr="00A7017E">
              <w:rPr>
                <w:i/>
              </w:rPr>
            </w:r>
            <w:r w:rsidR="00A7017E" w:rsidRPr="00A7017E">
              <w:rPr>
                <w:i/>
              </w:rPr>
              <w:fldChar w:fldCharType="separate"/>
            </w:r>
            <w:r w:rsidR="00B34B20">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002925D3" w:rsidRPr="00A7017E">
              <w:t>Съществува</w:t>
            </w:r>
            <w:r w:rsidRPr="00A7017E">
              <w:t xml:space="preserve">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Pr>
                <w:i/>
              </w:rPr>
              <w:instrText xml:space="preserve"> \* MERGEFORMAT </w:instrText>
            </w:r>
            <w:r w:rsidRPr="00933F28">
              <w:rPr>
                <w:i/>
              </w:rPr>
            </w:r>
            <w:r w:rsidRPr="00933F28">
              <w:rPr>
                <w:i/>
              </w:rPr>
              <w:fldChar w:fldCharType="separate"/>
            </w:r>
            <w:r w:rsidR="00B34B20">
              <w:rPr>
                <w:i/>
              </w:rPr>
              <w:t>6.2.2</w:t>
            </w:r>
            <w:r w:rsidRPr="00933F28">
              <w:rPr>
                <w:i/>
              </w:rPr>
              <w:fldChar w:fldCharType="end"/>
            </w:r>
            <w:r w:rsidR="00A7017E">
              <w:t xml:space="preserve"> </w:t>
            </w:r>
          </w:p>
          <w:p w:rsidR="00933F28" w:rsidRPr="00A7017E" w:rsidRDefault="00933F28" w:rsidP="00804C3D">
            <w:pPr>
              <w:keepNext/>
            </w:pPr>
            <w:r>
              <w:t xml:space="preserve">2) </w:t>
            </w:r>
            <w:r w:rsidR="004367EE" w:rsidRPr="004D0896">
              <w:rPr>
                <w:b/>
              </w:rPr>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r w:rsidR="00B34B20">
        <w:rPr>
          <w:noProof/>
        </w:rPr>
        <w:t>39</w:t>
      </w:r>
      <w:r>
        <w:fldChar w:fldCharType="end"/>
      </w:r>
      <w:r>
        <w:t xml:space="preserve"> (Спазване на нефункционалните изисквания)</w:t>
      </w:r>
    </w:p>
    <w:p w:rsidR="00C3793A" w:rsidRDefault="004A6E88" w:rsidP="006E0319">
      <w:pPr>
        <w:pStyle w:val="Heading1"/>
      </w:pPr>
      <w:bookmarkStart w:id="528" w:name="_Toc397093023"/>
      <w:bookmarkStart w:id="529" w:name="_Ref411171955"/>
      <w:bookmarkStart w:id="530" w:name="_Toc412583256"/>
      <w:r w:rsidRPr="00F05820">
        <w:lastRenderedPageBreak/>
        <w:t>Заключение</w:t>
      </w:r>
      <w:bookmarkEnd w:id="528"/>
      <w:bookmarkEnd w:id="529"/>
      <w:bookmarkEnd w:id="530"/>
    </w:p>
    <w:p w:rsidR="006E0319" w:rsidDel="00C5690E" w:rsidRDefault="009845B7" w:rsidP="006E0319">
      <w:pPr>
        <w:rPr>
          <w:del w:id="531" w:author="aldi" w:date="2015-02-16T17:31:00Z"/>
          <w:b/>
        </w:rPr>
      </w:pPr>
      <w:del w:id="532" w:author="aldi" w:date="2015-02-16T17:31:00Z">
        <w:r w:rsidRPr="009845B7" w:rsidDel="00C5690E">
          <w:rPr>
            <w:b/>
          </w:rPr>
          <w:delText>Абстракт:</w:delText>
        </w:r>
        <w:bookmarkStart w:id="533" w:name="_Toc412060301"/>
        <w:bookmarkStart w:id="534" w:name="_Toc412390779"/>
        <w:bookmarkStart w:id="535" w:name="_Toc412583257"/>
        <w:bookmarkEnd w:id="533"/>
        <w:bookmarkEnd w:id="534"/>
        <w:bookmarkEnd w:id="535"/>
      </w:del>
    </w:p>
    <w:p w:rsidR="009845B7" w:rsidRPr="009845B7" w:rsidDel="00C5690E" w:rsidRDefault="009845B7" w:rsidP="006E0319">
      <w:pPr>
        <w:rPr>
          <w:del w:id="536" w:author="aldi" w:date="2015-02-16T17:31:00Z"/>
        </w:rPr>
      </w:pPr>
      <w:del w:id="537" w:author="aldi" w:date="2015-02-16T17:31:00Z">
        <w:r w:rsidDel="00C5690E">
          <w:delText>Тази глава обобщава приносите и заключенията в тази дипломна работа и предлага бъдещи насоки за развитие.</w:delText>
        </w:r>
        <w:bookmarkStart w:id="538" w:name="_Toc412060302"/>
        <w:bookmarkStart w:id="539" w:name="_Toc412390780"/>
        <w:bookmarkStart w:id="540" w:name="_Toc412583258"/>
        <w:bookmarkEnd w:id="538"/>
        <w:bookmarkEnd w:id="539"/>
        <w:bookmarkEnd w:id="540"/>
      </w:del>
    </w:p>
    <w:p w:rsidR="004A6E88" w:rsidRDefault="004A6E88" w:rsidP="00F05820">
      <w:pPr>
        <w:pStyle w:val="Heading2"/>
      </w:pPr>
      <w:bookmarkStart w:id="541" w:name="_Toc397093024"/>
      <w:bookmarkStart w:id="542" w:name="_Toc412583259"/>
      <w:r>
        <w:rPr>
          <w:lang w:val="ru-RU"/>
        </w:rPr>
        <w:t>Обобщение на</w:t>
      </w:r>
      <w:r w:rsidRPr="002925D3">
        <w:t xml:space="preserve"> изпълнението</w:t>
      </w:r>
      <w:r>
        <w:rPr>
          <w:lang w:val="ru-RU"/>
        </w:rPr>
        <w:t xml:space="preserve"> на</w:t>
      </w:r>
      <w:r w:rsidRPr="002925D3">
        <w:t xml:space="preserve"> началните</w:t>
      </w:r>
      <w:r>
        <w:rPr>
          <w:lang w:val="ru-RU"/>
        </w:rPr>
        <w:t xml:space="preserve"> цели</w:t>
      </w:r>
      <w:bookmarkEnd w:id="541"/>
      <w:bookmarkEnd w:id="542"/>
    </w:p>
    <w:p w:rsidR="004B1CD2" w:rsidRDefault="00B46A48" w:rsidP="004B1CD2">
      <w:pPr>
        <w:rPr>
          <w:lang w:val="en-US"/>
        </w:rPr>
      </w:pPr>
      <w:commentRangeStart w:id="543"/>
      <w:r>
        <w:t>Основата на тази дипломна работа е представяне разработката и тестване на система за автоматично извличане на архитектурна информация като примерен домейн за експерименти е избран софтуер за вградените системи.</w:t>
      </w:r>
      <w:r>
        <w:rPr>
          <w:lang w:val="en-US"/>
        </w:rPr>
        <w:t xml:space="preserve"> Целите и задачите поставени в точка </w:t>
      </w:r>
      <w:r w:rsidRPr="00C906D1">
        <w:rPr>
          <w:i/>
          <w:lang w:val="en-US"/>
        </w:rPr>
        <w:fldChar w:fldCharType="begin"/>
      </w:r>
      <w:r w:rsidRPr="00C906D1">
        <w:rPr>
          <w:i/>
          <w:lang w:val="en-US"/>
        </w:rPr>
        <w:instrText xml:space="preserve"> REF _Ref412314653 \r \h </w:instrText>
      </w:r>
      <w:r>
        <w:rPr>
          <w:i/>
          <w:lang w:val="en-US"/>
        </w:rPr>
        <w:instrText xml:space="preserve"> \* MERGEFORMAT </w:instrText>
      </w:r>
      <w:r w:rsidRPr="00C906D1">
        <w:rPr>
          <w:i/>
          <w:lang w:val="en-US"/>
        </w:rPr>
      </w:r>
      <w:r w:rsidRPr="00C906D1">
        <w:rPr>
          <w:i/>
          <w:lang w:val="en-US"/>
        </w:rPr>
        <w:fldChar w:fldCharType="separate"/>
      </w:r>
      <w:r w:rsidR="00B34B20">
        <w:rPr>
          <w:i/>
          <w:lang w:val="en-US"/>
        </w:rPr>
        <w:t>1.5</w:t>
      </w:r>
      <w:r w:rsidRPr="00C906D1">
        <w:rPr>
          <w:i/>
          <w:lang w:val="en-US"/>
        </w:rPr>
        <w:fldChar w:fldCharType="end"/>
      </w:r>
      <w:r>
        <w:rPr>
          <w:lang w:val="en-US"/>
        </w:rPr>
        <w:t xml:space="preserve"> са изпълнени както следва: Проучване и анализ на подобни инструменти, както и теоретична обосновка беше направено в </w:t>
      </w:r>
      <w:r w:rsidRPr="00C906D1">
        <w:rPr>
          <w:i/>
          <w:lang w:val="en-US"/>
        </w:rPr>
        <w:t>глава</w:t>
      </w:r>
      <w:r>
        <w:rPr>
          <w:lang w:val="en-US"/>
        </w:rPr>
        <w:t xml:space="preserve"> </w:t>
      </w:r>
      <w:r w:rsidRPr="00C906D1">
        <w:rPr>
          <w:i/>
          <w:lang w:val="en-US"/>
        </w:rPr>
        <w:fldChar w:fldCharType="begin"/>
      </w:r>
      <w:r w:rsidRPr="00C906D1">
        <w:rPr>
          <w:i/>
          <w:lang w:val="en-US"/>
        </w:rPr>
        <w:instrText xml:space="preserve"> REF _Ref411171126 \r \h </w:instrText>
      </w:r>
      <w:r>
        <w:rPr>
          <w:i/>
          <w:lang w:val="en-US"/>
        </w:rPr>
        <w:instrText xml:space="preserve"> \* MERGEFORMAT </w:instrText>
      </w:r>
      <w:r w:rsidRPr="00C906D1">
        <w:rPr>
          <w:i/>
          <w:lang w:val="en-US"/>
        </w:rPr>
      </w:r>
      <w:r w:rsidRPr="00C906D1">
        <w:rPr>
          <w:i/>
          <w:lang w:val="en-US"/>
        </w:rPr>
        <w:fldChar w:fldCharType="separate"/>
      </w:r>
      <w:r w:rsidR="00B34B20">
        <w:rPr>
          <w:i/>
          <w:lang w:val="en-US"/>
        </w:rPr>
        <w:t>2</w:t>
      </w:r>
      <w:r w:rsidRPr="00C906D1">
        <w:rPr>
          <w:i/>
          <w:lang w:val="en-US"/>
        </w:rPr>
        <w:fldChar w:fldCharType="end"/>
      </w:r>
      <w:r>
        <w:rPr>
          <w:lang w:val="en-US"/>
        </w:rPr>
        <w:t xml:space="preserve">; Възможните формати за представяне на UML и избор на подходящ такъв беше направен в </w:t>
      </w:r>
      <w:r w:rsidRPr="00C906D1">
        <w:rPr>
          <w:i/>
          <w:lang w:val="en-US"/>
        </w:rPr>
        <w:t xml:space="preserve">глава </w:t>
      </w:r>
      <w:r w:rsidRPr="00C906D1">
        <w:rPr>
          <w:i/>
          <w:lang w:val="en-US"/>
        </w:rPr>
        <w:fldChar w:fldCharType="begin"/>
      </w:r>
      <w:r w:rsidRPr="00C906D1">
        <w:rPr>
          <w:i/>
          <w:lang w:val="en-US"/>
        </w:rPr>
        <w:instrText xml:space="preserve"> REF _Ref411171600 \r \h </w:instrText>
      </w:r>
      <w:r>
        <w:rPr>
          <w:i/>
          <w:lang w:val="en-US"/>
        </w:rPr>
        <w:instrText xml:space="preserve"> \* MERGEFORMAT </w:instrText>
      </w:r>
      <w:r w:rsidRPr="00C906D1">
        <w:rPr>
          <w:i/>
          <w:lang w:val="en-US"/>
        </w:rPr>
      </w:r>
      <w:r w:rsidRPr="00C906D1">
        <w:rPr>
          <w:i/>
          <w:lang w:val="en-US"/>
        </w:rPr>
        <w:fldChar w:fldCharType="separate"/>
      </w:r>
      <w:r w:rsidR="00B34B20">
        <w:rPr>
          <w:i/>
          <w:lang w:val="en-US"/>
        </w:rPr>
        <w:t>4</w:t>
      </w:r>
      <w:r w:rsidRPr="00C906D1">
        <w:rPr>
          <w:i/>
          <w:lang w:val="en-US"/>
        </w:rPr>
        <w:fldChar w:fldCharType="end"/>
      </w:r>
      <w:r>
        <w:rPr>
          <w:i/>
          <w:lang w:val="en-US"/>
        </w:rPr>
        <w:t>;</w:t>
      </w:r>
      <w:r>
        <w:rPr>
          <w:lang w:val="en-US"/>
        </w:rPr>
        <w:t xml:space="preserve"> Концепцията за софтуерен инстр</w:t>
      </w:r>
      <w:r w:rsidR="002A4159">
        <w:rPr>
          <w:lang w:val="en-US"/>
        </w:rPr>
        <w:t>у</w:t>
      </w:r>
      <w:r>
        <w:rPr>
          <w:lang w:val="en-US"/>
        </w:rPr>
        <w:t xml:space="preserve">мент, който анализира софтуерен код, генерира UML и генерира базов код беше направена в </w:t>
      </w:r>
      <w:r w:rsidRPr="00940891">
        <w:rPr>
          <w:i/>
          <w:lang w:val="en-US"/>
        </w:rPr>
        <w:t xml:space="preserve">глава </w:t>
      </w:r>
      <w:r w:rsidRPr="00940891">
        <w:rPr>
          <w:i/>
          <w:lang w:val="en-US"/>
        </w:rPr>
        <w:fldChar w:fldCharType="begin"/>
      </w:r>
      <w:r w:rsidRPr="00940891">
        <w:rPr>
          <w:i/>
          <w:lang w:val="en-US"/>
        </w:rPr>
        <w:instrText xml:space="preserve"> REF _Ref412315193 \r \h </w:instrText>
      </w:r>
      <w:r>
        <w:rPr>
          <w:i/>
          <w:lang w:val="en-US"/>
        </w:rPr>
        <w:instrText xml:space="preserve"> \* MERGEFORMAT </w:instrText>
      </w:r>
      <w:r w:rsidRPr="00940891">
        <w:rPr>
          <w:i/>
          <w:lang w:val="en-US"/>
        </w:rPr>
      </w:r>
      <w:r w:rsidRPr="00940891">
        <w:rPr>
          <w:i/>
          <w:lang w:val="en-US"/>
        </w:rPr>
        <w:fldChar w:fldCharType="separate"/>
      </w:r>
      <w:r w:rsidR="00B34B20">
        <w:rPr>
          <w:i/>
          <w:lang w:val="en-US"/>
        </w:rPr>
        <w:t>3</w:t>
      </w:r>
      <w:r w:rsidRPr="00940891">
        <w:rPr>
          <w:i/>
          <w:lang w:val="en-US"/>
        </w:rPr>
        <w:fldChar w:fldCharType="end"/>
      </w:r>
      <w:r>
        <w:rPr>
          <w:lang w:val="en-US"/>
        </w:rPr>
        <w:t xml:space="preserve">; Дизайн, разработката и тестване на модули за анализиране на софтуерен код, генериране на UML и генериране на базов код са представени съответно в </w:t>
      </w:r>
      <w:r w:rsidRPr="001F60A5">
        <w:rPr>
          <w:i/>
          <w:lang w:val="en-US"/>
        </w:rPr>
        <w:t xml:space="preserve">глави </w:t>
      </w:r>
      <w:r w:rsidRPr="001F60A5">
        <w:rPr>
          <w:i/>
          <w:lang w:val="en-US"/>
        </w:rPr>
        <w:fldChar w:fldCharType="begin"/>
      </w:r>
      <w:r w:rsidRPr="001F60A5">
        <w:rPr>
          <w:i/>
          <w:lang w:val="en-US"/>
        </w:rPr>
        <w:instrText xml:space="preserve"> REF _Ref412315387 \r \h </w:instrText>
      </w:r>
      <w:r>
        <w:rPr>
          <w:i/>
          <w:lang w:val="en-US"/>
        </w:rPr>
        <w:instrText xml:space="preserve"> \* MERGEFORMAT </w:instrText>
      </w:r>
      <w:r w:rsidRPr="001F60A5">
        <w:rPr>
          <w:i/>
          <w:lang w:val="en-US"/>
        </w:rPr>
      </w:r>
      <w:r w:rsidRPr="001F60A5">
        <w:rPr>
          <w:i/>
          <w:lang w:val="en-US"/>
        </w:rPr>
        <w:fldChar w:fldCharType="separate"/>
      </w:r>
      <w:r w:rsidR="00B34B20">
        <w:rPr>
          <w:i/>
          <w:lang w:val="en-US"/>
        </w:rPr>
        <w:t>5</w:t>
      </w:r>
      <w:r w:rsidRPr="001F60A5">
        <w:rPr>
          <w:i/>
          <w:lang w:val="en-US"/>
        </w:rPr>
        <w:fldChar w:fldCharType="end"/>
      </w:r>
      <w:r>
        <w:rPr>
          <w:lang w:val="en-US"/>
        </w:rPr>
        <w:t xml:space="preserve"> и </w:t>
      </w:r>
      <w:r w:rsidRPr="001F60A5">
        <w:rPr>
          <w:i/>
          <w:lang w:val="en-US"/>
        </w:rPr>
        <w:fldChar w:fldCharType="begin"/>
      </w:r>
      <w:r w:rsidRPr="001F60A5">
        <w:rPr>
          <w:i/>
          <w:lang w:val="en-US"/>
        </w:rPr>
        <w:instrText xml:space="preserve"> REF _Ref412315400 \r \h </w:instrText>
      </w:r>
      <w:r>
        <w:rPr>
          <w:i/>
          <w:lang w:val="en-US"/>
        </w:rPr>
        <w:instrText xml:space="preserve"> \* MERGEFORMAT </w:instrText>
      </w:r>
      <w:r w:rsidRPr="001F60A5">
        <w:rPr>
          <w:i/>
          <w:lang w:val="en-US"/>
        </w:rPr>
      </w:r>
      <w:r w:rsidRPr="001F60A5">
        <w:rPr>
          <w:i/>
          <w:lang w:val="en-US"/>
        </w:rPr>
        <w:fldChar w:fldCharType="separate"/>
      </w:r>
      <w:r w:rsidR="00B34B20">
        <w:rPr>
          <w:i/>
          <w:lang w:val="en-US"/>
        </w:rPr>
        <w:t>6</w:t>
      </w:r>
      <w:r w:rsidRPr="001F60A5">
        <w:rPr>
          <w:i/>
          <w:lang w:val="en-US"/>
        </w:rPr>
        <w:fldChar w:fldCharType="end"/>
      </w:r>
      <w:r w:rsidR="005B65DE">
        <w:t>.</w:t>
      </w:r>
      <w:commentRangeEnd w:id="543"/>
      <w:r w:rsidR="00C5690E">
        <w:rPr>
          <w:rStyle w:val="CommentReference"/>
        </w:rPr>
        <w:commentReference w:id="543"/>
      </w:r>
    </w:p>
    <w:p w:rsidR="00840DF7" w:rsidRDefault="00840DF7" w:rsidP="004B1CD2">
      <w:pPr>
        <w:rPr>
          <w:lang w:val="en-US"/>
        </w:rPr>
      </w:pPr>
    </w:p>
    <w:p w:rsidR="004A6E88" w:rsidRDefault="004A6E88" w:rsidP="00F05820">
      <w:pPr>
        <w:pStyle w:val="Heading2"/>
      </w:pPr>
      <w:bookmarkStart w:id="544" w:name="_Toc397093025"/>
      <w:bookmarkStart w:id="545" w:name="_Toc412583260"/>
      <w:r w:rsidRPr="002925D3">
        <w:t>Насоки</w:t>
      </w:r>
      <w:r>
        <w:rPr>
          <w:lang w:val="ru-RU"/>
        </w:rPr>
        <w:t xml:space="preserve"> за</w:t>
      </w:r>
      <w:r w:rsidRPr="002925D3">
        <w:t xml:space="preserve"> бъдещо</w:t>
      </w:r>
      <w:r w:rsidRPr="00C3793A">
        <w:rPr>
          <w:lang w:val="ru-RU"/>
        </w:rPr>
        <w:t xml:space="preserve"> развитие и</w:t>
      </w:r>
      <w:r w:rsidRPr="002925D3">
        <w:t xml:space="preserve"> усъвършенстване</w:t>
      </w:r>
      <w:bookmarkEnd w:id="544"/>
      <w:bookmarkEnd w:id="545"/>
    </w:p>
    <w:p w:rsidR="005C2382" w:rsidRPr="002F04F2" w:rsidRDefault="00AD6D9D" w:rsidP="005C2382">
      <w:r w:rsidRPr="00AD6D9D">
        <w:t>Подобряване на</w:t>
      </w:r>
      <w:r>
        <w:rPr>
          <w:b/>
        </w:rPr>
        <w:t xml:space="preserve"> п</w:t>
      </w:r>
      <w:r w:rsidR="005C2382" w:rsidRPr="002F04F2">
        <w:rPr>
          <w:b/>
        </w:rPr>
        <w:t>отребителски</w:t>
      </w:r>
      <w:r w:rsidR="002F04F2">
        <w:rPr>
          <w:b/>
        </w:rPr>
        <w:t>я</w:t>
      </w:r>
      <w:r w:rsidR="005C2382" w:rsidRPr="002F04F2">
        <w:rPr>
          <w:b/>
        </w:rPr>
        <w:t xml:space="preserve"> интерфейс</w:t>
      </w:r>
      <w:r w:rsidR="002F04F2">
        <w:rPr>
          <w:b/>
        </w:rPr>
        <w:t xml:space="preserve"> </w:t>
      </w:r>
      <w:del w:id="546" w:author="aldi" w:date="2015-02-16T17:32:00Z">
        <w:r w:rsidR="002F04F2" w:rsidDel="00C5690E">
          <w:delText>може да се подобри като се</w:delText>
        </w:r>
      </w:del>
      <w:ins w:id="547" w:author="aldi" w:date="2015-02-16T17:32:00Z">
        <w:r w:rsidR="00C5690E">
          <w:t>чрез</w:t>
        </w:r>
      </w:ins>
      <w:r w:rsidR="002F04F2">
        <w:t xml:space="preserve"> добав</w:t>
      </w:r>
      <w:ins w:id="548" w:author="aldi" w:date="2015-02-16T17:32:00Z">
        <w:r w:rsidR="00C5690E">
          <w:t>яне на</w:t>
        </w:r>
      </w:ins>
      <w:del w:id="549" w:author="aldi" w:date="2015-02-16T17:32:00Z">
        <w:r w:rsidR="002F04F2" w:rsidDel="00C5690E">
          <w:delText>и</w:delText>
        </w:r>
      </w:del>
      <w:r w:rsidR="002F04F2">
        <w:t xml:space="preserve"> възможност за лесно въвеждане на критерии за анализ и управление на библиотеката от критерии</w:t>
      </w:r>
      <w:del w:id="550" w:author="aldi" w:date="2015-02-16T17:32:00Z">
        <w:r w:rsidR="002F04F2" w:rsidDel="00C5690E">
          <w:delText xml:space="preserve"> като цяло</w:delText>
        </w:r>
      </w:del>
      <w:r w:rsidR="002F04F2">
        <w:t xml:space="preserve">. За момента тази дейност се извършва посредством UML </w:t>
      </w:r>
      <w:r w:rsidR="002925D3">
        <w:t>редактиране</w:t>
      </w:r>
      <w:r w:rsidR="002F04F2">
        <w:t xml:space="preserve"> на модела на системата.</w:t>
      </w:r>
    </w:p>
    <w:p w:rsidR="005C2382" w:rsidRDefault="005C2382" w:rsidP="005C2382">
      <w:r w:rsidRPr="002F04F2">
        <w:rPr>
          <w:b/>
        </w:rPr>
        <w:t>Добавяне на но</w:t>
      </w:r>
      <w:r w:rsidR="00CA1C3D" w:rsidRPr="002F04F2">
        <w:rPr>
          <w:b/>
        </w:rPr>
        <w:t xml:space="preserve">ви критерии за стандартни </w:t>
      </w:r>
      <w:r w:rsidR="002925D3" w:rsidRPr="002F04F2">
        <w:rPr>
          <w:b/>
        </w:rPr>
        <w:t>архитектури</w:t>
      </w:r>
      <w:r w:rsidR="00EB6116">
        <w:t>. Би било полезно да се добавят критерии за анализ на стандартни архитектури като</w:t>
      </w:r>
      <w:r w:rsidR="00B37C67">
        <w:t xml:space="preserve"> AUTOSAR</w:t>
      </w:r>
      <w:r w:rsidR="002F04F2">
        <w:t>.</w:t>
      </w:r>
    </w:p>
    <w:p w:rsidR="00CA1C3D" w:rsidRDefault="005C3589" w:rsidP="005C2382">
      <w:r>
        <w:t xml:space="preserve">Да се използва </w:t>
      </w:r>
      <w:r w:rsidRPr="002F04F2">
        <w:rPr>
          <w:b/>
          <w:i/>
        </w:rPr>
        <w:t>Acceleo</w:t>
      </w:r>
      <w:r w:rsidRPr="002F04F2">
        <w:rPr>
          <w:b/>
        </w:rPr>
        <w:t xml:space="preserve"> базиран </w:t>
      </w:r>
      <w:r w:rsidRPr="002F04F2">
        <w:rPr>
          <w:b/>
          <w:i/>
        </w:rPr>
        <w:t>Python</w:t>
      </w:r>
      <w:r w:rsidRPr="002F04F2">
        <w:rPr>
          <w:b/>
        </w:rPr>
        <w:t xml:space="preserve"> генератор на код</w:t>
      </w:r>
      <w:r>
        <w:t xml:space="preserve"> (например [R30]) на системата за анализ от </w:t>
      </w:r>
      <w:r w:rsidR="00CA1C3D">
        <w:t xml:space="preserve">UML </w:t>
      </w:r>
      <w:r>
        <w:t>модела</w:t>
      </w:r>
      <w:r w:rsidR="00C107D8">
        <w:t xml:space="preserve">. По този начин ще имаме по-голяма гъвкавост и контрол върху генерирания код и ще можем да заменим </w:t>
      </w:r>
      <w:r w:rsidR="00430027">
        <w:t>инструмента</w:t>
      </w:r>
      <w:r w:rsidR="00C107D8">
        <w:t xml:space="preserve"> за разработка на UML </w:t>
      </w:r>
      <w:r w:rsidR="002F04F2">
        <w:t>модела (</w:t>
      </w:r>
      <w:r w:rsidR="002F04F2" w:rsidRPr="002F04F2">
        <w:rPr>
          <w:i/>
        </w:rPr>
        <w:t>BoUML</w:t>
      </w:r>
      <w:r w:rsidR="002F04F2" w:rsidRPr="002F04F2">
        <w:t>)</w:t>
      </w:r>
      <w:r w:rsidR="002F04F2">
        <w:t xml:space="preserve"> </w:t>
      </w:r>
      <w:r w:rsidR="00C107D8">
        <w:t>с по-съвременен такъв.</w:t>
      </w:r>
    </w:p>
    <w:p w:rsidR="005C2382" w:rsidRPr="005C2382" w:rsidRDefault="005C2382" w:rsidP="005C2382">
      <w:r>
        <w:t xml:space="preserve">Директна </w:t>
      </w:r>
      <w:r w:rsidRPr="002F04F2">
        <w:rPr>
          <w:b/>
        </w:rPr>
        <w:t xml:space="preserve">трансформация на </w:t>
      </w:r>
      <w:r w:rsidR="002F04F2" w:rsidRPr="002F04F2">
        <w:rPr>
          <w:b/>
        </w:rPr>
        <w:t>анализирания компонентен модел</w:t>
      </w:r>
      <w:r>
        <w:t xml:space="preserve"> (</w:t>
      </w:r>
      <w:r w:rsidR="00B45A8C" w:rsidRPr="00B45A8C">
        <w:rPr>
          <w:i/>
        </w:rPr>
        <w:fldChar w:fldCharType="begin"/>
      </w:r>
      <w:r w:rsidR="00B45A8C" w:rsidRPr="00B45A8C">
        <w:rPr>
          <w:i/>
        </w:rPr>
        <w:instrText xml:space="preserve"> REF _Ref397969104 \r \h </w:instrText>
      </w:r>
      <w:r w:rsidR="00B45A8C">
        <w:rPr>
          <w:i/>
        </w:rPr>
        <w:instrText xml:space="preserve"> \* MERGEFORMAT </w:instrText>
      </w:r>
      <w:r w:rsidR="00B45A8C" w:rsidRPr="00B45A8C">
        <w:rPr>
          <w:i/>
        </w:rPr>
      </w:r>
      <w:r w:rsidR="00B45A8C" w:rsidRPr="00B45A8C">
        <w:rPr>
          <w:i/>
        </w:rPr>
        <w:fldChar w:fldCharType="separate"/>
      </w:r>
      <w:r w:rsidR="00B34B20">
        <w:rPr>
          <w:i/>
        </w:rPr>
        <w:t>3.3.2</w:t>
      </w:r>
      <w:r w:rsidR="00B45A8C" w:rsidRPr="00B45A8C">
        <w:rPr>
          <w:i/>
        </w:rPr>
        <w:fldChar w:fldCharType="end"/>
      </w:r>
      <w:r>
        <w:t>) към UML</w:t>
      </w:r>
      <w:r w:rsidR="002F04F2">
        <w:t xml:space="preserve"> с използване на </w:t>
      </w:r>
      <w:r w:rsidR="002F04F2" w:rsidRPr="00C00752">
        <w:rPr>
          <w:i/>
        </w:rPr>
        <w:t>Eclipse EMF</w:t>
      </w:r>
      <w:r w:rsidR="002F04F2">
        <w:t xml:space="preserve"> инструментите за трансформация</w:t>
      </w:r>
      <w:r>
        <w:t xml:space="preserve">, вместо текущото предложено решение </w:t>
      </w:r>
      <w:r w:rsidRPr="005C2382">
        <w:t xml:space="preserve">клас </w:t>
      </w:r>
      <w:r w:rsidRPr="005C2382">
        <w:rPr>
          <w:i/>
        </w:rPr>
        <w:t>XMIConverter</w:t>
      </w:r>
      <w:r>
        <w:t xml:space="preserve"> (</w:t>
      </w:r>
      <w:r w:rsidRPr="005C2382">
        <w:rPr>
          <w:i/>
        </w:rPr>
        <w:fldChar w:fldCharType="begin"/>
      </w:r>
      <w:r w:rsidRPr="005C2382">
        <w:rPr>
          <w:i/>
        </w:rPr>
        <w:instrText xml:space="preserve"> REF _Ref411182090 \r \h </w:instrText>
      </w:r>
      <w:r>
        <w:rPr>
          <w:i/>
        </w:rPr>
        <w:instrText xml:space="preserve"> \* MERGEFORMAT </w:instrText>
      </w:r>
      <w:r w:rsidRPr="005C2382">
        <w:rPr>
          <w:i/>
        </w:rPr>
      </w:r>
      <w:r w:rsidRPr="005C2382">
        <w:rPr>
          <w:i/>
        </w:rPr>
        <w:fldChar w:fldCharType="separate"/>
      </w:r>
      <w:r w:rsidR="00B34B20">
        <w:rPr>
          <w:i/>
        </w:rPr>
        <w:t>5.3.4.1.1</w:t>
      </w:r>
      <w:r w:rsidRPr="005C2382">
        <w:rPr>
          <w:i/>
        </w:rPr>
        <w:fldChar w:fldCharType="end"/>
      </w:r>
      <w:r>
        <w:t>)</w:t>
      </w:r>
      <w:r w:rsidR="00BD51FC">
        <w:t>.</w:t>
      </w:r>
      <w:r w:rsidR="00B45A8C">
        <w:t xml:space="preserve"> </w:t>
      </w:r>
    </w:p>
    <w:p w:rsidR="00B65B9D" w:rsidRDefault="00607BE8" w:rsidP="00607BE8">
      <w:pPr>
        <w:pStyle w:val="Heading2"/>
        <w:rPr>
          <w:lang w:val="ru-RU"/>
        </w:rPr>
      </w:pPr>
      <w:bookmarkStart w:id="551" w:name="_Toc412583261"/>
      <w:r>
        <w:t>Отвъд вградения софтуер</w:t>
      </w:r>
      <w:r w:rsidR="00AD6D9D">
        <w:t xml:space="preserve"> и езика “C”</w:t>
      </w:r>
      <w:bookmarkEnd w:id="551"/>
    </w:p>
    <w:p w:rsidR="00607B40" w:rsidRDefault="00AD6D9D" w:rsidP="00430027">
      <w:commentRangeStart w:id="552"/>
      <w:r>
        <w:t xml:space="preserve">Важно е да се отбележи, че въпреки заданието да се анализира система написана на “C” езика за програмиране, разработеното решение по никакъв начин не ни ограничава </w:t>
      </w:r>
      <w:r w:rsidR="00634A33">
        <w:t>за</w:t>
      </w:r>
      <w:r>
        <w:t xml:space="preserve"> въвеждането на критерии за анализ на проект</w:t>
      </w:r>
      <w:r w:rsidR="00634A33">
        <w:t>и</w:t>
      </w:r>
      <w:r>
        <w:t xml:space="preserve"> </w:t>
      </w:r>
      <w:r w:rsidR="00634A33">
        <w:t xml:space="preserve">написани </w:t>
      </w:r>
      <w:r>
        <w:t>на друг език за програмиране</w:t>
      </w:r>
      <w:r w:rsidR="00634A33">
        <w:t xml:space="preserve">. Инструмента би могъл да се използва в </w:t>
      </w:r>
      <w:r w:rsidR="00233B80">
        <w:t>различни</w:t>
      </w:r>
      <w:r w:rsidR="00634A33">
        <w:t xml:space="preserve"> </w:t>
      </w:r>
      <w:r w:rsidR="00233B80">
        <w:t xml:space="preserve">от посочения в заданието </w:t>
      </w:r>
      <w:r w:rsidR="00634A33">
        <w:t xml:space="preserve">домейни за разработка </w:t>
      </w:r>
      <w:r w:rsidR="00233B80">
        <w:t>на софтуер</w:t>
      </w:r>
      <w:r w:rsidR="00EF6B8B">
        <w:rPr>
          <w:lang w:val="en-US"/>
        </w:rPr>
        <w:t xml:space="preserve">, благодарение на модулната многослойна архитектура описана в секция </w:t>
      </w:r>
      <w:r w:rsidR="00EF6B8B" w:rsidRPr="00EF6B8B">
        <w:rPr>
          <w:i/>
          <w:lang w:val="en-US"/>
        </w:rPr>
        <w:fldChar w:fldCharType="begin"/>
      </w:r>
      <w:r w:rsidR="00EF6B8B" w:rsidRPr="00EF6B8B">
        <w:rPr>
          <w:i/>
          <w:lang w:val="en-US"/>
        </w:rPr>
        <w:instrText xml:space="preserve"> REF _Ref412311735 \r \h </w:instrText>
      </w:r>
      <w:r w:rsidR="00EF6B8B">
        <w:rPr>
          <w:i/>
          <w:lang w:val="en-US"/>
        </w:rPr>
        <w:instrText xml:space="preserve"> \* MERGEFORMAT </w:instrText>
      </w:r>
      <w:r w:rsidR="00EF6B8B" w:rsidRPr="00EF6B8B">
        <w:rPr>
          <w:i/>
          <w:lang w:val="en-US"/>
        </w:rPr>
      </w:r>
      <w:r w:rsidR="00EF6B8B" w:rsidRPr="00EF6B8B">
        <w:rPr>
          <w:i/>
          <w:lang w:val="en-US"/>
        </w:rPr>
        <w:fldChar w:fldCharType="separate"/>
      </w:r>
      <w:r w:rsidR="00B34B20">
        <w:rPr>
          <w:i/>
          <w:lang w:val="en-US"/>
        </w:rPr>
        <w:t>5.1.2</w:t>
      </w:r>
      <w:r w:rsidR="00EF6B8B" w:rsidRPr="00EF6B8B">
        <w:rPr>
          <w:i/>
          <w:lang w:val="en-US"/>
        </w:rPr>
        <w:fldChar w:fldCharType="end"/>
      </w:r>
      <w:r w:rsidR="00233B80">
        <w:t>.</w:t>
      </w:r>
      <w:commentRangeEnd w:id="552"/>
      <w:r w:rsidR="0014428D">
        <w:rPr>
          <w:rStyle w:val="CommentReference"/>
        </w:rPr>
        <w:commentReference w:id="552"/>
      </w:r>
    </w:p>
    <w:p w:rsidR="00607B40" w:rsidRDefault="00607B40">
      <w:pPr>
        <w:spacing w:after="0"/>
        <w:jc w:val="left"/>
      </w:pPr>
      <w:r>
        <w:br w:type="page"/>
      </w:r>
    </w:p>
    <w:p w:rsidR="001172BF" w:rsidRDefault="00C3793A" w:rsidP="00F957BA">
      <w:pPr>
        <w:pStyle w:val="Heading2"/>
      </w:pPr>
      <w:bookmarkStart w:id="553" w:name="_Toc412583262"/>
      <w:r w:rsidRPr="002925D3">
        <w:lastRenderedPageBreak/>
        <w:t>Използвана</w:t>
      </w:r>
      <w:r w:rsidRPr="00B65B9D">
        <w:rPr>
          <w:lang w:val="ru-RU"/>
        </w:rPr>
        <w:t xml:space="preserve"> литература</w:t>
      </w:r>
      <w:bookmarkEnd w:id="553"/>
      <w:r w:rsidR="00B65B9D" w:rsidRPr="00B65B9D">
        <w:rPr>
          <w:lang w:val="ru-RU"/>
        </w:rPr>
        <w:t xml:space="preserve"> </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741185" w:rsidRDefault="001172BF" w:rsidP="006579FD">
            <w:pPr>
              <w:autoSpaceDE w:val="0"/>
              <w:autoSpaceDN w:val="0"/>
              <w:adjustRightInd w:val="0"/>
              <w:spacing w:after="200" w:line="276" w:lineRule="auto"/>
              <w:jc w:val="center"/>
              <w:rPr>
                <w:rFonts w:asciiTheme="majorHAnsi" w:hAnsiTheme="majorHAnsi" w:cs="Cambria"/>
                <w:b/>
                <w:color w:val="auto"/>
                <w:kern w:val="1"/>
                <w:sz w:val="22"/>
                <w:szCs w:val="22"/>
                <w:lang w:eastAsia="en-US"/>
              </w:rPr>
            </w:pPr>
            <w:r w:rsidRPr="00741185">
              <w:rPr>
                <w:rFonts w:asciiTheme="majorHAnsi" w:hAnsiTheme="majorHAnsi" w:cs="Times New Roman"/>
                <w:b/>
                <w:color w:val="auto"/>
                <w:kern w:val="1"/>
                <w:sz w:val="22"/>
                <w:szCs w:val="24"/>
                <w:lang w:eastAsia="en-US"/>
              </w:rPr>
              <w:t>Референция</w:t>
            </w:r>
          </w:p>
        </w:tc>
        <w:tc>
          <w:tcPr>
            <w:tcW w:w="7740" w:type="dxa"/>
          </w:tcPr>
          <w:p w:rsidR="001172BF" w:rsidRPr="00741185" w:rsidRDefault="001172BF" w:rsidP="001172BF">
            <w:pPr>
              <w:autoSpaceDE w:val="0"/>
              <w:autoSpaceDN w:val="0"/>
              <w:adjustRightInd w:val="0"/>
              <w:spacing w:after="200" w:line="276" w:lineRule="auto"/>
              <w:jc w:val="left"/>
              <w:rPr>
                <w:rFonts w:asciiTheme="majorHAnsi" w:hAnsiTheme="majorHAnsi" w:cs="Times New Roman"/>
                <w:b/>
                <w:color w:val="auto"/>
                <w:kern w:val="1"/>
                <w:sz w:val="22"/>
                <w:szCs w:val="24"/>
                <w:lang w:eastAsia="en-US"/>
              </w:rPr>
            </w:pPr>
            <w:r w:rsidRPr="00741185">
              <w:rPr>
                <w:rFonts w:asciiTheme="majorHAnsi" w:hAnsiTheme="majorHAnsi" w:cs="Times New Roman"/>
                <w:b/>
                <w:color w:val="auto"/>
                <w:kern w:val="1"/>
                <w:sz w:val="22"/>
                <w:szCs w:val="24"/>
                <w:lang w:eastAsia="en-US"/>
              </w:rPr>
              <w:t>Описание</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6" w:history="1">
              <w:r w:rsidRPr="001172BF">
                <w:rPr>
                  <w:rFonts w:ascii="Cambria" w:hAnsi="WenQuanYi Micro Hei" w:cs="Times New Roman"/>
                  <w:color w:val="0000FF"/>
                  <w:kern w:val="1"/>
                  <w:sz w:val="18"/>
                  <w:szCs w:val="24"/>
                  <w:u w:val="single"/>
                </w:rPr>
                <w:t>http://www.microsoft.com/com/default.mspx</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7" w:history="1">
              <w:r w:rsidRPr="001172BF">
                <w:rPr>
                  <w:rFonts w:ascii="Cambria" w:hAnsi="WenQuanYi Micro Hei" w:cs="Times New Roman"/>
                  <w:color w:val="0000FF"/>
                  <w:kern w:val="1"/>
                  <w:sz w:val="18"/>
                  <w:szCs w:val="24"/>
                  <w:u w:val="single"/>
                </w:rPr>
                <w:t>http://www.omg.org</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CCM: Corba Component Model</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OMG, August 1999</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98" w:history="1">
              <w:r w:rsidRPr="002B2FC8">
                <w:rPr>
                  <w:rStyle w:val="Hyperlink"/>
                  <w:rFonts w:ascii="Cambria" w:hAnsi="WenQuanYi Micro Hei"/>
                  <w:kern w:val="1"/>
                  <w:sz w:val="18"/>
                  <w:szCs w:val="24"/>
                  <w:lang w:eastAsia="en-US"/>
                </w:rPr>
                <w:t>http://download.oracle.com/otndocs/jcp/7224-javabeans-1.01-fr-spec-oth-JSpec/</w:t>
              </w:r>
            </w:hyperlink>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J.M. Favre, </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Environment</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Program Comprehension (IWPC</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9" w:history="1">
              <w:r w:rsidRPr="001172BF">
                <w:rPr>
                  <w:rFonts w:ascii="Cambria" w:hAnsi="WenQuanYi Micro Hei" w:cs="Times New Roman"/>
                  <w:color w:val="0000FF"/>
                  <w:kern w:val="1"/>
                  <w:sz w:val="18"/>
                  <w:szCs w:val="24"/>
                  <w:u w:val="single"/>
                </w:rPr>
                <w:t>http://www.megaplanet.org/jean-marie-favre/papers/IWPC01F-37-final.pdf</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Sun Microsystems</w:t>
            </w:r>
            <w:r w:rsidRPr="001172BF">
              <w:rPr>
                <w:rFonts w:ascii="Cambria" w:hAnsi="WenQuanYi Micro Hei" w:cs="Times New Roman"/>
                <w:color w:val="auto"/>
                <w:kern w:val="1"/>
                <w:sz w:val="22"/>
                <w:szCs w:val="24"/>
                <w:lan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100" w:history="1">
              <w:r w:rsidR="001B5259" w:rsidRPr="001B5259">
                <w:rPr>
                  <w:rStyle w:val="Hyperlink"/>
                  <w:rFonts w:ascii="Cambria" w:hAnsi="WenQuanYi Micro Hei"/>
                  <w:kern w:val="1"/>
                  <w:sz w:val="18"/>
                  <w:szCs w:val="24"/>
                </w:rPr>
                <w:t>http://download.oracle.com/otndocs/jcp/ejb-3.1-fr-eval-oth-JSpec/</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eastAsia="en-US"/>
              </w:rPr>
              <w:t>AUTOSAR</w:t>
            </w:r>
            <w:r>
              <w:rPr>
                <w:rFonts w:ascii="Cambria" w:hAnsi="WenQuanYi Micro Hei" w:cs="Times New Roman"/>
                <w:color w:val="auto"/>
                <w:kern w:val="1"/>
                <w:sz w:val="22"/>
                <w:szCs w:val="24"/>
                <w:lang w:eastAsia="en-US"/>
              </w:rPr>
              <w:t>, 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eastAsia="en-US"/>
              </w:rPr>
              <w:t>Jean-Marie Favre, Fr</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d</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ARES Conceptual Framework for Software Architecture</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(WCRE2000), Brisbane, Australia, 23-25 November, 2000. </w:t>
            </w:r>
          </w:p>
        </w:tc>
      </w:tr>
      <w:tr w:rsidR="00C84F8F" w:rsidRPr="001172BF" w:rsidTr="000F094E">
        <w:tc>
          <w:tcPr>
            <w:tcW w:w="1548" w:type="dxa"/>
          </w:tcPr>
          <w:p w:rsidR="00C84F8F" w:rsidRPr="001172BF" w:rsidRDefault="00C84F8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1" w:history="1">
              <w:r w:rsidRPr="00C84F8F">
                <w:rPr>
                  <w:rStyle w:val="Hyperlink"/>
                  <w:rFonts w:ascii="Cambria" w:hAnsi="WenQuanYi Micro Hei"/>
                  <w:kern w:val="1"/>
                  <w:sz w:val="22"/>
                  <w:szCs w:val="24"/>
                  <w:lang w:eastAsia="en-US"/>
                </w:rPr>
                <w:t>redmonk.com</w:t>
              </w:r>
            </w:hyperlink>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t>(</w:t>
            </w:r>
            <w:hyperlink r:id="rId102" w:history="1">
              <w:r w:rsidRPr="007034F8">
                <w:rPr>
                  <w:rStyle w:val="Hyperlink"/>
                  <w:rFonts w:ascii="Cambria" w:hAnsi="WenQuanYi Micro Hei"/>
                  <w:kern w:val="1"/>
                  <w:sz w:val="18"/>
                  <w:szCs w:val="24"/>
                  <w:lang w:eastAsia="en-US"/>
                </w:rPr>
                <w:t>http://www.regular-expressions.info/tools.html</w:t>
              </w:r>
            </w:hyperlink>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hyperlink r:id="rId103" w:history="1">
              <w:r w:rsidRPr="006C6A83">
                <w:rPr>
                  <w:rStyle w:val="Hyperlink"/>
                  <w:rFonts w:ascii="Cambria" w:hAnsi="WenQuanYi Micro Hei"/>
                  <w:kern w:val="1"/>
                  <w:sz w:val="18"/>
                  <w:szCs w:val="24"/>
                  <w:lang w:eastAsia="en-US"/>
                </w:rPr>
                <w:t>http://www.bptrends.com/publicationfiles/01-04%20COL%20Dom%20Spec%20Modeling%20Frankel-Cook.pdf</w:t>
              </w:r>
            </w:hyperlink>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hyperlink r:id="rId104" w:history="1">
              <w:r w:rsidRPr="00DF7BAB">
                <w:rPr>
                  <w:rStyle w:val="Hyperlink"/>
                  <w:rFonts w:ascii="Cambria" w:hAnsi="WenQuanYi Micro Hei"/>
                  <w:kern w:val="1"/>
                  <w:sz w:val="18"/>
                  <w:szCs w:val="24"/>
                  <w:lang w:eastAsia="en-US"/>
                </w:rPr>
                <w:t>http://users.ece.utexas.edu/~perry/work/papers/swa-sen.pdf</w:t>
              </w:r>
            </w:hyperlink>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hyperlink r:id="rId105" w:history="1">
              <w:r w:rsidR="00B47D34" w:rsidRPr="00B47D34">
                <w:rPr>
                  <w:rStyle w:val="Hyperlink"/>
                  <w:rFonts w:ascii="Cambria" w:hAnsi="WenQuanYi Micro Hei"/>
                  <w:kern w:val="1"/>
                  <w:sz w:val="18"/>
                  <w:szCs w:val="24"/>
                  <w:lang w:eastAsia="en-US"/>
                </w:rPr>
                <w:t>http://www.eecs.yorku.ca/course_archive/2006-07/F/6431/Chikofsky.pdf</w:t>
              </w:r>
            </w:hyperlink>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6" w:history="1">
              <w:r w:rsidR="00EB13B7" w:rsidRPr="00293B3C">
                <w:rPr>
                  <w:rStyle w:val="Hyperlink"/>
                  <w:rFonts w:ascii="Cambria" w:hAnsi="WenQuanYi Micro Hei"/>
                  <w:sz w:val="18"/>
                  <w:lang w:eastAsia="en-US"/>
                </w:rPr>
                <w:t>http://modeling-languages.com/eclipse-mdtuml2-xmi-de-facto-standard/</w:t>
              </w:r>
            </w:hyperlink>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7" w:history="1">
              <w:r w:rsidR="005C3589" w:rsidRPr="002E4D76">
                <w:rPr>
                  <w:rStyle w:val="Hyperlink"/>
                  <w:rFonts w:ascii="Cambria" w:hAnsi="WenQuanYi Micro Hei"/>
                  <w:sz w:val="18"/>
                </w:rPr>
                <w:t>http://newkis.fmi.uni-sofia.bg/~leseva/ConcProg.pdf</w:t>
              </w:r>
            </w:hyperlink>
            <w:r>
              <w:rPr>
                <w:rFonts w:asciiTheme="majorHAnsi" w:hAnsiTheme="majorHAnsi" w:cs="Times New Roman"/>
                <w:color w:val="auto"/>
                <w:kern w:val="1"/>
                <w:sz w:val="22"/>
                <w:szCs w:val="24"/>
                <w:lang w:eastAsia="en-US"/>
              </w:rPr>
              <w:t>)</w:t>
            </w:r>
          </w:p>
        </w:tc>
      </w:tr>
      <w:tr w:rsidR="005C3589" w:rsidRPr="001172BF" w:rsidTr="000F094E">
        <w:tc>
          <w:tcPr>
            <w:tcW w:w="1548" w:type="dxa"/>
          </w:tcPr>
          <w:p w:rsidR="005C3589" w:rsidRDefault="005C3589"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R30</w:t>
            </w:r>
          </w:p>
        </w:tc>
        <w:tc>
          <w:tcPr>
            <w:tcW w:w="7740" w:type="dxa"/>
          </w:tcPr>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sidRPr="005C3589">
              <w:rPr>
                <w:rFonts w:asciiTheme="majorHAnsi" w:hAnsiTheme="majorHAnsi" w:cs="Times New Roman"/>
                <w:color w:val="auto"/>
                <w:kern w:val="1"/>
                <w:sz w:val="22"/>
                <w:szCs w:val="24"/>
                <w:lang w:eastAsia="en-US"/>
              </w:rPr>
              <w:t>Ecore to Python generator</w:t>
            </w:r>
            <w:r>
              <w:rPr>
                <w:rFonts w:asciiTheme="majorHAnsi" w:hAnsiTheme="majorHAnsi" w:cs="Times New Roman"/>
                <w:color w:val="auto"/>
                <w:kern w:val="1"/>
                <w:sz w:val="22"/>
                <w:szCs w:val="24"/>
                <w:lang w:eastAsia="en-US"/>
              </w:rPr>
              <w:t>, 2015, Obeo</w:t>
            </w:r>
          </w:p>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lastRenderedPageBreak/>
              <w:t>(</w:t>
            </w:r>
            <w:hyperlink r:id="rId108" w:history="1">
              <w:r w:rsidRPr="005C3589">
                <w:rPr>
                  <w:rStyle w:val="Hyperlink"/>
                  <w:rFonts w:asciiTheme="majorHAnsi" w:hAnsiTheme="majorHAnsi"/>
                  <w:kern w:val="1"/>
                  <w:sz w:val="18"/>
                  <w:szCs w:val="24"/>
                  <w:lang w:eastAsia="en-US"/>
                </w:rPr>
                <w:t>http://www.acceleo.org/pages/ecore-to-python-generator/en</w:t>
              </w:r>
            </w:hyperlink>
            <w:r>
              <w:rPr>
                <w:rFonts w:asciiTheme="majorHAnsi" w:hAnsiTheme="majorHAnsi" w:cs="Times New Roman"/>
                <w:color w:val="auto"/>
                <w:kern w:val="1"/>
                <w:sz w:val="22"/>
                <w:szCs w:val="24"/>
                <w:lang w:eastAsia="en-US"/>
              </w:rPr>
              <w:t>)</w:t>
            </w:r>
          </w:p>
        </w:tc>
      </w:tr>
    </w:tbl>
    <w:p w:rsidR="00B65B9D" w:rsidRPr="002925D3" w:rsidRDefault="00B65B9D" w:rsidP="00DF6594">
      <w:pPr>
        <w:pStyle w:val="Heading1"/>
      </w:pPr>
      <w:bookmarkStart w:id="554" w:name="_Toc412583263"/>
      <w:r w:rsidRPr="00691933">
        <w:rPr>
          <w:lang w:val="ru-RU"/>
        </w:rPr>
        <w:lastRenderedPageBreak/>
        <w:t>Приложения</w:t>
      </w:r>
      <w:bookmarkEnd w:id="554"/>
    </w:p>
    <w:p w:rsidR="00D04CF8" w:rsidRPr="00D04CF8" w:rsidRDefault="00ED1159" w:rsidP="00D04CF8">
      <w:pPr>
        <w:pStyle w:val="Appendix"/>
        <w:jc w:val="left"/>
      </w:pPr>
      <w:bookmarkStart w:id="555" w:name="_Ref397353344"/>
      <w:bookmarkStart w:id="556" w:name="_Toc412583264"/>
      <w:r w:rsidRPr="002925D3">
        <w:rPr>
          <w:lang w:val="bg-BG"/>
        </w:rPr>
        <w:t>Терминологичен</w:t>
      </w:r>
      <w:r w:rsidRPr="00691933">
        <w:t xml:space="preserve"> речник</w:t>
      </w:r>
      <w:bookmarkEnd w:id="556"/>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555"/>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w:t>
            </w:r>
            <w:r w:rsidR="002925D3">
              <w:rPr>
                <w:rFonts w:cs="Times New Roman"/>
              </w:rPr>
              <w:t>стандарта</w:t>
            </w:r>
            <w:r>
              <w:rPr>
                <w:rFonts w:cs="Times New Roman"/>
              </w:rPr>
              <w:t xml:space="preserve">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hyperlink r:id="rId109" w:history="1">
              <w:r w:rsidRPr="00037959">
                <w:rPr>
                  <w:rStyle w:val="Hyperlink"/>
                  <w:rFonts w:ascii="Cambria" w:hAnsi="WenQuanYi Micro Hei"/>
                  <w:kern w:val="1"/>
                  <w:sz w:val="18"/>
                  <w:szCs w:val="24"/>
                </w:rPr>
                <w:t>http://www.eclipse.org/acceleo/</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2925D3" w:rsidP="00037959">
            <w:pPr>
              <w:jc w:val="left"/>
              <w:rPr>
                <w:rFonts w:cs="Times New Roman"/>
              </w:rPr>
            </w:pPr>
            <w:r w:rsidRPr="007C3CE7">
              <w:rPr>
                <w:rFonts w:cs="Times New Roman"/>
              </w:rPr>
              <w:t>Софтуерен</w:t>
            </w:r>
            <w:r w:rsidR="00037959" w:rsidRPr="007C3CE7">
              <w:rPr>
                <w:rFonts w:cs="Times New Roman"/>
              </w:rPr>
              <w:t xml:space="preserve">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hyperlink r:id="rId110" w:history="1">
              <w:r w:rsidRPr="007C3CE7">
                <w:rPr>
                  <w:rStyle w:val="Hyperlink"/>
                  <w:rFonts w:ascii="Cambria" w:hAnsi="WenQuanYi Micro Hei"/>
                  <w:kern w:val="1"/>
                  <w:sz w:val="18"/>
                  <w:szCs w:val="24"/>
                </w:rPr>
                <w:t>http://www.autosar.org/about/technical-overview/</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 xml:space="preserve">Системи за автоматизиране на </w:t>
            </w:r>
            <w:r w:rsidR="002925D3">
              <w:rPr>
                <w:rFonts w:cs="Times New Roman"/>
              </w:rPr>
              <w:t>инженерни</w:t>
            </w:r>
            <w:r>
              <w:rPr>
                <w:rFonts w:cs="Times New Roman"/>
              </w:rPr>
              <w:t xml:space="preserve">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hyperlink r:id="rId111" w:history="1">
              <w:r w:rsidRPr="00066BAE">
                <w:rPr>
                  <w:rStyle w:val="Hyperlink"/>
                  <w:sz w:val="18"/>
                </w:rPr>
                <w:t>http://eclipse.org/modeling/emf/</w:t>
              </w:r>
            </w:hyperlink>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hyperlink r:id="rId112" w:history="1">
              <w:r w:rsidRPr="00FD043E">
                <w:rPr>
                  <w:rStyle w:val="Hyperlink"/>
                  <w:sz w:val="18"/>
                </w:rPr>
                <w:t>http://bg.wikipedia.org/wiki/%D0%93%D0%9D%D0%A3</w:t>
              </w:r>
            </w:hyperlink>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hyperlink r:id="rId113" w:history="1">
              <w:r w:rsidRPr="0046169A">
                <w:rPr>
                  <w:rStyle w:val="Hyperlink"/>
                  <w:sz w:val="18"/>
                </w:rPr>
                <w:t>http://bg.wikipedia.org/wiki/GNU_General_Public_License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2925D3" w:rsidP="00BF3DB6">
            <w:pPr>
              <w:jc w:val="left"/>
              <w:rPr>
                <w:rFonts w:cs="Times New Roman"/>
              </w:rPr>
            </w:pPr>
            <w:r>
              <w:rPr>
                <w:rFonts w:cs="Times New Roman"/>
              </w:rPr>
              <w:t>Американска мулти-технологична и предлагаща консултантски услуги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hyperlink r:id="rId114" w:history="1">
              <w:r w:rsidRPr="004C1015">
                <w:rPr>
                  <w:rStyle w:val="Hyperlink"/>
                  <w:sz w:val="18"/>
                </w:rPr>
                <w:t>http://www-01.ibm.com/software/rational/</w:t>
              </w:r>
            </w:hyperlink>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2925D3" w:rsidP="00D51960">
            <w:pPr>
              <w:jc w:val="left"/>
              <w:rPr>
                <w:rFonts w:cs="Times New Roman"/>
              </w:rPr>
            </w:pPr>
            <w:r w:rsidRPr="0046169A">
              <w:rPr>
                <w:rFonts w:cs="Times New Roman"/>
              </w:rPr>
              <w:t>Моделно</w:t>
            </w:r>
            <w:r w:rsidR="00037959" w:rsidRPr="0046169A">
              <w:rPr>
                <w:rFonts w:cs="Times New Roman"/>
              </w:rPr>
              <w:t xml:space="preserve"> разработена архитектура (</w:t>
            </w:r>
            <w:hyperlink r:id="rId115" w:history="1">
              <w:r w:rsidR="00037959" w:rsidRPr="0046169A">
                <w:rPr>
                  <w:rStyle w:val="Hyperlink"/>
                </w:rPr>
                <w:t>Model Driven Architecture</w:t>
              </w:r>
            </w:hyperlink>
            <w:r w:rsidR="00037959"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hyperlink r:id="rId116" w:history="1">
              <w:r w:rsidRPr="000B01EF">
                <w:rPr>
                  <w:rStyle w:val="Hyperlink"/>
                  <w:sz w:val="18"/>
                </w:rPr>
                <w:t>http://www.eclipse.org/modeling/mdt/?project=uml2</w:t>
              </w:r>
            </w:hyperlink>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Стандарт за моделно движена </w:t>
            </w:r>
            <w:r w:rsidR="002925D3" w:rsidRPr="0046169A">
              <w:rPr>
                <w:rFonts w:cs="Times New Roman"/>
              </w:rPr>
              <w:t>разработка</w:t>
            </w:r>
            <w:r w:rsidRPr="0046169A">
              <w:rPr>
                <w:rFonts w:cs="Times New Roman"/>
              </w:rPr>
              <w:t>. Meta-Object Facility (</w:t>
            </w:r>
            <w:hyperlink r:id="rId117" w:history="1">
              <w:r w:rsidRPr="0046169A">
                <w:rPr>
                  <w:rStyle w:val="Hyperlink"/>
                </w:rPr>
                <w:t>MOF</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hyperlink r:id="rId118" w:history="1">
              <w:r w:rsidRPr="0046169A">
                <w:rPr>
                  <w:rStyle w:val="Hyperlink"/>
                  <w:sz w:val="18"/>
                </w:rPr>
                <w:t>http://en.wikipedia.org/wiki/MOF_Model_to_Text_Transformation_Language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hyperlink r:id="rId119" w:history="1">
              <w:r w:rsidRPr="003D64E0">
                <w:rPr>
                  <w:rStyle w:val="Hyperlink"/>
                  <w:sz w:val="18"/>
                </w:rPr>
                <w:t>http://www.omg.org/spec/OCL/</w:t>
              </w:r>
            </w:hyperlink>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hyperlink r:id="rId120" w:history="1">
              <w:r w:rsidRPr="0046169A">
                <w:rPr>
                  <w:rStyle w:val="Hyperlink"/>
                </w:rPr>
                <w:t>Object Management Group</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2925D3" w:rsidP="00D04CF8">
            <w:pPr>
              <w:jc w:val="left"/>
              <w:rPr>
                <w:rFonts w:cs="Times New Roman"/>
              </w:rPr>
            </w:pPr>
            <w:r>
              <w:rPr>
                <w:rFonts w:cs="Times New Roman"/>
              </w:rPr>
              <w:t>Библиотека за работа с Perl съвместими регулярни изрази</w:t>
            </w:r>
          </w:p>
          <w:p w:rsidR="00037959" w:rsidRDefault="00037959" w:rsidP="00D04CF8">
            <w:pPr>
              <w:jc w:val="left"/>
              <w:rPr>
                <w:rFonts w:cs="Times New Roman"/>
              </w:rPr>
            </w:pPr>
            <w:r w:rsidRPr="00214850">
              <w:rPr>
                <w:rFonts w:cs="Times New Roman"/>
                <w:sz w:val="18"/>
              </w:rPr>
              <w:t>(</w:t>
            </w:r>
            <w:hyperlink r:id="rId121" w:history="1">
              <w:r w:rsidRPr="00214850">
                <w:rPr>
                  <w:rStyle w:val="Hyperlink"/>
                  <w:sz w:val="18"/>
                </w:rPr>
                <w:t>http://www.pcre.org/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hyperlink r:id="rId122" w:history="1">
              <w:r w:rsidRPr="00214850">
                <w:rPr>
                  <w:rStyle w:val="Hyperlink"/>
                  <w:sz w:val="18"/>
                </w:rPr>
                <w:t>http://www.perl.org/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hyperlink r:id="rId123" w:history="1">
              <w:r w:rsidRPr="006A114B">
                <w:rPr>
                  <w:rStyle w:val="Hyperlink"/>
                  <w:sz w:val="18"/>
                </w:rPr>
                <w:t>http://www.lifl.fr/~marvie/software/pyemof.html</w:t>
              </w:r>
            </w:hyperlink>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XML обмен на метаданни, чиито </w:t>
            </w:r>
            <w:r w:rsidR="002925D3" w:rsidRPr="0046169A">
              <w:rPr>
                <w:rFonts w:cs="Times New Roman"/>
              </w:rPr>
              <w:t>мета</w:t>
            </w:r>
            <w:r w:rsidR="002925D3">
              <w:rPr>
                <w:rFonts w:cs="Times New Roman"/>
              </w:rPr>
              <w:t>-</w:t>
            </w:r>
            <w:r w:rsidR="002925D3" w:rsidRPr="0046169A">
              <w:rPr>
                <w:rFonts w:cs="Times New Roman"/>
              </w:rPr>
              <w:t>модел</w:t>
            </w:r>
            <w:r w:rsidRPr="0046169A">
              <w:rPr>
                <w:rFonts w:cs="Times New Roman"/>
              </w:rPr>
              <w:t xml:space="preserve">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Pr="002925D3" w:rsidRDefault="00ED1159" w:rsidP="00AA381B"/>
    <w:p w:rsidR="006C5698" w:rsidRPr="006C5698" w:rsidRDefault="00461014" w:rsidP="006C5698">
      <w:pPr>
        <w:pStyle w:val="Appendix"/>
      </w:pPr>
      <w:bookmarkStart w:id="557" w:name="_Ref398392808"/>
      <w:bookmarkStart w:id="558" w:name="_Toc412583265"/>
      <w:r w:rsidRPr="002925D3">
        <w:rPr>
          <w:lang w:val="bg-BG"/>
        </w:rPr>
        <w:t>Реализирани</w:t>
      </w:r>
      <w:r w:rsidR="006C5698" w:rsidRPr="002925D3">
        <w:rPr>
          <w:lang w:val="bg-BG"/>
        </w:rPr>
        <w:t xml:space="preserve"> документи</w:t>
      </w:r>
      <w:bookmarkEnd w:id="557"/>
      <w:bookmarkEnd w:id="558"/>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F66D6B" w:rsidP="006C5698">
            <w:pPr>
              <w:tabs>
                <w:tab w:val="left" w:pos="1065"/>
              </w:tabs>
              <w:rPr>
                <w:rFonts w:cs="Times New Roman"/>
              </w:rPr>
            </w:pPr>
            <w:hyperlink r:id="rId124" w:history="1">
              <w:r w:rsidR="000F094E" w:rsidRPr="000F094E">
                <w:rPr>
                  <w:rStyle w:val="Hyperlink"/>
                </w:rPr>
                <w:t>https://github.com/dmanev/ArchExtractor/tree/master/ArchExtractor/model</w:t>
              </w:r>
            </w:hyperlink>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 xml:space="preserve">UML генерирана </w:t>
            </w:r>
            <w:r w:rsidRPr="00280CE5">
              <w:rPr>
                <w:rFonts w:cs="Times New Roman"/>
                <w:color w:val="auto"/>
              </w:rPr>
              <w:lastRenderedPageBreak/>
              <w:t>документация</w:t>
            </w:r>
          </w:p>
        </w:tc>
        <w:tc>
          <w:tcPr>
            <w:tcW w:w="5670" w:type="dxa"/>
            <w:tcBorders>
              <w:top w:val="single" w:sz="6" w:space="0" w:color="auto"/>
              <w:bottom w:val="single" w:sz="6" w:space="0" w:color="auto"/>
            </w:tcBorders>
          </w:tcPr>
          <w:p w:rsidR="000F094E" w:rsidRPr="0046169A" w:rsidRDefault="00F66D6B" w:rsidP="00767898">
            <w:pPr>
              <w:rPr>
                <w:rFonts w:cs="Times New Roman"/>
              </w:rPr>
            </w:pPr>
            <w:hyperlink r:id="rId125" w:history="1">
              <w:r w:rsidR="00900114" w:rsidRPr="00900114">
                <w:rPr>
                  <w:rStyle w:val="Hyperlink"/>
                  <w:rFonts w:cs="Arial"/>
                </w:rPr>
                <w:t>https://github.com/dmanev/ArchExtractor/blob/master/A</w:t>
              </w:r>
              <w:r w:rsidR="00900114" w:rsidRPr="00900114">
                <w:rPr>
                  <w:rStyle w:val="Hyperlink"/>
                  <w:rFonts w:cs="Arial"/>
                </w:rPr>
                <w:lastRenderedPageBreak/>
                <w:t>rchExtractor/Documents/umlGenDoc.zip</w:t>
              </w:r>
            </w:hyperlink>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lastRenderedPageBreak/>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F66D6B" w:rsidP="00767898">
            <w:hyperlink r:id="rId126" w:history="1">
              <w:r w:rsidR="00280CE5" w:rsidRPr="00280CE5">
                <w:rPr>
                  <w:rStyle w:val="Hyperlink"/>
                  <w:rFonts w:cs="Arial"/>
                </w:rPr>
                <w:t>https://github.com/dmanev/ArchExtractor/tree/master/ArchExtractor/umlgen</w:t>
              </w:r>
            </w:hyperlink>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F66D6B" w:rsidP="00767898">
            <w:hyperlink r:id="rId127" w:history="1">
              <w:r w:rsidR="004367EE" w:rsidRPr="004367EE">
                <w:rPr>
                  <w:rStyle w:val="Hyperlink"/>
                  <w:rFonts w:cs="Arial"/>
                </w:rPr>
                <w:t>https://github.com/dmanev/ArchExtractor/tree/master/ArchExtractor/tests/testgen</w:t>
              </w:r>
            </w:hyperlink>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043680" w:rsidRPr="002925D3" w:rsidRDefault="00043680">
      <w:pPr>
        <w:spacing w:after="0"/>
        <w:jc w:val="left"/>
      </w:pPr>
    </w:p>
    <w:p w:rsidR="008A1F08" w:rsidRPr="007444BF" w:rsidRDefault="007444BF" w:rsidP="008A1F08">
      <w:pPr>
        <w:pStyle w:val="Appendix"/>
      </w:pPr>
      <w:bookmarkStart w:id="559" w:name="_Ref397354012"/>
      <w:bookmarkStart w:id="560" w:name="_Toc412583266"/>
      <w:r w:rsidRPr="002925D3">
        <w:rPr>
          <w:lang w:val="bg-BG"/>
        </w:rPr>
        <w:t>Степен на изразителност на езиците за програмиране</w:t>
      </w:r>
      <w:bookmarkEnd w:id="559"/>
      <w:bookmarkEnd w:id="560"/>
    </w:p>
    <w:p w:rsidR="00F63D59" w:rsidRDefault="00F63D59" w:rsidP="00F63D59">
      <w:pPr>
        <w:keepNext/>
        <w:jc w:val="center"/>
      </w:pPr>
      <w:r w:rsidRPr="00F63D59">
        <w:rPr>
          <w:noProof/>
          <w:lang w:val="en-US" w:eastAsia="en-US"/>
        </w:rPr>
        <w:drawing>
          <wp:inline distT="0" distB="0" distL="0" distR="0" wp14:anchorId="658B5261" wp14:editId="2CE434B9">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 xml:space="preserve">(добавени/модифицирани/изтрити) </w:t>
      </w:r>
      <w:r w:rsidR="00AF6656">
        <w:t xml:space="preserve"> линии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2925D3" w:rsidRDefault="00043680" w:rsidP="00043680">
      <w:r w:rsidRPr="00043680">
        <w:rPr>
          <w:i/>
        </w:rPr>
        <w:t>Забележка:</w:t>
      </w:r>
      <w:r>
        <w:t xml:space="preserve"> В диаграмата се взима средно </w:t>
      </w:r>
      <w:del w:id="561" w:author="mitko" w:date="2015-02-18T22:00:00Z">
        <w:r w:rsidDel="00245837">
          <w:delText xml:space="preserve">предвид </w:delText>
        </w:r>
      </w:del>
      <w:r>
        <w:t>броя редактирани линии код в рамките на една планирана промяна. Т.е. колкото по-голям е броя на променените линии толкова езика за програмиране е по-малко изразителен и обратно.</w:t>
      </w:r>
    </w:p>
    <w:p w:rsidR="00C2772B" w:rsidRPr="00CD2761" w:rsidRDefault="00C2772B" w:rsidP="00C2772B">
      <w:pPr>
        <w:pStyle w:val="Appendix"/>
      </w:pPr>
      <w:bookmarkStart w:id="562" w:name="_Ref398133555"/>
      <w:bookmarkStart w:id="563" w:name="_Toc412583267"/>
      <w:r w:rsidRPr="002925D3">
        <w:rPr>
          <w:lang w:val="bg-BG"/>
        </w:rPr>
        <w:t>Шаблони за генериране на базов код</w:t>
      </w:r>
      <w:bookmarkEnd w:id="562"/>
      <w:bookmarkEnd w:id="563"/>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lastRenderedPageBreak/>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#define LAYCmpMacroName(...)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PVAR(TYPE,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PDATA(VARIABLE)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extern tReturnType LAYCmpFunctionName(tTypeArgument1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RTE_C  "RTE_C"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Included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lastRenderedPageBreak/>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Included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lastRenderedPageBreak/>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[aComponent.name.toUpper()/]</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Included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lastRenderedPageBreak/>
        <w:t>//  [EXPORTED_FUNCTIONS_END]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Pr="002925D3" w:rsidRDefault="00285166">
      <w:pPr>
        <w:spacing w:after="0"/>
        <w:jc w:val="left"/>
      </w:pPr>
    </w:p>
    <w:p w:rsidR="00DC3DAB" w:rsidRPr="00A11A15" w:rsidRDefault="00DC3DAB" w:rsidP="00DC3DAB">
      <w:pPr>
        <w:pStyle w:val="Appendix"/>
      </w:pPr>
      <w:bookmarkStart w:id="564" w:name="_Ref398215538"/>
      <w:bookmarkStart w:id="565" w:name="_Toc412583268"/>
      <w:r w:rsidRPr="002925D3">
        <w:rPr>
          <w:lang w:val="bg-BG"/>
        </w:rPr>
        <w:t xml:space="preserve">Легенда на диаграмите за </w:t>
      </w:r>
      <w:r w:rsidR="00A11A15" w:rsidRPr="002925D3">
        <w:rPr>
          <w:lang w:val="bg-BG"/>
        </w:rPr>
        <w:t>работни процеси</w:t>
      </w:r>
      <w:bookmarkEnd w:id="564"/>
      <w:bookmarkEnd w:id="565"/>
    </w:p>
    <w:p w:rsidR="00A11A15" w:rsidRDefault="00A11A15" w:rsidP="00A11A15">
      <w:pPr>
        <w:keepNext/>
        <w:jc w:val="center"/>
      </w:pPr>
      <w:r>
        <w:rPr>
          <w:noProof/>
          <w:lang w:val="en-US" w:eastAsia="en-US"/>
        </w:rPr>
        <w:drawing>
          <wp:inline distT="0" distB="0" distL="0" distR="0" wp14:anchorId="49C75CBF" wp14:editId="003DE66E">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74</w:t>
      </w:r>
      <w:r w:rsidR="00E73236">
        <w:rPr>
          <w:noProof/>
        </w:rPr>
        <w:fldChar w:fldCharType="end"/>
      </w:r>
      <w:r>
        <w:t xml:space="preserve"> (Легенда на диаграма за работни процеси)</w:t>
      </w:r>
    </w:p>
    <w:p w:rsidR="00FA2136" w:rsidRPr="002925D3" w:rsidRDefault="00D068A5">
      <w:pPr>
        <w:spacing w:after="0"/>
        <w:jc w:val="left"/>
        <w:sectPr w:rsidR="00FA2136" w:rsidRPr="002925D3"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566" w:name="_Ref398218703"/>
      <w:bookmarkStart w:id="567" w:name="_Toc412583269"/>
      <w:r w:rsidRPr="002925D3">
        <w:rPr>
          <w:lang w:val="bg-BG"/>
        </w:rPr>
        <w:lastRenderedPageBreak/>
        <w:t>Карта на работните процеси</w:t>
      </w:r>
      <w:bookmarkEnd w:id="566"/>
      <w:bookmarkEnd w:id="567"/>
    </w:p>
    <w:p w:rsidR="00A8427C" w:rsidRDefault="00D068A5" w:rsidP="00A8427C">
      <w:pPr>
        <w:keepNext/>
        <w:jc w:val="center"/>
      </w:pPr>
      <w:r>
        <w:rPr>
          <w:noProof/>
          <w:lang w:val="en-US" w:eastAsia="en-US"/>
        </w:rPr>
        <w:drawing>
          <wp:inline distT="0" distB="0" distL="0" distR="0" wp14:anchorId="61BDB1AC" wp14:editId="4555F7AA">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B34B20">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2925D3" w:rsidRDefault="00933D63" w:rsidP="00933D63">
      <w:pPr>
        <w:sectPr w:rsidR="00933D63" w:rsidRPr="002925D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568" w:name="_Ref411013701"/>
      <w:bookmarkStart w:id="569" w:name="_Toc412583270"/>
      <w:r w:rsidRPr="002925D3">
        <w:rPr>
          <w:lang w:val="bg-BG"/>
        </w:rPr>
        <w:lastRenderedPageBreak/>
        <w:t>Резултати от изпълнението на модулните тестове</w:t>
      </w:r>
      <w:bookmarkEnd w:id="568"/>
      <w:bookmarkEnd w:id="569"/>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1A5FC7" w:rsidRDefault="008650E4" w:rsidP="008650E4">
      <w:pPr>
        <w:pStyle w:val="Caption"/>
      </w:pPr>
      <w:r>
        <w:t xml:space="preserve">Таблица </w:t>
      </w:r>
      <w:r w:rsidR="00E73236">
        <w:fldChar w:fldCharType="begin"/>
      </w:r>
      <w:r w:rsidR="00E73236">
        <w:instrText xml:space="preserve"> SEQ Таблица \* ARABIC </w:instrText>
      </w:r>
      <w:r w:rsidR="00E73236">
        <w:fldChar w:fldCharType="separate"/>
      </w:r>
      <w:r w:rsidR="00B34B20">
        <w:rPr>
          <w:noProof/>
        </w:rPr>
        <w:t>40</w:t>
      </w:r>
      <w:r w:rsidR="00E73236">
        <w:rPr>
          <w:noProof/>
        </w:rPr>
        <w:fldChar w:fldCharType="end"/>
      </w:r>
      <w:r>
        <w:t xml:space="preserve"> (Резултати от изпълнението на модулните тестове)</w:t>
      </w:r>
    </w:p>
    <w:p w:rsidR="007D1845" w:rsidRPr="00C36028" w:rsidRDefault="007D1845" w:rsidP="00C3793A">
      <w:pPr>
        <w:rPr>
          <w:b/>
          <w:vanish/>
          <w:color w:val="FF0000"/>
          <w:sz w:val="28"/>
          <w:lang w:val="ru-RU"/>
        </w:rPr>
      </w:pPr>
      <w:r w:rsidRPr="00C36028">
        <w:rPr>
          <w:color w:val="FF0000"/>
        </w:rPr>
        <w:br w:type="page"/>
      </w:r>
      <w:r w:rsidR="00173BC0" w:rsidRPr="00C36028">
        <w:rPr>
          <w:b/>
          <w:vanish/>
          <w:color w:val="FF0000"/>
          <w:sz w:val="28"/>
        </w:rPr>
        <w:lastRenderedPageBreak/>
        <w:t>И</w:t>
      </w:r>
      <w:r w:rsidRPr="00C36028">
        <w:rPr>
          <w:b/>
          <w:vanish/>
          <w:color w:val="FF0000"/>
          <w:sz w:val="28"/>
        </w:rPr>
        <w:t>зисквания</w:t>
      </w:r>
      <w:r w:rsidR="00173BC0" w:rsidRPr="00C36028">
        <w:rPr>
          <w:b/>
          <w:vanish/>
          <w:color w:val="FF0000"/>
          <w:sz w:val="28"/>
          <w:lang w:val="ru-RU"/>
        </w:rPr>
        <w:t xml:space="preserve"> </w:t>
      </w:r>
      <w:r w:rsidR="00882677" w:rsidRPr="00C36028">
        <w:rPr>
          <w:b/>
          <w:vanish/>
          <w:color w:val="FF0000"/>
          <w:sz w:val="28"/>
        </w:rPr>
        <w:t>за</w:t>
      </w:r>
      <w:r w:rsidR="00173BC0" w:rsidRPr="00C36028">
        <w:rPr>
          <w:b/>
          <w:vanish/>
          <w:color w:val="FF0000"/>
          <w:sz w:val="28"/>
        </w:rPr>
        <w:t xml:space="preserve"> оформ</w:t>
      </w:r>
      <w:r w:rsidR="00882677" w:rsidRPr="00C36028">
        <w:rPr>
          <w:b/>
          <w:vanish/>
          <w:color w:val="FF0000"/>
          <w:sz w:val="28"/>
        </w:rPr>
        <w:t>яне</w:t>
      </w:r>
      <w:r w:rsidR="00173BC0" w:rsidRPr="00C36028">
        <w:rPr>
          <w:b/>
          <w:vanish/>
          <w:color w:val="FF0000"/>
          <w:sz w:val="28"/>
          <w:lang w:val="ru-RU"/>
        </w:rPr>
        <w:t xml:space="preserve"> на </w:t>
      </w:r>
      <w:r w:rsidR="004440B4" w:rsidRPr="00C36028">
        <w:rPr>
          <w:b/>
          <w:vanish/>
          <w:color w:val="FF0000"/>
          <w:sz w:val="28"/>
        </w:rPr>
        <w:t xml:space="preserve">дипломната </w:t>
      </w:r>
      <w:r w:rsidR="004440B4" w:rsidRPr="00C36028">
        <w:rPr>
          <w:b/>
          <w:vanish/>
          <w:color w:val="FF0000"/>
          <w:sz w:val="28"/>
          <w:lang w:val="ru-RU"/>
        </w:rPr>
        <w:t>рабо</w:t>
      </w:r>
      <w:r w:rsidR="00173BC0" w:rsidRPr="00C36028">
        <w:rPr>
          <w:b/>
          <w:vanish/>
          <w:color w:val="FF0000"/>
          <w:sz w:val="28"/>
          <w:lang w:val="ru-RU"/>
        </w:rPr>
        <w:t>та:</w:t>
      </w:r>
    </w:p>
    <w:p w:rsidR="007D1845" w:rsidRPr="00C36028" w:rsidRDefault="007D1845" w:rsidP="00C3793A">
      <w:pPr>
        <w:rPr>
          <w:vanish/>
          <w:color w:val="FF0000"/>
        </w:rPr>
      </w:pPr>
    </w:p>
    <w:p w:rsidR="00E4784F" w:rsidRPr="00C36028" w:rsidRDefault="00220D5B" w:rsidP="00837364">
      <w:pPr>
        <w:numPr>
          <w:ilvl w:val="0"/>
          <w:numId w:val="1"/>
        </w:numPr>
        <w:spacing w:line="312" w:lineRule="auto"/>
        <w:rPr>
          <w:vanish/>
          <w:color w:val="FF0000"/>
        </w:rPr>
      </w:pPr>
      <w:r w:rsidRPr="00C36028">
        <w:rPr>
          <w:vanish/>
          <w:color w:val="FF0000"/>
        </w:rPr>
        <w:t>Това</w:t>
      </w:r>
      <w:r w:rsidRPr="00C36028">
        <w:rPr>
          <w:vanish/>
          <w:color w:val="FF0000"/>
          <w:lang w:val="ru-RU"/>
        </w:rPr>
        <w:t xml:space="preserve"> е</w:t>
      </w:r>
      <w:r w:rsidRPr="00C36028">
        <w:rPr>
          <w:vanish/>
          <w:color w:val="FF0000"/>
        </w:rPr>
        <w:t xml:space="preserve"> п</w:t>
      </w:r>
      <w:r w:rsidR="00E4784F" w:rsidRPr="00C36028">
        <w:rPr>
          <w:vanish/>
          <w:color w:val="FF0000"/>
        </w:rPr>
        <w:t>репоръчителен</w:t>
      </w:r>
      <w:r w:rsidR="00E4784F" w:rsidRPr="00C36028">
        <w:rPr>
          <w:vanish/>
          <w:color w:val="FF0000"/>
          <w:lang w:val="ru-RU"/>
        </w:rPr>
        <w:t xml:space="preserve"> шаблон</w:t>
      </w:r>
      <w:r w:rsidR="00CD7F1C" w:rsidRPr="00C36028">
        <w:rPr>
          <w:vanish/>
          <w:color w:val="FF0000"/>
          <w:lang w:val="ru-RU"/>
        </w:rPr>
        <w:t>, в</w:t>
      </w:r>
      <w:r w:rsidR="00CD7F1C" w:rsidRPr="00C36028">
        <w:rPr>
          <w:vanish/>
          <w:color w:val="FF0000"/>
        </w:rPr>
        <w:t xml:space="preserve"> зависимост</w:t>
      </w:r>
      <w:r w:rsidR="00CD7F1C" w:rsidRPr="00C36028">
        <w:rPr>
          <w:vanish/>
          <w:color w:val="FF0000"/>
          <w:lang w:val="ru-RU"/>
        </w:rPr>
        <w:t xml:space="preserve"> от</w:t>
      </w:r>
      <w:r w:rsidR="00CD7F1C" w:rsidRPr="00C36028">
        <w:rPr>
          <w:vanish/>
          <w:color w:val="FF0000"/>
        </w:rPr>
        <w:t xml:space="preserve"> конкретното</w:t>
      </w:r>
      <w:r w:rsidR="00CD7F1C" w:rsidRPr="00C36028">
        <w:rPr>
          <w:vanish/>
          <w:color w:val="FF0000"/>
          <w:lang w:val="ru-RU"/>
        </w:rPr>
        <w:t xml:space="preserve"> задание</w:t>
      </w:r>
      <w:r w:rsidR="00E4784F" w:rsidRPr="00C36028">
        <w:rPr>
          <w:vanish/>
          <w:color w:val="FF0000"/>
          <w:lang w:val="ru-RU"/>
        </w:rPr>
        <w:t>.</w:t>
      </w:r>
    </w:p>
    <w:p w:rsidR="007D1845" w:rsidRPr="00C36028" w:rsidRDefault="004E17B2" w:rsidP="00837364">
      <w:pPr>
        <w:numPr>
          <w:ilvl w:val="0"/>
          <w:numId w:val="1"/>
        </w:numPr>
        <w:spacing w:line="312" w:lineRule="auto"/>
        <w:rPr>
          <w:vanish/>
          <w:color w:val="FF0000"/>
        </w:rPr>
      </w:pPr>
      <w:r w:rsidRPr="00C36028">
        <w:rPr>
          <w:vanish/>
          <w:color w:val="FF0000"/>
        </w:rPr>
        <w:t>Йерархията</w:t>
      </w:r>
      <w:r w:rsidRPr="00C36028">
        <w:rPr>
          <w:vanish/>
          <w:color w:val="FF0000"/>
          <w:lang w:val="ru-RU"/>
        </w:rPr>
        <w:t xml:space="preserve"> на</w:t>
      </w:r>
      <w:r w:rsidRPr="00C36028">
        <w:rPr>
          <w:vanish/>
          <w:color w:val="FF0000"/>
        </w:rPr>
        <w:t xml:space="preserve"> структуриране</w:t>
      </w:r>
      <w:r w:rsidRPr="00C36028">
        <w:rPr>
          <w:vanish/>
          <w:color w:val="FF0000"/>
          <w:lang w:val="ru-RU"/>
        </w:rPr>
        <w:t xml:space="preserve"> на</w:t>
      </w:r>
      <w:r w:rsidRPr="00C36028">
        <w:rPr>
          <w:vanish/>
          <w:color w:val="FF0000"/>
        </w:rPr>
        <w:t xml:space="preserve"> съдържанието</w:t>
      </w:r>
      <w:r w:rsidRPr="00C36028">
        <w:rPr>
          <w:vanish/>
          <w:color w:val="FF0000"/>
          <w:lang w:val="ru-RU"/>
        </w:rPr>
        <w:t xml:space="preserve"> да не</w:t>
      </w:r>
      <w:r w:rsidRPr="00C36028">
        <w:rPr>
          <w:vanish/>
          <w:color w:val="FF0000"/>
        </w:rPr>
        <w:t xml:space="preserve"> бъде повече</w:t>
      </w:r>
      <w:r w:rsidRPr="00C36028">
        <w:rPr>
          <w:vanish/>
          <w:color w:val="FF0000"/>
          <w:lang w:val="ru-RU"/>
        </w:rPr>
        <w:t xml:space="preserve"> от </w:t>
      </w:r>
      <w:r w:rsidR="00837364" w:rsidRPr="00C36028">
        <w:rPr>
          <w:vanish/>
          <w:color w:val="FF0000"/>
          <w:lang w:val="ru-RU"/>
        </w:rPr>
        <w:t>3</w:t>
      </w:r>
      <w:r w:rsidRPr="00C36028">
        <w:rPr>
          <w:vanish/>
          <w:color w:val="FF0000"/>
          <w:lang w:val="ru-RU"/>
        </w:rPr>
        <w:t xml:space="preserve"> нива,</w:t>
      </w:r>
      <w:r w:rsidRPr="00C36028">
        <w:rPr>
          <w:vanish/>
          <w:color w:val="FF0000"/>
        </w:rPr>
        <w:t xml:space="preserve"> номерирани</w:t>
      </w:r>
      <w:r w:rsidR="00837364" w:rsidRPr="00C36028">
        <w:rPr>
          <w:vanish/>
          <w:color w:val="FF0000"/>
          <w:lang w:val="ru-RU"/>
        </w:rPr>
        <w:t xml:space="preserve"> с</w:t>
      </w:r>
      <w:r w:rsidR="00837364" w:rsidRPr="00C36028">
        <w:rPr>
          <w:vanish/>
          <w:color w:val="FF0000"/>
        </w:rPr>
        <w:t xml:space="preserve"> арабски цифри</w:t>
      </w:r>
      <w:r w:rsidR="00837364" w:rsidRPr="00C36028">
        <w:rPr>
          <w:vanish/>
          <w:color w:val="FF0000"/>
          <w:lang w:val="ru-RU"/>
        </w:rPr>
        <w:t xml:space="preserve"> – напр. 1.2.3.</w:t>
      </w:r>
    </w:p>
    <w:p w:rsidR="004E17B2" w:rsidRPr="00C36028" w:rsidRDefault="004E17B2" w:rsidP="00837364">
      <w:pPr>
        <w:numPr>
          <w:ilvl w:val="0"/>
          <w:numId w:val="1"/>
        </w:numPr>
        <w:spacing w:line="312" w:lineRule="auto"/>
        <w:rPr>
          <w:vanish/>
          <w:color w:val="FF0000"/>
        </w:rPr>
      </w:pPr>
      <w:r w:rsidRPr="00C36028">
        <w:rPr>
          <w:vanish/>
          <w:color w:val="FF0000"/>
        </w:rPr>
        <w:t>Чуждестранните термини</w:t>
      </w:r>
      <w:r w:rsidRPr="00C36028">
        <w:rPr>
          <w:vanish/>
          <w:color w:val="FF0000"/>
          <w:lang w:val="ru-RU"/>
        </w:rPr>
        <w:t xml:space="preserve"> да</w:t>
      </w:r>
      <w:r w:rsidRPr="00C36028">
        <w:rPr>
          <w:vanish/>
          <w:color w:val="FF0000"/>
        </w:rPr>
        <w:t xml:space="preserve"> бъдат преведени</w:t>
      </w:r>
      <w:r w:rsidRPr="00C36028">
        <w:rPr>
          <w:vanish/>
          <w:color w:val="FF0000"/>
          <w:lang w:val="ru-RU"/>
        </w:rPr>
        <w:t>, а</w:t>
      </w:r>
      <w:r w:rsidRPr="00C36028">
        <w:rPr>
          <w:vanish/>
          <w:color w:val="FF0000"/>
        </w:rPr>
        <w:t xml:space="preserve"> където това</w:t>
      </w:r>
      <w:r w:rsidRPr="00C36028">
        <w:rPr>
          <w:vanish/>
          <w:color w:val="FF0000"/>
          <w:lang w:val="ru-RU"/>
        </w:rPr>
        <w:t xml:space="preserve"> не е</w:t>
      </w:r>
      <w:r w:rsidRPr="00C36028">
        <w:rPr>
          <w:vanish/>
          <w:color w:val="FF0000"/>
        </w:rPr>
        <w:t xml:space="preserve"> възможно</w:t>
      </w:r>
      <w:r w:rsidRPr="00C36028">
        <w:rPr>
          <w:vanish/>
          <w:color w:val="FF0000"/>
          <w:lang w:val="ru-RU"/>
        </w:rPr>
        <w:t xml:space="preserve"> –</w:t>
      </w:r>
      <w:r w:rsidRPr="00C36028">
        <w:rPr>
          <w:vanish/>
          <w:color w:val="FF0000"/>
        </w:rPr>
        <w:t xml:space="preserve"> цитирани</w:t>
      </w:r>
      <w:r w:rsidRPr="00C36028">
        <w:rPr>
          <w:vanish/>
          <w:color w:val="FF0000"/>
          <w:lang w:val="ru-RU"/>
        </w:rPr>
        <w:t xml:space="preserve"> в </w:t>
      </w:r>
      <w:r w:rsidRPr="00C36028">
        <w:rPr>
          <w:i/>
          <w:vanish/>
          <w:color w:val="FF0000"/>
          <w:lang w:val="ru-RU"/>
        </w:rPr>
        <w:t>курсив</w:t>
      </w:r>
      <w:r w:rsidRPr="00C36028">
        <w:rPr>
          <w:vanish/>
          <w:color w:val="FF0000"/>
          <w:lang w:val="ru-RU"/>
        </w:rPr>
        <w:t xml:space="preserve"> и</w:t>
      </w:r>
      <w:r w:rsidRPr="00C36028">
        <w:rPr>
          <w:vanish/>
          <w:color w:val="FF0000"/>
        </w:rPr>
        <w:t xml:space="preserve"> </w:t>
      </w:r>
      <w:r w:rsidR="00C36028" w:rsidRPr="00C36028">
        <w:rPr>
          <w:vanish/>
          <w:color w:val="FF0000"/>
        </w:rPr>
        <w:t>не-членувани</w:t>
      </w:r>
      <w:r w:rsidRPr="00C36028">
        <w:rPr>
          <w:vanish/>
          <w:color w:val="FF0000"/>
          <w:lang w:val="ru-RU"/>
        </w:rPr>
        <w:t>.</w:t>
      </w:r>
    </w:p>
    <w:p w:rsidR="004E17B2" w:rsidRPr="00C36028" w:rsidRDefault="004E17B2" w:rsidP="00837364">
      <w:pPr>
        <w:numPr>
          <w:ilvl w:val="0"/>
          <w:numId w:val="1"/>
        </w:numPr>
        <w:spacing w:line="312" w:lineRule="auto"/>
        <w:rPr>
          <w:vanish/>
          <w:color w:val="FF0000"/>
        </w:rPr>
      </w:pPr>
      <w:r w:rsidRPr="00C36028">
        <w:rPr>
          <w:vanish/>
          <w:color w:val="FF0000"/>
        </w:rPr>
        <w:t>Страниците</w:t>
      </w:r>
      <w:r w:rsidRPr="00C36028">
        <w:rPr>
          <w:vanish/>
          <w:color w:val="FF0000"/>
          <w:lang w:val="ru-RU"/>
        </w:rPr>
        <w:t xml:space="preserve"> да</w:t>
      </w:r>
      <w:r w:rsidRPr="00C36028">
        <w:rPr>
          <w:vanish/>
          <w:color w:val="FF0000"/>
        </w:rPr>
        <w:t xml:space="preserve"> бъдат номерирани</w:t>
      </w:r>
      <w:r w:rsidRPr="00C36028">
        <w:rPr>
          <w:vanish/>
          <w:color w:val="FF0000"/>
          <w:lang w:val="ru-RU"/>
        </w:rPr>
        <w:t xml:space="preserve"> с</w:t>
      </w:r>
      <w:r w:rsidRPr="00C36028">
        <w:rPr>
          <w:vanish/>
          <w:color w:val="FF0000"/>
        </w:rPr>
        <w:t xml:space="preserve"> арабски цифри</w:t>
      </w:r>
      <w:r w:rsidRPr="00C36028">
        <w:rPr>
          <w:vanish/>
          <w:color w:val="FF0000"/>
          <w:lang w:val="ru-RU"/>
        </w:rPr>
        <w:t>, в</w:t>
      </w:r>
      <w:r w:rsidRPr="00C36028">
        <w:rPr>
          <w:vanish/>
          <w:color w:val="FF0000"/>
        </w:rPr>
        <w:t xml:space="preserve"> долния</w:t>
      </w:r>
      <w:r w:rsidRPr="00C36028">
        <w:rPr>
          <w:vanish/>
          <w:color w:val="FF0000"/>
          <w:lang w:val="ru-RU"/>
        </w:rPr>
        <w:t xml:space="preserve"> десен</w:t>
      </w:r>
      <w:r w:rsidRPr="00C36028">
        <w:rPr>
          <w:vanish/>
          <w:color w:val="FF0000"/>
        </w:rPr>
        <w:t xml:space="preserve"> ъгъл</w:t>
      </w:r>
      <w:r w:rsidRPr="00C36028">
        <w:rPr>
          <w:vanish/>
          <w:color w:val="FF0000"/>
          <w:lang w:val="ru-RU"/>
        </w:rPr>
        <w:t xml:space="preserve">. </w:t>
      </w:r>
    </w:p>
    <w:p w:rsidR="004E17B2" w:rsidRPr="00C36028" w:rsidRDefault="004E17B2" w:rsidP="00837364">
      <w:pPr>
        <w:numPr>
          <w:ilvl w:val="0"/>
          <w:numId w:val="1"/>
        </w:numPr>
        <w:spacing w:line="312" w:lineRule="auto"/>
        <w:rPr>
          <w:vanish/>
          <w:color w:val="FF0000"/>
          <w:lang w:val="ru-RU"/>
        </w:rPr>
      </w:pPr>
      <w:r w:rsidRPr="00C36028">
        <w:rPr>
          <w:vanish/>
          <w:color w:val="FF0000"/>
        </w:rPr>
        <w:t>Използваният</w:t>
      </w:r>
      <w:r w:rsidRPr="00C36028">
        <w:rPr>
          <w:vanish/>
          <w:color w:val="FF0000"/>
          <w:lang w:val="ru-RU"/>
        </w:rPr>
        <w:t xml:space="preserve"> шрифт за</w:t>
      </w:r>
      <w:r w:rsidRPr="00C36028">
        <w:rPr>
          <w:vanish/>
          <w:color w:val="FF0000"/>
        </w:rPr>
        <w:t xml:space="preserve"> основния</w:t>
      </w:r>
      <w:r w:rsidRPr="00C36028">
        <w:rPr>
          <w:vanish/>
          <w:color w:val="FF0000"/>
          <w:lang w:val="ru-RU"/>
        </w:rPr>
        <w:t xml:space="preserve"> текст на</w:t>
      </w:r>
      <w:r w:rsidRPr="00C36028">
        <w:rPr>
          <w:vanish/>
          <w:color w:val="FF0000"/>
        </w:rPr>
        <w:t xml:space="preserve"> описанието</w:t>
      </w:r>
      <w:r w:rsidRPr="00C36028">
        <w:rPr>
          <w:vanish/>
          <w:color w:val="FF0000"/>
          <w:lang w:val="ru-RU"/>
        </w:rPr>
        <w:t xml:space="preserve"> да</w:t>
      </w:r>
      <w:r w:rsidRPr="00C36028">
        <w:rPr>
          <w:vanish/>
          <w:color w:val="FF0000"/>
        </w:rPr>
        <w:t xml:space="preserve"> бъде Times</w:t>
      </w:r>
      <w:r w:rsidRPr="00C36028">
        <w:rPr>
          <w:vanish/>
          <w:color w:val="FF0000"/>
          <w:lang w:val="ru-RU"/>
        </w:rPr>
        <w:t xml:space="preserve"> 12 или Arial 10, и Courier 9 за кода</w:t>
      </w:r>
      <w:r w:rsidR="00837364" w:rsidRPr="00C36028">
        <w:rPr>
          <w:vanish/>
          <w:color w:val="FF0000"/>
          <w:lang w:val="ru-RU"/>
        </w:rPr>
        <w:t>, с</w:t>
      </w:r>
      <w:r w:rsidR="00837364" w:rsidRPr="00C36028">
        <w:rPr>
          <w:vanish/>
          <w:color w:val="FF0000"/>
        </w:rPr>
        <w:t xml:space="preserve"> междуредие</w:t>
      </w:r>
      <w:r w:rsidR="00837364" w:rsidRPr="00C36028">
        <w:rPr>
          <w:vanish/>
          <w:color w:val="FF0000"/>
          <w:lang w:val="ru-RU"/>
        </w:rPr>
        <w:t xml:space="preserve"> 16</w:t>
      </w:r>
      <w:r w:rsidR="00837364" w:rsidRPr="00C36028">
        <w:rPr>
          <w:vanish/>
          <w:color w:val="FF0000"/>
        </w:rPr>
        <w:t>pt</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пренасянията</w:t>
      </w:r>
      <w:r w:rsidRPr="00C36028">
        <w:rPr>
          <w:vanish/>
          <w:color w:val="FF0000"/>
          <w:lang w:val="ru-RU"/>
        </w:rPr>
        <w:t xml:space="preserve"> </w:t>
      </w:r>
      <w:r w:rsidR="00837364" w:rsidRPr="00C36028">
        <w:rPr>
          <w:vanish/>
          <w:color w:val="FF0000"/>
          <w:lang w:val="ru-RU"/>
        </w:rPr>
        <w:t xml:space="preserve">на нова страница </w:t>
      </w:r>
      <w:r w:rsidRPr="00C36028">
        <w:rPr>
          <w:vanish/>
          <w:color w:val="FF0000"/>
          <w:lang w:val="ru-RU"/>
        </w:rPr>
        <w:t>на заглавия на секции,</w:t>
      </w:r>
      <w:r w:rsidRPr="00C36028">
        <w:rPr>
          <w:vanish/>
          <w:color w:val="FF0000"/>
        </w:rPr>
        <w:t xml:space="preserve"> фигури</w:t>
      </w:r>
      <w:r w:rsidRPr="00C36028">
        <w:rPr>
          <w:vanish/>
          <w:color w:val="FF0000"/>
          <w:lang w:val="ru-RU"/>
        </w:rPr>
        <w:t xml:space="preserve"> и</w:t>
      </w:r>
      <w:r w:rsidRPr="00C36028">
        <w:rPr>
          <w:vanish/>
          <w:color w:val="FF0000"/>
        </w:rPr>
        <w:t xml:space="preserve"> таблици</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празни участъци</w:t>
      </w:r>
      <w:r w:rsidRPr="00C36028">
        <w:rPr>
          <w:vanish/>
          <w:color w:val="FF0000"/>
          <w:lang w:val="ru-RU"/>
        </w:rPr>
        <w:t xml:space="preserve"> на</w:t>
      </w:r>
      <w:r w:rsidRPr="00C36028">
        <w:rPr>
          <w:vanish/>
          <w:color w:val="FF0000"/>
        </w:rPr>
        <w:t xml:space="preserve"> страници</w:t>
      </w:r>
      <w:r w:rsidRPr="00C36028">
        <w:rPr>
          <w:vanish/>
          <w:color w:val="FF0000"/>
          <w:lang w:val="ru-RU"/>
        </w:rPr>
        <w:t xml:space="preserve"> вследствие</w:t>
      </w:r>
      <w:r w:rsidRPr="00C36028">
        <w:rPr>
          <w:vanish/>
          <w:color w:val="FF0000"/>
        </w:rPr>
        <w:t xml:space="preserve"> пренасянето</w:t>
      </w:r>
      <w:r w:rsidRPr="00C36028">
        <w:rPr>
          <w:vanish/>
          <w:color w:val="FF0000"/>
          <w:lang w:val="ru-RU"/>
        </w:rPr>
        <w:t xml:space="preserve"> на</w:t>
      </w:r>
      <w:r w:rsidRPr="00C36028">
        <w:rPr>
          <w:vanish/>
          <w:color w:val="FF0000"/>
        </w:rPr>
        <w:t xml:space="preserve"> фигури</w:t>
      </w:r>
      <w:r w:rsidRPr="00C36028">
        <w:rPr>
          <w:vanish/>
          <w:color w:val="FF0000"/>
          <w:lang w:val="ru-RU"/>
        </w:rPr>
        <w:t xml:space="preserve"> на нова страница.</w:t>
      </w:r>
    </w:p>
    <w:p w:rsidR="00173BC0" w:rsidRPr="00C36028" w:rsidRDefault="004E17B2" w:rsidP="00837364">
      <w:pPr>
        <w:numPr>
          <w:ilvl w:val="0"/>
          <w:numId w:val="1"/>
        </w:numPr>
        <w:spacing w:line="312" w:lineRule="auto"/>
        <w:rPr>
          <w:vanish/>
          <w:color w:val="FF0000"/>
          <w:lang w:val="ru-RU"/>
        </w:rPr>
      </w:pPr>
      <w:r w:rsidRPr="00C36028">
        <w:rPr>
          <w:vanish/>
          <w:color w:val="FF0000"/>
          <w:lang w:val="ru-RU"/>
        </w:rPr>
        <w:t xml:space="preserve">Всички фигури и таблици да бъдат номерирани </w:t>
      </w:r>
      <w:r w:rsidR="00173BC0" w:rsidRPr="00C36028">
        <w:rPr>
          <w:vanish/>
          <w:color w:val="FF0000"/>
          <w:lang w:val="ru-RU"/>
        </w:rPr>
        <w:t xml:space="preserve">и именовани (непосредствено след фигурата </w:t>
      </w:r>
      <w:r w:rsidRPr="00C36028">
        <w:rPr>
          <w:vanish/>
          <w:color w:val="FF0000"/>
          <w:lang w:val="ru-RU"/>
        </w:rPr>
        <w:t>и</w:t>
      </w:r>
      <w:r w:rsidR="00173BC0" w:rsidRPr="00C36028">
        <w:rPr>
          <w:vanish/>
          <w:color w:val="FF0000"/>
          <w:lang w:val="ru-RU"/>
        </w:rPr>
        <w:t>ли таблицата).</w:t>
      </w:r>
    </w:p>
    <w:p w:rsidR="004E17B2" w:rsidRPr="00C36028" w:rsidRDefault="00173BC0" w:rsidP="00837364">
      <w:pPr>
        <w:numPr>
          <w:ilvl w:val="0"/>
          <w:numId w:val="1"/>
        </w:numPr>
        <w:spacing w:line="312" w:lineRule="auto"/>
        <w:rPr>
          <w:vanish/>
          <w:color w:val="FF0000"/>
          <w:lang w:val="ru-RU"/>
        </w:rPr>
      </w:pPr>
      <w:r w:rsidRPr="00C36028">
        <w:rPr>
          <w:vanish/>
          <w:color w:val="FF0000"/>
          <w:lang w:val="ru-RU"/>
        </w:rPr>
        <w:t>Всички фигури и таблици да бъдат</w:t>
      </w:r>
      <w:r w:rsidR="004E17B2" w:rsidRPr="00C36028">
        <w:rPr>
          <w:vanish/>
          <w:color w:val="FF0000"/>
          <w:lang w:val="ru-RU"/>
        </w:rPr>
        <w:t xml:space="preserve"> цитирани в текста.</w:t>
      </w:r>
    </w:p>
    <w:p w:rsidR="00837364" w:rsidRPr="00C36028" w:rsidRDefault="00837364" w:rsidP="00837364">
      <w:pPr>
        <w:numPr>
          <w:ilvl w:val="0"/>
          <w:numId w:val="1"/>
        </w:numPr>
        <w:spacing w:line="312" w:lineRule="auto"/>
        <w:rPr>
          <w:vanish/>
          <w:color w:val="FF0000"/>
          <w:lang w:val="ru-RU"/>
        </w:rPr>
      </w:pPr>
      <w:r w:rsidRPr="00C36028">
        <w:rPr>
          <w:vanish/>
          <w:color w:val="FF0000"/>
          <w:lang w:val="ru-RU"/>
        </w:rPr>
        <w:t>Използваните фигури от други източници да бъдат цитирани.</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цитати да бъдат отразени в списъка на използваната литература.</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източници от списъка на използваната литература да бъдат цитирани в текста.</w:t>
      </w:r>
    </w:p>
    <w:p w:rsidR="00C67016" w:rsidRPr="00C36028" w:rsidRDefault="004E17B2" w:rsidP="00C67016">
      <w:pPr>
        <w:numPr>
          <w:ilvl w:val="0"/>
          <w:numId w:val="1"/>
        </w:numPr>
        <w:spacing w:line="312" w:lineRule="auto"/>
        <w:rPr>
          <w:vanish/>
          <w:color w:val="FF0000"/>
          <w:lang w:val="ru-RU"/>
        </w:rPr>
      </w:pPr>
      <w:r w:rsidRPr="00C36028">
        <w:rPr>
          <w:vanish/>
          <w:color w:val="FF0000"/>
          <w:lang w:val="ru-RU"/>
        </w:rPr>
        <w:t xml:space="preserve">Използваната литература да се цитира съгласно MLA Style - </w:t>
      </w:r>
      <w:hyperlink r:id="rId131" w:history="1">
        <w:r w:rsidRPr="00C36028">
          <w:rPr>
            <w:vanish/>
            <w:color w:val="FF0000"/>
            <w:lang w:val="ru-RU"/>
          </w:rPr>
          <w:t>http://www.library.mun.ca/guides/howto/mla.php</w:t>
        </w:r>
      </w:hyperlink>
    </w:p>
    <w:sectPr w:rsidR="00C67016" w:rsidRPr="00C36028" w:rsidSect="00FA2136">
      <w:pgSz w:w="11906" w:h="16838"/>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aldi" w:date="2015-02-16T15:17:00Z" w:initials="a">
    <w:p w:rsidR="00840DF7" w:rsidRDefault="00840DF7">
      <w:pPr>
        <w:pStyle w:val="CommentText"/>
      </w:pPr>
      <w:r>
        <w:rPr>
          <w:rStyle w:val="CommentReference"/>
        </w:rPr>
        <w:annotationRef/>
      </w:r>
      <w:r>
        <w:t>Супер! Ето това е много силно изречение и трябва да наблегнеш на него и в началото на презентацията на защитата</w:t>
      </w:r>
    </w:p>
  </w:comment>
  <w:comment w:id="30" w:author="aldi" w:date="2015-02-16T15:18:00Z" w:initials="a">
    <w:p w:rsidR="00840DF7" w:rsidRDefault="00840DF7">
      <w:pPr>
        <w:pStyle w:val="CommentText"/>
      </w:pPr>
      <w:r>
        <w:rPr>
          <w:rStyle w:val="CommentReference"/>
        </w:rPr>
        <w:annotationRef/>
      </w:r>
      <w:r>
        <w:t>Система? Програма? По-добре да остане едно и също, независимо, че се повтаря.</w:t>
      </w:r>
    </w:p>
  </w:comment>
  <w:comment w:id="31" w:author="aldi" w:date="2015-02-16T15:19:00Z" w:initials="a">
    <w:p w:rsidR="00840DF7" w:rsidRPr="00007962" w:rsidRDefault="00840DF7">
      <w:pPr>
        <w:pStyle w:val="CommentText"/>
      </w:pPr>
      <w:r>
        <w:rPr>
          <w:rStyle w:val="CommentReference"/>
        </w:rPr>
        <w:annotationRef/>
      </w:r>
      <w:r>
        <w:t>ХМ?</w:t>
      </w:r>
    </w:p>
  </w:comment>
  <w:comment w:id="47" w:author="aldi" w:date="2015-02-16T15:28:00Z" w:initials="a">
    <w:p w:rsidR="00840DF7" w:rsidRDefault="00840DF7">
      <w:pPr>
        <w:pStyle w:val="CommentText"/>
      </w:pPr>
      <w:r>
        <w:rPr>
          <w:rStyle w:val="CommentReference"/>
        </w:rPr>
        <w:annotationRef/>
      </w:r>
      <w:r>
        <w:t>Защо си усложняваш живота, а не кажеш просто, че под модул и компонент разбираш едно и също и да дадеш дефиницията на Szyperski ot 1999, махни ги тия от 79....</w:t>
      </w:r>
    </w:p>
    <w:p w:rsidR="00840DF7" w:rsidRPr="00297722" w:rsidRDefault="00840DF7">
      <w:pPr>
        <w:pStyle w:val="CommentText"/>
        <w:rPr>
          <w:rFonts w:ascii="Cambria Math" w:hAnsi="Cambria Math"/>
        </w:rPr>
      </w:pPr>
      <w:r>
        <w:t xml:space="preserve">ДМ: Не съм съгласен обаче да подложим на равенство модулът и компонентът. Модул го представям като единица в съвременен език за програмиране. Т.е. софтуерен компонент може да е композиция от няколко модула, докато обратното не е вярно (виж първия параграф от секцията, надолу също е обяснено подробно) –FIXED – Супер! Убеди ме. </w:t>
      </w:r>
    </w:p>
  </w:comment>
  <w:comment w:id="55" w:author="aldi" w:date="2015-02-16T21:38:00Z" w:initials="a">
    <w:p w:rsidR="00840DF7" w:rsidRDefault="00840DF7">
      <w:pPr>
        <w:pStyle w:val="CommentText"/>
        <w:rPr>
          <w:lang w:val="en-US"/>
        </w:rPr>
      </w:pPr>
      <w:r>
        <w:rPr>
          <w:rStyle w:val="CommentReference"/>
        </w:rPr>
        <w:annotationRef/>
      </w:r>
      <w:r>
        <w:t>Какво е това?</w:t>
      </w:r>
    </w:p>
    <w:p w:rsidR="00840DF7" w:rsidRDefault="00840DF7">
      <w:pPr>
        <w:pStyle w:val="CommentText"/>
        <w:rPr>
          <w:lang w:val="en-US"/>
        </w:rPr>
      </w:pPr>
      <w:r>
        <w:rPr>
          <w:lang w:val="en-US"/>
        </w:rPr>
        <w:t>ДМ: Има се предвид, че между 2 мажорни версии на компонентния модел е вероятно да възникнат серьозни несъвместимости. Коментара тук е в смисъла на наистина много големи системи (примерно милиони редове код), в които съществуват клонове описани с различни мажорни версии на компонентния модел. Принципно средата за разработка на такава система би трябвало да предпазва от такива несъвместимости, но … неведоми са пътищата …</w:t>
      </w:r>
    </w:p>
    <w:p w:rsidR="00840DF7" w:rsidRPr="000500EB" w:rsidRDefault="00840DF7">
      <w:pPr>
        <w:pStyle w:val="CommentText"/>
        <w:rPr>
          <w:lang w:val="en-US"/>
        </w:rPr>
      </w:pPr>
      <w:r>
        <w:rPr>
          <w:lang w:val="en-US"/>
        </w:rPr>
        <w:t>За по-малки системи (например 100-ци хиляди реда) нещата по-лесно се контролират.</w:t>
      </w:r>
    </w:p>
  </w:comment>
  <w:comment w:id="65" w:author="aldi" w:date="2015-02-16T21:49:00Z" w:initials="a">
    <w:p w:rsidR="00840DF7" w:rsidRDefault="00840DF7">
      <w:pPr>
        <w:pStyle w:val="CommentText"/>
        <w:rPr>
          <w:lang w:val="en-US"/>
        </w:rPr>
      </w:pPr>
      <w:r>
        <w:rPr>
          <w:rStyle w:val="CommentReference"/>
        </w:rPr>
        <w:annotationRef/>
      </w:r>
      <w:r>
        <w:t>Тук бъди готов да те питат на защитата, защо само два съществуващи инструмента си разгледал и сигурен ли си, че няма и други.</w:t>
      </w:r>
    </w:p>
    <w:p w:rsidR="00840DF7" w:rsidRDefault="00840DF7">
      <w:pPr>
        <w:pStyle w:val="CommentText"/>
        <w:rPr>
          <w:lang w:val="en-US"/>
        </w:rPr>
      </w:pPr>
      <w:r>
        <w:rPr>
          <w:lang w:val="en-US"/>
        </w:rPr>
        <w:t xml:space="preserve">ДМ: Да,  и аз съм си мислил, че това е уязвимост на изложението. Моето изследване наистина не намери много примери, точно за “вдигане” на архитектура от CBSE софтуер, т.е. примерно имам най-много още един жокер от публикациите, които съм разглеждал. Със сигурност знам, че съществуват, обикновенно са “затворен код”. </w:t>
      </w:r>
    </w:p>
    <w:p w:rsidR="00840DF7" w:rsidRPr="007E7371" w:rsidRDefault="00840DF7">
      <w:pPr>
        <w:pStyle w:val="CommentText"/>
        <w:rPr>
          <w:lang w:val="en-US"/>
        </w:rPr>
      </w:pPr>
      <w:r>
        <w:rPr>
          <w:lang w:val="en-US"/>
        </w:rPr>
        <w:t>* Другия случай е когато UML редактори (EA Architect, IBM Rational Rhapsodi и т.н.) извличат къде по-детайлно, къде не, “Модули” на съответния език има страшно много, но те не са това, което прави моето приложение. В повечето слуаи тяхната работа може да се ползва като вход за дефиниране на критерии за моето приложение.</w:t>
      </w:r>
    </w:p>
  </w:comment>
  <w:comment w:id="77" w:author="aldi" w:date="2015-02-16T16:12:00Z" w:initials="a">
    <w:p w:rsidR="00840DF7" w:rsidRDefault="00840DF7">
      <w:pPr>
        <w:pStyle w:val="CommentText"/>
      </w:pPr>
      <w:r>
        <w:rPr>
          <w:rStyle w:val="CommentReference"/>
        </w:rPr>
        <w:annotationRef/>
      </w:r>
      <w:r>
        <w:t>Трябва да има някакво графично представяен или поне булети на всички тези видове възстановявания...</w:t>
      </w:r>
    </w:p>
    <w:p w:rsidR="00840DF7" w:rsidRDefault="00840DF7">
      <w:pPr>
        <w:pStyle w:val="CommentText"/>
      </w:pPr>
      <w:r>
        <w:t>ДМ: Има, най-добре е изобразено на фигура 2, сложих референция към нея и в началото на точката добавих повече яснота – FIXED</w:t>
      </w:r>
    </w:p>
    <w:p w:rsidR="00840DF7" w:rsidRPr="00CA5B07" w:rsidRDefault="00840DF7">
      <w:pPr>
        <w:pStyle w:val="CommentText"/>
      </w:pPr>
      <w:r>
        <w:rPr>
          <w:lang w:val="en-US"/>
        </w:rPr>
        <w:t xml:space="preserve">ADDED: </w:t>
      </w:r>
      <w:r>
        <w:t>Не е добре да седи тази рефенция в заглавието. Нека си остане само в текста</w:t>
      </w:r>
    </w:p>
  </w:comment>
  <w:comment w:id="82" w:author="aldi" w:date="2015-02-16T21:58:00Z" w:initials="a">
    <w:p w:rsidR="00840DF7" w:rsidRDefault="00840DF7">
      <w:pPr>
        <w:pStyle w:val="CommentText"/>
        <w:rPr>
          <w:lang w:val="en-US"/>
        </w:rPr>
      </w:pPr>
      <w:r>
        <w:rPr>
          <w:rStyle w:val="CommentReference"/>
        </w:rPr>
        <w:annotationRef/>
      </w:r>
      <w:r>
        <w:t>Фигура 5 или фигура 2 (както е в горния коментар).</w:t>
      </w:r>
    </w:p>
    <w:p w:rsidR="00840DF7" w:rsidRPr="003C1C76" w:rsidRDefault="00840DF7">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докато </w:t>
      </w:r>
      <w:r w:rsidRPr="003C1C76">
        <w:rPr>
          <w:i/>
          <w:lang w:val="en-US"/>
        </w:rPr>
        <w:t>Фигура 5</w:t>
      </w:r>
      <w:r>
        <w:rPr>
          <w:lang w:val="en-US"/>
        </w:rPr>
        <w:t xml:space="preserve"> представя в по-голям детайл как се извличат въпросните диаграми.</w:t>
      </w:r>
    </w:p>
  </w:comment>
  <w:comment w:id="94" w:author="aldi" w:date="2015-02-16T22:02:00Z" w:initials="a">
    <w:p w:rsidR="00840DF7" w:rsidRDefault="00840DF7">
      <w:pPr>
        <w:pStyle w:val="CommentText"/>
        <w:rPr>
          <w:lang w:val="en-US"/>
        </w:rPr>
      </w:pPr>
      <w:r>
        <w:rPr>
          <w:rStyle w:val="CommentReference"/>
        </w:rPr>
        <w:annotationRef/>
      </w:r>
      <w:r>
        <w:t>?? това ли е фигурата?</w:t>
      </w:r>
    </w:p>
    <w:p w:rsidR="00840DF7" w:rsidRPr="003C1C76" w:rsidRDefault="00840DF7">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но не е фатално и ако липсва референция.</w:t>
      </w:r>
    </w:p>
  </w:comment>
  <w:comment w:id="95" w:author="aldi" w:date="2015-02-16T22:05:00Z" w:initials="a">
    <w:p w:rsidR="00840DF7" w:rsidRDefault="00840DF7">
      <w:pPr>
        <w:pStyle w:val="CommentText"/>
        <w:rPr>
          <w:lang w:val="en-US"/>
        </w:rPr>
      </w:pPr>
      <w:r>
        <w:rPr>
          <w:rStyle w:val="CommentReference"/>
        </w:rPr>
        <w:annotationRef/>
      </w:r>
      <w:r>
        <w:t xml:space="preserve">В коя книга? </w:t>
      </w:r>
      <w:r>
        <w:sym w:font="Wingdings" w:char="F04A"/>
      </w:r>
    </w:p>
    <w:p w:rsidR="00840DF7" w:rsidRPr="007016EB" w:rsidRDefault="00840DF7">
      <w:pPr>
        <w:pStyle w:val="CommentText"/>
        <w:rPr>
          <w:lang w:val="en-US"/>
        </w:rPr>
      </w:pPr>
      <w:r>
        <w:rPr>
          <w:lang w:val="en-US"/>
        </w:rPr>
        <w:t>ДМ: Това го няма и в публикацията от която съм се ръководил. Т.е. грешка е.</w:t>
      </w:r>
    </w:p>
  </w:comment>
  <w:comment w:id="117" w:author="aldi" w:date="2015-02-18T21:19:00Z" w:initials="a">
    <w:p w:rsidR="00840DF7" w:rsidRDefault="00840DF7">
      <w:pPr>
        <w:pStyle w:val="CommentText"/>
        <w:rPr>
          <w:lang w:val="en-US"/>
        </w:rPr>
      </w:pPr>
      <w:r>
        <w:rPr>
          <w:rStyle w:val="CommentReference"/>
        </w:rPr>
        <w:annotationRef/>
      </w:r>
      <w:r>
        <w:t>Тук ако намериш време да сложиш и една табличка с критериите към текста, ще бъде чудесно.</w:t>
      </w:r>
    </w:p>
    <w:p w:rsidR="00840DF7" w:rsidRPr="001D5846" w:rsidRDefault="00840DF7">
      <w:pPr>
        <w:pStyle w:val="CommentText"/>
        <w:rPr>
          <w:lang w:val="en-US"/>
        </w:rPr>
      </w:pPr>
      <w:r>
        <w:rPr>
          <w:lang w:val="en-US"/>
        </w:rPr>
        <w:t>ДМ: Добавих - FIXED</w:t>
      </w:r>
    </w:p>
  </w:comment>
  <w:comment w:id="305" w:author="aldi" w:date="2015-02-18T21:47:00Z" w:initials="a">
    <w:p w:rsidR="00840DF7" w:rsidRDefault="00840DF7">
      <w:pPr>
        <w:pStyle w:val="CommentText"/>
        <w:rPr>
          <w:lang w:val="en-US"/>
        </w:rPr>
      </w:pPr>
      <w:r>
        <w:rPr>
          <w:rStyle w:val="CommentReference"/>
        </w:rPr>
        <w:annotationRef/>
      </w:r>
      <w:r>
        <w:t>И още – налага се да се разработи ново приложение, поради еди-какви си причини.</w:t>
      </w:r>
    </w:p>
    <w:p w:rsidR="00840DF7" w:rsidRPr="007C46C9" w:rsidRDefault="00840DF7">
      <w:pPr>
        <w:pStyle w:val="CommentText"/>
        <w:rPr>
          <w:lang w:val="en-US"/>
        </w:rPr>
      </w:pPr>
      <w:r>
        <w:rPr>
          <w:lang w:val="en-US"/>
        </w:rPr>
        <w:t>FIXED</w:t>
      </w:r>
    </w:p>
  </w:comment>
  <w:comment w:id="396" w:author="aldi" w:date="2015-02-21T14:47:00Z" w:initials="a">
    <w:p w:rsidR="00840DF7" w:rsidRDefault="00840DF7">
      <w:pPr>
        <w:pStyle w:val="CommentText"/>
        <w:rPr>
          <w:lang w:val="en-US"/>
        </w:rPr>
      </w:pPr>
      <w:r>
        <w:rPr>
          <w:rStyle w:val="CommentReference"/>
        </w:rPr>
        <w:annotationRef/>
      </w:r>
      <w:r>
        <w:t>Супер си направил структурата на всяка глава. Само ми се струва, че леко неявно си представил своята работа. Трябва ясно да се каже – дипломната работа развива, прави, допълва,  и т.н. Това е за да стане недвусмислено явно какво е свършено от теб.</w:t>
      </w:r>
    </w:p>
    <w:p w:rsidR="00840DF7" w:rsidRDefault="00840DF7">
      <w:pPr>
        <w:pStyle w:val="CommentText"/>
        <w:rPr>
          <w:lang w:val="en-US"/>
        </w:rPr>
      </w:pPr>
      <w:r>
        <w:rPr>
          <w:lang w:val="en-US"/>
        </w:rPr>
        <w:t>ДМ: Допълних в този извод, който така или иначе дава изискванията.</w:t>
      </w:r>
    </w:p>
    <w:p w:rsidR="00840DF7" w:rsidRPr="0013179C" w:rsidRDefault="00840DF7">
      <w:pPr>
        <w:pStyle w:val="CommentText"/>
        <w:rPr>
          <w:lang w:val="en-US"/>
        </w:rPr>
      </w:pPr>
      <w:r>
        <w:rPr>
          <w:lang w:val="en-US"/>
        </w:rPr>
        <w:t>FIXED</w:t>
      </w:r>
    </w:p>
  </w:comment>
  <w:comment w:id="486" w:author="aldi" w:date="2015-02-16T17:28:00Z" w:initials="a">
    <w:p w:rsidR="00840DF7" w:rsidRDefault="00840DF7">
      <w:pPr>
        <w:pStyle w:val="CommentText"/>
      </w:pPr>
      <w:r>
        <w:rPr>
          <w:rStyle w:val="CommentReference"/>
        </w:rPr>
        <w:annotationRef/>
      </w:r>
      <w:r>
        <w:t>За пълнота може и на тази глава да сложиш една точка – заключение.</w:t>
      </w:r>
    </w:p>
  </w:comment>
  <w:comment w:id="543" w:author="aldi" w:date="2015-02-21T20:56:00Z" w:initials="a">
    <w:p w:rsidR="00840DF7" w:rsidRDefault="00840DF7">
      <w:pPr>
        <w:pStyle w:val="CommentText"/>
        <w:rPr>
          <w:lang w:val="en-US"/>
        </w:rPr>
      </w:pPr>
      <w:r>
        <w:rPr>
          <w:rStyle w:val="CommentReference"/>
        </w:rPr>
        <w:annotationRef/>
      </w:r>
      <w:r>
        <w:t>Този текст ми звучи леко излишно тук. По-добре е ако искаш да напишеш в коя глава коя от формулираните в увода задачи се изпълнява.</w:t>
      </w:r>
    </w:p>
    <w:p w:rsidR="00B46A48" w:rsidRPr="00B46A48" w:rsidRDefault="00B46A48">
      <w:pPr>
        <w:pStyle w:val="CommentText"/>
        <w:rPr>
          <w:rFonts w:ascii="Cambria Math" w:hAnsi="Cambria Math"/>
          <w:lang w:val="en-US"/>
        </w:rPr>
      </w:pPr>
      <w:r>
        <w:rPr>
          <w:lang w:val="en-US"/>
        </w:rPr>
        <w:t>FIXED</w:t>
      </w:r>
    </w:p>
  </w:comment>
  <w:comment w:id="552" w:author="aldi" w:date="2015-02-21T19:57:00Z" w:initials="a">
    <w:p w:rsidR="00840DF7" w:rsidRDefault="00840DF7">
      <w:pPr>
        <w:pStyle w:val="CommentText"/>
        <w:rPr>
          <w:lang w:val="en-US"/>
        </w:rPr>
      </w:pPr>
      <w:r>
        <w:rPr>
          <w:rStyle w:val="CommentReference"/>
        </w:rPr>
        <w:annotationRef/>
      </w:r>
      <w:r>
        <w:t>Така написано, това може да породи дискусия как точно. Може да вмъкнеш тук едно изречение, че модулната/многослойна архитектура, описана в секция хххх, позволява това.</w:t>
      </w:r>
    </w:p>
    <w:p w:rsidR="00840DF7" w:rsidRPr="00EF6B8B" w:rsidRDefault="00840DF7">
      <w:pPr>
        <w:pStyle w:val="CommentText"/>
        <w:rPr>
          <w:lang w:val="en-US"/>
        </w:rPr>
      </w:pPr>
      <w:r>
        <w:rPr>
          <w:lang w:val="en-US"/>
        </w:rPr>
        <w:t>FIXED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6D6B" w:rsidRDefault="00F66D6B" w:rsidP="00FE4EAD">
      <w:pPr>
        <w:spacing w:after="0"/>
      </w:pPr>
      <w:r>
        <w:separator/>
      </w:r>
    </w:p>
  </w:endnote>
  <w:endnote w:type="continuationSeparator" w:id="0">
    <w:p w:rsidR="00F66D6B" w:rsidRDefault="00F66D6B"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 w:name="MS Mincho">
    <w:altName w:val="Meiryo"/>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panose1 w:val="020B0606030804020204"/>
    <w:charset w:val="80"/>
    <w:family w:val="swiss"/>
    <w:pitch w:val="variable"/>
    <w:sig w:usb0="E10002EF" w:usb1="6BDFFCFB" w:usb2="00800036" w:usb3="00000000" w:csb0="003E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5604793"/>
      <w:docPartObj>
        <w:docPartGallery w:val="Page Numbers (Bottom of Page)"/>
        <w:docPartUnique/>
      </w:docPartObj>
    </w:sdtPr>
    <w:sdtEndPr/>
    <w:sdtContent>
      <w:p w:rsidR="00840DF7" w:rsidRDefault="00840DF7">
        <w:pPr>
          <w:pStyle w:val="Footer"/>
          <w:jc w:val="right"/>
        </w:pPr>
        <w:r>
          <w:fldChar w:fldCharType="begin"/>
        </w:r>
        <w:r>
          <w:instrText>PAGE   \* MERGEFORMAT</w:instrText>
        </w:r>
        <w:r>
          <w:fldChar w:fldCharType="separate"/>
        </w:r>
        <w:r w:rsidR="00B34B20">
          <w:rPr>
            <w:noProof/>
          </w:rPr>
          <w:t>13</w:t>
        </w:r>
        <w:r>
          <w:fldChar w:fldCharType="end"/>
        </w:r>
      </w:p>
    </w:sdtContent>
  </w:sdt>
  <w:p w:rsidR="00840DF7" w:rsidRDefault="00840D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6D6B" w:rsidRDefault="00F66D6B" w:rsidP="00FE4EAD">
      <w:pPr>
        <w:spacing w:after="0"/>
      </w:pPr>
      <w:r>
        <w:separator/>
      </w:r>
    </w:p>
  </w:footnote>
  <w:footnote w:type="continuationSeparator" w:id="0">
    <w:p w:rsidR="00F66D6B" w:rsidRDefault="00F66D6B"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E5C03"/>
    <w:multiLevelType w:val="hybridMultilevel"/>
    <w:tmpl w:val="A874D6FE"/>
    <w:lvl w:ilvl="0" w:tplc="25243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2">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F4B7A"/>
    <w:multiLevelType w:val="hybridMultilevel"/>
    <w:tmpl w:val="8A2A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33"/>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20"/>
  </w:num>
  <w:num w:numId="7">
    <w:abstractNumId w:val="9"/>
  </w:num>
  <w:num w:numId="8">
    <w:abstractNumId w:val="31"/>
  </w:num>
  <w:num w:numId="9">
    <w:abstractNumId w:val="12"/>
  </w:num>
  <w:num w:numId="10">
    <w:abstractNumId w:val="26"/>
  </w:num>
  <w:num w:numId="11">
    <w:abstractNumId w:val="28"/>
  </w:num>
  <w:num w:numId="12">
    <w:abstractNumId w:val="16"/>
  </w:num>
  <w:num w:numId="13">
    <w:abstractNumId w:val="29"/>
  </w:num>
  <w:num w:numId="14">
    <w:abstractNumId w:val="32"/>
  </w:num>
  <w:num w:numId="15">
    <w:abstractNumId w:val="21"/>
  </w:num>
  <w:num w:numId="16">
    <w:abstractNumId w:val="24"/>
  </w:num>
  <w:num w:numId="17">
    <w:abstractNumId w:val="15"/>
  </w:num>
  <w:num w:numId="18">
    <w:abstractNumId w:val="19"/>
  </w:num>
  <w:num w:numId="19">
    <w:abstractNumId w:val="27"/>
  </w:num>
  <w:num w:numId="20">
    <w:abstractNumId w:val="14"/>
  </w:num>
  <w:num w:numId="21">
    <w:abstractNumId w:val="22"/>
  </w:num>
  <w:num w:numId="22">
    <w:abstractNumId w:val="17"/>
  </w:num>
  <w:num w:numId="23">
    <w:abstractNumId w:val="23"/>
  </w:num>
  <w:num w:numId="24">
    <w:abstractNumId w:val="13"/>
  </w:num>
  <w:num w:numId="25">
    <w:abstractNumId w:val="4"/>
  </w:num>
  <w:num w:numId="26">
    <w:abstractNumId w:val="25"/>
  </w:num>
  <w:num w:numId="27">
    <w:abstractNumId w:val="10"/>
  </w:num>
  <w:num w:numId="28">
    <w:abstractNumId w:val="1"/>
  </w:num>
  <w:num w:numId="29">
    <w:abstractNumId w:val="5"/>
  </w:num>
  <w:num w:numId="30">
    <w:abstractNumId w:val="7"/>
  </w:num>
  <w:num w:numId="31">
    <w:abstractNumId w:val="34"/>
  </w:num>
  <w:num w:numId="32">
    <w:abstractNumId w:val="8"/>
  </w:num>
  <w:num w:numId="33">
    <w:abstractNumId w:val="30"/>
  </w:num>
  <w:num w:numId="34">
    <w:abstractNumId w:val="35"/>
  </w:num>
  <w:num w:numId="35">
    <w:abstractNumId w:val="18"/>
  </w:num>
  <w:num w:numId="36">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EDC"/>
    <w:rsid w:val="000039C5"/>
    <w:rsid w:val="00005DB3"/>
    <w:rsid w:val="000061DC"/>
    <w:rsid w:val="0000682C"/>
    <w:rsid w:val="00006C79"/>
    <w:rsid w:val="00007190"/>
    <w:rsid w:val="000075C8"/>
    <w:rsid w:val="00007962"/>
    <w:rsid w:val="00011155"/>
    <w:rsid w:val="00013107"/>
    <w:rsid w:val="00013187"/>
    <w:rsid w:val="000139C1"/>
    <w:rsid w:val="000143C9"/>
    <w:rsid w:val="00014762"/>
    <w:rsid w:val="000156F0"/>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4438"/>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0EB"/>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1724"/>
    <w:rsid w:val="00093712"/>
    <w:rsid w:val="000942F6"/>
    <w:rsid w:val="00094558"/>
    <w:rsid w:val="00095665"/>
    <w:rsid w:val="00095B64"/>
    <w:rsid w:val="00096F3B"/>
    <w:rsid w:val="000A0C3B"/>
    <w:rsid w:val="000A154B"/>
    <w:rsid w:val="000A1F6A"/>
    <w:rsid w:val="000A3072"/>
    <w:rsid w:val="000A323E"/>
    <w:rsid w:val="000A35C2"/>
    <w:rsid w:val="000A3874"/>
    <w:rsid w:val="000A424A"/>
    <w:rsid w:val="000A43CB"/>
    <w:rsid w:val="000A4551"/>
    <w:rsid w:val="000A47BA"/>
    <w:rsid w:val="000A4A13"/>
    <w:rsid w:val="000A5575"/>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1548"/>
    <w:rsid w:val="00115CD8"/>
    <w:rsid w:val="00117016"/>
    <w:rsid w:val="001172BF"/>
    <w:rsid w:val="0012047B"/>
    <w:rsid w:val="00120BBD"/>
    <w:rsid w:val="00121D09"/>
    <w:rsid w:val="0012403B"/>
    <w:rsid w:val="001244EA"/>
    <w:rsid w:val="00125511"/>
    <w:rsid w:val="00125743"/>
    <w:rsid w:val="001260C9"/>
    <w:rsid w:val="00126157"/>
    <w:rsid w:val="001261B4"/>
    <w:rsid w:val="001274EE"/>
    <w:rsid w:val="001275C2"/>
    <w:rsid w:val="00127817"/>
    <w:rsid w:val="00130BD6"/>
    <w:rsid w:val="0013179C"/>
    <w:rsid w:val="00131F5A"/>
    <w:rsid w:val="00133CC4"/>
    <w:rsid w:val="0013526D"/>
    <w:rsid w:val="00135448"/>
    <w:rsid w:val="001366FF"/>
    <w:rsid w:val="00137602"/>
    <w:rsid w:val="00141AEB"/>
    <w:rsid w:val="0014428D"/>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7D6"/>
    <w:rsid w:val="00164D4A"/>
    <w:rsid w:val="00170407"/>
    <w:rsid w:val="00170904"/>
    <w:rsid w:val="001718F3"/>
    <w:rsid w:val="00173A1C"/>
    <w:rsid w:val="00173BC0"/>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97765"/>
    <w:rsid w:val="001A187B"/>
    <w:rsid w:val="001A18FB"/>
    <w:rsid w:val="001A2210"/>
    <w:rsid w:val="001A2E43"/>
    <w:rsid w:val="001A4D9A"/>
    <w:rsid w:val="001A5FC7"/>
    <w:rsid w:val="001A63F1"/>
    <w:rsid w:val="001A6B5F"/>
    <w:rsid w:val="001A6D50"/>
    <w:rsid w:val="001A718A"/>
    <w:rsid w:val="001A7367"/>
    <w:rsid w:val="001A77ED"/>
    <w:rsid w:val="001B0758"/>
    <w:rsid w:val="001B1A2C"/>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5846"/>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0A5"/>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6CA"/>
    <w:rsid w:val="00220D5B"/>
    <w:rsid w:val="002213B3"/>
    <w:rsid w:val="00221873"/>
    <w:rsid w:val="00226B4B"/>
    <w:rsid w:val="0023065C"/>
    <w:rsid w:val="00230D3C"/>
    <w:rsid w:val="002321B8"/>
    <w:rsid w:val="00232DC9"/>
    <w:rsid w:val="00233140"/>
    <w:rsid w:val="00233B80"/>
    <w:rsid w:val="002345DD"/>
    <w:rsid w:val="00236149"/>
    <w:rsid w:val="00236278"/>
    <w:rsid w:val="002362AD"/>
    <w:rsid w:val="00236517"/>
    <w:rsid w:val="00237001"/>
    <w:rsid w:val="00237045"/>
    <w:rsid w:val="0023713E"/>
    <w:rsid w:val="0024019B"/>
    <w:rsid w:val="0024043A"/>
    <w:rsid w:val="00245837"/>
    <w:rsid w:val="00246336"/>
    <w:rsid w:val="00246BEA"/>
    <w:rsid w:val="00246F02"/>
    <w:rsid w:val="002471AA"/>
    <w:rsid w:val="0024768E"/>
    <w:rsid w:val="0025073D"/>
    <w:rsid w:val="00250AC5"/>
    <w:rsid w:val="00250FE5"/>
    <w:rsid w:val="0025111A"/>
    <w:rsid w:val="0025272A"/>
    <w:rsid w:val="002542F3"/>
    <w:rsid w:val="00255D54"/>
    <w:rsid w:val="00255F33"/>
    <w:rsid w:val="00256146"/>
    <w:rsid w:val="00256771"/>
    <w:rsid w:val="00256F75"/>
    <w:rsid w:val="002578E6"/>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5D3"/>
    <w:rsid w:val="00292F6B"/>
    <w:rsid w:val="0029350F"/>
    <w:rsid w:val="00294382"/>
    <w:rsid w:val="002947AD"/>
    <w:rsid w:val="00295372"/>
    <w:rsid w:val="00296314"/>
    <w:rsid w:val="0029660F"/>
    <w:rsid w:val="00296D3B"/>
    <w:rsid w:val="00296DD7"/>
    <w:rsid w:val="00297722"/>
    <w:rsid w:val="00297D27"/>
    <w:rsid w:val="002A1683"/>
    <w:rsid w:val="002A1CFD"/>
    <w:rsid w:val="002A2123"/>
    <w:rsid w:val="002A35E3"/>
    <w:rsid w:val="002A4159"/>
    <w:rsid w:val="002A4EF5"/>
    <w:rsid w:val="002A56E3"/>
    <w:rsid w:val="002A5EDC"/>
    <w:rsid w:val="002A5FEA"/>
    <w:rsid w:val="002A620F"/>
    <w:rsid w:val="002A6318"/>
    <w:rsid w:val="002B0DF2"/>
    <w:rsid w:val="002B2C0D"/>
    <w:rsid w:val="002B2FC8"/>
    <w:rsid w:val="002B3D61"/>
    <w:rsid w:val="002B4647"/>
    <w:rsid w:val="002B58C3"/>
    <w:rsid w:val="002B5DAB"/>
    <w:rsid w:val="002B78F9"/>
    <w:rsid w:val="002B7C2C"/>
    <w:rsid w:val="002C0F18"/>
    <w:rsid w:val="002C1310"/>
    <w:rsid w:val="002C26F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503"/>
    <w:rsid w:val="002E66F4"/>
    <w:rsid w:val="002E7556"/>
    <w:rsid w:val="002E7BB8"/>
    <w:rsid w:val="002F04F2"/>
    <w:rsid w:val="002F4175"/>
    <w:rsid w:val="002F495B"/>
    <w:rsid w:val="002F6570"/>
    <w:rsid w:val="002F6B16"/>
    <w:rsid w:val="002F6EBF"/>
    <w:rsid w:val="002F7478"/>
    <w:rsid w:val="002F78CA"/>
    <w:rsid w:val="0030364E"/>
    <w:rsid w:val="003045AA"/>
    <w:rsid w:val="00310A77"/>
    <w:rsid w:val="00310CEE"/>
    <w:rsid w:val="00312DFA"/>
    <w:rsid w:val="00314807"/>
    <w:rsid w:val="00314E00"/>
    <w:rsid w:val="003153FE"/>
    <w:rsid w:val="00320D43"/>
    <w:rsid w:val="00324B8A"/>
    <w:rsid w:val="00326660"/>
    <w:rsid w:val="0033032C"/>
    <w:rsid w:val="003305F0"/>
    <w:rsid w:val="00331041"/>
    <w:rsid w:val="00332004"/>
    <w:rsid w:val="00332ABB"/>
    <w:rsid w:val="003345C1"/>
    <w:rsid w:val="00335537"/>
    <w:rsid w:val="00336C66"/>
    <w:rsid w:val="0033728C"/>
    <w:rsid w:val="0034134F"/>
    <w:rsid w:val="0034245E"/>
    <w:rsid w:val="00342751"/>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1ED"/>
    <w:rsid w:val="0039457E"/>
    <w:rsid w:val="00394D59"/>
    <w:rsid w:val="00395C22"/>
    <w:rsid w:val="003967C5"/>
    <w:rsid w:val="003971BA"/>
    <w:rsid w:val="00397CE6"/>
    <w:rsid w:val="003A0AFF"/>
    <w:rsid w:val="003A1184"/>
    <w:rsid w:val="003A1B15"/>
    <w:rsid w:val="003A1C0C"/>
    <w:rsid w:val="003A4670"/>
    <w:rsid w:val="003A559D"/>
    <w:rsid w:val="003A5D66"/>
    <w:rsid w:val="003A66FB"/>
    <w:rsid w:val="003A68A6"/>
    <w:rsid w:val="003A6FCF"/>
    <w:rsid w:val="003B1D7B"/>
    <w:rsid w:val="003B1EF4"/>
    <w:rsid w:val="003B20CB"/>
    <w:rsid w:val="003B3197"/>
    <w:rsid w:val="003B5C26"/>
    <w:rsid w:val="003B6AF2"/>
    <w:rsid w:val="003C0A5C"/>
    <w:rsid w:val="003C1C76"/>
    <w:rsid w:val="003C1D37"/>
    <w:rsid w:val="003C2B29"/>
    <w:rsid w:val="003C3555"/>
    <w:rsid w:val="003C57F5"/>
    <w:rsid w:val="003C5DAB"/>
    <w:rsid w:val="003C5E4B"/>
    <w:rsid w:val="003C5F69"/>
    <w:rsid w:val="003C68F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724"/>
    <w:rsid w:val="003E4EF3"/>
    <w:rsid w:val="003E5501"/>
    <w:rsid w:val="003E6551"/>
    <w:rsid w:val="003F2A70"/>
    <w:rsid w:val="003F4BE7"/>
    <w:rsid w:val="003F5678"/>
    <w:rsid w:val="003F71E5"/>
    <w:rsid w:val="003F7598"/>
    <w:rsid w:val="003F75EA"/>
    <w:rsid w:val="003F7C40"/>
    <w:rsid w:val="00402690"/>
    <w:rsid w:val="00403AC3"/>
    <w:rsid w:val="00404B5B"/>
    <w:rsid w:val="00404F97"/>
    <w:rsid w:val="00405D1F"/>
    <w:rsid w:val="00406C88"/>
    <w:rsid w:val="00412BF3"/>
    <w:rsid w:val="00412C96"/>
    <w:rsid w:val="0041444C"/>
    <w:rsid w:val="00414BD7"/>
    <w:rsid w:val="00414EDF"/>
    <w:rsid w:val="00415018"/>
    <w:rsid w:val="004150BB"/>
    <w:rsid w:val="0041533B"/>
    <w:rsid w:val="00415F70"/>
    <w:rsid w:val="004162D9"/>
    <w:rsid w:val="004165E1"/>
    <w:rsid w:val="00416B7C"/>
    <w:rsid w:val="004214B8"/>
    <w:rsid w:val="00421B1F"/>
    <w:rsid w:val="00425F61"/>
    <w:rsid w:val="00427623"/>
    <w:rsid w:val="00430027"/>
    <w:rsid w:val="004317C2"/>
    <w:rsid w:val="00432359"/>
    <w:rsid w:val="00433F70"/>
    <w:rsid w:val="0043493E"/>
    <w:rsid w:val="00434EC8"/>
    <w:rsid w:val="004361ED"/>
    <w:rsid w:val="004367EE"/>
    <w:rsid w:val="0044086F"/>
    <w:rsid w:val="00440AE3"/>
    <w:rsid w:val="00440AE8"/>
    <w:rsid w:val="00442518"/>
    <w:rsid w:val="004440B4"/>
    <w:rsid w:val="00444B11"/>
    <w:rsid w:val="00444EBC"/>
    <w:rsid w:val="00445FC5"/>
    <w:rsid w:val="00450E03"/>
    <w:rsid w:val="004518D2"/>
    <w:rsid w:val="00451E4C"/>
    <w:rsid w:val="00452061"/>
    <w:rsid w:val="00452F7A"/>
    <w:rsid w:val="00453E37"/>
    <w:rsid w:val="00455E3F"/>
    <w:rsid w:val="00455EDC"/>
    <w:rsid w:val="00456EB8"/>
    <w:rsid w:val="00460066"/>
    <w:rsid w:val="00461014"/>
    <w:rsid w:val="004615FA"/>
    <w:rsid w:val="0046169A"/>
    <w:rsid w:val="004619AF"/>
    <w:rsid w:val="0046384C"/>
    <w:rsid w:val="00464F95"/>
    <w:rsid w:val="00465298"/>
    <w:rsid w:val="004652D0"/>
    <w:rsid w:val="004669F7"/>
    <w:rsid w:val="004670D0"/>
    <w:rsid w:val="004675CA"/>
    <w:rsid w:val="00473CB6"/>
    <w:rsid w:val="0047532A"/>
    <w:rsid w:val="004757C7"/>
    <w:rsid w:val="00475878"/>
    <w:rsid w:val="004767C9"/>
    <w:rsid w:val="0048070C"/>
    <w:rsid w:val="0048073D"/>
    <w:rsid w:val="00482747"/>
    <w:rsid w:val="00482824"/>
    <w:rsid w:val="004879C5"/>
    <w:rsid w:val="004911C9"/>
    <w:rsid w:val="00493086"/>
    <w:rsid w:val="00496B07"/>
    <w:rsid w:val="004972C8"/>
    <w:rsid w:val="004976D7"/>
    <w:rsid w:val="004A02F0"/>
    <w:rsid w:val="004A0CB9"/>
    <w:rsid w:val="004A26D0"/>
    <w:rsid w:val="004A281C"/>
    <w:rsid w:val="004A30FC"/>
    <w:rsid w:val="004A31B9"/>
    <w:rsid w:val="004A5417"/>
    <w:rsid w:val="004A618A"/>
    <w:rsid w:val="004A6C48"/>
    <w:rsid w:val="004A6E88"/>
    <w:rsid w:val="004A79EC"/>
    <w:rsid w:val="004B1CD2"/>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896"/>
    <w:rsid w:val="004D0A29"/>
    <w:rsid w:val="004D1E35"/>
    <w:rsid w:val="004D45AF"/>
    <w:rsid w:val="004D4BC0"/>
    <w:rsid w:val="004D535B"/>
    <w:rsid w:val="004D67D0"/>
    <w:rsid w:val="004D71A8"/>
    <w:rsid w:val="004D728F"/>
    <w:rsid w:val="004E098C"/>
    <w:rsid w:val="004E17B2"/>
    <w:rsid w:val="004E451B"/>
    <w:rsid w:val="004E5075"/>
    <w:rsid w:val="004E5110"/>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14C1"/>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6A87"/>
    <w:rsid w:val="00517368"/>
    <w:rsid w:val="005179E3"/>
    <w:rsid w:val="0052085E"/>
    <w:rsid w:val="00520E10"/>
    <w:rsid w:val="00521581"/>
    <w:rsid w:val="005215C7"/>
    <w:rsid w:val="00521630"/>
    <w:rsid w:val="00523020"/>
    <w:rsid w:val="0052345B"/>
    <w:rsid w:val="005239EA"/>
    <w:rsid w:val="0052443F"/>
    <w:rsid w:val="00524710"/>
    <w:rsid w:val="005254A5"/>
    <w:rsid w:val="00525980"/>
    <w:rsid w:val="005261C0"/>
    <w:rsid w:val="00526744"/>
    <w:rsid w:val="00526C4C"/>
    <w:rsid w:val="00531200"/>
    <w:rsid w:val="005327ED"/>
    <w:rsid w:val="005345B6"/>
    <w:rsid w:val="00535B78"/>
    <w:rsid w:val="00535E5B"/>
    <w:rsid w:val="00540B0B"/>
    <w:rsid w:val="005431BB"/>
    <w:rsid w:val="00545948"/>
    <w:rsid w:val="00546849"/>
    <w:rsid w:val="00547ADA"/>
    <w:rsid w:val="00551392"/>
    <w:rsid w:val="00556C84"/>
    <w:rsid w:val="0056195B"/>
    <w:rsid w:val="00561F33"/>
    <w:rsid w:val="0056453D"/>
    <w:rsid w:val="0056481A"/>
    <w:rsid w:val="00564902"/>
    <w:rsid w:val="00564CFA"/>
    <w:rsid w:val="00565169"/>
    <w:rsid w:val="00565B9D"/>
    <w:rsid w:val="005669A9"/>
    <w:rsid w:val="00567D56"/>
    <w:rsid w:val="00571C81"/>
    <w:rsid w:val="0057269B"/>
    <w:rsid w:val="005733B7"/>
    <w:rsid w:val="0057371D"/>
    <w:rsid w:val="00574D4B"/>
    <w:rsid w:val="005764E1"/>
    <w:rsid w:val="00580887"/>
    <w:rsid w:val="00580B40"/>
    <w:rsid w:val="00580C34"/>
    <w:rsid w:val="00581006"/>
    <w:rsid w:val="005811E1"/>
    <w:rsid w:val="00581E8C"/>
    <w:rsid w:val="00582012"/>
    <w:rsid w:val="00583032"/>
    <w:rsid w:val="00583A77"/>
    <w:rsid w:val="005851BA"/>
    <w:rsid w:val="00586071"/>
    <w:rsid w:val="005873F4"/>
    <w:rsid w:val="00587B0E"/>
    <w:rsid w:val="00590671"/>
    <w:rsid w:val="00593BA0"/>
    <w:rsid w:val="00595992"/>
    <w:rsid w:val="00595A85"/>
    <w:rsid w:val="005A1764"/>
    <w:rsid w:val="005A1C5A"/>
    <w:rsid w:val="005A27E9"/>
    <w:rsid w:val="005A687C"/>
    <w:rsid w:val="005A6A79"/>
    <w:rsid w:val="005A6C31"/>
    <w:rsid w:val="005A6C65"/>
    <w:rsid w:val="005A7174"/>
    <w:rsid w:val="005B1053"/>
    <w:rsid w:val="005B13A0"/>
    <w:rsid w:val="005B2B7B"/>
    <w:rsid w:val="005B310B"/>
    <w:rsid w:val="005B59E1"/>
    <w:rsid w:val="005B5AE7"/>
    <w:rsid w:val="005B65DE"/>
    <w:rsid w:val="005C02D5"/>
    <w:rsid w:val="005C1376"/>
    <w:rsid w:val="005C2324"/>
    <w:rsid w:val="005C2382"/>
    <w:rsid w:val="005C2BC7"/>
    <w:rsid w:val="005C2D5C"/>
    <w:rsid w:val="005C3589"/>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E61AE"/>
    <w:rsid w:val="005F0BCA"/>
    <w:rsid w:val="005F0D93"/>
    <w:rsid w:val="005F1B1A"/>
    <w:rsid w:val="005F3998"/>
    <w:rsid w:val="005F3D92"/>
    <w:rsid w:val="005F571A"/>
    <w:rsid w:val="005F5817"/>
    <w:rsid w:val="005F5D9B"/>
    <w:rsid w:val="005F67A3"/>
    <w:rsid w:val="005F6C27"/>
    <w:rsid w:val="0060013E"/>
    <w:rsid w:val="006008B2"/>
    <w:rsid w:val="006030F2"/>
    <w:rsid w:val="006034BD"/>
    <w:rsid w:val="00603AFA"/>
    <w:rsid w:val="00603C94"/>
    <w:rsid w:val="00607560"/>
    <w:rsid w:val="00607A43"/>
    <w:rsid w:val="00607B40"/>
    <w:rsid w:val="00607BE8"/>
    <w:rsid w:val="006103F7"/>
    <w:rsid w:val="0061125D"/>
    <w:rsid w:val="00611734"/>
    <w:rsid w:val="00612137"/>
    <w:rsid w:val="0061363C"/>
    <w:rsid w:val="00615580"/>
    <w:rsid w:val="006157EF"/>
    <w:rsid w:val="006159D7"/>
    <w:rsid w:val="00617826"/>
    <w:rsid w:val="00620C79"/>
    <w:rsid w:val="00621E48"/>
    <w:rsid w:val="006228FF"/>
    <w:rsid w:val="006236A9"/>
    <w:rsid w:val="006239AA"/>
    <w:rsid w:val="0062526A"/>
    <w:rsid w:val="00625F3C"/>
    <w:rsid w:val="00626BE9"/>
    <w:rsid w:val="0062778C"/>
    <w:rsid w:val="00627822"/>
    <w:rsid w:val="006278E7"/>
    <w:rsid w:val="00630260"/>
    <w:rsid w:val="00631C8B"/>
    <w:rsid w:val="006323FE"/>
    <w:rsid w:val="00634698"/>
    <w:rsid w:val="00634A33"/>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9FD"/>
    <w:rsid w:val="00657BD7"/>
    <w:rsid w:val="006607BC"/>
    <w:rsid w:val="00660849"/>
    <w:rsid w:val="0066386D"/>
    <w:rsid w:val="00663EBF"/>
    <w:rsid w:val="00664042"/>
    <w:rsid w:val="00666128"/>
    <w:rsid w:val="006662E6"/>
    <w:rsid w:val="00666E50"/>
    <w:rsid w:val="00667E21"/>
    <w:rsid w:val="00670762"/>
    <w:rsid w:val="00670C54"/>
    <w:rsid w:val="00671122"/>
    <w:rsid w:val="0067115E"/>
    <w:rsid w:val="00673853"/>
    <w:rsid w:val="00673C79"/>
    <w:rsid w:val="0067420E"/>
    <w:rsid w:val="00675A4C"/>
    <w:rsid w:val="00677B20"/>
    <w:rsid w:val="006802B9"/>
    <w:rsid w:val="006829C1"/>
    <w:rsid w:val="00683BA5"/>
    <w:rsid w:val="00683E5E"/>
    <w:rsid w:val="00685CA0"/>
    <w:rsid w:val="00685E3E"/>
    <w:rsid w:val="00686D12"/>
    <w:rsid w:val="0068722F"/>
    <w:rsid w:val="00690E83"/>
    <w:rsid w:val="00691638"/>
    <w:rsid w:val="00691933"/>
    <w:rsid w:val="00691A6D"/>
    <w:rsid w:val="006928AE"/>
    <w:rsid w:val="00693B15"/>
    <w:rsid w:val="00694909"/>
    <w:rsid w:val="00695775"/>
    <w:rsid w:val="0069583B"/>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2E6"/>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16EB"/>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72E"/>
    <w:rsid w:val="00713375"/>
    <w:rsid w:val="00714A65"/>
    <w:rsid w:val="00715832"/>
    <w:rsid w:val="007176A5"/>
    <w:rsid w:val="007179DB"/>
    <w:rsid w:val="00720B0E"/>
    <w:rsid w:val="00722B45"/>
    <w:rsid w:val="0072379D"/>
    <w:rsid w:val="0072387E"/>
    <w:rsid w:val="007262BD"/>
    <w:rsid w:val="007263D1"/>
    <w:rsid w:val="00726BC6"/>
    <w:rsid w:val="00727156"/>
    <w:rsid w:val="0072752F"/>
    <w:rsid w:val="00730849"/>
    <w:rsid w:val="00730AAE"/>
    <w:rsid w:val="00730EE8"/>
    <w:rsid w:val="007310E8"/>
    <w:rsid w:val="00731A75"/>
    <w:rsid w:val="00732C2E"/>
    <w:rsid w:val="0073657F"/>
    <w:rsid w:val="00736776"/>
    <w:rsid w:val="007401E7"/>
    <w:rsid w:val="00741185"/>
    <w:rsid w:val="007414B8"/>
    <w:rsid w:val="007424E8"/>
    <w:rsid w:val="007428A8"/>
    <w:rsid w:val="00742E08"/>
    <w:rsid w:val="00743BB6"/>
    <w:rsid w:val="007444BF"/>
    <w:rsid w:val="00747824"/>
    <w:rsid w:val="00750085"/>
    <w:rsid w:val="0075289E"/>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6419"/>
    <w:rsid w:val="007A708F"/>
    <w:rsid w:val="007B15EC"/>
    <w:rsid w:val="007B54C1"/>
    <w:rsid w:val="007B55F0"/>
    <w:rsid w:val="007C10F4"/>
    <w:rsid w:val="007C1C0E"/>
    <w:rsid w:val="007C21FF"/>
    <w:rsid w:val="007C3CE7"/>
    <w:rsid w:val="007C3F4F"/>
    <w:rsid w:val="007C46C9"/>
    <w:rsid w:val="007C670A"/>
    <w:rsid w:val="007C69FE"/>
    <w:rsid w:val="007D12F9"/>
    <w:rsid w:val="007D1845"/>
    <w:rsid w:val="007D425F"/>
    <w:rsid w:val="007D4EEA"/>
    <w:rsid w:val="007D5EFB"/>
    <w:rsid w:val="007D7141"/>
    <w:rsid w:val="007D7628"/>
    <w:rsid w:val="007E0574"/>
    <w:rsid w:val="007E093A"/>
    <w:rsid w:val="007E5E4F"/>
    <w:rsid w:val="007E7371"/>
    <w:rsid w:val="007F04AF"/>
    <w:rsid w:val="007F13AB"/>
    <w:rsid w:val="007F1A11"/>
    <w:rsid w:val="007F4081"/>
    <w:rsid w:val="007F487A"/>
    <w:rsid w:val="007F4DDB"/>
    <w:rsid w:val="007F5256"/>
    <w:rsid w:val="007F764C"/>
    <w:rsid w:val="007F7FAA"/>
    <w:rsid w:val="00800BD3"/>
    <w:rsid w:val="00800FED"/>
    <w:rsid w:val="00803B8E"/>
    <w:rsid w:val="00803CDA"/>
    <w:rsid w:val="00803DE5"/>
    <w:rsid w:val="00803F9D"/>
    <w:rsid w:val="00804C3D"/>
    <w:rsid w:val="00805576"/>
    <w:rsid w:val="008059A8"/>
    <w:rsid w:val="00806DB0"/>
    <w:rsid w:val="008100C9"/>
    <w:rsid w:val="00810167"/>
    <w:rsid w:val="008103A2"/>
    <w:rsid w:val="00811C45"/>
    <w:rsid w:val="0081307C"/>
    <w:rsid w:val="0081338A"/>
    <w:rsid w:val="00814905"/>
    <w:rsid w:val="0081544E"/>
    <w:rsid w:val="0081632F"/>
    <w:rsid w:val="00816C64"/>
    <w:rsid w:val="00817876"/>
    <w:rsid w:val="008202B8"/>
    <w:rsid w:val="00820E4C"/>
    <w:rsid w:val="00821A6D"/>
    <w:rsid w:val="00822774"/>
    <w:rsid w:val="0082332B"/>
    <w:rsid w:val="00823B43"/>
    <w:rsid w:val="00823FB3"/>
    <w:rsid w:val="00826940"/>
    <w:rsid w:val="00827F3B"/>
    <w:rsid w:val="008301E5"/>
    <w:rsid w:val="008303DD"/>
    <w:rsid w:val="00831A13"/>
    <w:rsid w:val="0083408F"/>
    <w:rsid w:val="00834E3F"/>
    <w:rsid w:val="00837364"/>
    <w:rsid w:val="00840DF7"/>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201"/>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5282"/>
    <w:rsid w:val="008966B7"/>
    <w:rsid w:val="00896AF5"/>
    <w:rsid w:val="00897777"/>
    <w:rsid w:val="008A06D9"/>
    <w:rsid w:val="008A0AD1"/>
    <w:rsid w:val="008A10B1"/>
    <w:rsid w:val="008A128F"/>
    <w:rsid w:val="008A1F08"/>
    <w:rsid w:val="008A32D2"/>
    <w:rsid w:val="008A34F6"/>
    <w:rsid w:val="008A38E6"/>
    <w:rsid w:val="008A4223"/>
    <w:rsid w:val="008A4FF3"/>
    <w:rsid w:val="008A6B99"/>
    <w:rsid w:val="008B1DBB"/>
    <w:rsid w:val="008B517D"/>
    <w:rsid w:val="008B5FE1"/>
    <w:rsid w:val="008B6744"/>
    <w:rsid w:val="008C019E"/>
    <w:rsid w:val="008C0FA2"/>
    <w:rsid w:val="008C6202"/>
    <w:rsid w:val="008C6B59"/>
    <w:rsid w:val="008C6FDD"/>
    <w:rsid w:val="008D0C8C"/>
    <w:rsid w:val="008D1B16"/>
    <w:rsid w:val="008D1BDD"/>
    <w:rsid w:val="008D24AA"/>
    <w:rsid w:val="008D29D5"/>
    <w:rsid w:val="008D2FA2"/>
    <w:rsid w:val="008D32D0"/>
    <w:rsid w:val="008D4760"/>
    <w:rsid w:val="008D595E"/>
    <w:rsid w:val="008E0641"/>
    <w:rsid w:val="008E1328"/>
    <w:rsid w:val="008E40EE"/>
    <w:rsid w:val="008E4665"/>
    <w:rsid w:val="008E47D1"/>
    <w:rsid w:val="008E5400"/>
    <w:rsid w:val="008E5455"/>
    <w:rsid w:val="008E5717"/>
    <w:rsid w:val="008E738E"/>
    <w:rsid w:val="008F10C2"/>
    <w:rsid w:val="008F1755"/>
    <w:rsid w:val="008F25BA"/>
    <w:rsid w:val="008F275C"/>
    <w:rsid w:val="008F31E1"/>
    <w:rsid w:val="008F3595"/>
    <w:rsid w:val="008F3F48"/>
    <w:rsid w:val="008F427A"/>
    <w:rsid w:val="008F4424"/>
    <w:rsid w:val="008F531D"/>
    <w:rsid w:val="00900114"/>
    <w:rsid w:val="00901B30"/>
    <w:rsid w:val="00902D61"/>
    <w:rsid w:val="0090319A"/>
    <w:rsid w:val="00903A0C"/>
    <w:rsid w:val="00904296"/>
    <w:rsid w:val="009050CB"/>
    <w:rsid w:val="00905AAA"/>
    <w:rsid w:val="00906D12"/>
    <w:rsid w:val="009136F0"/>
    <w:rsid w:val="009147C5"/>
    <w:rsid w:val="00914D3D"/>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0891"/>
    <w:rsid w:val="009413B9"/>
    <w:rsid w:val="009443F4"/>
    <w:rsid w:val="00946340"/>
    <w:rsid w:val="00946CC3"/>
    <w:rsid w:val="0094765E"/>
    <w:rsid w:val="00950DA1"/>
    <w:rsid w:val="0095119F"/>
    <w:rsid w:val="00951AB2"/>
    <w:rsid w:val="00953511"/>
    <w:rsid w:val="0095477F"/>
    <w:rsid w:val="0095481A"/>
    <w:rsid w:val="00954EC4"/>
    <w:rsid w:val="009565BC"/>
    <w:rsid w:val="009565FB"/>
    <w:rsid w:val="00956EAB"/>
    <w:rsid w:val="00957255"/>
    <w:rsid w:val="00960ED1"/>
    <w:rsid w:val="00961E5E"/>
    <w:rsid w:val="009637D0"/>
    <w:rsid w:val="009639FB"/>
    <w:rsid w:val="00964099"/>
    <w:rsid w:val="00970F60"/>
    <w:rsid w:val="0097106B"/>
    <w:rsid w:val="00971A90"/>
    <w:rsid w:val="00972C88"/>
    <w:rsid w:val="00973CB9"/>
    <w:rsid w:val="00975724"/>
    <w:rsid w:val="00975EF7"/>
    <w:rsid w:val="0097622D"/>
    <w:rsid w:val="00977B30"/>
    <w:rsid w:val="009813A2"/>
    <w:rsid w:val="0098247E"/>
    <w:rsid w:val="0098346A"/>
    <w:rsid w:val="00983BC7"/>
    <w:rsid w:val="009845B7"/>
    <w:rsid w:val="0098733F"/>
    <w:rsid w:val="00990DC2"/>
    <w:rsid w:val="009916C1"/>
    <w:rsid w:val="00991D1E"/>
    <w:rsid w:val="009928B5"/>
    <w:rsid w:val="0099393B"/>
    <w:rsid w:val="00994823"/>
    <w:rsid w:val="009A06D0"/>
    <w:rsid w:val="009A27E6"/>
    <w:rsid w:val="009A37F9"/>
    <w:rsid w:val="009A47A0"/>
    <w:rsid w:val="009A4B29"/>
    <w:rsid w:val="009A505D"/>
    <w:rsid w:val="009A5CAB"/>
    <w:rsid w:val="009A5E74"/>
    <w:rsid w:val="009A7899"/>
    <w:rsid w:val="009B3539"/>
    <w:rsid w:val="009B40BB"/>
    <w:rsid w:val="009B41E8"/>
    <w:rsid w:val="009B4A7A"/>
    <w:rsid w:val="009B5CE8"/>
    <w:rsid w:val="009B5E69"/>
    <w:rsid w:val="009B66AA"/>
    <w:rsid w:val="009B7B84"/>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06"/>
    <w:rsid w:val="00A07EDA"/>
    <w:rsid w:val="00A105D2"/>
    <w:rsid w:val="00A11A15"/>
    <w:rsid w:val="00A11FB5"/>
    <w:rsid w:val="00A1227C"/>
    <w:rsid w:val="00A12F6D"/>
    <w:rsid w:val="00A144A2"/>
    <w:rsid w:val="00A15B21"/>
    <w:rsid w:val="00A1611D"/>
    <w:rsid w:val="00A17470"/>
    <w:rsid w:val="00A175A8"/>
    <w:rsid w:val="00A20041"/>
    <w:rsid w:val="00A2033E"/>
    <w:rsid w:val="00A22236"/>
    <w:rsid w:val="00A22C53"/>
    <w:rsid w:val="00A2372C"/>
    <w:rsid w:val="00A24EDF"/>
    <w:rsid w:val="00A24FD2"/>
    <w:rsid w:val="00A25259"/>
    <w:rsid w:val="00A2650B"/>
    <w:rsid w:val="00A277D2"/>
    <w:rsid w:val="00A278F5"/>
    <w:rsid w:val="00A30385"/>
    <w:rsid w:val="00A307D4"/>
    <w:rsid w:val="00A31FBF"/>
    <w:rsid w:val="00A32908"/>
    <w:rsid w:val="00A34B04"/>
    <w:rsid w:val="00A35576"/>
    <w:rsid w:val="00A35C10"/>
    <w:rsid w:val="00A37E24"/>
    <w:rsid w:val="00A4080A"/>
    <w:rsid w:val="00A40AC5"/>
    <w:rsid w:val="00A41032"/>
    <w:rsid w:val="00A44C5A"/>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D6D9D"/>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A30"/>
    <w:rsid w:val="00B22DE5"/>
    <w:rsid w:val="00B234DD"/>
    <w:rsid w:val="00B24A3F"/>
    <w:rsid w:val="00B24C1E"/>
    <w:rsid w:val="00B25C64"/>
    <w:rsid w:val="00B26065"/>
    <w:rsid w:val="00B2609A"/>
    <w:rsid w:val="00B2663A"/>
    <w:rsid w:val="00B26A28"/>
    <w:rsid w:val="00B30CAF"/>
    <w:rsid w:val="00B310BE"/>
    <w:rsid w:val="00B34B20"/>
    <w:rsid w:val="00B35257"/>
    <w:rsid w:val="00B35859"/>
    <w:rsid w:val="00B36097"/>
    <w:rsid w:val="00B36E78"/>
    <w:rsid w:val="00B372AC"/>
    <w:rsid w:val="00B37C67"/>
    <w:rsid w:val="00B37CAD"/>
    <w:rsid w:val="00B42E60"/>
    <w:rsid w:val="00B43E16"/>
    <w:rsid w:val="00B44E7D"/>
    <w:rsid w:val="00B45A8C"/>
    <w:rsid w:val="00B46A48"/>
    <w:rsid w:val="00B46FD9"/>
    <w:rsid w:val="00B47955"/>
    <w:rsid w:val="00B47D34"/>
    <w:rsid w:val="00B5059D"/>
    <w:rsid w:val="00B50B1C"/>
    <w:rsid w:val="00B5143D"/>
    <w:rsid w:val="00B516F3"/>
    <w:rsid w:val="00B52624"/>
    <w:rsid w:val="00B5425F"/>
    <w:rsid w:val="00B54665"/>
    <w:rsid w:val="00B548AF"/>
    <w:rsid w:val="00B54F07"/>
    <w:rsid w:val="00B5568E"/>
    <w:rsid w:val="00B57095"/>
    <w:rsid w:val="00B574CF"/>
    <w:rsid w:val="00B61180"/>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9E9"/>
    <w:rsid w:val="00B83FA8"/>
    <w:rsid w:val="00B847F3"/>
    <w:rsid w:val="00B85EBF"/>
    <w:rsid w:val="00B86ABD"/>
    <w:rsid w:val="00B8746E"/>
    <w:rsid w:val="00B91F99"/>
    <w:rsid w:val="00B924D9"/>
    <w:rsid w:val="00BA2C02"/>
    <w:rsid w:val="00BA2D6F"/>
    <w:rsid w:val="00BA3B66"/>
    <w:rsid w:val="00BA5528"/>
    <w:rsid w:val="00BA6810"/>
    <w:rsid w:val="00BB000D"/>
    <w:rsid w:val="00BB0502"/>
    <w:rsid w:val="00BB128C"/>
    <w:rsid w:val="00BB2166"/>
    <w:rsid w:val="00BB2626"/>
    <w:rsid w:val="00BC11BE"/>
    <w:rsid w:val="00BC258D"/>
    <w:rsid w:val="00BC25AD"/>
    <w:rsid w:val="00BC7A1C"/>
    <w:rsid w:val="00BD05D7"/>
    <w:rsid w:val="00BD0BB0"/>
    <w:rsid w:val="00BD0FEC"/>
    <w:rsid w:val="00BD1E84"/>
    <w:rsid w:val="00BD3329"/>
    <w:rsid w:val="00BD4192"/>
    <w:rsid w:val="00BD4D9C"/>
    <w:rsid w:val="00BD50EA"/>
    <w:rsid w:val="00BD51FC"/>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A9A"/>
    <w:rsid w:val="00BF4C6F"/>
    <w:rsid w:val="00BF7454"/>
    <w:rsid w:val="00BF7A5A"/>
    <w:rsid w:val="00C00752"/>
    <w:rsid w:val="00C03CCE"/>
    <w:rsid w:val="00C03F14"/>
    <w:rsid w:val="00C062F6"/>
    <w:rsid w:val="00C06762"/>
    <w:rsid w:val="00C06B73"/>
    <w:rsid w:val="00C07881"/>
    <w:rsid w:val="00C07953"/>
    <w:rsid w:val="00C107D8"/>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4608"/>
    <w:rsid w:val="00C250A4"/>
    <w:rsid w:val="00C25ED0"/>
    <w:rsid w:val="00C2602E"/>
    <w:rsid w:val="00C26914"/>
    <w:rsid w:val="00C26A4B"/>
    <w:rsid w:val="00C2772B"/>
    <w:rsid w:val="00C308EA"/>
    <w:rsid w:val="00C30EC6"/>
    <w:rsid w:val="00C31EA4"/>
    <w:rsid w:val="00C34247"/>
    <w:rsid w:val="00C343A9"/>
    <w:rsid w:val="00C36028"/>
    <w:rsid w:val="00C36E7A"/>
    <w:rsid w:val="00C3793A"/>
    <w:rsid w:val="00C415EE"/>
    <w:rsid w:val="00C41E12"/>
    <w:rsid w:val="00C420F1"/>
    <w:rsid w:val="00C42479"/>
    <w:rsid w:val="00C42ACE"/>
    <w:rsid w:val="00C42DFD"/>
    <w:rsid w:val="00C43C7E"/>
    <w:rsid w:val="00C44D70"/>
    <w:rsid w:val="00C46220"/>
    <w:rsid w:val="00C54409"/>
    <w:rsid w:val="00C56812"/>
    <w:rsid w:val="00C5690E"/>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A3B"/>
    <w:rsid w:val="00C80BC4"/>
    <w:rsid w:val="00C81CCB"/>
    <w:rsid w:val="00C81E99"/>
    <w:rsid w:val="00C84088"/>
    <w:rsid w:val="00C8451E"/>
    <w:rsid w:val="00C84F8F"/>
    <w:rsid w:val="00C8794C"/>
    <w:rsid w:val="00C906D1"/>
    <w:rsid w:val="00C907AB"/>
    <w:rsid w:val="00C92D8C"/>
    <w:rsid w:val="00C9327C"/>
    <w:rsid w:val="00C94CA5"/>
    <w:rsid w:val="00C976ED"/>
    <w:rsid w:val="00CA06C1"/>
    <w:rsid w:val="00CA0868"/>
    <w:rsid w:val="00CA1461"/>
    <w:rsid w:val="00CA1C3D"/>
    <w:rsid w:val="00CA1D48"/>
    <w:rsid w:val="00CA2B3C"/>
    <w:rsid w:val="00CA382C"/>
    <w:rsid w:val="00CA410A"/>
    <w:rsid w:val="00CA48FB"/>
    <w:rsid w:val="00CA5B07"/>
    <w:rsid w:val="00CA5D3B"/>
    <w:rsid w:val="00CA5D7A"/>
    <w:rsid w:val="00CB0C7C"/>
    <w:rsid w:val="00CB1BED"/>
    <w:rsid w:val="00CB2178"/>
    <w:rsid w:val="00CB24C8"/>
    <w:rsid w:val="00CB259C"/>
    <w:rsid w:val="00CB2F41"/>
    <w:rsid w:val="00CB3E49"/>
    <w:rsid w:val="00CB4043"/>
    <w:rsid w:val="00CB5319"/>
    <w:rsid w:val="00CB71C4"/>
    <w:rsid w:val="00CC0FEB"/>
    <w:rsid w:val="00CC13AF"/>
    <w:rsid w:val="00CC2F44"/>
    <w:rsid w:val="00CC35BD"/>
    <w:rsid w:val="00CC3723"/>
    <w:rsid w:val="00CC3C17"/>
    <w:rsid w:val="00CC4F01"/>
    <w:rsid w:val="00CC7456"/>
    <w:rsid w:val="00CC7712"/>
    <w:rsid w:val="00CD2761"/>
    <w:rsid w:val="00CD2C95"/>
    <w:rsid w:val="00CD2D5C"/>
    <w:rsid w:val="00CD394F"/>
    <w:rsid w:val="00CD4126"/>
    <w:rsid w:val="00CD460B"/>
    <w:rsid w:val="00CD610D"/>
    <w:rsid w:val="00CD6B29"/>
    <w:rsid w:val="00CD7F1C"/>
    <w:rsid w:val="00CE2B87"/>
    <w:rsid w:val="00CE3E98"/>
    <w:rsid w:val="00CE4AD9"/>
    <w:rsid w:val="00CE4B4E"/>
    <w:rsid w:val="00CE5113"/>
    <w:rsid w:val="00CE603E"/>
    <w:rsid w:val="00CE6361"/>
    <w:rsid w:val="00CE6901"/>
    <w:rsid w:val="00CE7770"/>
    <w:rsid w:val="00CF00D0"/>
    <w:rsid w:val="00CF09F4"/>
    <w:rsid w:val="00CF319E"/>
    <w:rsid w:val="00CF3EF6"/>
    <w:rsid w:val="00CF3F01"/>
    <w:rsid w:val="00CF6D40"/>
    <w:rsid w:val="00CF7415"/>
    <w:rsid w:val="00CF7C6F"/>
    <w:rsid w:val="00D01320"/>
    <w:rsid w:val="00D02FE7"/>
    <w:rsid w:val="00D03081"/>
    <w:rsid w:val="00D038C2"/>
    <w:rsid w:val="00D04CF8"/>
    <w:rsid w:val="00D05633"/>
    <w:rsid w:val="00D058EB"/>
    <w:rsid w:val="00D06240"/>
    <w:rsid w:val="00D063BC"/>
    <w:rsid w:val="00D068A5"/>
    <w:rsid w:val="00D06916"/>
    <w:rsid w:val="00D10979"/>
    <w:rsid w:val="00D109EB"/>
    <w:rsid w:val="00D10E07"/>
    <w:rsid w:val="00D111CC"/>
    <w:rsid w:val="00D1271F"/>
    <w:rsid w:val="00D127AD"/>
    <w:rsid w:val="00D12B51"/>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6F7"/>
    <w:rsid w:val="00D6488B"/>
    <w:rsid w:val="00D6496B"/>
    <w:rsid w:val="00D65B89"/>
    <w:rsid w:val="00D67FFE"/>
    <w:rsid w:val="00D70FD9"/>
    <w:rsid w:val="00D71510"/>
    <w:rsid w:val="00D722CB"/>
    <w:rsid w:val="00D7327C"/>
    <w:rsid w:val="00D76709"/>
    <w:rsid w:val="00D778E5"/>
    <w:rsid w:val="00D77FBA"/>
    <w:rsid w:val="00D80ADD"/>
    <w:rsid w:val="00D81613"/>
    <w:rsid w:val="00D845E7"/>
    <w:rsid w:val="00D852A0"/>
    <w:rsid w:val="00D852EC"/>
    <w:rsid w:val="00D8778C"/>
    <w:rsid w:val="00D90D1B"/>
    <w:rsid w:val="00D9462F"/>
    <w:rsid w:val="00D94E97"/>
    <w:rsid w:val="00D9516F"/>
    <w:rsid w:val="00D9633E"/>
    <w:rsid w:val="00D97AFC"/>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7111"/>
    <w:rsid w:val="00DB773A"/>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E6407"/>
    <w:rsid w:val="00DE785E"/>
    <w:rsid w:val="00DF1488"/>
    <w:rsid w:val="00DF15B6"/>
    <w:rsid w:val="00DF360C"/>
    <w:rsid w:val="00DF4454"/>
    <w:rsid w:val="00DF64C1"/>
    <w:rsid w:val="00DF6594"/>
    <w:rsid w:val="00DF72DC"/>
    <w:rsid w:val="00DF7BAB"/>
    <w:rsid w:val="00E00071"/>
    <w:rsid w:val="00E035AF"/>
    <w:rsid w:val="00E05448"/>
    <w:rsid w:val="00E06385"/>
    <w:rsid w:val="00E10735"/>
    <w:rsid w:val="00E1125C"/>
    <w:rsid w:val="00E11AA0"/>
    <w:rsid w:val="00E14F1A"/>
    <w:rsid w:val="00E1563C"/>
    <w:rsid w:val="00E17F3B"/>
    <w:rsid w:val="00E20E9D"/>
    <w:rsid w:val="00E21D87"/>
    <w:rsid w:val="00E22818"/>
    <w:rsid w:val="00E2288F"/>
    <w:rsid w:val="00E22C6F"/>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53EC"/>
    <w:rsid w:val="00E56144"/>
    <w:rsid w:val="00E56D6D"/>
    <w:rsid w:val="00E602A7"/>
    <w:rsid w:val="00E61624"/>
    <w:rsid w:val="00E64EF4"/>
    <w:rsid w:val="00E65BAC"/>
    <w:rsid w:val="00E65D5B"/>
    <w:rsid w:val="00E70CDF"/>
    <w:rsid w:val="00E71887"/>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5AD7"/>
    <w:rsid w:val="00EA6D69"/>
    <w:rsid w:val="00EB105A"/>
    <w:rsid w:val="00EB13B7"/>
    <w:rsid w:val="00EB179D"/>
    <w:rsid w:val="00EB1FB4"/>
    <w:rsid w:val="00EB2EDE"/>
    <w:rsid w:val="00EB52EB"/>
    <w:rsid w:val="00EB6116"/>
    <w:rsid w:val="00EB745A"/>
    <w:rsid w:val="00EB7F15"/>
    <w:rsid w:val="00EC001A"/>
    <w:rsid w:val="00EC03A4"/>
    <w:rsid w:val="00EC1A38"/>
    <w:rsid w:val="00EC3DE5"/>
    <w:rsid w:val="00EC3EDE"/>
    <w:rsid w:val="00EC59B1"/>
    <w:rsid w:val="00EC6239"/>
    <w:rsid w:val="00EC6251"/>
    <w:rsid w:val="00EC7389"/>
    <w:rsid w:val="00EC7935"/>
    <w:rsid w:val="00EC7D0E"/>
    <w:rsid w:val="00EC7FB1"/>
    <w:rsid w:val="00ED040E"/>
    <w:rsid w:val="00ED1159"/>
    <w:rsid w:val="00ED2C69"/>
    <w:rsid w:val="00ED4E84"/>
    <w:rsid w:val="00ED7E6C"/>
    <w:rsid w:val="00EE0CFA"/>
    <w:rsid w:val="00EE2823"/>
    <w:rsid w:val="00EE34B2"/>
    <w:rsid w:val="00EE37E6"/>
    <w:rsid w:val="00EE4708"/>
    <w:rsid w:val="00EE6020"/>
    <w:rsid w:val="00EE70CF"/>
    <w:rsid w:val="00EF21C2"/>
    <w:rsid w:val="00EF4C2A"/>
    <w:rsid w:val="00EF5846"/>
    <w:rsid w:val="00EF5CC6"/>
    <w:rsid w:val="00EF6B8B"/>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1C63"/>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59A3"/>
    <w:rsid w:val="00F5698C"/>
    <w:rsid w:val="00F5773A"/>
    <w:rsid w:val="00F63D59"/>
    <w:rsid w:val="00F640BF"/>
    <w:rsid w:val="00F643DE"/>
    <w:rsid w:val="00F659AA"/>
    <w:rsid w:val="00F66D6B"/>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A5D"/>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3A1A"/>
    <w:rsid w:val="00FB55B2"/>
    <w:rsid w:val="00FB6A5C"/>
    <w:rsid w:val="00FC0A1B"/>
    <w:rsid w:val="00FC115D"/>
    <w:rsid w:val="00FC24F0"/>
    <w:rsid w:val="00FC26E4"/>
    <w:rsid w:val="00FC2DA9"/>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4B"/>
    <w:rsid w:val="00FE3461"/>
    <w:rsid w:val="00FE3FFB"/>
    <w:rsid w:val="00FE4EAD"/>
    <w:rsid w:val="00FE7146"/>
    <w:rsid w:val="00FE769A"/>
    <w:rsid w:val="00FE7AF7"/>
    <w:rsid w:val="00FE7B72"/>
    <w:rsid w:val="00FE7DAB"/>
    <w:rsid w:val="00FF130E"/>
    <w:rsid w:val="00FF28F1"/>
    <w:rsid w:val="00FF323E"/>
    <w:rsid w:val="00FF3B0F"/>
    <w:rsid w:val="00FF6EB3"/>
    <w:rsid w:val="00FF7C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omg.org/mof/" TargetMode="External"/><Relationship Id="rId21" Type="http://schemas.openxmlformats.org/officeDocument/2006/relationships/image" Target="media/image9.png"/><Relationship Id="rId42" Type="http://schemas.openxmlformats.org/officeDocument/2006/relationships/hyperlink" Target="http://www.visual-paradigm.com/"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bg.wikipedia.org/wiki/%D0%93%D0%9D%D0%A3" TargetMode="External"/><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newkis.fmi.uni-sofia.bg/~leseva/ConcProg.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www.regular-expressions.info/tools.html" TargetMode="External"/><Relationship Id="rId123" Type="http://schemas.openxmlformats.org/officeDocument/2006/relationships/hyperlink" Target="http://www.lifl.fr/~marvie/software/pyemof.html" TargetMode="External"/><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eclipse.org/papyrus/"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download.oracle.com/otndocs/jcp/ejb-3.1-fr-eval-oth-JSpec/" TargetMode="External"/><Relationship Id="rId105" Type="http://schemas.openxmlformats.org/officeDocument/2006/relationships/hyperlink" Target="http://www.eecs.yorku.ca/course_archive/2006-07/F/6431/Chikofsky.pdf" TargetMode="External"/><Relationship Id="rId113" Type="http://schemas.openxmlformats.org/officeDocument/2006/relationships/hyperlink" Target="http://bg.wikipedia.org/wiki/GNU_General_Public_License" TargetMode="External"/><Relationship Id="rId118" Type="http://schemas.openxmlformats.org/officeDocument/2006/relationships/hyperlink" Target="http://en.wikipedia.org/wiki/MOF_Model_to_Text_Transformation_Language" TargetMode="External"/><Relationship Id="rId126" Type="http://schemas.openxmlformats.org/officeDocument/2006/relationships/hyperlink" Target="https://github.com/dmanev/ArchExtractor/tree/master/ArchExtractor/umlgen"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yperlink" Target="http://download.oracle.com/otndocs/jcp/7224-javabeans-1.01-fr-spec-oth-JSpec/" TargetMode="External"/><Relationship Id="rId121" Type="http://schemas.openxmlformats.org/officeDocument/2006/relationships/hyperlink" Target="http://www.pcre.org/"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regular-expressions.info/tools.html"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www.bptrends.com/publicationfiles/01-04%20COL%20Dom%20Spec%20Modeling%20Frankel-Cook.pdf" TargetMode="External"/><Relationship Id="rId108" Type="http://schemas.openxmlformats.org/officeDocument/2006/relationships/hyperlink" Target="http://www.acceleo.org/pages/ecore-to-python-generator/en" TargetMode="External"/><Relationship Id="rId116" Type="http://schemas.openxmlformats.org/officeDocument/2006/relationships/hyperlink" Target="http://www.eclipse.org/modeling/mdt/?project=uml2" TargetMode="External"/><Relationship Id="rId124" Type="http://schemas.openxmlformats.org/officeDocument/2006/relationships/hyperlink" Target="https://github.com/dmanev/ArchExtractor/tree/master/ArchExtractor/model" TargetMode="External"/><Relationship Id="rId129"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hyperlink" Target="http://www.bouml.f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microsoft.com/com/default.mspx" TargetMode="External"/><Relationship Id="rId111" Type="http://schemas.openxmlformats.org/officeDocument/2006/relationships/hyperlink" Target="http://eclipse.org/modeling/emf/"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modeling-languages.com/eclipse-mdtuml2-xmi-de-facto-standard/" TargetMode="External"/><Relationship Id="rId114" Type="http://schemas.openxmlformats.org/officeDocument/2006/relationships/hyperlink" Target="http://www-01.ibm.com/software/rational/" TargetMode="External"/><Relationship Id="rId119" Type="http://schemas.openxmlformats.org/officeDocument/2006/relationships/hyperlink" Target="http://www.omg.org/spec/OCL/" TargetMode="External"/><Relationship Id="rId127" Type="http://schemas.openxmlformats.org/officeDocument/2006/relationships/hyperlink" Target="https://github.com/dmanev/ArchExtractor/tree/master/ArchExtractor/tests/testgen" TargetMode="External"/><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hyperlink" Target="http://en.wikipedia.org/wiki/Acceleo"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www.megaplanet.org/jean-marie-favre/papers/IWPC01F-37-final.pdf" TargetMode="External"/><Relationship Id="rId101" Type="http://schemas.openxmlformats.org/officeDocument/2006/relationships/hyperlink" Target="file:///C:\users\crossover\Application%20Data\Microsoft\Word\redmonk.com\dberkholz\2013\03\25\programming-languages-ranked-by-expressiveness\" TargetMode="External"/><Relationship Id="rId122" Type="http://schemas.openxmlformats.org/officeDocument/2006/relationships/hyperlink" Target="http://www.perl.org/" TargetMode="External"/><Relationship Id="rId130"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www.regular-expressions.info/tools.html" TargetMode="External"/><Relationship Id="rId109" Type="http://schemas.openxmlformats.org/officeDocument/2006/relationships/hyperlink" Target="http://www.eclipse.org/acceleo/"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omg.org/" TargetMode="External"/><Relationship Id="rId104" Type="http://schemas.openxmlformats.org/officeDocument/2006/relationships/hyperlink" Target="http://users.ece.utexas.edu/~perry/work/papers/swa-sen.pdf" TargetMode="External"/><Relationship Id="rId120" Type="http://schemas.openxmlformats.org/officeDocument/2006/relationships/hyperlink" Target="http://www.omg.org/" TargetMode="External"/><Relationship Id="rId125" Type="http://schemas.openxmlformats.org/officeDocument/2006/relationships/hyperlink" Target="https://github.com/dmanev/ArchExtractor/blob/master/ArchExtractor/Documents/umlGenDoc.zip"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www.sparxsystems.com.au/" TargetMode="External"/><Relationship Id="rId45" Type="http://schemas.openxmlformats.org/officeDocument/2006/relationships/hyperlink" Target="http://www.pcre.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www.autosar.org/about/technical-overview/" TargetMode="External"/><Relationship Id="rId115" Type="http://schemas.openxmlformats.org/officeDocument/2006/relationships/hyperlink" Target="http://www.omg.org/mda/" TargetMode="External"/><Relationship Id="rId131" Type="http://schemas.openxmlformats.org/officeDocument/2006/relationships/hyperlink" Target="http://www.library.mun.ca/guides/howto/mla.ph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12535ABD-ECA1-4954-87A2-AAB726E04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Pages>
  <Words>28766</Words>
  <Characters>163969</Characters>
  <Application>Microsoft Office Word</Application>
  <DocSecurity>0</DocSecurity>
  <Lines>1366</Lines>
  <Paragraphs>384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fmi</Company>
  <LinksUpToDate>false</LinksUpToDate>
  <CharactersWithSpaces>192351</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fmi-10</dc:creator>
  <cp:lastModifiedBy>mitko</cp:lastModifiedBy>
  <cp:revision>64</cp:revision>
  <dcterms:created xsi:type="dcterms:W3CDTF">2015-02-16T08:38:00Z</dcterms:created>
  <dcterms:modified xsi:type="dcterms:W3CDTF">2015-02-24T21:18:00Z</dcterms:modified>
</cp:coreProperties>
</file>